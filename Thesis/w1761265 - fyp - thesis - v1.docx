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0"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0"/>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1" w:name="_Toc132325735"/>
      <w:r w:rsidRPr="00A84AB0">
        <w:rPr>
          <w:rFonts w:ascii="Times New Roman" w:hAnsi="Times New Roman" w:cs="Times New Roman"/>
          <w:b/>
          <w:color w:val="auto"/>
          <w:sz w:val="32"/>
          <w:szCs w:val="32"/>
          <w:shd w:val="clear" w:color="auto" w:fill="FFFFFF"/>
        </w:rPr>
        <w:lastRenderedPageBreak/>
        <w:t>PUBLICATIONS</w:t>
      </w:r>
      <w:bookmarkEnd w:id="1"/>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w:t>
      </w:r>
      <w:proofErr w:type="spellStart"/>
      <w:r w:rsidRPr="00FB540E">
        <w:rPr>
          <w:rFonts w:ascii="Times New Roman Regular" w:hAnsi="Times New Roman Regular" w:cs="Times New Roman Regular"/>
          <w:sz w:val="24"/>
          <w:szCs w:val="24"/>
        </w:rPr>
        <w:t>SmartNets</w:t>
      </w:r>
      <w:proofErr w:type="spellEnd"/>
      <w:r w:rsidRPr="00FB540E">
        <w:rPr>
          <w:rFonts w:ascii="Times New Roman Regular" w:hAnsi="Times New Roman Regular" w:cs="Times New Roman Regular"/>
          <w:sz w:val="24"/>
          <w:szCs w:val="24"/>
        </w:rPr>
        <w:t xml:space="preserve">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2" w:name="_Toc132325736"/>
      <w:r w:rsidRPr="00A84AB0">
        <w:rPr>
          <w:rFonts w:ascii="Times New Roman" w:hAnsi="Times New Roman" w:cs="Times New Roman"/>
          <w:b/>
          <w:color w:val="auto"/>
          <w:sz w:val="32"/>
          <w:shd w:val="clear" w:color="auto" w:fill="FFFFFF"/>
        </w:rPr>
        <w:lastRenderedPageBreak/>
        <w:t>ACKNOWLEDGEMENT</w:t>
      </w:r>
      <w:bookmarkEnd w:id="2"/>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would like to express my deepest gratitude to Mr. </w:t>
      </w:r>
      <w:proofErr w:type="spellStart"/>
      <w:r w:rsidRPr="00FB540E">
        <w:rPr>
          <w:rFonts w:ascii="Times New Roman Regular" w:hAnsi="Times New Roman Regular" w:cs="Times New Roman Regular"/>
          <w:sz w:val="24"/>
          <w:szCs w:val="24"/>
        </w:rPr>
        <w:t>Guhanathan</w:t>
      </w:r>
      <w:proofErr w:type="spellEnd"/>
      <w:r w:rsidRPr="00FB540E">
        <w:rPr>
          <w:rFonts w:ascii="Times New Roman Regular" w:hAnsi="Times New Roman Regular" w:cs="Times New Roman Regular"/>
          <w:sz w:val="24"/>
          <w:szCs w:val="24"/>
        </w:rPr>
        <w:t xml:space="preserve"> </w:t>
      </w:r>
      <w:proofErr w:type="spellStart"/>
      <w:r w:rsidRPr="00FB540E">
        <w:rPr>
          <w:rFonts w:ascii="Times New Roman Regular" w:hAnsi="Times New Roman Regular" w:cs="Times New Roman Regular"/>
          <w:sz w:val="24"/>
          <w:szCs w:val="24"/>
        </w:rPr>
        <w:t>Poravi</w:t>
      </w:r>
      <w:proofErr w:type="spellEnd"/>
      <w:r w:rsidRPr="00FB540E">
        <w:rPr>
          <w:rFonts w:ascii="Times New Roman Regular" w:hAnsi="Times New Roman Regular" w:cs="Times New Roman Regular"/>
          <w:sz w:val="24"/>
          <w:szCs w:val="24"/>
        </w:rPr>
        <w:t>,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DA58FF">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DA58FF">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DA58FF">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DA58FF">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DA58FF">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DA58FF">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DA58FF">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DA58FF">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DA58FF">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DA58FF">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DA58FF">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DA58FF">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DA58FF">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DA58FF">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DA58FF">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DA58FF">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DA58FF">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DA58FF">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DA58FF">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DA58FF">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DA58FF">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DA58FF">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DA58FF">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DA58FF">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DA58FF">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DA58FF">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DA58FF">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DA58FF">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DA58FF">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DA58FF">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DA58FF">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DA58FF">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DA58FF">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DA58FF">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DA58FF">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DA58FF">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DA58FF">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DA58FF">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DA58FF">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DA58FF">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DA58FF">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DA58FF">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DA58FF">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DA58FF">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DA58FF">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DA58FF">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DA58FF">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DA58FF">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DA58FF">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DA58FF">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DA58FF">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DA58FF">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DA58FF">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DA58FF">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DA58FF">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DA58FF">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DA58FF">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DA58FF">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DA58FF">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DA58FF">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DA58FF">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DA58FF">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DA58FF">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DA58FF">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DA58FF">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DA58FF">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DA58FF">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DA58FF">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DA58FF">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DA58FF">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DA58FF">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DA58FF">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DA58FF">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DA58FF">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DA58FF">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DA58FF">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DA58FF">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DA58FF">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DA58FF">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DA58FF">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DA58FF">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DA58FF">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DA58FF">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DA58FF">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DA58FF">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DA58FF">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DA58FF">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DA58FF">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DA58FF">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DA58FF">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DA58FF">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DA58FF">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DA58FF">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DA58FF">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DA58FF">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DA58FF">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DA58FF">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DA58FF">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DA58FF">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DA58FF">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DA58FF">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DA58FF">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DA58FF">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DA58FF">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DA58FF">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DA58FF">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DA58FF">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DA58FF">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DA58FF">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DA58FF">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DA58FF">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DA58FF">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DA58FF">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DA58FF">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DA58FF">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DA58FF">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DA58FF">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DA58FF">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DA58FF">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DA58FF">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DA58FF">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DA58FF">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DA58FF">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DA58FF">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DA58FF">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DA58FF">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DA58FF">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DA58FF">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DA58FF">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DA58FF">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DA58FF">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DA58FF">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DA58FF">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DA58FF">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DA58FF">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DA58FF">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DA58FF">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DA58FF">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DA58FF">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DA58FF">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DA58FF">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DA58FF">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DA58FF">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DA58FF">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DA58FF">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DA58FF">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DA58FF">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DA58FF">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DA58FF">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DA58FF">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DA58FF">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DA58FF">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DA58FF">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DA58FF">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DA58FF">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DA58FF">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DA58FF">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DA58FF">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DA58FF">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DA58FF">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DA58FF">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DA58FF">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DA58FF">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DA58FF">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DA58FF">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DA58FF">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DA58FF">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DA58FF">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DA58FF">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DA58FF">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DA58FF">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DA58FF">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DA58FF">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DA58FF">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DA58FF">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DA58FF">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DA58FF">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DA58FF">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DA58FF">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DA58FF">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DA58FF">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DA58FF">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DA58FF">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DA58FF">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DA58FF">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DA58FF">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DA58FF">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DA58FF">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DA58FF">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DA58FF">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DA58FF">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DA58FF">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DA58FF">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DA58FF">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DA58FF">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DA58FF">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DA58FF">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DA58FF">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DA58FF">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DA58FF">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DA58FF">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DA58FF">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DA58FF">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DA58FF">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DA58FF">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DA58FF">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DA58FF">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DA58FF">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DA58FF">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DA58FF">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DA58FF">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DA58FF">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DA58FF">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DA58FF">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DA58FF">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DA58FF">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DA58FF">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DA58FF">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DA58FF">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DA58FF">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DA58FF">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DA58FF">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DA58FF">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DA58FF">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DA58FF">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DA58FF">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DA58FF">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DA58FF">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DA58FF">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DA58FF">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DA58FF">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DA58FF">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DA58FF">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DA58FF">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DA58FF">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3" w:name="_Toc125663073" w:displacedByCustomXml="prev"/>
    <w:bookmarkEnd w:id="3"/>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4" w:name="_Toc132325737"/>
      <w:r w:rsidRPr="00CA6A43">
        <w:rPr>
          <w:rFonts w:ascii="Times New Roman" w:hAnsi="Times New Roman" w:cs="Times New Roman"/>
          <w:b/>
          <w:bCs/>
          <w:color w:val="auto"/>
          <w:sz w:val="32"/>
          <w:szCs w:val="32"/>
        </w:rPr>
        <w:lastRenderedPageBreak/>
        <w:t>LIST OF TABLES</w:t>
      </w:r>
      <w:bookmarkEnd w:id="4"/>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DA58F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5" w:name="_Toc132325738"/>
      <w:r w:rsidR="00AB79EE" w:rsidRPr="00CA6A43">
        <w:rPr>
          <w:rFonts w:ascii="Times New Roman" w:hAnsi="Times New Roman" w:cs="Times New Roman"/>
          <w:b/>
          <w:bCs/>
          <w:color w:val="auto"/>
          <w:sz w:val="32"/>
          <w:szCs w:val="32"/>
        </w:rPr>
        <w:t>LIST OF FIGURES</w:t>
      </w:r>
      <w:bookmarkEnd w:id="5"/>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6" w:name="_Toc132325739"/>
      <w:r w:rsidRPr="00CA6A43">
        <w:rPr>
          <w:rFonts w:ascii="Times New Roman" w:hAnsi="Times New Roman" w:cs="Times New Roman"/>
          <w:b/>
          <w:bCs/>
          <w:color w:val="auto"/>
          <w:sz w:val="32"/>
          <w:szCs w:val="32"/>
        </w:rPr>
        <w:lastRenderedPageBreak/>
        <w:t>LIST OF ABBREVIATIONS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7" w:name="aiacronym"/>
            <w:r w:rsidRPr="009E0948">
              <w:rPr>
                <w:rFonts w:ascii="Times New Roman Regular" w:hAnsi="Times New Roman Regular" w:cs="Times New Roman Regular"/>
                <w:b/>
                <w:bCs/>
              </w:rPr>
              <w:t>AI</w:t>
            </w:r>
            <w:bookmarkEnd w:id="7"/>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8" w:name="_Toc125663075"/>
      <w:bookmarkStart w:id="9" w:name="_Toc132325740"/>
      <w:r w:rsidRPr="00AF29C5">
        <w:rPr>
          <w:rFonts w:ascii="Times New Roman" w:hAnsi="Times New Roman" w:cs="Times New Roman"/>
          <w:b/>
          <w:bCs/>
          <w:color w:val="auto"/>
          <w:sz w:val="32"/>
          <w:szCs w:val="32"/>
        </w:rPr>
        <w:lastRenderedPageBreak/>
        <w:t>CHAPTER 01. INTRODUCTION</w:t>
      </w:r>
      <w:bookmarkEnd w:id="8"/>
      <w:bookmarkEnd w:id="9"/>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0" w:name="_Toc125663076"/>
      <w:bookmarkStart w:id="11"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0"/>
      <w:bookmarkEnd w:id="11"/>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2" w:name="_Toc125663077"/>
      <w:bookmarkStart w:id="13"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2"/>
      <w:bookmarkEnd w:id="13"/>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4" w:name="_Toc125663078"/>
      <w:bookmarkStart w:id="15" w:name="_Toc132325743"/>
      <w:r w:rsidRPr="00CC76E9">
        <w:rPr>
          <w:rFonts w:ascii="Times New Roman Regular" w:hAnsi="Times New Roman Regular" w:cs="Times New Roman Regular"/>
          <w:b/>
          <w:bCs/>
          <w:color w:val="auto"/>
          <w:sz w:val="24"/>
          <w:szCs w:val="24"/>
        </w:rPr>
        <w:t xml:space="preserve">1.2.1 </w:t>
      </w:r>
      <w:bookmarkEnd w:id="14"/>
      <w:bookmarkEnd w:id="15"/>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6" w:name="_Toc125663079"/>
      <w:bookmarkStart w:id="17" w:name="_Toc132325744"/>
      <w:r w:rsidRPr="00AB7E19">
        <w:rPr>
          <w:rFonts w:ascii="Times New Roman Regular" w:hAnsi="Times New Roman Regular" w:cs="Times New Roman Regular"/>
          <w:b/>
          <w:bCs/>
          <w:color w:val="auto"/>
          <w:sz w:val="24"/>
          <w:szCs w:val="24"/>
        </w:rPr>
        <w:t xml:space="preserve">1.2.2 </w:t>
      </w:r>
      <w:bookmarkEnd w:id="16"/>
      <w:bookmarkEnd w:id="17"/>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8" w:name="_Toc125663080"/>
      <w:bookmarkStart w:id="19"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8"/>
      <w:bookmarkEnd w:id="19"/>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0" w:name="_Toc125663081"/>
      <w:bookmarkStart w:id="21"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0"/>
      <w:bookmarkEnd w:id="21"/>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2"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3" w:name="_Toc132325747"/>
      <w:r w:rsidRPr="00AB7E19">
        <w:rPr>
          <w:rFonts w:ascii="Times New Roman Regular" w:hAnsi="Times New Roman Regular" w:cs="Times New Roman Regular"/>
          <w:b/>
          <w:bCs/>
          <w:color w:val="auto"/>
          <w:sz w:val="24"/>
          <w:szCs w:val="24"/>
        </w:rPr>
        <w:t>1.3.1 Problem statement</w:t>
      </w:r>
      <w:bookmarkEnd w:id="22"/>
      <w:bookmarkEnd w:id="23"/>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4"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4"/>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5" w:name="_Toc125663090"/>
      <w:bookmarkStart w:id="26"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7"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7"/>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8"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5"/>
      <w:bookmarkEnd w:id="26"/>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29"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29"/>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lastRenderedPageBreak/>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0"/>
    </w:p>
    <w:p w14:paraId="61B027A2" w14:textId="25559938" w:rsidR="00B6151B" w:rsidRDefault="00B6151B" w:rsidP="00B6151B">
      <w:pPr>
        <w:spacing w:line="360" w:lineRule="auto"/>
        <w:jc w:val="both"/>
        <w:rPr>
          <w:rFonts w:ascii="Times New Roman" w:hAnsi="Times New Roman" w:cs="Times New Roman"/>
          <w:sz w:val="24"/>
          <w:szCs w:val="24"/>
        </w:rPr>
      </w:pPr>
      <w:bookmarkStart w:id="31"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2" w:name="_Toc132325752"/>
      <w:bookmarkEnd w:id="31"/>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2"/>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 xml:space="preserve">This research will be focused on creating a generalized solution by achieving the optimized transformer architecture from a couple of the top tier existing architectures, via fine-tuning and </w:t>
      </w:r>
      <w:r w:rsidRPr="009C6423">
        <w:rPr>
          <w:rFonts w:ascii="Times New Roman" w:hAnsi="Times New Roman" w:cs="Times New Roman"/>
          <w:sz w:val="24"/>
          <w:szCs w:val="24"/>
        </w:rPr>
        <w:lastRenderedPageBreak/>
        <w:t>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3"/>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25663095"/>
      <w:bookmarkStart w:id="35" w:name="_Toc132325757"/>
      <w:r w:rsidRPr="00D56D86">
        <w:rPr>
          <w:rFonts w:ascii="Times New Roman Regular" w:hAnsi="Times New Roman Regular" w:cs="Times New Roman Regular"/>
          <w:b/>
          <w:bCs/>
          <w:color w:val="auto"/>
          <w:sz w:val="28"/>
          <w:szCs w:val="28"/>
        </w:rPr>
        <w:lastRenderedPageBreak/>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4"/>
      <w:bookmarkEnd w:id="35"/>
    </w:p>
    <w:p w14:paraId="0725067B" w14:textId="2C332A57" w:rsidR="00780D0B" w:rsidRDefault="00780D0B" w:rsidP="00637FEB">
      <w:pPr>
        <w:spacing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6"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6"/>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7" w:name="_Toc129860770"/>
      <w:bookmarkStart w:id="38"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7"/>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8"/>
    </w:p>
    <w:p w14:paraId="6CEADB8C" w14:textId="77777777" w:rsidR="00730F3D" w:rsidRDefault="00730F3D" w:rsidP="00730F3D">
      <w:pPr>
        <w:spacing w:line="360" w:lineRule="auto"/>
        <w:jc w:val="both"/>
        <w:rPr>
          <w:rFonts w:ascii="Times New Roman" w:hAnsi="Times New Roman" w:cs="Times New Roman"/>
          <w:sz w:val="24"/>
          <w:szCs w:val="24"/>
        </w:rPr>
      </w:pPr>
      <w:bookmarkStart w:id="39" w:name="_Toc129860771"/>
      <w:bookmarkStart w:id="40"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39"/>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0"/>
    </w:p>
    <w:p w14:paraId="43B98B6E" w14:textId="72670B5F" w:rsidR="004C2F82" w:rsidRPr="00334293" w:rsidRDefault="00730F3D" w:rsidP="004C2F82">
      <w:pPr>
        <w:spacing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1" w:name="_Toc129860772"/>
      <w:bookmarkStart w:id="42"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1"/>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2"/>
    </w:p>
    <w:p w14:paraId="3FB38790" w14:textId="77777777" w:rsidR="00730F3D" w:rsidRPr="00D15058" w:rsidRDefault="00730F3D" w:rsidP="00730F3D">
      <w:pPr>
        <w:spacing w:line="360" w:lineRule="auto"/>
        <w:jc w:val="both"/>
        <w:rPr>
          <w:rFonts w:ascii="Times New Roman" w:hAnsi="Times New Roman" w:cs="Times New Roman"/>
          <w:sz w:val="24"/>
          <w:szCs w:val="24"/>
        </w:rPr>
      </w:pPr>
      <w:bookmarkStart w:id="43" w:name="_Toc129860773"/>
      <w:bookmarkStart w:id="44"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3"/>
      <w:bookmarkEnd w:id="44"/>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5" w:name="_Toc129860774"/>
      <w:bookmarkStart w:id="46"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5"/>
      <w:bookmarkEnd w:id="46"/>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7" w:name="_Toc129860779"/>
      <w:bookmarkStart w:id="48"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7"/>
      <w:r w:rsidR="00881E95" w:rsidRPr="00AC6287">
        <w:rPr>
          <w:rFonts w:ascii="Times New Roman" w:hAnsi="Times New Roman" w:cs="Times New Roman"/>
          <w:b/>
          <w:bCs/>
          <w:color w:val="auto"/>
          <w:sz w:val="28"/>
          <w:szCs w:val="28"/>
        </w:rPr>
        <w:t>Existing work</w:t>
      </w:r>
      <w:bookmarkEnd w:id="48"/>
    </w:p>
    <w:p w14:paraId="57DCEB2B" w14:textId="77777777" w:rsidR="00AD1C2E" w:rsidRPr="00B473C5" w:rsidRDefault="00AD1C2E" w:rsidP="00AD1C2E">
      <w:pPr>
        <w:spacing w:line="360" w:lineRule="auto"/>
        <w:jc w:val="both"/>
        <w:rPr>
          <w:rFonts w:ascii="Times New Roman" w:hAnsi="Times New Roman" w:cs="Times New Roman"/>
          <w:b/>
          <w:sz w:val="24"/>
          <w:szCs w:val="24"/>
        </w:rPr>
      </w:pPr>
      <w:bookmarkStart w:id="49" w:name="_Toc129860780"/>
      <w:bookmarkStart w:id="50"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49"/>
      <w:bookmarkEnd w:id="50"/>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1" w:name="_Toc129860781"/>
      <w:bookmarkStart w:id="52"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1"/>
      <w:bookmarkEnd w:id="52"/>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3" w:name="_3.5_Technological_review"/>
      <w:bookmarkStart w:id="54" w:name="_Toc129860785"/>
      <w:bookmarkStart w:id="55" w:name="_Toc132325774"/>
      <w:bookmarkEnd w:id="53"/>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4"/>
      <w:r w:rsidR="00881E95" w:rsidRPr="00AC6287">
        <w:rPr>
          <w:rFonts w:ascii="Times New Roman" w:hAnsi="Times New Roman" w:cs="Times New Roman"/>
          <w:b/>
          <w:bCs/>
          <w:color w:val="auto"/>
          <w:sz w:val="28"/>
          <w:szCs w:val="28"/>
        </w:rPr>
        <w:t>Technological review</w:t>
      </w:r>
      <w:bookmarkEnd w:id="55"/>
    </w:p>
    <w:p w14:paraId="615FDC64" w14:textId="634507E9" w:rsidR="00AD1C2E" w:rsidRDefault="00AD1C2E" w:rsidP="004C2F82">
      <w:pPr>
        <w:spacing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6" w:name="_Toc129860786"/>
      <w:bookmarkStart w:id="57"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6"/>
      <w:bookmarkEnd w:id="57"/>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8" w:name="_Toc129860787"/>
      <w:bookmarkStart w:id="59"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0" w:name="_Toc129860791"/>
      <w:bookmarkStart w:id="61" w:name="_Toc132325780"/>
      <w:bookmarkEnd w:id="58"/>
      <w:bookmarkEnd w:id="59"/>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0"/>
      <w:bookmarkEnd w:id="61"/>
      <w:r w:rsidR="00AD1C2E">
        <w:rPr>
          <w:rFonts w:ascii="Times New Roman" w:hAnsi="Times New Roman" w:cs="Times New Roman"/>
          <w:b/>
          <w:bCs/>
          <w:color w:val="auto"/>
          <w:sz w:val="24"/>
          <w:szCs w:val="24"/>
        </w:rPr>
        <w:t>Machine Learning Text Summarization Techniques</w:t>
      </w:r>
    </w:p>
    <w:bookmarkStart w:id="62" w:name="_Toc129860792"/>
    <w:bookmarkStart w:id="63"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4" w:name="_2.6_Evaluation"/>
      <w:bookmarkStart w:id="65" w:name="_Toc129860810"/>
      <w:bookmarkStart w:id="66" w:name="_Toc132325799"/>
      <w:bookmarkEnd w:id="62"/>
      <w:bookmarkEnd w:id="63"/>
      <w:bookmarkEnd w:id="64"/>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5"/>
      <w:r w:rsidR="00881E95" w:rsidRPr="0014140B">
        <w:rPr>
          <w:rFonts w:ascii="Times New Roman" w:hAnsi="Times New Roman" w:cs="Times New Roman"/>
          <w:b/>
          <w:bCs/>
          <w:color w:val="auto"/>
          <w:sz w:val="28"/>
          <w:szCs w:val="28"/>
        </w:rPr>
        <w:t>Evaluation</w:t>
      </w:r>
      <w:bookmarkEnd w:id="66"/>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67" w:name="_Toc129860811"/>
      <w:bookmarkStart w:id="68"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7"/>
      <w:bookmarkEnd w:id="68"/>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69" w:name="_Toc120985180"/>
      <w:bookmarkStart w:id="70"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69"/>
      <w:bookmarkEnd w:id="70"/>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1" w:name="_Toc129860812"/>
      <w:bookmarkStart w:id="72"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1"/>
      <w:bookmarkEnd w:id="72"/>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3" w:name="_Toc129860816"/>
      <w:bookmarkStart w:id="74"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3"/>
      <w:r w:rsidR="00881E95" w:rsidRPr="008A06F1">
        <w:rPr>
          <w:rFonts w:ascii="Times New Roman" w:hAnsi="Times New Roman" w:cs="Times New Roman"/>
          <w:b/>
          <w:bCs/>
          <w:color w:val="auto"/>
          <w:sz w:val="28"/>
          <w:szCs w:val="28"/>
        </w:rPr>
        <w:t>Chapter summary</w:t>
      </w:r>
      <w:bookmarkEnd w:id="74"/>
    </w:p>
    <w:p w14:paraId="27CC0ED3" w14:textId="77777777" w:rsidR="000F6531" w:rsidRPr="009E27DA" w:rsidRDefault="000F6531" w:rsidP="000F6531">
      <w:pPr>
        <w:spacing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5"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5"/>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6" w:name="_Toc129862721"/>
      <w:bookmarkStart w:id="77"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6"/>
      <w:r w:rsidR="002846C1" w:rsidRPr="0077504C">
        <w:rPr>
          <w:rFonts w:ascii="Times New Roman" w:hAnsi="Times New Roman" w:cs="Times New Roman"/>
          <w:b/>
          <w:bCs/>
          <w:color w:val="auto"/>
          <w:sz w:val="28"/>
          <w:szCs w:val="28"/>
        </w:rPr>
        <w:t>Chapter overview</w:t>
      </w:r>
      <w:bookmarkEnd w:id="77"/>
    </w:p>
    <w:p w14:paraId="1276A72B" w14:textId="495E62DC" w:rsidR="00D2638E" w:rsidRPr="00F700F0" w:rsidRDefault="00CA6A43" w:rsidP="00CA6A43">
      <w:pPr>
        <w:spacing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8"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8"/>
    </w:p>
    <w:p w14:paraId="0CEC17E7" w14:textId="77777777" w:rsidR="00CA6A43" w:rsidRPr="006B11E7" w:rsidRDefault="00CA6A43" w:rsidP="00CA6A43">
      <w:pPr>
        <w:spacing w:line="360" w:lineRule="auto"/>
        <w:jc w:val="both"/>
        <w:rPr>
          <w:rFonts w:ascii="Times New Roman" w:hAnsi="Times New Roman" w:cs="Times New Roman"/>
          <w:color w:val="000000" w:themeColor="text1"/>
          <w:sz w:val="24"/>
          <w:szCs w:val="24"/>
        </w:rPr>
      </w:pPr>
      <w:bookmarkStart w:id="79" w:name="_Toc115287373"/>
      <w:bookmarkStart w:id="80" w:name="_Toc116485546"/>
      <w:bookmarkStart w:id="81" w:name="_Toc117005582"/>
      <w:bookmarkStart w:id="82" w:name="_Toc117006110"/>
      <w:bookmarkStart w:id="83" w:name="_Toc125553250"/>
      <w:bookmarkStart w:id="84"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5"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79"/>
      <w:bookmarkEnd w:id="80"/>
      <w:bookmarkEnd w:id="81"/>
      <w:bookmarkEnd w:id="82"/>
      <w:bookmarkEnd w:id="83"/>
      <w:bookmarkEnd w:id="84"/>
      <w:bookmarkEnd w:id="85"/>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6" w:name="_Toc129862723"/>
      <w:bookmarkStart w:id="87"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6"/>
      <w:r w:rsidR="002846C1" w:rsidRPr="00EF09E5">
        <w:rPr>
          <w:rFonts w:ascii="Times New Roman" w:hAnsi="Times New Roman" w:cs="Times New Roman"/>
          <w:b/>
          <w:bCs/>
          <w:color w:val="auto"/>
          <w:sz w:val="28"/>
          <w:szCs w:val="28"/>
        </w:rPr>
        <w:t>Development methodology</w:t>
      </w:r>
      <w:bookmarkEnd w:id="87"/>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88" w:name="_Toc129862724"/>
      <w:bookmarkStart w:id="89"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8"/>
      <w:bookmarkEnd w:id="89"/>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0" w:name="_Toc129862725"/>
      <w:bookmarkStart w:id="91"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0"/>
      <w:bookmarkEnd w:id="91"/>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2" w:name="_Toc129862726"/>
      <w:bookmarkStart w:id="93"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2"/>
      <w:bookmarkEnd w:id="93"/>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4" w:name="_Toc129862727"/>
      <w:bookmarkStart w:id="95"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4"/>
      <w:bookmarkEnd w:id="95"/>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6" w:name="_Toc129862729"/>
      <w:bookmarkStart w:id="97"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6"/>
      <w:r w:rsidR="002846C1" w:rsidRPr="00EF09E5">
        <w:rPr>
          <w:rFonts w:ascii="Times New Roman" w:hAnsi="Times New Roman" w:cs="Times New Roman"/>
          <w:b/>
          <w:bCs/>
          <w:color w:val="auto"/>
          <w:sz w:val="28"/>
          <w:szCs w:val="28"/>
        </w:rPr>
        <w:t>Project management methodology</w:t>
      </w:r>
      <w:bookmarkEnd w:id="97"/>
    </w:p>
    <w:p w14:paraId="587B1602" w14:textId="3276F2A1" w:rsidR="00D2638E" w:rsidRDefault="00743201" w:rsidP="00D2638E">
      <w:pPr>
        <w:spacing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8" w:name="_Toc129862730"/>
      <w:bookmarkStart w:id="99"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8"/>
      <w:bookmarkEnd w:id="99"/>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0" w:name="_Toc129862731"/>
      <w:bookmarkStart w:id="101"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0"/>
      <w:bookmarkEnd w:id="101"/>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6451404D">
            <wp:extent cx="5707066" cy="5613419"/>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39" cy="5633064"/>
                    </a:xfrm>
                    <a:prstGeom prst="rect">
                      <a:avLst/>
                    </a:prstGeom>
                    <a:noFill/>
                    <a:ln>
                      <a:noFill/>
                    </a:ln>
                  </pic:spPr>
                </pic:pic>
              </a:graphicData>
            </a:graphic>
          </wp:inline>
        </w:drawing>
      </w:r>
    </w:p>
    <w:p w14:paraId="1E5BA084" w14:textId="2AAC80C8" w:rsidR="00D2638E" w:rsidRDefault="00D2638E" w:rsidP="00D2638E">
      <w:pPr>
        <w:pStyle w:val="Caption"/>
        <w:jc w:val="center"/>
        <w:rPr>
          <w:rFonts w:ascii="Times New Roman" w:hAnsi="Times New Roman" w:cs="Times New Roman"/>
          <w:b w:val="0"/>
          <w:bCs w:val="0"/>
          <w:smallCaps w:val="0"/>
          <w:color w:val="auto"/>
          <w:sz w:val="24"/>
          <w:szCs w:val="24"/>
        </w:rPr>
      </w:pPr>
      <w:bookmarkStart w:id="102" w:name="_Toc116400952"/>
      <w:bookmarkStart w:id="103" w:name="_Toc116485554"/>
      <w:bookmarkStart w:id="104" w:name="_Toc117005607"/>
      <w:bookmarkStart w:id="105" w:name="_Toc117006052"/>
      <w:bookmarkStart w:id="106" w:name="_Toc125553254"/>
      <w:bookmarkStart w:id="107"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2"/>
      <w:bookmarkEnd w:id="103"/>
      <w:bookmarkEnd w:id="104"/>
      <w:bookmarkEnd w:id="105"/>
      <w:bookmarkEnd w:id="106"/>
      <w:bookmarkEnd w:id="107"/>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8" w:name="_Toc129862732"/>
      <w:bookmarkStart w:id="109"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8"/>
      <w:bookmarkEnd w:id="109"/>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0" w:name="_Toc115287374"/>
      <w:bookmarkStart w:id="111" w:name="_Toc116485547"/>
      <w:bookmarkStart w:id="112" w:name="_Toc117005583"/>
      <w:bookmarkStart w:id="113" w:name="_Toc117006111"/>
      <w:bookmarkStart w:id="114"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5"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0"/>
      <w:bookmarkEnd w:id="111"/>
      <w:bookmarkEnd w:id="112"/>
      <w:bookmarkEnd w:id="113"/>
      <w:bookmarkEnd w:id="114"/>
      <w:bookmarkEnd w:id="115"/>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6" w:name="_Toc129862745"/>
      <w:bookmarkStart w:id="117"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6"/>
      <w:r w:rsidR="002846C1" w:rsidRPr="00A45744">
        <w:rPr>
          <w:rFonts w:ascii="Times New Roman" w:hAnsi="Times New Roman" w:cs="Times New Roman"/>
          <w:b/>
          <w:bCs/>
          <w:color w:val="auto"/>
          <w:sz w:val="28"/>
          <w:szCs w:val="28"/>
        </w:rPr>
        <w:t>Resources</w:t>
      </w:r>
      <w:bookmarkEnd w:id="117"/>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18" w:name="_Toc129862746"/>
      <w:bookmarkStart w:id="119"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8"/>
      <w:bookmarkEnd w:id="119"/>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0" w:name="_Toc129862747"/>
      <w:bookmarkStart w:id="121"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0"/>
      <w:bookmarkEnd w:id="121"/>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2" w:name="_Toc129862748"/>
      <w:bookmarkStart w:id="123"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2"/>
      <w:bookmarkEnd w:id="123"/>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4" w:name="_Toc129862749"/>
      <w:bookmarkStart w:id="125"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4"/>
      <w:bookmarkEnd w:id="125"/>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6" w:name="_Toc129862750"/>
      <w:bookmarkStart w:id="127"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6"/>
      <w:r w:rsidR="002846C1" w:rsidRPr="005F5AC3">
        <w:rPr>
          <w:rFonts w:ascii="Times New Roman" w:hAnsi="Times New Roman" w:cs="Times New Roman"/>
          <w:b/>
          <w:bCs/>
          <w:color w:val="auto"/>
          <w:sz w:val="28"/>
          <w:szCs w:val="28"/>
        </w:rPr>
        <w:t>Risks &amp; mitigation</w:t>
      </w:r>
      <w:bookmarkEnd w:id="127"/>
    </w:p>
    <w:p w14:paraId="5CCB0DBC" w14:textId="66E5B5EA" w:rsidR="00D2638E" w:rsidRPr="00446D56" w:rsidRDefault="00743201" w:rsidP="002106A2">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8" w:name="_Toc115287375"/>
      <w:bookmarkStart w:id="129" w:name="_Toc116485548"/>
      <w:bookmarkStart w:id="130" w:name="_Toc117005584"/>
      <w:bookmarkStart w:id="131" w:name="_Toc117006112"/>
      <w:bookmarkStart w:id="132" w:name="_Toc125553252"/>
      <w:bookmarkStart w:id="133"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8"/>
      <w:bookmarkEnd w:id="129"/>
      <w:bookmarkEnd w:id="130"/>
      <w:bookmarkEnd w:id="131"/>
      <w:bookmarkEnd w:id="132"/>
      <w:bookmarkEnd w:id="133"/>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4"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4"/>
    </w:p>
    <w:p w14:paraId="4D3F6DA4" w14:textId="0406517F" w:rsidR="0017161A" w:rsidRDefault="00743201"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5" w:name="_Toc125663096"/>
      <w:bookmarkStart w:id="136"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5"/>
      <w:bookmarkEnd w:id="136"/>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7" w:name="_Toc125556177"/>
      <w:bookmarkStart w:id="138" w:name="_Toc125663097"/>
      <w:bookmarkStart w:id="139" w:name="_Toc132325826"/>
      <w:r w:rsidRPr="006B7647">
        <w:rPr>
          <w:rFonts w:ascii="Times New Roman Regular" w:hAnsi="Times New Roman Regular" w:cs="Times New Roman Regular"/>
          <w:b/>
          <w:bCs/>
          <w:color w:val="auto"/>
          <w:sz w:val="28"/>
          <w:szCs w:val="28"/>
        </w:rPr>
        <w:t xml:space="preserve">4.1 </w:t>
      </w:r>
      <w:bookmarkEnd w:id="137"/>
      <w:r w:rsidRPr="006B7647">
        <w:rPr>
          <w:rFonts w:ascii="Times New Roman Regular" w:hAnsi="Times New Roman Regular" w:cs="Times New Roman Regular"/>
          <w:b/>
          <w:bCs/>
          <w:color w:val="auto"/>
          <w:sz w:val="28"/>
          <w:szCs w:val="28"/>
        </w:rPr>
        <w:t>Chapter overview</w:t>
      </w:r>
      <w:bookmarkEnd w:id="138"/>
      <w:bookmarkEnd w:id="139"/>
    </w:p>
    <w:p w14:paraId="58098C85" w14:textId="24F1F84E"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In this chapter, the author describes how to identify the essential needs and how to gather them. To carefully record the engagement of possible stakeholders, their interaction points, and their separate responsibilities, a rich picture diagram and stakeholder onion model are used. The chapter also discusses the methods used for requirement gathering and the results that were used to create functional and non-functional requirements, use case diagrams, and prototypes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0" w:name="_Toc125556178"/>
      <w:bookmarkStart w:id="141" w:name="_Toc125663098"/>
      <w:bookmarkStart w:id="142" w:name="_Toc132325827"/>
      <w:r w:rsidRPr="006B7647">
        <w:rPr>
          <w:rFonts w:ascii="Times New Roman Regular" w:hAnsi="Times New Roman Regular" w:cs="Times New Roman Regular"/>
          <w:b/>
          <w:bCs/>
          <w:color w:val="auto"/>
          <w:sz w:val="28"/>
          <w:szCs w:val="28"/>
        </w:rPr>
        <w:t xml:space="preserve">4.2 </w:t>
      </w:r>
      <w:bookmarkEnd w:id="140"/>
      <w:r w:rsidRPr="006B7647">
        <w:rPr>
          <w:rFonts w:ascii="Times New Roman Regular" w:hAnsi="Times New Roman Regular" w:cs="Times New Roman Regular"/>
          <w:b/>
          <w:bCs/>
          <w:color w:val="auto"/>
          <w:sz w:val="28"/>
          <w:szCs w:val="28"/>
        </w:rPr>
        <w:t>Rich picture</w:t>
      </w:r>
      <w:bookmarkEnd w:id="141"/>
      <w:bookmarkEnd w:id="142"/>
    </w:p>
    <w:p w14:paraId="734FC6A8" w14:textId="6160F087" w:rsidR="00B40933" w:rsidRDefault="00345FBC">
      <w:pPr>
        <w:keepNext/>
        <w:jc w:val="center"/>
        <w:rPr>
          <w:rFonts w:ascii="Times New Roman Regular" w:hAnsi="Times New Roman Regular" w:cs="Times New Roman Regular" w:hint="eastAsia"/>
        </w:rPr>
      </w:pPr>
      <w:r>
        <w:rPr>
          <w:noProof/>
        </w:rPr>
        <w:drawing>
          <wp:inline distT="0" distB="0" distL="0" distR="0" wp14:anchorId="53BF7969" wp14:editId="4140780D">
            <wp:extent cx="5701188" cy="484844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6724" cy="4912685"/>
                    </a:xfrm>
                    <a:prstGeom prst="rect">
                      <a:avLst/>
                    </a:prstGeom>
                    <a:noFill/>
                    <a:ln>
                      <a:noFill/>
                    </a:ln>
                  </pic:spPr>
                </pic:pic>
              </a:graphicData>
            </a:graphic>
          </wp:inline>
        </w:drawing>
      </w:r>
    </w:p>
    <w:p w14:paraId="56851C5C" w14:textId="577623D5"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3" w:name="_Toc121070275"/>
      <w:bookmarkStart w:id="144"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5</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3"/>
      <w:bookmarkEnd w:id="144"/>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5" w:name="_Toc125556179"/>
      <w:bookmarkStart w:id="146" w:name="_Toc125663099"/>
      <w:bookmarkStart w:id="147" w:name="_Toc132325828"/>
      <w:r w:rsidRPr="00BD1851">
        <w:rPr>
          <w:rFonts w:ascii="Times New Roman Regular" w:hAnsi="Times New Roman Regular" w:cs="Times New Roman Regular"/>
          <w:b/>
          <w:bCs/>
          <w:color w:val="auto"/>
          <w:sz w:val="28"/>
          <w:szCs w:val="28"/>
        </w:rPr>
        <w:t xml:space="preserve">4.3 </w:t>
      </w:r>
      <w:bookmarkEnd w:id="145"/>
      <w:r w:rsidRPr="00BD1851">
        <w:rPr>
          <w:rFonts w:ascii="Times New Roman Regular" w:hAnsi="Times New Roman Regular" w:cs="Times New Roman Regular"/>
          <w:b/>
          <w:bCs/>
          <w:color w:val="auto"/>
          <w:sz w:val="28"/>
          <w:szCs w:val="28"/>
        </w:rPr>
        <w:t>Stakeholder analysis</w:t>
      </w:r>
      <w:bookmarkEnd w:id="146"/>
      <w:bookmarkEnd w:id="147"/>
    </w:p>
    <w:p w14:paraId="55C98C84" w14:textId="35FEB223"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8" w:name="_Toc125663100"/>
      <w:bookmarkStart w:id="149" w:name="_Toc125556180"/>
      <w:bookmarkStart w:id="150" w:name="_Toc132325829"/>
      <w:r w:rsidRPr="00BD1851">
        <w:rPr>
          <w:rFonts w:ascii="Times New Roman Regular" w:hAnsi="Times New Roman Regular" w:cs="Times New Roman Regular"/>
          <w:b/>
          <w:bCs/>
          <w:color w:val="auto"/>
          <w:sz w:val="24"/>
          <w:szCs w:val="24"/>
        </w:rPr>
        <w:t>4.3.1 Stakeholder onion model</w:t>
      </w:r>
      <w:bookmarkEnd w:id="148"/>
      <w:bookmarkEnd w:id="149"/>
      <w:bookmarkEnd w:id="150"/>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68812B97">
            <wp:extent cx="5160334" cy="4986670"/>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123" cy="5029952"/>
                    </a:xfrm>
                    <a:prstGeom prst="rect">
                      <a:avLst/>
                    </a:prstGeom>
                    <a:noFill/>
                    <a:ln>
                      <a:noFill/>
                    </a:ln>
                  </pic:spPr>
                </pic:pic>
              </a:graphicData>
            </a:graphic>
          </wp:inline>
        </w:drawing>
      </w:r>
    </w:p>
    <w:p w14:paraId="33F5F72A" w14:textId="67837804"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1" w:name="_Toc121070276"/>
      <w:bookmarkStart w:id="152"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1"/>
      <w:bookmarkEnd w:id="152"/>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3" w:name="_Toc125663101"/>
      <w:bookmarkStart w:id="154" w:name="_Toc125556181"/>
      <w:bookmarkStart w:id="155" w:name="_Toc132325830"/>
      <w:r w:rsidRPr="00BD1851">
        <w:rPr>
          <w:rFonts w:ascii="Times New Roman Regular" w:hAnsi="Times New Roman Regular" w:cs="Times New Roman Regular"/>
          <w:b/>
          <w:bCs/>
          <w:color w:val="auto"/>
          <w:sz w:val="24"/>
          <w:szCs w:val="24"/>
        </w:rPr>
        <w:lastRenderedPageBreak/>
        <w:t>4.3.2 Stakeholder viewpoints</w:t>
      </w:r>
      <w:bookmarkEnd w:id="153"/>
      <w:bookmarkEnd w:id="154"/>
      <w:bookmarkEnd w:id="155"/>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6"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7"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6"/>
      <w:bookmarkEnd w:id="157"/>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926A0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926A00">
            <w:pPr>
              <w:spacing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926A00">
            <w:pPr>
              <w:spacing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Operational Staff</w:t>
            </w:r>
          </w:p>
        </w:tc>
        <w:tc>
          <w:tcPr>
            <w:tcW w:w="2340" w:type="dxa"/>
            <w:vMerge/>
          </w:tcPr>
          <w:p w14:paraId="1032AD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0A3672A3" w14:textId="77777777" w:rsidR="00926A00" w:rsidRPr="00926A00" w:rsidRDefault="00926A00" w:rsidP="00926A00"/>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8" w:name="_Toc125556182"/>
      <w:bookmarkStart w:id="159" w:name="_Toc125663102"/>
      <w:bookmarkStart w:id="160" w:name="_Toc132325831"/>
      <w:r w:rsidRPr="00BD1851">
        <w:rPr>
          <w:rFonts w:ascii="Times New Roman Regular" w:hAnsi="Times New Roman Regular" w:cs="Times New Roman Regular"/>
          <w:b/>
          <w:bCs/>
          <w:color w:val="auto"/>
          <w:sz w:val="28"/>
          <w:szCs w:val="28"/>
        </w:rPr>
        <w:t xml:space="preserve">4.4 </w:t>
      </w:r>
      <w:bookmarkEnd w:id="158"/>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59"/>
      <w:bookmarkEnd w:id="160"/>
    </w:p>
    <w:p w14:paraId="466AB4A5" w14:textId="233692CD" w:rsidR="00B40933" w:rsidRDefault="00926A00">
      <w:pPr>
        <w:spacing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1" w:name="_Toc121126699"/>
      <w:bookmarkStart w:id="162"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1"/>
      <w:bookmarkEnd w:id="162"/>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Survey</w:t>
            </w:r>
          </w:p>
        </w:tc>
        <w:tc>
          <w:tcPr>
            <w:tcW w:w="7375" w:type="dxa"/>
          </w:tcPr>
          <w:p w14:paraId="61FD26A8"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926A00">
            <w:pPr>
              <w:spacing w:line="360" w:lineRule="auto"/>
              <w:jc w:val="both"/>
              <w:rPr>
                <w:rFonts w:ascii="Times New Roman" w:hAnsi="Times New Roman" w:cs="Times New Roman"/>
                <w:sz w:val="24"/>
                <w:szCs w:val="24"/>
              </w:rPr>
            </w:pPr>
            <w:r w:rsidRPr="004308A6">
              <w:rPr>
                <w:rFonts w:ascii="Times New Roman" w:hAnsi="Times New Roman" w:cs="Times New Roman"/>
                <w:sz w:val="24"/>
                <w:szCs w:val="24"/>
              </w:rPr>
              <w:t>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926A00">
            <w:pPr>
              <w:spacing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926A00">
            <w:pPr>
              <w:spacing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9B40ADF" w14:textId="77777777" w:rsidR="00926A00" w:rsidRPr="00926A00" w:rsidRDefault="00926A00" w:rsidP="00926A00"/>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3" w:name="_4.5_Discussion_of"/>
      <w:bookmarkStart w:id="164" w:name="_Toc125556183"/>
      <w:bookmarkStart w:id="165" w:name="_Toc125663103"/>
      <w:bookmarkStart w:id="166" w:name="_Toc132325832"/>
      <w:bookmarkEnd w:id="163"/>
      <w:r w:rsidRPr="00D3104C">
        <w:rPr>
          <w:rFonts w:ascii="Times New Roman Regular" w:hAnsi="Times New Roman Regular" w:cs="Times New Roman Regular"/>
          <w:b/>
          <w:bCs/>
          <w:color w:val="auto"/>
          <w:sz w:val="28"/>
          <w:szCs w:val="28"/>
        </w:rPr>
        <w:lastRenderedPageBreak/>
        <w:t xml:space="preserve">4.5 </w:t>
      </w:r>
      <w:bookmarkEnd w:id="164"/>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5"/>
      <w:bookmarkEnd w:id="166"/>
    </w:p>
    <w:p w14:paraId="63D2F8E9" w14:textId="6C2FB29E" w:rsidR="00D574AF" w:rsidRPr="00D574AF" w:rsidRDefault="00D574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7" w:name="_Toc125556184"/>
      <w:bookmarkStart w:id="168" w:name="_Toc125663104"/>
      <w:bookmarkStart w:id="169" w:name="_Toc132325833"/>
      <w:r w:rsidRPr="00D3104C">
        <w:rPr>
          <w:rFonts w:ascii="Times New Roman Regular" w:hAnsi="Times New Roman Regular" w:cs="Times New Roman Regular"/>
          <w:b/>
          <w:bCs/>
          <w:color w:val="auto"/>
          <w:sz w:val="24"/>
          <w:szCs w:val="24"/>
        </w:rPr>
        <w:t>4.5.1 Literature review</w:t>
      </w:r>
      <w:bookmarkEnd w:id="167"/>
      <w:bookmarkEnd w:id="168"/>
      <w:bookmarkEnd w:id="169"/>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0"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0"/>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673EBD">
            <w:pPr>
              <w:spacing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In the completion of the literature review on the existing work done, it was identified that abstractive text summarization systems for customer 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32BB4177"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71" w:name="_Toc125663105"/>
      <w:bookmarkStart w:id="172" w:name="_Toc125556185"/>
      <w:bookmarkStart w:id="173" w:name="_Toc132325834"/>
      <w:r w:rsidRPr="00D3104C">
        <w:rPr>
          <w:rFonts w:ascii="Times New Roman Regular" w:hAnsi="Times New Roman Regular" w:cs="Times New Roman Regular"/>
          <w:b/>
          <w:bCs/>
          <w:color w:val="auto"/>
          <w:sz w:val="24"/>
          <w:szCs w:val="24"/>
        </w:rPr>
        <w:lastRenderedPageBreak/>
        <w:t xml:space="preserve">4.5.2 </w:t>
      </w:r>
      <w:bookmarkEnd w:id="171"/>
      <w:bookmarkEnd w:id="172"/>
      <w:bookmarkEnd w:id="173"/>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4"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5"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4"/>
      <w:bookmarkEnd w:id="175"/>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6" w:name="_Toc125556187"/>
      <w:bookmarkStart w:id="177" w:name="_Toc125663107"/>
      <w:bookmarkStart w:id="178" w:name="_Toc132325835"/>
      <w:r w:rsidRPr="00135C0E">
        <w:rPr>
          <w:rFonts w:ascii="Times New Roman Regular" w:hAnsi="Times New Roman Regular" w:cs="Times New Roman Regular"/>
          <w:b/>
          <w:bCs/>
          <w:color w:val="auto"/>
          <w:sz w:val="24"/>
          <w:szCs w:val="24"/>
        </w:rPr>
        <w:t>4.5.3 Interviews</w:t>
      </w:r>
      <w:bookmarkEnd w:id="176"/>
      <w:bookmarkEnd w:id="177"/>
      <w:bookmarkEnd w:id="178"/>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79" w:name="_Toc125663106"/>
      <w:bookmarkStart w:id="180"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1" w:name="_Toc121126702"/>
      <w:bookmarkStart w:id="182"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1"/>
      <w:bookmarkEnd w:id="182"/>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2EE36ED3"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Hyperparameter tuning</w:t>
            </w:r>
          </w:p>
        </w:tc>
        <w:tc>
          <w:tcPr>
            <w:tcW w:w="7579" w:type="dxa"/>
          </w:tcPr>
          <w:p w14:paraId="54676EE0" w14:textId="73921DA6"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673EBD">
            <w:pPr>
              <w:spacing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7415BB">
      <w:pPr>
        <w:spacing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3" w:name="_Toc132325836"/>
      <w:r w:rsidRPr="00135C0E">
        <w:rPr>
          <w:rFonts w:ascii="Times New Roman Regular" w:hAnsi="Times New Roman Regular" w:cs="Times New Roman Regular"/>
          <w:b/>
          <w:bCs/>
          <w:color w:val="auto"/>
          <w:sz w:val="24"/>
          <w:szCs w:val="24"/>
        </w:rPr>
        <w:t>4.5.4 Survey</w:t>
      </w:r>
      <w:bookmarkEnd w:id="179"/>
      <w:bookmarkEnd w:id="180"/>
      <w:bookmarkEnd w:id="183"/>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4" w:name="_Toc126793286"/>
      <w:bookmarkStart w:id="185" w:name="_Toc125556188"/>
      <w:bookmarkStart w:id="186"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4"/>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7777777" w:rsidR="007415BB" w:rsidRDefault="007415BB" w:rsidP="00673EBD">
            <w:pPr>
              <w:spacing w:line="360" w:lineRule="auto"/>
              <w:rPr>
                <w:rFonts w:ascii="Times New Roman" w:hAnsi="Times New Roman" w:cs="Times New Roman"/>
                <w:b/>
                <w:sz w:val="24"/>
                <w:szCs w:val="24"/>
              </w:rPr>
            </w:pPr>
            <w:r w:rsidRPr="00095B4F">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3160A5EC" wp14:editId="63CA159D">
                  <wp:simplePos x="0" y="0"/>
                  <wp:positionH relativeFrom="column">
                    <wp:posOffset>13970</wp:posOffset>
                  </wp:positionH>
                  <wp:positionV relativeFrom="paragraph">
                    <wp:posOffset>256540</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4F7D9E">
              <w:rPr>
                <w:rFonts w:ascii="Times New Roman" w:hAnsi="Times New Roman" w:cs="Times New Roman"/>
                <w:b/>
                <w:sz w:val="24"/>
                <w:szCs w:val="24"/>
              </w:rPr>
              <w:t>Findings &amp; Conclusion</w:t>
            </w:r>
          </w:p>
          <w:p w14:paraId="7F8C5326"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concluded that a</w:t>
            </w:r>
            <w:r w:rsidRPr="00095B4F">
              <w:rPr>
                <w:rFonts w:ascii="Times New Roman" w:hAnsi="Times New Roman" w:cs="Times New Roman"/>
                <w:sz w:val="24"/>
                <w:szCs w:val="24"/>
              </w:rPr>
              <w:t xml:space="preserve"> large </w:t>
            </w:r>
            <w:r>
              <w:rPr>
                <w:rFonts w:ascii="Times New Roman" w:hAnsi="Times New Roman" w:cs="Times New Roman"/>
                <w:sz w:val="24"/>
                <w:szCs w:val="24"/>
              </w:rPr>
              <w:t xml:space="preserve">part </w:t>
            </w:r>
            <w:r w:rsidRPr="00095B4F">
              <w:rPr>
                <w:rFonts w:ascii="Times New Roman" w:hAnsi="Times New Roman" w:cs="Times New Roman"/>
                <w:sz w:val="24"/>
                <w:szCs w:val="24"/>
              </w:rPr>
              <w:t xml:space="preserve">of the </w:t>
            </w:r>
            <w:r>
              <w:rPr>
                <w:rFonts w:ascii="Times New Roman" w:hAnsi="Times New Roman" w:cs="Times New Roman"/>
                <w:sz w:val="24"/>
                <w:szCs w:val="24"/>
              </w:rPr>
              <w:t>audience</w:t>
            </w:r>
            <w:r w:rsidRPr="00095B4F">
              <w:rPr>
                <w:rFonts w:ascii="Times New Roman" w:hAnsi="Times New Roman" w:cs="Times New Roman"/>
                <w:sz w:val="24"/>
                <w:szCs w:val="24"/>
              </w:rPr>
              <w:t xml:space="preserve"> (</w:t>
            </w:r>
            <w:r>
              <w:rPr>
                <w:rFonts w:ascii="Times New Roman" w:hAnsi="Times New Roman" w:cs="Times New Roman"/>
                <w:sz w:val="24"/>
                <w:szCs w:val="24"/>
              </w:rPr>
              <w:t>more than 90% of the audience</w:t>
            </w:r>
            <w:r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47ACF32A" w14:textId="77777777" w:rsidTr="00673EBD">
        <w:tc>
          <w:tcPr>
            <w:tcW w:w="9350" w:type="dxa"/>
            <w:gridSpan w:val="2"/>
            <w:shd w:val="clear" w:color="auto" w:fill="D9D9D9" w:themeFill="background1" w:themeFillShade="D9"/>
          </w:tcPr>
          <w:p w14:paraId="64951E01" w14:textId="77777777" w:rsidR="007415BB" w:rsidRPr="00095B4F" w:rsidRDefault="007415BB" w:rsidP="00673EBD">
            <w:pPr>
              <w:spacing w:line="360" w:lineRule="auto"/>
              <w:rPr>
                <w:rFonts w:ascii="Times New Roman" w:hAnsi="Times New Roman" w:cs="Times New Roman"/>
                <w:b/>
                <w:noProof/>
                <w:sz w:val="24"/>
                <w:szCs w:val="24"/>
              </w:rPr>
            </w:pPr>
          </w:p>
        </w:tc>
      </w:tr>
      <w:tr w:rsidR="007415BB" w:rsidRPr="006B5E91" w14:paraId="37D48DB2" w14:textId="77777777" w:rsidTr="00673EBD">
        <w:tc>
          <w:tcPr>
            <w:tcW w:w="1886" w:type="dxa"/>
          </w:tcPr>
          <w:p w14:paraId="50F97430"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673EBD">
            <w:pPr>
              <w:spacing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673EBD">
            <w:pPr>
              <w:spacing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189948F5">
                  <wp:simplePos x="0" y="0"/>
                  <wp:positionH relativeFrom="column">
                    <wp:posOffset>23495</wp:posOffset>
                  </wp:positionH>
                  <wp:positionV relativeFrom="paragraph">
                    <wp:posOffset>19050</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34742BA9" w14:textId="77777777" w:rsidTr="00673EBD">
        <w:tc>
          <w:tcPr>
            <w:tcW w:w="9350" w:type="dxa"/>
            <w:gridSpan w:val="2"/>
            <w:shd w:val="clear" w:color="auto" w:fill="D9D9D9" w:themeFill="background1" w:themeFillShade="D9"/>
          </w:tcPr>
          <w:p w14:paraId="40450F99"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76107C3" w14:textId="77777777" w:rsidTr="00673EBD">
        <w:tc>
          <w:tcPr>
            <w:tcW w:w="1886" w:type="dxa"/>
          </w:tcPr>
          <w:p w14:paraId="67BBCC62"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59DBB5C">
                  <wp:simplePos x="0" y="0"/>
                  <wp:positionH relativeFrom="column">
                    <wp:posOffset>33020</wp:posOffset>
                  </wp:positionH>
                  <wp:positionV relativeFrom="paragraph">
                    <wp:posOffset>21590</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24DA05AA" w14:textId="77777777" w:rsidTr="00673EBD">
        <w:tc>
          <w:tcPr>
            <w:tcW w:w="9350" w:type="dxa"/>
            <w:gridSpan w:val="2"/>
            <w:shd w:val="clear" w:color="auto" w:fill="D9D9D9" w:themeFill="background1" w:themeFillShade="D9"/>
          </w:tcPr>
          <w:p w14:paraId="5BA6B0D0" w14:textId="77777777" w:rsidR="007415BB" w:rsidRPr="004F7D9E" w:rsidRDefault="007415BB" w:rsidP="00673EBD">
            <w:pPr>
              <w:spacing w:line="360" w:lineRule="auto"/>
              <w:jc w:val="both"/>
              <w:rPr>
                <w:rFonts w:ascii="Times New Roman" w:hAnsi="Times New Roman" w:cs="Times New Roman"/>
                <w:b/>
                <w:sz w:val="24"/>
                <w:szCs w:val="24"/>
              </w:rPr>
            </w:pPr>
          </w:p>
        </w:tc>
      </w:tr>
      <w:tr w:rsidR="007415BB" w:rsidRPr="006B5E91" w14:paraId="39BC7A9D" w14:textId="77777777" w:rsidTr="00673EBD">
        <w:tc>
          <w:tcPr>
            <w:tcW w:w="1886" w:type="dxa"/>
          </w:tcPr>
          <w:p w14:paraId="5B18060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40658786">
                  <wp:simplePos x="0" y="0"/>
                  <wp:positionH relativeFrom="column">
                    <wp:posOffset>13970</wp:posOffset>
                  </wp:positionH>
                  <wp:positionV relativeFrom="paragraph">
                    <wp:posOffset>24765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84% of the audience finds that the system would benefit the businesses, which is a positively correlated results from the achieved statistics and that’s what the author expected to achieve.</w:t>
            </w:r>
          </w:p>
        </w:tc>
      </w:tr>
      <w:tr w:rsidR="007415BB" w:rsidRPr="006B5E91" w14:paraId="475F90B1" w14:textId="77777777" w:rsidTr="00673EBD">
        <w:tc>
          <w:tcPr>
            <w:tcW w:w="9350" w:type="dxa"/>
            <w:gridSpan w:val="2"/>
            <w:shd w:val="clear" w:color="auto" w:fill="D9D9D9" w:themeFill="background1" w:themeFillShade="D9"/>
          </w:tcPr>
          <w:p w14:paraId="7FD5C7D1"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46CA7D7A" w14:textId="77777777" w:rsidTr="00673EBD">
        <w:tc>
          <w:tcPr>
            <w:tcW w:w="1886" w:type="dxa"/>
          </w:tcPr>
          <w:p w14:paraId="383EA234"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459D0A76" w14:textId="77777777" w:rsidTr="00673EBD">
        <w:tc>
          <w:tcPr>
            <w:tcW w:w="9350" w:type="dxa"/>
            <w:gridSpan w:val="2"/>
            <w:shd w:val="clear" w:color="auto" w:fill="D9D9D9" w:themeFill="background1" w:themeFillShade="D9"/>
          </w:tcPr>
          <w:p w14:paraId="002925D5"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0D3FB72" w14:textId="77777777" w:rsidTr="00673EBD">
        <w:tc>
          <w:tcPr>
            <w:tcW w:w="1886" w:type="dxa"/>
          </w:tcPr>
          <w:p w14:paraId="34A71F8B"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Aim of question</w:t>
            </w:r>
          </w:p>
        </w:tc>
        <w:tc>
          <w:tcPr>
            <w:tcW w:w="7464" w:type="dxa"/>
          </w:tcPr>
          <w:p w14:paraId="25BBCC6C"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34D089E2">
                  <wp:simplePos x="0" y="0"/>
                  <wp:positionH relativeFrom="column">
                    <wp:posOffset>-43180</wp:posOffset>
                  </wp:positionH>
                  <wp:positionV relativeFrom="paragraph">
                    <wp:posOffset>235585</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1551D52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05F8B155" w14:textId="77777777" w:rsidTr="00673EBD">
        <w:tc>
          <w:tcPr>
            <w:tcW w:w="9350" w:type="dxa"/>
            <w:gridSpan w:val="2"/>
            <w:shd w:val="clear" w:color="auto" w:fill="D9D9D9" w:themeFill="background1" w:themeFillShade="D9"/>
          </w:tcPr>
          <w:p w14:paraId="43A0AC24"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3399603D" w14:textId="77777777" w:rsidTr="00673EBD">
        <w:tc>
          <w:tcPr>
            <w:tcW w:w="1886" w:type="dxa"/>
          </w:tcPr>
          <w:p w14:paraId="30B7AB99"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673EBD">
            <w:pPr>
              <w:spacing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7"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7"/>
    </w:p>
    <w:tbl>
      <w:tblPr>
        <w:tblStyle w:val="TableGrid"/>
        <w:tblW w:w="0" w:type="auto"/>
        <w:tblLook w:val="04A0" w:firstRow="1" w:lastRow="0" w:firstColumn="1" w:lastColumn="0" w:noHBand="0" w:noVBand="1"/>
      </w:tblPr>
      <w:tblGrid>
        <w:gridCol w:w="4495"/>
        <w:gridCol w:w="4855"/>
      </w:tblGrid>
      <w:tr w:rsidR="007415BB" w:rsidRPr="006B5E91" w14:paraId="46AE5AC4" w14:textId="77777777" w:rsidTr="00673EBD">
        <w:tc>
          <w:tcPr>
            <w:tcW w:w="4495" w:type="dxa"/>
            <w:shd w:val="clear" w:color="auto" w:fill="D9D9D9" w:themeFill="background1" w:themeFillShade="D9"/>
          </w:tcPr>
          <w:p w14:paraId="2367BA50"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D635485"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0B2D0FED" w14:textId="77777777" w:rsidTr="00673EBD">
        <w:tc>
          <w:tcPr>
            <w:tcW w:w="4495" w:type="dxa"/>
          </w:tcPr>
          <w:p w14:paraId="29DCF2FC"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1C6288F6" w14:textId="77777777" w:rsidR="007415BB" w:rsidRPr="006B5E91" w:rsidRDefault="007415BB" w:rsidP="00F35375">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7415BB" w:rsidRPr="006B5E91" w14:paraId="624F5645" w14:textId="77777777" w:rsidTr="00673EBD">
        <w:tc>
          <w:tcPr>
            <w:tcW w:w="4495" w:type="dxa"/>
          </w:tcPr>
          <w:p w14:paraId="5AC8A04F"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DBACCCA" w14:textId="77777777" w:rsidR="007415BB" w:rsidRPr="006B5E91" w:rsidRDefault="007415BB" w:rsidP="00F35375">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18AD7CB2" w14:textId="4718F5DB" w:rsidR="007415BB" w:rsidRDefault="007415BB" w:rsidP="007415BB">
      <w:pPr>
        <w:pStyle w:val="Caption"/>
        <w:keepNext/>
        <w:rPr>
          <w:rFonts w:ascii="Times New Roman" w:hAnsi="Times New Roman" w:cs="Times New Roman"/>
          <w:b w:val="0"/>
          <w:bCs w:val="0"/>
          <w:smallCaps w:val="0"/>
          <w:sz w:val="24"/>
          <w:szCs w:val="24"/>
        </w:rPr>
      </w:pPr>
    </w:p>
    <w:p w14:paraId="239CAD86" w14:textId="4CB9B4C9" w:rsidR="00F35375" w:rsidRDefault="00F35375" w:rsidP="00F35375"/>
    <w:p w14:paraId="0B596B53" w14:textId="77777777" w:rsidR="00F35375" w:rsidRPr="00F35375" w:rsidRDefault="00F35375" w:rsidP="00F35375"/>
    <w:tbl>
      <w:tblPr>
        <w:tblStyle w:val="TableGrid"/>
        <w:tblW w:w="9355" w:type="dxa"/>
        <w:tblLook w:val="04A0" w:firstRow="1" w:lastRow="0" w:firstColumn="1" w:lastColumn="0" w:noHBand="0" w:noVBand="1"/>
      </w:tblPr>
      <w:tblGrid>
        <w:gridCol w:w="1615"/>
        <w:gridCol w:w="7740"/>
      </w:tblGrid>
      <w:tr w:rsidR="007415BB" w:rsidRPr="006B5E91" w14:paraId="78474B70" w14:textId="77777777" w:rsidTr="00673EBD">
        <w:tc>
          <w:tcPr>
            <w:tcW w:w="1615" w:type="dxa"/>
            <w:shd w:val="clear" w:color="auto" w:fill="D9D9D9" w:themeFill="background1" w:themeFillShade="D9"/>
          </w:tcPr>
          <w:p w14:paraId="52957428"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4A9604E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74545931" w14:textId="77777777" w:rsidTr="00673EBD">
        <w:tc>
          <w:tcPr>
            <w:tcW w:w="1615" w:type="dxa"/>
          </w:tcPr>
          <w:p w14:paraId="6225FDFF"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668E18A5"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7415BB" w:rsidRPr="006B5E91" w14:paraId="1B3DEAAD" w14:textId="77777777" w:rsidTr="00673EBD">
        <w:tc>
          <w:tcPr>
            <w:tcW w:w="1615" w:type="dxa"/>
          </w:tcPr>
          <w:p w14:paraId="62EE922D"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756ABF68"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067E03F4" w14:textId="63E7BBEC"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proofErr w:type="spellStart"/>
      <w:r>
        <w:rPr>
          <w:rFonts w:ascii="Times New Roman Regular" w:hAnsi="Times New Roman Regular" w:cs="Times New Roman Regular"/>
          <w:b/>
          <w:bCs/>
          <w:color w:val="auto"/>
          <w:sz w:val="24"/>
          <w:szCs w:val="24"/>
        </w:rPr>
        <w:t>Evalutaion</w:t>
      </w:r>
      <w:proofErr w:type="spellEnd"/>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8"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5"/>
      <w:bookmarkEnd w:id="186"/>
      <w:bookmarkEnd w:id="188"/>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89" w:name="_Toc121126703"/>
      <w:bookmarkStart w:id="190"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89"/>
      <w:bookmarkEnd w:id="190"/>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1"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2" w:name="_Toc132325838"/>
      <w:r w:rsidRPr="00A976CF">
        <w:rPr>
          <w:rFonts w:ascii="Times New Roman Regular" w:hAnsi="Times New Roman Regular" w:cs="Times New Roman Regular"/>
          <w:b/>
          <w:bCs/>
          <w:color w:val="auto"/>
          <w:sz w:val="24"/>
          <w:szCs w:val="24"/>
        </w:rPr>
        <w:lastRenderedPageBreak/>
        <w:t>4.5.6 Summary of findings</w:t>
      </w:r>
      <w:bookmarkEnd w:id="191"/>
      <w:bookmarkEnd w:id="192"/>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3"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3"/>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B2CB726"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4CBCD54"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5990E10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673EBD">
            <w:pPr>
              <w:spacing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F8A6C69"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C6DAB1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673EBD">
            <w:pPr>
              <w:spacing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953" w:type="dxa"/>
          </w:tcPr>
          <w:p w14:paraId="4332C6D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3F04230"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673EBD">
            <w:pPr>
              <w:spacing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8FE3881"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BCA7AA3"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673EBD">
            <w:pPr>
              <w:spacing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260" w:type="dxa"/>
          </w:tcPr>
          <w:p w14:paraId="201B15E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AF083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FDA6A1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5C7E11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preprocessing for the domain of Movies and Generalization is requires a lot of effort since the datasets are mostly raw data difficult </w:t>
            </w:r>
            <w:r>
              <w:rPr>
                <w:rFonts w:ascii="Times New Roman" w:hAnsi="Times New Roman" w:cs="Times New Roman"/>
                <w:sz w:val="24"/>
                <w:szCs w:val="24"/>
              </w:rPr>
              <w:lastRenderedPageBreak/>
              <w:t>to find specially in the case of movie reviews (with expected metadata)</w:t>
            </w:r>
          </w:p>
        </w:tc>
        <w:tc>
          <w:tcPr>
            <w:tcW w:w="260" w:type="dxa"/>
          </w:tcPr>
          <w:p w14:paraId="32E39BF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sym w:font="Wingdings" w:char="F0FC"/>
            </w:r>
          </w:p>
        </w:tc>
        <w:tc>
          <w:tcPr>
            <w:tcW w:w="506" w:type="dxa"/>
          </w:tcPr>
          <w:p w14:paraId="60E26BB4"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694ABB9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730BA2F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2076C08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06C4F84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E125E1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2DAE35A7"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0F4D072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17776C" w14:textId="77777777" w:rsidR="00865DA5" w:rsidRDefault="00865DA5" w:rsidP="00673EBD">
            <w:pPr>
              <w:spacing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96B79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60D462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06488E5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673EBD">
            <w:pPr>
              <w:spacing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4A8EB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151697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E4EB89D" w14:textId="77777777" w:rsidR="00865DA5" w:rsidRDefault="00865DA5" w:rsidP="00673EBD">
            <w:pPr>
              <w:spacing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CC0C5C5"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A6FEF8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26801FD8" w14:textId="77777777" w:rsidR="00865DA5" w:rsidRDefault="00865DA5" w:rsidP="00673EBD">
            <w:pPr>
              <w:spacing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260" w:type="dxa"/>
          </w:tcPr>
          <w:p w14:paraId="6525008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92E2D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915F04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9AEE1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673EBD">
            <w:pPr>
              <w:spacing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D516DE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F3276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6A67A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673EBD">
            <w:pPr>
              <w:spacing w:line="360" w:lineRule="auto"/>
              <w:jc w:val="center"/>
              <w:rPr>
                <w:rFonts w:ascii="Times New Roman" w:hAnsi="Times New Roman" w:cs="Times New Roman"/>
                <w:sz w:val="24"/>
                <w:szCs w:val="24"/>
              </w:rPr>
            </w:pPr>
          </w:p>
        </w:tc>
      </w:tr>
    </w:tbl>
    <w:p w14:paraId="753B6436" w14:textId="18D4E182" w:rsidR="00865DA5" w:rsidRDefault="00865DA5" w:rsidP="00865DA5"/>
    <w:p w14:paraId="39DBE855" w14:textId="446CCFE2" w:rsidR="00865DA5" w:rsidRDefault="00865DA5" w:rsidP="00865DA5"/>
    <w:p w14:paraId="1D6FE420" w14:textId="77777777" w:rsidR="00865DA5" w:rsidRPr="00865DA5" w:rsidRDefault="00865DA5" w:rsidP="00865DA5"/>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4" w:name="_4.6_Context_diagram"/>
      <w:bookmarkStart w:id="195" w:name="_Toc125556190"/>
      <w:bookmarkStart w:id="196" w:name="_Toc125663110"/>
      <w:bookmarkStart w:id="197" w:name="_Toc132325839"/>
      <w:bookmarkEnd w:id="194"/>
      <w:r w:rsidRPr="00A976CF">
        <w:rPr>
          <w:rFonts w:ascii="Times New Roman Regular" w:hAnsi="Times New Roman Regular" w:cs="Times New Roman Regular"/>
          <w:b/>
          <w:bCs/>
          <w:color w:val="auto"/>
          <w:sz w:val="28"/>
          <w:szCs w:val="28"/>
        </w:rPr>
        <w:lastRenderedPageBreak/>
        <w:t xml:space="preserve">4.6 </w:t>
      </w:r>
      <w:bookmarkEnd w:id="195"/>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6"/>
      <w:bookmarkEnd w:id="197"/>
    </w:p>
    <w:p w14:paraId="70C16164" w14:textId="0FAFE738" w:rsidR="00B40933" w:rsidRDefault="00865DA5">
      <w:pPr>
        <w:spacing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2AEF02A9"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8" w:name="_Toc121070277"/>
      <w:bookmarkStart w:id="199"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8"/>
      <w:bookmarkEnd w:id="199"/>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0" w:name="_Toc125556191"/>
      <w:bookmarkStart w:id="201" w:name="_Toc125663111"/>
      <w:bookmarkStart w:id="202" w:name="_Toc132325840"/>
      <w:r w:rsidRPr="00A976CF">
        <w:rPr>
          <w:rFonts w:ascii="Times New Roman Regular" w:hAnsi="Times New Roman Regular" w:cs="Times New Roman Regular"/>
          <w:b/>
          <w:bCs/>
          <w:color w:val="auto"/>
          <w:sz w:val="28"/>
          <w:szCs w:val="28"/>
        </w:rPr>
        <w:t xml:space="preserve">4.7 </w:t>
      </w:r>
      <w:bookmarkEnd w:id="200"/>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1"/>
      <w:bookmarkEnd w:id="202"/>
    </w:p>
    <w:p w14:paraId="73435DE6" w14:textId="6957B167" w:rsidR="00B40933" w:rsidRDefault="00865DA5">
      <w:pPr>
        <w:keepNext/>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469A4C8F"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3" w:name="_Toc121070278"/>
      <w:bookmarkStart w:id="204"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3"/>
      <w:bookmarkEnd w:id="204"/>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5" w:name="_Toc125556192"/>
      <w:bookmarkStart w:id="206" w:name="_Toc125663112"/>
      <w:bookmarkStart w:id="207" w:name="_Toc132325841"/>
      <w:r w:rsidRPr="00844835">
        <w:rPr>
          <w:rFonts w:ascii="Times New Roman Regular" w:hAnsi="Times New Roman Regular" w:cs="Times New Roman Regular"/>
          <w:b/>
          <w:bCs/>
          <w:color w:val="auto"/>
          <w:sz w:val="28"/>
          <w:szCs w:val="28"/>
        </w:rPr>
        <w:lastRenderedPageBreak/>
        <w:t xml:space="preserve">4.8 </w:t>
      </w:r>
      <w:bookmarkEnd w:id="205"/>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6"/>
      <w:bookmarkEnd w:id="207"/>
    </w:p>
    <w:p w14:paraId="5DA1EEE2" w14:textId="112550FF" w:rsidR="00B40933" w:rsidRDefault="00673EBD">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8"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8"/>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673EBD">
            <w:pPr>
              <w:spacing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Combines data of the common domains (only if </w:t>
            </w:r>
            <w:r>
              <w:rPr>
                <w:rFonts w:ascii="Times New Roman" w:hAnsi="Times New Roman" w:cs="Times New Roman"/>
                <w:sz w:val="24"/>
                <w:szCs w:val="24"/>
              </w:rPr>
              <w:lastRenderedPageBreak/>
              <w:t>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9" w:name="_Toc125556193"/>
      <w:bookmarkStart w:id="210" w:name="_Toc125663113"/>
      <w:bookmarkStart w:id="211" w:name="_Toc132325842"/>
      <w:r w:rsidRPr="007D5D49">
        <w:rPr>
          <w:rFonts w:ascii="Times New Roman Regular" w:hAnsi="Times New Roman Regular" w:cs="Times New Roman Regular"/>
          <w:b/>
          <w:bCs/>
          <w:color w:val="auto"/>
          <w:sz w:val="28"/>
          <w:szCs w:val="28"/>
        </w:rPr>
        <w:t xml:space="preserve">4.9 </w:t>
      </w:r>
      <w:bookmarkEnd w:id="209"/>
      <w:r w:rsidRPr="007D5D49">
        <w:rPr>
          <w:rFonts w:ascii="Times New Roman Regular" w:hAnsi="Times New Roman Regular" w:cs="Times New Roman Regular"/>
          <w:b/>
          <w:bCs/>
          <w:color w:val="auto"/>
          <w:sz w:val="28"/>
          <w:szCs w:val="28"/>
        </w:rPr>
        <w:t>Requirements</w:t>
      </w:r>
      <w:bookmarkEnd w:id="210"/>
      <w:bookmarkEnd w:id="211"/>
    </w:p>
    <w:p w14:paraId="4D2073EB" w14:textId="41741BB5"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12" w:name="_4.9.1_Functional_requirements"/>
      <w:bookmarkStart w:id="213" w:name="_Toc125663114"/>
      <w:bookmarkStart w:id="214" w:name="_Toc125556194"/>
      <w:bookmarkStart w:id="215" w:name="_Toc132325843"/>
      <w:bookmarkEnd w:id="212"/>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3"/>
      <w:bookmarkEnd w:id="214"/>
      <w:bookmarkEnd w:id="215"/>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6" w:name="_Toc121126707"/>
      <w:bookmarkStart w:id="217"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6"/>
      <w:bookmarkEnd w:id="217"/>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8" w:name="_Toc125556195"/>
            <w:bookmarkStart w:id="219"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w:t>
            </w:r>
          </w:p>
        </w:tc>
        <w:tc>
          <w:tcPr>
            <w:tcW w:w="5940" w:type="dxa"/>
          </w:tcPr>
          <w:p w14:paraId="01DFB0E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FR12</w:t>
            </w:r>
          </w:p>
        </w:tc>
        <w:tc>
          <w:tcPr>
            <w:tcW w:w="5940" w:type="dxa"/>
          </w:tcPr>
          <w:p w14:paraId="27C347B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673EBD">
            <w:pPr>
              <w:spacing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7D618888" w14:textId="77777777" w:rsidR="00A9450D" w:rsidRDefault="00A9450D" w:rsidP="00A9450D"/>
    <w:p w14:paraId="59BCD8BB" w14:textId="34E7CAC2"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220"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8"/>
      <w:bookmarkEnd w:id="219"/>
      <w:bookmarkEnd w:id="220"/>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1" w:name="_Toc121126708"/>
      <w:bookmarkStart w:id="222"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1"/>
      <w:bookmarkEnd w:id="222"/>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673EBD">
            <w:pPr>
              <w:spacing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673EBD">
            <w:pPr>
              <w:spacing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NFR5</w:t>
            </w:r>
          </w:p>
        </w:tc>
        <w:tc>
          <w:tcPr>
            <w:tcW w:w="5293" w:type="dxa"/>
          </w:tcPr>
          <w:p w14:paraId="1FB6EA3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3" w:name="_Toc125556196"/>
      <w:bookmarkStart w:id="224" w:name="_Toc125663116"/>
      <w:bookmarkStart w:id="225" w:name="_Toc132325845"/>
      <w:r w:rsidRPr="00D8178B">
        <w:rPr>
          <w:rFonts w:ascii="Times New Roman Regular" w:hAnsi="Times New Roman Regular" w:cs="Times New Roman Regular"/>
          <w:b/>
          <w:bCs/>
          <w:color w:val="auto"/>
          <w:sz w:val="28"/>
          <w:szCs w:val="28"/>
        </w:rPr>
        <w:t xml:space="preserve">4.10 </w:t>
      </w:r>
      <w:bookmarkEnd w:id="223"/>
      <w:r w:rsidRPr="00D8178B">
        <w:rPr>
          <w:rFonts w:ascii="Times New Roman Regular" w:hAnsi="Times New Roman Regular" w:cs="Times New Roman Regular"/>
          <w:b/>
          <w:bCs/>
          <w:color w:val="auto"/>
          <w:sz w:val="28"/>
          <w:szCs w:val="28"/>
        </w:rPr>
        <w:t>Chapter summary</w:t>
      </w:r>
      <w:bookmarkEnd w:id="224"/>
      <w:bookmarkEnd w:id="225"/>
    </w:p>
    <w:p w14:paraId="5DF0EFFA" w14:textId="2851AFA1" w:rsidR="00E808F9" w:rsidRDefault="00673EBD">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 xml:space="preserve">To illustrate how the system interacts with society and the system stakeholders in this chapter, a Rich Picture Diagram was developed. The </w:t>
      </w:r>
      <w:proofErr w:type="spellStart"/>
      <w:r w:rsidRPr="00673EBD">
        <w:rPr>
          <w:rFonts w:ascii="Times New Roman Regular" w:hAnsi="Times New Roman Regular" w:cs="Times New Roman Regular"/>
          <w:sz w:val="24"/>
          <w:szCs w:val="24"/>
        </w:rPr>
        <w:t>Saunder's</w:t>
      </w:r>
      <w:proofErr w:type="spellEnd"/>
      <w:r w:rsidRPr="00673EBD">
        <w:rPr>
          <w:rFonts w:ascii="Times New Roman Regular" w:hAnsi="Times New Roman Regular" w:cs="Times New Roman Regular"/>
          <w:sz w:val="24"/>
          <w:szCs w:val="24"/>
        </w:rPr>
        <w:t xml:space="preserve">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6" w:name="_Toc132325846"/>
      <w:r w:rsidRPr="00AD16ED">
        <w:rPr>
          <w:rFonts w:ascii="Times New Roman" w:hAnsi="Times New Roman" w:cs="Times New Roman"/>
          <w:b/>
          <w:bCs/>
          <w:color w:val="auto"/>
          <w:sz w:val="32"/>
          <w:szCs w:val="32"/>
        </w:rPr>
        <w:lastRenderedPageBreak/>
        <w:t>CHAPTER 05. SOCIAL, LEGAL, ETHICAL &amp; PROFESSIONAL ISSUES</w:t>
      </w:r>
      <w:bookmarkEnd w:id="226"/>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2325847"/>
      <w:r w:rsidRPr="00F5321C">
        <w:rPr>
          <w:rFonts w:ascii="Times New Roman" w:hAnsi="Times New Roman" w:cs="Times New Roman"/>
          <w:b/>
          <w:bCs/>
          <w:color w:val="auto"/>
          <w:sz w:val="28"/>
          <w:szCs w:val="28"/>
        </w:rPr>
        <w:t>5.1 Chapter overview</w:t>
      </w:r>
      <w:bookmarkEnd w:id="227"/>
    </w:p>
    <w:p w14:paraId="5E24E246" w14:textId="687356D4" w:rsidR="005B56B4" w:rsidRPr="00B551BF" w:rsidRDefault="00F23E69" w:rsidP="005B56B4">
      <w:pPr>
        <w:spacing w:line="360" w:lineRule="auto"/>
        <w:jc w:val="both"/>
        <w:rPr>
          <w:rFonts w:ascii="Times New Roman" w:hAnsi="Times New Roman" w:cs="Times New Roman"/>
          <w:sz w:val="24"/>
          <w:szCs w:val="24"/>
        </w:rPr>
      </w:pPr>
      <w:bookmarkStart w:id="228"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8"/>
    </w:p>
    <w:p w14:paraId="480979E3" w14:textId="56AB5B21" w:rsidR="005B56B4" w:rsidRPr="00B551BF" w:rsidRDefault="00F23E69" w:rsidP="005B56B4">
      <w:pPr>
        <w:spacing w:line="360" w:lineRule="auto"/>
        <w:jc w:val="both"/>
        <w:rPr>
          <w:rFonts w:ascii="Times New Roman" w:hAnsi="Times New Roman" w:cs="Times New Roman"/>
          <w:sz w:val="24"/>
          <w:szCs w:val="24"/>
        </w:rPr>
      </w:pPr>
      <w:bookmarkStart w:id="229"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29"/>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291190">
        <w:tc>
          <w:tcPr>
            <w:tcW w:w="4675" w:type="dxa"/>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F23E69">
            <w:pPr>
              <w:pStyle w:val="ListParagraph"/>
              <w:numPr>
                <w:ilvl w:val="0"/>
                <w:numId w:val="26"/>
              </w:numPr>
              <w:spacing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291190">
        <w:tc>
          <w:tcPr>
            <w:tcW w:w="4675" w:type="dxa"/>
          </w:tcPr>
          <w:p w14:paraId="349CF040"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03B99E3F"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0" w:name="_Toc132325849"/>
      <w:r w:rsidRPr="00465CBC">
        <w:rPr>
          <w:rFonts w:ascii="Times New Roman" w:hAnsi="Times New Roman" w:cs="Times New Roman"/>
          <w:b/>
          <w:bCs/>
          <w:color w:val="auto"/>
          <w:sz w:val="28"/>
          <w:szCs w:val="28"/>
        </w:rPr>
        <w:t>5.3 Chapter summary</w:t>
      </w:r>
      <w:bookmarkEnd w:id="230"/>
    </w:p>
    <w:p w14:paraId="28F4647B" w14:textId="773437D8" w:rsidR="005B56B4" w:rsidRPr="00B551BF" w:rsidRDefault="00F23E69" w:rsidP="005B56B4">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1" w:name="_Toc125663117"/>
      <w:bookmarkStart w:id="232"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1"/>
      <w:bookmarkEnd w:id="232"/>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3" w:name="_Toc125556612"/>
      <w:bookmarkStart w:id="234" w:name="_Toc125663118"/>
      <w:bookmarkStart w:id="235" w:name="_Toc132325851"/>
      <w:r w:rsidRPr="00733888">
        <w:rPr>
          <w:rFonts w:ascii="Times New Roman Regular" w:hAnsi="Times New Roman Regular" w:cs="Times New Roman Regular"/>
          <w:b/>
          <w:bCs/>
          <w:color w:val="auto"/>
          <w:sz w:val="28"/>
          <w:szCs w:val="28"/>
        </w:rPr>
        <w:t xml:space="preserve">6.1 </w:t>
      </w:r>
      <w:bookmarkEnd w:id="233"/>
      <w:r w:rsidRPr="00733888">
        <w:rPr>
          <w:rFonts w:ascii="Times New Roman Regular" w:hAnsi="Times New Roman Regular" w:cs="Times New Roman Regular"/>
          <w:b/>
          <w:bCs/>
          <w:color w:val="auto"/>
          <w:sz w:val="28"/>
          <w:szCs w:val="28"/>
        </w:rPr>
        <w:t>Chapter overview</w:t>
      </w:r>
      <w:bookmarkEnd w:id="234"/>
      <w:bookmarkEnd w:id="235"/>
    </w:p>
    <w:p w14:paraId="2E7D7085" w14:textId="3F74A81A" w:rsidR="00B40933" w:rsidRDefault="00673EBD">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6" w:name="_6.2_Design_goals"/>
      <w:bookmarkStart w:id="237" w:name="_Toc125556613"/>
      <w:bookmarkStart w:id="238" w:name="_Toc125663119"/>
      <w:bookmarkStart w:id="239" w:name="_Toc132325852"/>
      <w:bookmarkEnd w:id="236"/>
      <w:r w:rsidRPr="00733888">
        <w:rPr>
          <w:rFonts w:ascii="Times New Roman Regular" w:hAnsi="Times New Roman Regular" w:cs="Times New Roman Regular"/>
          <w:b/>
          <w:bCs/>
          <w:color w:val="auto"/>
          <w:sz w:val="28"/>
          <w:szCs w:val="28"/>
        </w:rPr>
        <w:t xml:space="preserve">6.2 </w:t>
      </w:r>
      <w:bookmarkEnd w:id="237"/>
      <w:r w:rsidRPr="00733888">
        <w:rPr>
          <w:rFonts w:ascii="Times New Roman Regular" w:hAnsi="Times New Roman Regular" w:cs="Times New Roman Regular"/>
          <w:b/>
          <w:bCs/>
          <w:color w:val="auto"/>
          <w:sz w:val="28"/>
          <w:szCs w:val="28"/>
        </w:rPr>
        <w:t>Design goals</w:t>
      </w:r>
      <w:bookmarkEnd w:id="238"/>
      <w:bookmarkEnd w:id="239"/>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0" w:name="_6.3_System_architecture"/>
      <w:bookmarkStart w:id="241" w:name="_Toc121648768"/>
      <w:bookmarkStart w:id="242" w:name="_Toc126793279"/>
      <w:bookmarkStart w:id="243" w:name="_Toc125556614"/>
      <w:bookmarkStart w:id="244" w:name="_Toc125663120"/>
      <w:bookmarkStart w:id="245" w:name="_Toc132325853"/>
      <w:bookmarkEnd w:id="240"/>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1"/>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2"/>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520140">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520140">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Adaptability</w:t>
            </w:r>
          </w:p>
        </w:tc>
        <w:tc>
          <w:tcPr>
            <w:tcW w:w="7654" w:type="dxa"/>
          </w:tcPr>
          <w:p w14:paraId="4198412A" w14:textId="77777777" w:rsidR="00347808" w:rsidRPr="006B5E91"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38F8A53B" w14:textId="77777777" w:rsidR="00347808" w:rsidRPr="00584587"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3"/>
      <w:bookmarkEnd w:id="244"/>
      <w:bookmarkEnd w:id="245"/>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46" w:name="_Toc125663121"/>
      <w:bookmarkStart w:id="247"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6"/>
      <w:bookmarkEnd w:id="247"/>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5490593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48" w:name="_Toc121649174"/>
      <w:bookmarkStart w:id="249"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48"/>
      <w:bookmarkEnd w:id="249"/>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0" w:name="_Toc125663122"/>
      <w:bookmarkStart w:id="251"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0"/>
      <w:bookmarkEnd w:id="251"/>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2" w:name="_Toc125556615"/>
      <w:bookmarkStart w:id="253" w:name="_Toc125663123"/>
      <w:bookmarkStart w:id="254"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2"/>
      <w:bookmarkEnd w:id="253"/>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4"/>
    </w:p>
    <w:p w14:paraId="1319E0D0" w14:textId="2519A0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5" w:name="_Toc125663124"/>
      <w:bookmarkStart w:id="256" w:name="_Toc125556616"/>
      <w:bookmarkStart w:id="257"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5"/>
      <w:bookmarkEnd w:id="256"/>
      <w:bookmarkEnd w:id="257"/>
    </w:p>
    <w:p w14:paraId="417FC31A" w14:textId="77777777" w:rsidR="00347808" w:rsidRDefault="00347808" w:rsidP="00347808">
      <w:pPr>
        <w:spacing w:line="360" w:lineRule="auto"/>
        <w:jc w:val="both"/>
        <w:rPr>
          <w:rFonts w:ascii="Times New Roman" w:hAnsi="Times New Roman" w:cs="Times New Roman"/>
          <w:sz w:val="24"/>
          <w:szCs w:val="24"/>
        </w:rPr>
      </w:pPr>
      <w:bookmarkStart w:id="258" w:name="_Toc125663125"/>
      <w:bookmarkStart w:id="259"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58"/>
      <w:bookmarkEnd w:id="259"/>
    </w:p>
    <w:p w14:paraId="730C7378" w14:textId="23C7E29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0" w:name="_Toc125556617"/>
      <w:bookmarkStart w:id="261" w:name="_Toc125663126"/>
      <w:bookmarkStart w:id="262"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0"/>
      <w:r w:rsidRPr="00AE05E3">
        <w:rPr>
          <w:rFonts w:ascii="Times New Roman Regular" w:hAnsi="Times New Roman Regular" w:cs="Times New Roman Regular"/>
          <w:b/>
          <w:bCs/>
          <w:color w:val="auto"/>
          <w:sz w:val="24"/>
          <w:szCs w:val="24"/>
        </w:rPr>
        <w:t>s</w:t>
      </w:r>
      <w:bookmarkEnd w:id="261"/>
      <w:bookmarkEnd w:id="262"/>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3" w:name="_Toc125663127"/>
      <w:bookmarkStart w:id="264"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3"/>
      <w:bookmarkEnd w:id="264"/>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77777777"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5"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5"/>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6" w:name="_Toc125663128"/>
      <w:bookmarkStart w:id="267"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6"/>
      <w:bookmarkEnd w:id="267"/>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55DC35B0"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8" w:name="_Toc121649176"/>
      <w:bookmarkStart w:id="269"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11</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68"/>
      <w:bookmarkEnd w:id="269"/>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0" w:name="_Toc125556621"/>
      <w:bookmarkStart w:id="271" w:name="_Toc125663134"/>
      <w:bookmarkStart w:id="272" w:name="_Toc132325866"/>
      <w:r w:rsidRPr="00B63F0A">
        <w:rPr>
          <w:rFonts w:ascii="Times New Roman Regular" w:hAnsi="Times New Roman Regular" w:cs="Times New Roman Regular"/>
          <w:b/>
          <w:bCs/>
          <w:color w:val="auto"/>
          <w:sz w:val="24"/>
          <w:szCs w:val="24"/>
        </w:rPr>
        <w:t>6.5.4 UI design</w:t>
      </w:r>
      <w:bookmarkEnd w:id="270"/>
      <w:bookmarkEnd w:id="271"/>
      <w:bookmarkEnd w:id="272"/>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3" w:name="_Toc125556622"/>
      <w:bookmarkStart w:id="274" w:name="_Toc125663133"/>
      <w:bookmarkStart w:id="275"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3"/>
      <w:r w:rsidRPr="00B63F0A">
        <w:rPr>
          <w:rFonts w:ascii="Times New Roman Regular" w:hAnsi="Times New Roman Regular" w:cs="Times New Roman Regular"/>
          <w:b/>
          <w:bCs/>
          <w:color w:val="auto"/>
          <w:sz w:val="24"/>
          <w:szCs w:val="24"/>
        </w:rPr>
        <w:t>activity diagram</w:t>
      </w:r>
      <w:bookmarkEnd w:id="274"/>
      <w:bookmarkEnd w:id="275"/>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40E96169"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6" w:name="_Toc121649177"/>
      <w:bookmarkStart w:id="277"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6"/>
      <w:bookmarkEnd w:id="277"/>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8" w:name="_Toc125556623"/>
      <w:bookmarkStart w:id="279" w:name="_Toc125663135"/>
      <w:bookmarkStart w:id="280" w:name="_Toc132325868"/>
      <w:r w:rsidRPr="00B63F0A">
        <w:rPr>
          <w:rFonts w:ascii="Times New Roman Regular" w:hAnsi="Times New Roman Regular" w:cs="Times New Roman Regular"/>
          <w:b/>
          <w:bCs/>
          <w:color w:val="auto"/>
          <w:sz w:val="28"/>
          <w:szCs w:val="28"/>
        </w:rPr>
        <w:t xml:space="preserve">6.6 </w:t>
      </w:r>
      <w:bookmarkEnd w:id="278"/>
      <w:r w:rsidRPr="00B63F0A">
        <w:rPr>
          <w:rFonts w:ascii="Times New Roman Regular" w:hAnsi="Times New Roman Regular" w:cs="Times New Roman Regular"/>
          <w:b/>
          <w:bCs/>
          <w:color w:val="auto"/>
          <w:sz w:val="28"/>
          <w:szCs w:val="28"/>
        </w:rPr>
        <w:t>Chapter summary</w:t>
      </w:r>
      <w:bookmarkEnd w:id="279"/>
      <w:bookmarkEnd w:id="280"/>
    </w:p>
    <w:p w14:paraId="0D63FF2C" w14:textId="15C55EB3" w:rsidR="00B40933" w:rsidRDefault="00347808">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1" w:name="_Toc125663136"/>
      <w:bookmarkStart w:id="282"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1"/>
      <w:bookmarkEnd w:id="282"/>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3" w:name="_Toc125557607"/>
      <w:bookmarkStart w:id="284" w:name="_Toc125663137"/>
      <w:bookmarkStart w:id="285" w:name="_Toc132325870"/>
      <w:r w:rsidRPr="00C0694D">
        <w:rPr>
          <w:rFonts w:ascii="Times New Roman Regular" w:hAnsi="Times New Roman Regular" w:cs="Times New Roman Regular"/>
          <w:b/>
          <w:bCs/>
          <w:color w:val="auto"/>
          <w:sz w:val="28"/>
          <w:szCs w:val="28"/>
        </w:rPr>
        <w:t xml:space="preserve">7.1 </w:t>
      </w:r>
      <w:bookmarkEnd w:id="283"/>
      <w:r w:rsidRPr="00C0694D">
        <w:rPr>
          <w:rFonts w:ascii="Times New Roman Regular" w:hAnsi="Times New Roman Regular" w:cs="Times New Roman Regular"/>
          <w:b/>
          <w:bCs/>
          <w:color w:val="auto"/>
          <w:sz w:val="28"/>
          <w:szCs w:val="28"/>
        </w:rPr>
        <w:t>Chapter overview</w:t>
      </w:r>
      <w:bookmarkEnd w:id="284"/>
      <w:bookmarkEnd w:id="285"/>
    </w:p>
    <w:p w14:paraId="0C00A8FF" w14:textId="0F5146C8" w:rsidR="00B40933" w:rsidRPr="00347808" w:rsidRDefault="00347808">
      <w:pPr>
        <w:spacing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6" w:name="_Toc125557608"/>
      <w:bookmarkStart w:id="287" w:name="_Toc125663138"/>
      <w:bookmarkStart w:id="288" w:name="_Toc132325871"/>
      <w:r w:rsidRPr="00C0694D">
        <w:rPr>
          <w:rFonts w:ascii="Times New Roman Regular" w:hAnsi="Times New Roman Regular" w:cs="Times New Roman Regular"/>
          <w:b/>
          <w:bCs/>
          <w:color w:val="auto"/>
          <w:sz w:val="28"/>
          <w:szCs w:val="28"/>
        </w:rPr>
        <w:t xml:space="preserve">7.2 </w:t>
      </w:r>
      <w:bookmarkEnd w:id="286"/>
      <w:r w:rsidRPr="00C0694D">
        <w:rPr>
          <w:rFonts w:ascii="Times New Roman Regular" w:hAnsi="Times New Roman Regular" w:cs="Times New Roman Regular"/>
          <w:b/>
          <w:bCs/>
          <w:color w:val="auto"/>
          <w:sz w:val="28"/>
          <w:szCs w:val="28"/>
        </w:rPr>
        <w:t>Technology selection</w:t>
      </w:r>
      <w:bookmarkEnd w:id="287"/>
      <w:bookmarkEnd w:id="288"/>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289" w:name="_Toc125663139"/>
      <w:bookmarkStart w:id="290" w:name="_Toc125557609"/>
      <w:bookmarkStart w:id="291" w:name="_Toc132325872"/>
      <w:r w:rsidRPr="00C0694D">
        <w:rPr>
          <w:rFonts w:ascii="Times New Roman Regular" w:hAnsi="Times New Roman Regular" w:cs="Times New Roman Regular"/>
          <w:b/>
          <w:bCs/>
          <w:color w:val="auto"/>
          <w:sz w:val="24"/>
          <w:szCs w:val="24"/>
        </w:rPr>
        <w:t>7.2.1 Technology stack</w:t>
      </w:r>
      <w:bookmarkEnd w:id="289"/>
      <w:bookmarkEnd w:id="290"/>
      <w:bookmarkEnd w:id="291"/>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200056A2"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2" w:name="_Toc124969354"/>
      <w:bookmarkStart w:id="293"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13</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2"/>
      <w:bookmarkEnd w:id="293"/>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4" w:name="_Toc125557610"/>
      <w:bookmarkStart w:id="295" w:name="_Toc125663140"/>
      <w:bookmarkStart w:id="296" w:name="_Toc132325873"/>
      <w:r w:rsidRPr="00C0694D">
        <w:rPr>
          <w:rFonts w:ascii="Times New Roman Regular" w:hAnsi="Times New Roman Regular" w:cs="Times New Roman Regular"/>
          <w:b/>
          <w:bCs/>
          <w:color w:val="auto"/>
          <w:sz w:val="24"/>
          <w:szCs w:val="24"/>
        </w:rPr>
        <w:t xml:space="preserve">7.2.2 </w:t>
      </w:r>
      <w:bookmarkEnd w:id="294"/>
      <w:bookmarkEnd w:id="295"/>
      <w:bookmarkEnd w:id="296"/>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7"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7"/>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8" w:name="_Toc125663141"/>
      <w:bookmarkStart w:id="299" w:name="_Toc125557611"/>
      <w:bookmarkStart w:id="300"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8"/>
      <w:bookmarkEnd w:id="299"/>
      <w:bookmarkEnd w:id="300"/>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1" w:name="_Toc125557612"/>
      <w:bookmarkStart w:id="302" w:name="_Toc125663142"/>
      <w:bookmarkStart w:id="303"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1"/>
      <w:bookmarkEnd w:id="302"/>
      <w:bookmarkEnd w:id="303"/>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4"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4"/>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520140">
            <w:pPr>
              <w:spacing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 xml:space="preserve">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w:t>
            </w:r>
            <w:r w:rsidRPr="00A1589A">
              <w:rPr>
                <w:rFonts w:ascii="Times New Roman" w:hAnsi="Times New Roman" w:cs="Times New Roman"/>
                <w:sz w:val="24"/>
                <w:szCs w:val="24"/>
              </w:rPr>
              <w:lastRenderedPageBreak/>
              <w:t>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680ACCBD" w14:textId="77777777" w:rsidR="007A7F11" w:rsidRDefault="007A7F11" w:rsidP="007A7F11">
      <w:pPr>
        <w:spacing w:line="360" w:lineRule="auto"/>
        <w:jc w:val="both"/>
        <w:rPr>
          <w:rFonts w:ascii="Times New Roman" w:hAnsi="Times New Roman" w:cs="Times New Roman"/>
          <w:b/>
          <w:bCs/>
          <w:sz w:val="24"/>
          <w:szCs w:val="24"/>
        </w:rPr>
      </w:pPr>
    </w:p>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5" w:name="_Toc125557616"/>
      <w:bookmarkStart w:id="306" w:name="_Toc125663146"/>
      <w:bookmarkStart w:id="307" w:name="_Toc132325879"/>
      <w:r w:rsidRPr="00C0694D">
        <w:rPr>
          <w:rFonts w:ascii="Times New Roman Regular" w:hAnsi="Times New Roman Regular" w:cs="Times New Roman Regular"/>
          <w:b/>
          <w:bCs/>
          <w:color w:val="auto"/>
          <w:sz w:val="24"/>
          <w:szCs w:val="24"/>
        </w:rPr>
        <w:t xml:space="preserve">7.2.5 </w:t>
      </w:r>
      <w:bookmarkEnd w:id="305"/>
      <w:bookmarkEnd w:id="306"/>
      <w:bookmarkEnd w:id="307"/>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08" w:name="_Toc124969340"/>
      <w:bookmarkStart w:id="309"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8"/>
      <w:bookmarkEnd w:id="309"/>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5201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Axios</w:t>
            </w:r>
            <w:proofErr w:type="spellEnd"/>
          </w:p>
        </w:tc>
        <w:tc>
          <w:tcPr>
            <w:tcW w:w="7375" w:type="dxa"/>
          </w:tcPr>
          <w:p w14:paraId="2435BC4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3808D401" w14:textId="246E0E69" w:rsidR="00B40933" w:rsidRDefault="00B40933">
      <w:pPr>
        <w:spacing w:line="360" w:lineRule="auto"/>
        <w:jc w:val="both"/>
        <w:rPr>
          <w:rFonts w:ascii="Times New Roman Regular" w:hAnsi="Times New Roman Regular" w:cs="Times New Roman Regular" w:hint="eastAsia"/>
          <w:sz w:val="24"/>
          <w:szCs w:val="24"/>
        </w:rPr>
      </w:pPr>
    </w:p>
    <w:p w14:paraId="2D2B9DE6" w14:textId="7D554C87" w:rsidR="00C65228" w:rsidRDefault="00C65228">
      <w:pPr>
        <w:spacing w:line="360" w:lineRule="auto"/>
        <w:jc w:val="both"/>
        <w:rPr>
          <w:rFonts w:ascii="Times New Roman Regular" w:hAnsi="Times New Roman Regular" w:cs="Times New Roman Regular" w:hint="eastAsia"/>
          <w:sz w:val="24"/>
          <w:szCs w:val="24"/>
        </w:rPr>
      </w:pPr>
    </w:p>
    <w:p w14:paraId="4C65DE4A" w14:textId="77777777" w:rsidR="00C65228" w:rsidRDefault="00C65228">
      <w:pPr>
        <w:spacing w:line="360" w:lineRule="auto"/>
        <w:jc w:val="both"/>
        <w:rPr>
          <w:rFonts w:ascii="Times New Roman Regular" w:hAnsi="Times New Roman Regular" w:cs="Times New Roman Regular" w:hint="eastAsia"/>
          <w:sz w:val="24"/>
          <w:szCs w:val="24"/>
        </w:rPr>
      </w:pPr>
    </w:p>
    <w:p w14:paraId="45BA0CBE" w14:textId="0795EB45" w:rsidR="00B40933" w:rsidRDefault="00985345">
      <w:pPr>
        <w:pStyle w:val="Heading2"/>
        <w:spacing w:line="360" w:lineRule="auto"/>
        <w:rPr>
          <w:rFonts w:ascii="Times New Roman" w:hAnsi="Times New Roman" w:cs="Times New Roman"/>
          <w:b/>
          <w:bCs/>
          <w:color w:val="auto"/>
          <w:sz w:val="24"/>
          <w:szCs w:val="24"/>
        </w:rPr>
      </w:pPr>
      <w:bookmarkStart w:id="310" w:name="_Toc125557617"/>
      <w:bookmarkStart w:id="311" w:name="_Toc125663147"/>
      <w:bookmarkStart w:id="312" w:name="_Toc132325880"/>
      <w:r w:rsidRPr="00C0694D">
        <w:rPr>
          <w:rFonts w:ascii="Times New Roman Regular" w:hAnsi="Times New Roman Regular" w:cs="Times New Roman Regular"/>
          <w:b/>
          <w:bCs/>
          <w:color w:val="auto"/>
          <w:sz w:val="24"/>
          <w:szCs w:val="24"/>
        </w:rPr>
        <w:lastRenderedPageBreak/>
        <w:t xml:space="preserve">7.2.6 </w:t>
      </w:r>
      <w:bookmarkEnd w:id="310"/>
      <w:bookmarkEnd w:id="311"/>
      <w:bookmarkEnd w:id="312"/>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3" w:name="_Toc124969341"/>
      <w:bookmarkStart w:id="314"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3"/>
      <w:bookmarkEnd w:id="314"/>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520140">
            <w:pPr>
              <w:spacing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5" w:name="_Toc125663148"/>
      <w:bookmarkStart w:id="316" w:name="_Toc125557618"/>
      <w:bookmarkStart w:id="317" w:name="_Toc132325881"/>
      <w:r w:rsidRPr="00C0694D">
        <w:rPr>
          <w:rFonts w:ascii="Times New Roman Regular" w:hAnsi="Times New Roman Regular" w:cs="Times New Roman Regular"/>
          <w:b/>
          <w:bCs/>
          <w:color w:val="auto"/>
          <w:sz w:val="24"/>
          <w:szCs w:val="24"/>
        </w:rPr>
        <w:t xml:space="preserve">7.2.7 </w:t>
      </w:r>
      <w:bookmarkEnd w:id="315"/>
      <w:bookmarkEnd w:id="316"/>
      <w:bookmarkEnd w:id="317"/>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8" w:name="_Toc124969342"/>
      <w:bookmarkStart w:id="319" w:name="_Toc126793284"/>
      <w:bookmarkStart w:id="320" w:name="_Toc125557619"/>
      <w:bookmarkStart w:id="321" w:name="_Toc125663149"/>
      <w:bookmarkStart w:id="322"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8"/>
      <w:bookmarkEnd w:id="319"/>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NLTK, Rouge, React, Pandas, Gramformer, Matplotlib &amp; Seaborn, </w:t>
            </w:r>
            <w:proofErr w:type="spellStart"/>
            <w:r>
              <w:rPr>
                <w:rFonts w:ascii="Times New Roman" w:hAnsi="Times New Roman" w:cs="Times New Roman"/>
                <w:sz w:val="24"/>
                <w:szCs w:val="24"/>
              </w:rPr>
              <w:t>Axios</w:t>
            </w:r>
            <w:proofErr w:type="spellEnd"/>
            <w:r>
              <w:rPr>
                <w:rFonts w:ascii="Times New Roman" w:hAnsi="Times New Roman" w:cs="Times New Roman"/>
                <w:sz w:val="24"/>
                <w:szCs w:val="24"/>
              </w:rPr>
              <w:t>, Transformers (from hugging face)</w:t>
            </w:r>
          </w:p>
        </w:tc>
      </w:tr>
      <w:tr w:rsidR="00C65228" w14:paraId="75AC3A58" w14:textId="77777777" w:rsidTr="00520140">
        <w:tc>
          <w:tcPr>
            <w:tcW w:w="2875" w:type="dxa"/>
          </w:tcPr>
          <w:p w14:paraId="086D82E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 xml:space="preserve">7.3 </w:t>
      </w:r>
      <w:bookmarkEnd w:id="320"/>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1"/>
      <w:bookmarkEnd w:id="322"/>
    </w:p>
    <w:p w14:paraId="5A636D7A" w14:textId="3A5220B1" w:rsidR="00B40933" w:rsidRDefault="00723291">
      <w:pPr>
        <w:spacing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3" w:name="_Toc125663150"/>
      <w:bookmarkStart w:id="324" w:name="_Toc125557620"/>
      <w:bookmarkStart w:id="325" w:name="_Toc132325883"/>
      <w:r w:rsidRPr="00C0694D">
        <w:rPr>
          <w:rFonts w:ascii="Times New Roman Regular" w:hAnsi="Times New Roman Regular" w:cs="Times New Roman Regular"/>
          <w:b/>
          <w:bCs/>
          <w:color w:val="auto"/>
          <w:sz w:val="24"/>
          <w:szCs w:val="24"/>
        </w:rPr>
        <w:t xml:space="preserve">7.3.1 </w:t>
      </w:r>
      <w:bookmarkEnd w:id="323"/>
      <w:bookmarkEnd w:id="324"/>
      <w:bookmarkEnd w:id="325"/>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6E342C76">
            <wp:extent cx="2419350" cy="178946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3495" cy="1792526"/>
                    </a:xfrm>
                    <a:prstGeom prst="rect">
                      <a:avLst/>
                    </a:prstGeom>
                    <a:noFill/>
                    <a:ln>
                      <a:noFill/>
                    </a:ln>
                  </pic:spPr>
                </pic:pic>
              </a:graphicData>
            </a:graphic>
          </wp:inline>
        </w:drawing>
      </w:r>
    </w:p>
    <w:p w14:paraId="11A57058" w14:textId="65D6408A" w:rsidR="00B40933" w:rsidRDefault="00FD2F9D">
      <w:pPr>
        <w:pStyle w:val="Caption"/>
        <w:jc w:val="center"/>
        <w:rPr>
          <w:rFonts w:ascii="Times New Roman" w:hAnsi="Times New Roman" w:cs="Times New Roman"/>
          <w:b w:val="0"/>
          <w:bCs w:val="0"/>
          <w:smallCaps w:val="0"/>
          <w:color w:val="auto"/>
          <w:sz w:val="24"/>
          <w:szCs w:val="24"/>
        </w:rPr>
      </w:pPr>
      <w:bookmarkStart w:id="326" w:name="_Toc124969355"/>
      <w:bookmarkStart w:id="327"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14</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6"/>
      <w:bookmarkEnd w:id="327"/>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03A96AC8" wp14:editId="1572370D">
            <wp:extent cx="4183380" cy="3555068"/>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8609" cy="3559511"/>
                    </a:xfrm>
                    <a:prstGeom prst="rect">
                      <a:avLst/>
                    </a:prstGeom>
                    <a:noFill/>
                    <a:ln>
                      <a:noFill/>
                    </a:ln>
                  </pic:spPr>
                </pic:pic>
              </a:graphicData>
            </a:graphic>
          </wp:inline>
        </w:drawing>
      </w:r>
    </w:p>
    <w:p w14:paraId="5DAF8D95"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8" w:name="_Toc124969356"/>
      <w:bookmarkStart w:id="329"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8"/>
      <w:bookmarkEnd w:id="329"/>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14:anchorId="59B6B0A2" wp14:editId="50A3188F">
            <wp:extent cx="4290060" cy="36045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139" cy="3608802"/>
                    </a:xfrm>
                    <a:prstGeom prst="rect">
                      <a:avLst/>
                    </a:prstGeom>
                    <a:noFill/>
                    <a:ln>
                      <a:noFill/>
                    </a:ln>
                  </pic:spPr>
                </pic:pic>
              </a:graphicData>
            </a:graphic>
          </wp:inline>
        </w:drawing>
      </w:r>
    </w:p>
    <w:p w14:paraId="5117DE1E"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0" w:name="_Toc124969357"/>
      <w:bookmarkStart w:id="331"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0"/>
      <w:bookmarkEnd w:id="331"/>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2D1FC35E">
            <wp:extent cx="2780605" cy="1572927"/>
            <wp:effectExtent l="0" t="0" r="127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2453" cy="1579629"/>
                    </a:xfrm>
                    <a:prstGeom prst="rect">
                      <a:avLst/>
                    </a:prstGeom>
                    <a:noFill/>
                    <a:ln>
                      <a:noFill/>
                    </a:ln>
                  </pic:spPr>
                </pic:pic>
              </a:graphicData>
            </a:graphic>
          </wp:inline>
        </w:drawing>
      </w:r>
    </w:p>
    <w:p w14:paraId="78074DCC"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2" w:name="_Toc124969358"/>
      <w:bookmarkStart w:id="333"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2"/>
      <w:bookmarkEnd w:id="333"/>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446517DA" w14:textId="7550DC83" w:rsidR="00723291" w:rsidRDefault="00723291" w:rsidP="00723291">
      <w:pPr>
        <w:spacing w:line="360" w:lineRule="auto"/>
        <w:jc w:val="both"/>
        <w:rPr>
          <w:rFonts w:ascii="Times New Roman" w:hAnsi="Times New Roman" w:cs="Times New Roman"/>
          <w:sz w:val="24"/>
          <w:szCs w:val="24"/>
        </w:rPr>
      </w:pPr>
    </w:p>
    <w:p w14:paraId="3A287105" w14:textId="05DDB499" w:rsidR="00723291" w:rsidRDefault="00723291" w:rsidP="00723291">
      <w:pPr>
        <w:spacing w:line="360" w:lineRule="auto"/>
        <w:jc w:val="both"/>
        <w:rPr>
          <w:rFonts w:ascii="Times New Roman" w:hAnsi="Times New Roman" w:cs="Times New Roman"/>
          <w:sz w:val="24"/>
          <w:szCs w:val="24"/>
        </w:rPr>
      </w:pPr>
    </w:p>
    <w:p w14:paraId="256600F0" w14:textId="77777777" w:rsidR="00723291" w:rsidRPr="00723291" w:rsidRDefault="00723291" w:rsidP="00723291">
      <w:pPr>
        <w:spacing w:line="360" w:lineRule="auto"/>
        <w:jc w:val="both"/>
        <w:rPr>
          <w:rFonts w:ascii="Times New Roman" w:hAnsi="Times New Roman" w:cs="Times New Roman"/>
          <w:sz w:val="24"/>
          <w:szCs w:val="24"/>
        </w:rPr>
      </w:pP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4" w:name="_Toc125663151"/>
      <w:bookmarkStart w:id="335" w:name="_Toc125557621"/>
      <w:bookmarkStart w:id="336" w:name="_Toc132325884"/>
      <w:r w:rsidRPr="00C0694D">
        <w:rPr>
          <w:rFonts w:ascii="Times New Roman Regular" w:hAnsi="Times New Roman Regular" w:cs="Times New Roman Regular"/>
          <w:b/>
          <w:bCs/>
          <w:color w:val="auto"/>
          <w:sz w:val="24"/>
          <w:szCs w:val="24"/>
        </w:rPr>
        <w:lastRenderedPageBreak/>
        <w:t xml:space="preserve">7.3.2 </w:t>
      </w:r>
      <w:bookmarkEnd w:id="334"/>
      <w:bookmarkEnd w:id="335"/>
      <w:bookmarkEnd w:id="336"/>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2E51B7A6">
            <wp:extent cx="5044440" cy="1953104"/>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9635" cy="1955115"/>
                    </a:xfrm>
                    <a:prstGeom prst="rect">
                      <a:avLst/>
                    </a:prstGeom>
                    <a:noFill/>
                    <a:ln>
                      <a:noFill/>
                    </a:ln>
                  </pic:spPr>
                </pic:pic>
              </a:graphicData>
            </a:graphic>
          </wp:inline>
        </w:drawing>
      </w:r>
    </w:p>
    <w:p w14:paraId="426F6C14"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7"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7"/>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4CF71A7E">
            <wp:extent cx="3549370" cy="23012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6149" cy="2318602"/>
                    </a:xfrm>
                    <a:prstGeom prst="rect">
                      <a:avLst/>
                    </a:prstGeom>
                    <a:noFill/>
                    <a:ln>
                      <a:noFill/>
                    </a:ln>
                  </pic:spPr>
                </pic:pic>
              </a:graphicData>
            </a:graphic>
          </wp:inline>
        </w:drawing>
      </w:r>
    </w:p>
    <w:p w14:paraId="6EA3DAE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8"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8"/>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6D85F2FF">
            <wp:extent cx="4732020" cy="344423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4330" cy="3445912"/>
                    </a:xfrm>
                    <a:prstGeom prst="rect">
                      <a:avLst/>
                    </a:prstGeom>
                    <a:noFill/>
                    <a:ln>
                      <a:noFill/>
                    </a:ln>
                  </pic:spPr>
                </pic:pic>
              </a:graphicData>
            </a:graphic>
          </wp:inline>
        </w:drawing>
      </w:r>
    </w:p>
    <w:p w14:paraId="70FE53B3"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6FB04888" w14:textId="256E2D0E" w:rsidR="00B40933" w:rsidRP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describes how the newly assigned domain specific model is used to generate the summary and store the input and outputs into the database along with returning the </w:t>
      </w:r>
      <w:r>
        <w:rPr>
          <w:rFonts w:ascii="Times New Roman" w:hAnsi="Times New Roman" w:cs="Times New Roman"/>
          <w:sz w:val="24"/>
          <w:szCs w:val="24"/>
        </w:rPr>
        <w:lastRenderedPageBreak/>
        <w:t xml:space="preserve">sentiment of the summary with the sentiment score. The sentiment analysis is done using a pretrained transformer directly from hugging face API. </w:t>
      </w:r>
    </w:p>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0" w:name="_Toc125557622"/>
      <w:bookmarkStart w:id="341" w:name="_Toc125663152"/>
      <w:bookmarkStart w:id="342" w:name="_Toc132325885"/>
      <w:r w:rsidRPr="00C0694D">
        <w:rPr>
          <w:rFonts w:ascii="Times New Roman Regular" w:hAnsi="Times New Roman Regular" w:cs="Times New Roman Regular"/>
          <w:b/>
          <w:bCs/>
          <w:color w:val="auto"/>
          <w:sz w:val="24"/>
          <w:szCs w:val="24"/>
        </w:rPr>
        <w:t xml:space="preserve">7.3.3 </w:t>
      </w:r>
      <w:bookmarkEnd w:id="340"/>
      <w:bookmarkEnd w:id="341"/>
      <w:bookmarkEnd w:id="342"/>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3"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4"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4"/>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APPENDIX D.1</w:t>
        </w:r>
      </w:hyperlink>
      <w:r w:rsidRPr="006B5E91">
        <w:rPr>
          <w:rFonts w:ascii="Times New Roman" w:hAnsi="Times New Roman" w:cs="Times New Roman"/>
          <w:sz w:val="24"/>
          <w:szCs w:val="24"/>
        </w:rPr>
        <w:t>.</w:t>
      </w:r>
    </w:p>
    <w:p w14:paraId="2388E037" w14:textId="77777777" w:rsidR="00A87AC3" w:rsidRPr="00A87AC3" w:rsidRDefault="00A87AC3"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3"/>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5" w:name="_Toc125557623"/>
      <w:bookmarkStart w:id="346" w:name="_Toc125663153"/>
      <w:bookmarkStart w:id="347"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5"/>
      <w:r w:rsidRPr="00C0694D">
        <w:rPr>
          <w:rFonts w:ascii="Times New Roman Regular" w:hAnsi="Times New Roman Regular" w:cs="Times New Roman Regular"/>
          <w:b/>
          <w:bCs/>
          <w:color w:val="auto"/>
          <w:sz w:val="28"/>
          <w:szCs w:val="28"/>
        </w:rPr>
        <w:t>Chapter summary</w:t>
      </w:r>
      <w:bookmarkEnd w:id="346"/>
      <w:bookmarkEnd w:id="347"/>
    </w:p>
    <w:p w14:paraId="16179724" w14:textId="77777777" w:rsidR="00A87AC3" w:rsidRPr="008524B2" w:rsidRDefault="00A87AC3" w:rsidP="00A87AC3">
      <w:pPr>
        <w:spacing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48" w:name="_Toc132325888"/>
      <w:r w:rsidRPr="00A71603">
        <w:rPr>
          <w:rFonts w:ascii="Times New Roman" w:hAnsi="Times New Roman" w:cs="Times New Roman"/>
          <w:b/>
          <w:bCs/>
          <w:color w:val="auto"/>
          <w:sz w:val="32"/>
          <w:szCs w:val="32"/>
          <w:highlight w:val="yellow"/>
        </w:rPr>
        <w:lastRenderedPageBreak/>
        <w:t xml:space="preserve">CHAPTER </w:t>
      </w:r>
      <w:r w:rsidR="00FC59E0" w:rsidRPr="00A71603">
        <w:rPr>
          <w:rFonts w:ascii="Times New Roman" w:hAnsi="Times New Roman" w:cs="Times New Roman"/>
          <w:b/>
          <w:bCs/>
          <w:color w:val="auto"/>
          <w:sz w:val="32"/>
          <w:szCs w:val="32"/>
          <w:highlight w:val="yellow"/>
        </w:rPr>
        <w:t>08</w:t>
      </w:r>
      <w:r w:rsidRPr="00A71603">
        <w:rPr>
          <w:rFonts w:ascii="Times New Roman" w:hAnsi="Times New Roman" w:cs="Times New Roman"/>
          <w:b/>
          <w:bCs/>
          <w:color w:val="auto"/>
          <w:sz w:val="32"/>
          <w:szCs w:val="32"/>
          <w:highlight w:val="yellow"/>
        </w:rPr>
        <w:t xml:space="preserve">. </w:t>
      </w:r>
      <w:r w:rsidR="003974CF" w:rsidRPr="00A71603">
        <w:rPr>
          <w:rFonts w:ascii="Times New Roman" w:hAnsi="Times New Roman" w:cs="Times New Roman"/>
          <w:b/>
          <w:bCs/>
          <w:color w:val="auto"/>
          <w:sz w:val="32"/>
          <w:szCs w:val="32"/>
          <w:highlight w:val="yellow"/>
        </w:rPr>
        <w:t>TESTING</w:t>
      </w:r>
      <w:bookmarkEnd w:id="348"/>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9"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49"/>
    </w:p>
    <w:p w14:paraId="6441A265" w14:textId="7D60B8DD" w:rsidR="003974CF" w:rsidRPr="00B551BF" w:rsidRDefault="00B12156" w:rsidP="00186D82">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2325890"/>
      <w:r w:rsidRPr="00DD35A3">
        <w:rPr>
          <w:rFonts w:ascii="Times New Roman Regular" w:hAnsi="Times New Roman Regular" w:cs="Times New Roman Regular"/>
          <w:b/>
          <w:bCs/>
          <w:color w:val="auto"/>
          <w:sz w:val="28"/>
          <w:szCs w:val="28"/>
        </w:rPr>
        <w:t>8.2 Testing objectives &amp; goals</w:t>
      </w:r>
      <w:bookmarkEnd w:id="350"/>
    </w:p>
    <w:p w14:paraId="4AD9E958" w14:textId="77777777" w:rsidR="007A12E6" w:rsidRDefault="007A12E6" w:rsidP="007A12E6">
      <w:pPr>
        <w:spacing w:line="360" w:lineRule="auto"/>
        <w:jc w:val="both"/>
        <w:rPr>
          <w:rFonts w:ascii="Times New Roman" w:hAnsi="Times New Roman" w:cs="Times New Roman"/>
          <w:sz w:val="24"/>
          <w:szCs w:val="24"/>
        </w:rPr>
      </w:pPr>
      <w:bookmarkStart w:id="351"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1"/>
    </w:p>
    <w:p w14:paraId="402E37AB" w14:textId="02EA98AB" w:rsidR="00A71603" w:rsidRDefault="007A12E6" w:rsidP="00A71603">
      <w:pPr>
        <w:spacing w:line="360" w:lineRule="auto"/>
        <w:jc w:val="both"/>
        <w:rPr>
          <w:rFonts w:ascii="Times New Roman" w:hAnsi="Times New Roman" w:cs="Times New Roman"/>
          <w:sz w:val="24"/>
          <w:szCs w:val="24"/>
        </w:rPr>
      </w:pPr>
      <w:bookmarkStart w:id="352" w:name="_8.4_Model_testing"/>
      <w:bookmarkStart w:id="353" w:name="_Toc132325892"/>
      <w:bookmarkEnd w:id="352"/>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353"/>
    </w:p>
    <w:p w14:paraId="3AF67115" w14:textId="3069F195" w:rsidR="00DA4DFF" w:rsidRPr="00D00443" w:rsidRDefault="00DA4DFF" w:rsidP="00B82089">
      <w:pPr>
        <w:pStyle w:val="Heading2"/>
        <w:spacing w:line="360" w:lineRule="auto"/>
        <w:rPr>
          <w:rFonts w:ascii="Times New Roman Regular" w:hAnsi="Times New Roman Regular" w:cs="Times New Roman Regular" w:hint="eastAsia"/>
          <w:b/>
          <w:bCs/>
          <w:color w:val="auto"/>
          <w:sz w:val="24"/>
          <w:szCs w:val="24"/>
        </w:rPr>
      </w:pPr>
      <w:bookmarkStart w:id="354"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4"/>
    </w:p>
    <w:p w14:paraId="33BF747A" w14:textId="67AEC381" w:rsidR="00DC1937" w:rsidRDefault="00DC33FC" w:rsidP="00A71603">
      <w:pPr>
        <w:spacing w:line="360" w:lineRule="auto"/>
        <w:jc w:val="both"/>
        <w:rPr>
          <w:rFonts w:ascii="Times New Roman" w:hAnsi="Times New Roman" w:cs="Times New Roman"/>
          <w:sz w:val="24"/>
          <w:szCs w:val="24"/>
        </w:rPr>
      </w:pPr>
      <w:bookmarkStart w:id="355"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49FAA5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6"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 xml:space="preserve">epochs – </w:t>
            </w:r>
            <w:proofErr w:type="spellStart"/>
            <w:r w:rsidR="002E768C">
              <w:rPr>
                <w:rFonts w:ascii="Times New Roman" w:hAnsi="Times New Roman" w:cs="Times New Roman"/>
                <w:b w:val="0"/>
                <w:bCs w:val="0"/>
                <w:smallCaps w:val="0"/>
                <w:color w:val="auto"/>
                <w:sz w:val="24"/>
                <w:szCs w:val="24"/>
              </w:rPr>
              <w:t>bart</w:t>
            </w:r>
            <w:proofErr w:type="spellEnd"/>
            <w:r w:rsidR="002E768C">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6"/>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8F63973" w:rsidR="00DC33FC" w:rsidRPr="00791CD6" w:rsidRDefault="00DC33FC" w:rsidP="00291190">
            <w:pPr>
              <w:pStyle w:val="Caption"/>
              <w:jc w:val="center"/>
              <w:rPr>
                <w:rFonts w:ascii="Times New Roman" w:hAnsi="Times New Roman" w:cs="Times New Roman"/>
                <w:b w:val="0"/>
                <w:bCs w:val="0"/>
                <w:smallCaps w:val="0"/>
                <w:color w:val="auto"/>
              </w:rPr>
            </w:pPr>
            <w:bookmarkStart w:id="357"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7"/>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 xml:space="preserve">s – </w:t>
            </w:r>
            <w:proofErr w:type="spellStart"/>
            <w:r w:rsidR="002E768C">
              <w:rPr>
                <w:rFonts w:ascii="Times New Roman" w:hAnsi="Times New Roman" w:cs="Times New Roman"/>
                <w:b w:val="0"/>
                <w:bCs w:val="0"/>
                <w:smallCaps w:val="0"/>
                <w:color w:val="auto"/>
                <w:sz w:val="24"/>
                <w:szCs w:val="24"/>
              </w:rPr>
              <w:t>bart</w:t>
            </w:r>
            <w:proofErr w:type="spellEnd"/>
            <w:r w:rsidR="002E768C">
              <w:rPr>
                <w:rFonts w:ascii="Times New Roman" w:hAnsi="Times New Roman" w:cs="Times New Roman"/>
                <w:b w:val="0"/>
                <w:bCs w:val="0"/>
                <w:smallCaps w:val="0"/>
                <w:color w:val="auto"/>
                <w:sz w:val="24"/>
                <w:szCs w:val="24"/>
              </w:rPr>
              <w:t xml:space="preserve">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0BD072A8"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52EA2CE3"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3EE7A578"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09B503A0"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5"/>
    </w:p>
    <w:p w14:paraId="0E9463D3" w14:textId="61BBA34C" w:rsidR="00A71603" w:rsidRDefault="00EB12B7" w:rsidP="00A71603">
      <w:pPr>
        <w:spacing w:line="360" w:lineRule="auto"/>
        <w:jc w:val="both"/>
        <w:rPr>
          <w:rFonts w:ascii="Times New Roman" w:hAnsi="Times New Roman" w:cs="Times New Roman"/>
          <w:sz w:val="24"/>
          <w:szCs w:val="24"/>
        </w:rPr>
      </w:pPr>
      <w:bookmarkStart w:id="358"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59"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9"/>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024E32">
        <w:tc>
          <w:tcPr>
            <w:tcW w:w="1870" w:type="dxa"/>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58"/>
    </w:p>
    <w:p w14:paraId="48D10CFA" w14:textId="0C7FD630" w:rsidR="00FA08AA" w:rsidRDefault="00703B23" w:rsidP="00A71603">
      <w:pPr>
        <w:spacing w:line="360" w:lineRule="auto"/>
        <w:jc w:val="both"/>
        <w:rPr>
          <w:rFonts w:ascii="Times New Roman" w:hAnsi="Times New Roman" w:cs="Times New Roman"/>
          <w:sz w:val="24"/>
          <w:szCs w:val="24"/>
        </w:rPr>
      </w:pPr>
      <w:bookmarkStart w:id="360" w:name="_Toc132325896"/>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A3F98">
        <w:tc>
          <w:tcPr>
            <w:tcW w:w="1130" w:type="dxa"/>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6EA8FE33" w:rsidR="00FA08AA"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642CDB4B" w14:textId="780EF710" w:rsidR="009519AB" w:rsidRPr="00B551BF" w:rsidRDefault="009519AB" w:rsidP="009519A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9AB">
        <w:rPr>
          <w:rFonts w:ascii="Times New Roman" w:hAnsi="Times New Roman" w:cs="Times New Roman"/>
          <w:sz w:val="24"/>
          <w:szCs w:val="24"/>
          <w:highlight w:val="yellow"/>
        </w:rPr>
        <w:t>check if we have to add the testing results for the domain specific</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0"/>
    </w:p>
    <w:p w14:paraId="0211E7FF" w14:textId="735B706F" w:rsidR="00A71603" w:rsidRDefault="00EC3365" w:rsidP="00A71603">
      <w:pPr>
        <w:spacing w:line="360" w:lineRule="auto"/>
        <w:jc w:val="both"/>
        <w:rPr>
          <w:rFonts w:ascii="Times New Roman" w:hAnsi="Times New Roman" w:cs="Times New Roman"/>
          <w:sz w:val="24"/>
          <w:szCs w:val="24"/>
        </w:rPr>
      </w:pPr>
      <w:bookmarkStart w:id="361" w:name="_Toc132325897"/>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63325B20" w14:textId="718AAFF4" w:rsidR="00AB0E30" w:rsidRPr="00B551BF" w:rsidRDefault="00AB0E30"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0E30">
        <w:rPr>
          <w:rFonts w:ascii="Times New Roman" w:hAnsi="Times New Roman" w:cs="Times New Roman"/>
          <w:sz w:val="24"/>
          <w:szCs w:val="24"/>
          <w:highlight w:val="yellow"/>
        </w:rPr>
        <w:t>remember to add the content to appendix</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1"/>
    </w:p>
    <w:p w14:paraId="03FDC455" w14:textId="233824CF" w:rsidR="00A71603" w:rsidRDefault="00AB0E30" w:rsidP="00A71603">
      <w:pPr>
        <w:spacing w:line="360" w:lineRule="auto"/>
        <w:jc w:val="both"/>
        <w:rPr>
          <w:rFonts w:ascii="Times New Roman" w:hAnsi="Times New Roman" w:cs="Times New Roman"/>
          <w:sz w:val="24"/>
          <w:szCs w:val="24"/>
        </w:rPr>
      </w:pPr>
      <w:bookmarkStart w:id="362" w:name="_Toc132325898"/>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70FFDD34" w14:textId="708D0D23" w:rsidR="00AB0E30" w:rsidRDefault="00AB0E30" w:rsidP="00A71603">
      <w:pPr>
        <w:spacing w:line="360" w:lineRule="auto"/>
        <w:jc w:val="both"/>
        <w:rPr>
          <w:rFonts w:ascii="Times New Roman" w:hAnsi="Times New Roman" w:cs="Times New Roman"/>
          <w:sz w:val="24"/>
          <w:szCs w:val="24"/>
        </w:rPr>
      </w:pPr>
      <w:r w:rsidRPr="00AB0E30">
        <w:rPr>
          <w:rFonts w:ascii="Times New Roman" w:hAnsi="Times New Roman" w:cs="Times New Roman"/>
          <w:sz w:val="24"/>
          <w:szCs w:val="24"/>
          <w:highlight w:val="yellow"/>
        </w:rPr>
        <w:t>// table comes here</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3"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3"/>
    </w:p>
    <w:tbl>
      <w:tblPr>
        <w:tblStyle w:val="TableGrid"/>
        <w:tblW w:w="0" w:type="auto"/>
        <w:tblLook w:val="04A0" w:firstRow="1" w:lastRow="0" w:firstColumn="1" w:lastColumn="0" w:noHBand="0" w:noVBand="1"/>
      </w:tblPr>
      <w:tblGrid>
        <w:gridCol w:w="1443"/>
        <w:gridCol w:w="1522"/>
        <w:gridCol w:w="2734"/>
        <w:gridCol w:w="2666"/>
        <w:gridCol w:w="985"/>
      </w:tblGrid>
      <w:tr w:rsidR="00AB0E30" w14:paraId="79F1B813" w14:textId="77777777" w:rsidTr="00DA58FF">
        <w:tc>
          <w:tcPr>
            <w:tcW w:w="1443" w:type="dxa"/>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522" w:type="dxa"/>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734" w:type="dxa"/>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666" w:type="dxa"/>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85" w:type="dxa"/>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DA58FF">
        <w:tc>
          <w:tcPr>
            <w:tcW w:w="1443" w:type="dxa"/>
          </w:tcPr>
          <w:p w14:paraId="492FB85F"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 fetcher</w:t>
            </w:r>
          </w:p>
        </w:tc>
        <w:tc>
          <w:tcPr>
            <w:tcW w:w="1522" w:type="dxa"/>
          </w:tcPr>
          <w:p w14:paraId="46C0FDF0"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t>Triggered periodically</w:t>
            </w:r>
          </w:p>
        </w:tc>
        <w:tc>
          <w:tcPr>
            <w:tcW w:w="2734" w:type="dxa"/>
          </w:tcPr>
          <w:p w14:paraId="74DAA977"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t>Fetch &amp; update datasets.</w:t>
            </w:r>
          </w:p>
        </w:tc>
        <w:tc>
          <w:tcPr>
            <w:tcW w:w="2666" w:type="dxa"/>
          </w:tcPr>
          <w:p w14:paraId="03A42CCD"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t>Datasets scraped and stored into database.</w:t>
            </w:r>
          </w:p>
        </w:tc>
        <w:tc>
          <w:tcPr>
            <w:tcW w:w="985" w:type="dxa"/>
          </w:tcPr>
          <w:p w14:paraId="4C575D9C" w14:textId="77777777" w:rsidR="00AB0E30" w:rsidRDefault="00AB0E30" w:rsidP="00DA58FF">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6E3DEE53" w14:textId="77777777" w:rsidR="00AB0E30" w:rsidRPr="00B551BF" w:rsidRDefault="00AB0E30" w:rsidP="00A71603">
      <w:pPr>
        <w:spacing w:line="360" w:lineRule="auto"/>
        <w:jc w:val="both"/>
        <w:rPr>
          <w:rFonts w:ascii="Times New Roman" w:hAnsi="Times New Roman" w:cs="Times New Roman"/>
          <w:sz w:val="24"/>
          <w:szCs w:val="24"/>
        </w:rPr>
      </w:pPr>
    </w:p>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2"/>
    </w:p>
    <w:p w14:paraId="3961A82E" w14:textId="10C03C5A" w:rsidR="00A71603" w:rsidRPr="00B551BF" w:rsidRDefault="00AB0E30" w:rsidP="00A71603">
      <w:pPr>
        <w:spacing w:line="360" w:lineRule="auto"/>
        <w:jc w:val="both"/>
        <w:rPr>
          <w:rFonts w:ascii="Times New Roman" w:hAnsi="Times New Roman" w:cs="Times New Roman"/>
          <w:sz w:val="24"/>
          <w:szCs w:val="24"/>
        </w:rPr>
      </w:pPr>
      <w:bookmarkStart w:id="364"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4"/>
    </w:p>
    <w:p w14:paraId="727DB920" w14:textId="7A5159B7" w:rsidR="00A71603" w:rsidRPr="00B551BF" w:rsidRDefault="00A71603" w:rsidP="00A71603">
      <w:pPr>
        <w:spacing w:line="360" w:lineRule="auto"/>
        <w:jc w:val="both"/>
        <w:rPr>
          <w:rFonts w:ascii="Times New Roman" w:hAnsi="Times New Roman" w:cs="Times New Roman"/>
          <w:sz w:val="24"/>
          <w:szCs w:val="24"/>
        </w:rPr>
      </w:pPr>
      <w:bookmarkStart w:id="365" w:name="_Toc132325900"/>
      <w:r>
        <w:rPr>
          <w:rFonts w:ascii="Times New Roman" w:hAnsi="Times New Roman" w:cs="Times New Roman"/>
          <w:sz w:val="24"/>
          <w:szCs w:val="24"/>
        </w:rPr>
        <w:t>Pending….</w:t>
      </w:r>
      <w:r w:rsidR="00AB0E30">
        <w:rPr>
          <w:rFonts w:ascii="Times New Roman" w:hAnsi="Times New Roman" w:cs="Times New Roman"/>
          <w:sz w:val="24"/>
          <w:szCs w:val="24"/>
        </w:rPr>
        <w:t xml:space="preserve"> </w:t>
      </w:r>
      <w:r w:rsidR="00AB0E30" w:rsidRPr="00AB0E30">
        <w:rPr>
          <w:rFonts w:ascii="Times New Roman" w:hAnsi="Times New Roman" w:cs="Times New Roman"/>
          <w:sz w:val="24"/>
          <w:szCs w:val="24"/>
          <w:highlight w:val="yellow"/>
        </w:rPr>
        <w:t>We have to fill this part at last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8.10 Chapter summary</w:t>
      </w:r>
      <w:bookmarkEnd w:id="365"/>
    </w:p>
    <w:p w14:paraId="5C33FC08" w14:textId="45A2289D" w:rsidR="00A71603" w:rsidRPr="00B551BF" w:rsidRDefault="005236F9" w:rsidP="00A71603">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6" w:name="_Toc132325901"/>
      <w:r w:rsidRPr="000A4532">
        <w:rPr>
          <w:rFonts w:ascii="Times New Roman" w:hAnsi="Times New Roman" w:cs="Times New Roman"/>
          <w:b/>
          <w:bCs/>
          <w:color w:val="auto"/>
          <w:sz w:val="32"/>
          <w:szCs w:val="32"/>
          <w:highlight w:val="yellow"/>
        </w:rPr>
        <w:lastRenderedPageBreak/>
        <w:t xml:space="preserve">CHAPTER </w:t>
      </w:r>
      <w:r w:rsidR="00D7254D" w:rsidRPr="000A4532">
        <w:rPr>
          <w:rFonts w:ascii="Times New Roman" w:hAnsi="Times New Roman" w:cs="Times New Roman"/>
          <w:b/>
          <w:bCs/>
          <w:color w:val="auto"/>
          <w:sz w:val="32"/>
          <w:szCs w:val="32"/>
          <w:highlight w:val="yellow"/>
        </w:rPr>
        <w:t>09</w:t>
      </w:r>
      <w:r w:rsidRPr="000A4532">
        <w:rPr>
          <w:rFonts w:ascii="Times New Roman" w:hAnsi="Times New Roman" w:cs="Times New Roman"/>
          <w:b/>
          <w:bCs/>
          <w:color w:val="auto"/>
          <w:sz w:val="32"/>
          <w:szCs w:val="32"/>
          <w:highlight w:val="yellow"/>
        </w:rPr>
        <w:t xml:space="preserve">. </w:t>
      </w:r>
      <w:r w:rsidR="00446580" w:rsidRPr="000A4532">
        <w:rPr>
          <w:rFonts w:ascii="Times New Roman" w:hAnsi="Times New Roman" w:cs="Times New Roman"/>
          <w:b/>
          <w:bCs/>
          <w:color w:val="auto"/>
          <w:sz w:val="32"/>
          <w:szCs w:val="32"/>
          <w:highlight w:val="yellow"/>
        </w:rPr>
        <w:t>EVALUATION</w:t>
      </w:r>
      <w:bookmarkEnd w:id="366"/>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7"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7"/>
    </w:p>
    <w:p w14:paraId="33B315B7" w14:textId="4083C37D" w:rsidR="003974CF" w:rsidRPr="00D4027D" w:rsidRDefault="006F706F" w:rsidP="00282924">
      <w:pPr>
        <w:spacing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8"/>
    </w:p>
    <w:p w14:paraId="5D58A319" w14:textId="05DBF9F4" w:rsidR="000A4532" w:rsidRPr="00D4027D" w:rsidRDefault="00815815" w:rsidP="00815815">
      <w:pPr>
        <w:spacing w:line="360" w:lineRule="auto"/>
        <w:jc w:val="both"/>
        <w:rPr>
          <w:rFonts w:ascii="Times New Roman" w:hAnsi="Times New Roman" w:cs="Times New Roman"/>
          <w:sz w:val="24"/>
          <w:szCs w:val="24"/>
        </w:rPr>
      </w:pPr>
      <w:bookmarkStart w:id="369" w:name="_Toc132325904"/>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9"/>
    </w:p>
    <w:p w14:paraId="55BA68DE" w14:textId="423F5E1B" w:rsidR="00A71603" w:rsidRPr="00D4027D" w:rsidRDefault="00815815" w:rsidP="00A71603">
      <w:pPr>
        <w:spacing w:line="360" w:lineRule="auto"/>
        <w:jc w:val="both"/>
        <w:rPr>
          <w:rFonts w:ascii="Times New Roman" w:hAnsi="Times New Roman" w:cs="Times New Roman"/>
          <w:sz w:val="24"/>
          <w:szCs w:val="24"/>
        </w:rPr>
      </w:pPr>
      <w:bookmarkStart w:id="370" w:name="_Toc132182725"/>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0"/>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1" w:name="_Toc132325905"/>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71"/>
    </w:p>
    <w:p w14:paraId="090B9755" w14:textId="58DFCFC8" w:rsidR="00A71603" w:rsidRDefault="004A3F99" w:rsidP="00A71603">
      <w:pPr>
        <w:spacing w:line="360" w:lineRule="auto"/>
        <w:jc w:val="both"/>
        <w:rPr>
          <w:rFonts w:ascii="Times New Roman" w:hAnsi="Times New Roman" w:cs="Times New Roman"/>
          <w:sz w:val="24"/>
          <w:szCs w:val="24"/>
        </w:rPr>
      </w:pPr>
      <w:bookmarkStart w:id="372" w:name="_Toc132325906"/>
      <w:r w:rsidRPr="004A3F99">
        <w:rPr>
          <w:rFonts w:ascii="Times New Roman" w:hAnsi="Times New Roman" w:cs="Times New Roman"/>
          <w:sz w:val="24"/>
          <w:szCs w:val="24"/>
        </w:rPr>
        <w:t>The table presented below depicts the author's self-assessment based on the aforementioned standards.</w:t>
      </w:r>
    </w:p>
    <w:p w14:paraId="4938ACE1" w14:textId="77777777" w:rsidR="004A3F99" w:rsidRPr="00AD7D69" w:rsidRDefault="004A3F99" w:rsidP="004A3F99">
      <w:pPr>
        <w:pStyle w:val="Caption"/>
        <w:keepNext/>
        <w:jc w:val="center"/>
        <w:rPr>
          <w:rFonts w:ascii="Times New Roman" w:hAnsi="Times New Roman" w:cs="Times New Roman"/>
          <w:b w:val="0"/>
          <w:bCs w:val="0"/>
          <w:smallCaps w:val="0"/>
          <w:color w:val="auto"/>
          <w:sz w:val="24"/>
          <w:szCs w:val="24"/>
        </w:rPr>
      </w:pPr>
      <w:bookmarkStart w:id="373"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373"/>
    </w:p>
    <w:tbl>
      <w:tblPr>
        <w:tblStyle w:val="TableGrid"/>
        <w:tblW w:w="0" w:type="auto"/>
        <w:tblLook w:val="04A0" w:firstRow="1" w:lastRow="0" w:firstColumn="1" w:lastColumn="0" w:noHBand="0" w:noVBand="1"/>
      </w:tblPr>
      <w:tblGrid>
        <w:gridCol w:w="895"/>
        <w:gridCol w:w="8455"/>
      </w:tblGrid>
      <w:tr w:rsidR="00CB3EAA" w14:paraId="6B846E7A" w14:textId="77777777" w:rsidTr="00DA58FF">
        <w:tc>
          <w:tcPr>
            <w:tcW w:w="895" w:type="dxa"/>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2"/>
    </w:p>
    <w:p w14:paraId="1CB94297" w14:textId="5056254D" w:rsidR="00A71603" w:rsidRDefault="00151ED4" w:rsidP="00A71603">
      <w:pPr>
        <w:spacing w:line="360" w:lineRule="auto"/>
        <w:jc w:val="both"/>
        <w:rPr>
          <w:rFonts w:ascii="Times New Roman" w:hAnsi="Times New Roman" w:cs="Times New Roman"/>
          <w:sz w:val="24"/>
          <w:szCs w:val="24"/>
        </w:rPr>
      </w:pPr>
      <w:bookmarkStart w:id="374" w:name="_Toc132325907"/>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7777777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5"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5"/>
    </w:p>
    <w:tbl>
      <w:tblPr>
        <w:tblStyle w:val="TableGrid"/>
        <w:tblW w:w="0" w:type="auto"/>
        <w:tblLook w:val="04A0" w:firstRow="1" w:lastRow="0" w:firstColumn="1" w:lastColumn="0" w:noHBand="0" w:noVBand="1"/>
      </w:tblPr>
      <w:tblGrid>
        <w:gridCol w:w="1075"/>
        <w:gridCol w:w="8275"/>
      </w:tblGrid>
      <w:tr w:rsidR="00151ED4" w14:paraId="6E472227" w14:textId="77777777" w:rsidTr="00855607">
        <w:tc>
          <w:tcPr>
            <w:tcW w:w="1075" w:type="dxa"/>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4"/>
    </w:p>
    <w:p w14:paraId="0A3C62DD" w14:textId="428F6C4B" w:rsidR="00A71603" w:rsidRDefault="00855607" w:rsidP="00A71603">
      <w:pPr>
        <w:spacing w:line="360" w:lineRule="auto"/>
        <w:jc w:val="both"/>
        <w:rPr>
          <w:rFonts w:ascii="Times New Roman" w:hAnsi="Times New Roman" w:cs="Times New Roman"/>
          <w:sz w:val="24"/>
          <w:szCs w:val="24"/>
        </w:rPr>
      </w:pPr>
      <w:bookmarkStart w:id="376" w:name="_Toc132325908"/>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77777777"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7"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7"/>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E27274">
        <w:tc>
          <w:tcPr>
            <w:tcW w:w="894" w:type="dxa"/>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r>
              <w:rPr>
                <w:rFonts w:ascii="Times New Roman" w:hAnsi="Times New Roman" w:cs="Times New Roman"/>
                <w:sz w:val="24"/>
                <w:szCs w:val="24"/>
              </w:rPr>
              <w:t xml:space="preserve"> &amp; </w:t>
            </w:r>
            <w:r>
              <w:rPr>
                <w:rFonts w:ascii="Times New Roman" w:hAnsi="Times New Roman" w:cs="Times New Roman"/>
                <w:sz w:val="24"/>
                <w:szCs w:val="24"/>
              </w:rPr>
              <w:t>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w:t>
            </w:r>
            <w:r>
              <w:rPr>
                <w:rFonts w:ascii="Times New Roman" w:hAnsi="Times New Roman" w:cs="Times New Roman"/>
                <w:sz w:val="24"/>
                <w:szCs w:val="24"/>
              </w:rPr>
              <w:t>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6"/>
    </w:p>
    <w:p w14:paraId="49A9811D" w14:textId="2BF81F7E" w:rsidR="00A71603" w:rsidRPr="00D4027D" w:rsidRDefault="00CB3EAA" w:rsidP="00A71603">
      <w:pPr>
        <w:spacing w:line="360" w:lineRule="auto"/>
        <w:jc w:val="both"/>
        <w:rPr>
          <w:rFonts w:ascii="Times New Roman" w:hAnsi="Times New Roman" w:cs="Times New Roman"/>
          <w:sz w:val="24"/>
          <w:szCs w:val="24"/>
        </w:rPr>
      </w:pPr>
      <w:bookmarkStart w:id="378" w:name="_Toc132325909"/>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9519AB">
        <w:rPr>
          <w:rFonts w:ascii="Times New Roman" w:hAnsi="Times New Roman" w:cs="Times New Roman"/>
          <w:b/>
          <w:sz w:val="24"/>
          <w:szCs w:val="24"/>
          <w:highlight w:val="yellow"/>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bookmarkEnd w:id="378"/>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p>
    <w:p w14:paraId="0E9FF019" w14:textId="77777777" w:rsidR="00590DC3" w:rsidRPr="00D4027D" w:rsidRDefault="00590DC3" w:rsidP="00590DC3">
      <w:pPr>
        <w:spacing w:line="360" w:lineRule="auto"/>
        <w:jc w:val="both"/>
        <w:rPr>
          <w:rFonts w:ascii="Times New Roman" w:hAnsi="Times New Roman" w:cs="Times New Roman"/>
          <w:sz w:val="24"/>
          <w:szCs w:val="24"/>
        </w:rPr>
      </w:pPr>
      <w:bookmarkStart w:id="379" w:name="_Toc132325910"/>
      <w:r w:rsidRPr="00990768">
        <w:rPr>
          <w:rFonts w:ascii="Times New Roman" w:hAnsi="Times New Roman" w:cs="Times New Roman"/>
          <w:sz w:val="24"/>
          <w:szCs w:val="24"/>
        </w:rPr>
        <w:t xml:space="preserve">The breakdown of completed functional requirements is provided in </w:t>
      </w:r>
      <w:r w:rsidRPr="009519AB">
        <w:rPr>
          <w:rFonts w:ascii="Times New Roman" w:hAnsi="Times New Roman" w:cs="Times New Roman"/>
          <w:b/>
          <w:sz w:val="24"/>
          <w:szCs w:val="24"/>
          <w:highlight w:val="yellow"/>
        </w:rPr>
        <w:t>APPENDIX G.2</w:t>
      </w:r>
      <w:r w:rsidRPr="009519AB">
        <w:rPr>
          <w:rFonts w:ascii="Times New Roman" w:hAnsi="Times New Roman" w:cs="Times New Roman"/>
          <w:sz w:val="24"/>
          <w:szCs w:val="24"/>
          <w:highlight w:val="yellow"/>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9.9 Evaluation of non-functional requirements</w:t>
      </w:r>
      <w:bookmarkEnd w:id="379"/>
    </w:p>
    <w:p w14:paraId="5D1DC89D" w14:textId="6E0B68E0" w:rsidR="0038180A" w:rsidRPr="00D4027D" w:rsidRDefault="00590DC3" w:rsidP="0038180A">
      <w:pPr>
        <w:spacing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9519AB">
        <w:rPr>
          <w:rFonts w:ascii="Times New Roman" w:hAnsi="Times New Roman" w:cs="Times New Roman"/>
          <w:b/>
          <w:sz w:val="24"/>
          <w:szCs w:val="24"/>
          <w:highlight w:val="yellow"/>
        </w:rPr>
        <w:t>APPENDIX G.3</w:t>
      </w:r>
      <w:r w:rsidRPr="009519AB">
        <w:rPr>
          <w:rFonts w:ascii="Times New Roman" w:hAnsi="Times New Roman" w:cs="Times New Roman"/>
          <w:sz w:val="24"/>
          <w:szCs w:val="24"/>
          <w:highlight w:val="yellow"/>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0" w:name="_Toc132325911"/>
      <w:r w:rsidRPr="00D4027D">
        <w:rPr>
          <w:rFonts w:ascii="Times New Roman Regular" w:hAnsi="Times New Roman Regular" w:cs="Times New Roman Regular"/>
          <w:b/>
          <w:bCs/>
          <w:color w:val="auto"/>
          <w:sz w:val="28"/>
          <w:szCs w:val="28"/>
        </w:rPr>
        <w:t>9.10 Chapter summary</w:t>
      </w:r>
      <w:bookmarkEnd w:id="380"/>
    </w:p>
    <w:p w14:paraId="70F0820F" w14:textId="541B3ACC" w:rsidR="00A71603" w:rsidRPr="00D4027D" w:rsidRDefault="00590DC3" w:rsidP="00A71603">
      <w:pPr>
        <w:spacing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564BD9EB" w14:textId="36F3EBC1" w:rsidR="003974CF" w:rsidRPr="00AF4766" w:rsidRDefault="003974CF" w:rsidP="00AF4766">
      <w:pPr>
        <w:jc w:val="both"/>
        <w:rPr>
          <w:rFonts w:ascii="Times New Roman" w:hAnsi="Times New Roman" w:cs="Times New Roman"/>
          <w:sz w:val="24"/>
          <w:szCs w:val="24"/>
        </w:rPr>
      </w:pPr>
    </w:p>
    <w:p w14:paraId="46A82DB8" w14:textId="3CEEC72F" w:rsidR="003974CF" w:rsidRPr="00AF4766" w:rsidRDefault="003974CF" w:rsidP="00AF4766">
      <w:pPr>
        <w:jc w:val="both"/>
        <w:rPr>
          <w:rFonts w:ascii="Times New Roman" w:hAnsi="Times New Roman" w:cs="Times New Roman"/>
          <w:sz w:val="24"/>
          <w:szCs w:val="24"/>
        </w:rPr>
      </w:pPr>
    </w:p>
    <w:p w14:paraId="2F5C19A9" w14:textId="7B513C16" w:rsidR="003974CF" w:rsidRPr="00AF4766" w:rsidRDefault="003974CF" w:rsidP="00AF4766">
      <w:pPr>
        <w:jc w:val="both"/>
        <w:rPr>
          <w:rFonts w:ascii="Times New Roman" w:hAnsi="Times New Roman" w:cs="Times New Roman"/>
          <w:sz w:val="24"/>
          <w:szCs w:val="24"/>
        </w:rPr>
      </w:pPr>
    </w:p>
    <w:p w14:paraId="767B1412" w14:textId="6ABDEEF2" w:rsidR="003974CF" w:rsidRPr="00AF4766" w:rsidRDefault="003974CF" w:rsidP="00AF4766">
      <w:pPr>
        <w:jc w:val="both"/>
        <w:rPr>
          <w:rFonts w:ascii="Times New Roman" w:hAnsi="Times New Roman" w:cs="Times New Roman"/>
          <w:sz w:val="24"/>
          <w:szCs w:val="24"/>
        </w:rPr>
      </w:pPr>
    </w:p>
    <w:p w14:paraId="1384B639" w14:textId="654F694B" w:rsidR="003974CF" w:rsidRPr="00AF4766" w:rsidRDefault="003974CF" w:rsidP="00AF4766">
      <w:pPr>
        <w:jc w:val="both"/>
        <w:rPr>
          <w:rFonts w:ascii="Times New Roman" w:hAnsi="Times New Roman" w:cs="Times New Roman"/>
          <w:sz w:val="24"/>
          <w:szCs w:val="24"/>
        </w:rPr>
      </w:pPr>
    </w:p>
    <w:p w14:paraId="3287521D" w14:textId="0C6603A5" w:rsidR="003974CF" w:rsidRPr="00AF4766" w:rsidRDefault="003974CF" w:rsidP="00AF4766">
      <w:pPr>
        <w:jc w:val="both"/>
        <w:rPr>
          <w:rFonts w:ascii="Times New Roman" w:hAnsi="Times New Roman" w:cs="Times New Roman"/>
          <w:sz w:val="24"/>
          <w:szCs w:val="24"/>
        </w:rPr>
      </w:pPr>
    </w:p>
    <w:p w14:paraId="40A69401" w14:textId="5188B3A4" w:rsidR="003974CF" w:rsidRPr="00AF4766" w:rsidRDefault="003974CF" w:rsidP="00AF4766">
      <w:pPr>
        <w:jc w:val="both"/>
        <w:rPr>
          <w:rFonts w:ascii="Times New Roman" w:hAnsi="Times New Roman" w:cs="Times New Roman"/>
          <w:sz w:val="24"/>
          <w:szCs w:val="24"/>
        </w:rPr>
      </w:pPr>
    </w:p>
    <w:p w14:paraId="04608D26" w14:textId="071393DF" w:rsidR="003974CF" w:rsidRPr="00AF4766" w:rsidRDefault="003974CF" w:rsidP="00AF4766">
      <w:pPr>
        <w:jc w:val="both"/>
        <w:rPr>
          <w:rFonts w:ascii="Times New Roman" w:hAnsi="Times New Roman" w:cs="Times New Roman"/>
          <w:sz w:val="24"/>
          <w:szCs w:val="24"/>
        </w:rPr>
      </w:pPr>
    </w:p>
    <w:p w14:paraId="151C73CF" w14:textId="7F937C99" w:rsidR="003974CF" w:rsidRPr="00AF4766" w:rsidRDefault="003974CF" w:rsidP="00AF4766">
      <w:pPr>
        <w:jc w:val="both"/>
        <w:rPr>
          <w:rFonts w:ascii="Times New Roman" w:hAnsi="Times New Roman" w:cs="Times New Roman"/>
          <w:sz w:val="24"/>
          <w:szCs w:val="24"/>
        </w:rPr>
      </w:pPr>
    </w:p>
    <w:p w14:paraId="582006D2" w14:textId="5FB28F43" w:rsidR="003974CF" w:rsidRPr="00AF4766" w:rsidRDefault="003974CF" w:rsidP="00AF4766">
      <w:pPr>
        <w:jc w:val="both"/>
        <w:rPr>
          <w:rFonts w:ascii="Times New Roman" w:hAnsi="Times New Roman" w:cs="Times New Roman"/>
          <w:sz w:val="24"/>
          <w:szCs w:val="24"/>
        </w:rPr>
      </w:pPr>
    </w:p>
    <w:p w14:paraId="602EE989" w14:textId="02C211B4" w:rsidR="003974CF" w:rsidRPr="00AF4766" w:rsidRDefault="003974CF" w:rsidP="00AF4766">
      <w:pPr>
        <w:jc w:val="both"/>
        <w:rPr>
          <w:rFonts w:ascii="Times New Roman" w:hAnsi="Times New Roman" w:cs="Times New Roman"/>
          <w:sz w:val="24"/>
          <w:szCs w:val="24"/>
        </w:rPr>
      </w:pPr>
    </w:p>
    <w:p w14:paraId="6A2DCD34" w14:textId="7A26212D" w:rsidR="003974CF" w:rsidRPr="00AF4766" w:rsidRDefault="003974CF" w:rsidP="00AF4766">
      <w:pPr>
        <w:jc w:val="both"/>
        <w:rPr>
          <w:rFonts w:ascii="Times New Roman" w:hAnsi="Times New Roman" w:cs="Times New Roman"/>
          <w:sz w:val="24"/>
          <w:szCs w:val="24"/>
        </w:rPr>
      </w:pPr>
    </w:p>
    <w:p w14:paraId="23D3B1A9" w14:textId="0B53730B" w:rsidR="003974CF" w:rsidRPr="00AF4766" w:rsidRDefault="003974CF" w:rsidP="00AF4766">
      <w:pPr>
        <w:jc w:val="both"/>
        <w:rPr>
          <w:rFonts w:ascii="Times New Roman" w:hAnsi="Times New Roman" w:cs="Times New Roman"/>
          <w:sz w:val="24"/>
          <w:szCs w:val="24"/>
        </w:rPr>
      </w:pPr>
    </w:p>
    <w:p w14:paraId="1B712DE3" w14:textId="5FFA1C7A" w:rsidR="003974CF" w:rsidRPr="00AF4766" w:rsidRDefault="003974CF" w:rsidP="00AF4766">
      <w:pPr>
        <w:jc w:val="both"/>
        <w:rPr>
          <w:rFonts w:ascii="Times New Roman" w:hAnsi="Times New Roman" w:cs="Times New Roman"/>
          <w:sz w:val="24"/>
          <w:szCs w:val="24"/>
        </w:rPr>
      </w:pPr>
    </w:p>
    <w:p w14:paraId="19236B4F" w14:textId="7ED87A41" w:rsidR="003974CF" w:rsidRPr="00AF4766" w:rsidRDefault="003974CF" w:rsidP="00AF4766">
      <w:pPr>
        <w:jc w:val="both"/>
        <w:rPr>
          <w:rFonts w:ascii="Times New Roman" w:hAnsi="Times New Roman" w:cs="Times New Roman"/>
          <w:sz w:val="24"/>
          <w:szCs w:val="24"/>
        </w:rPr>
      </w:pPr>
    </w:p>
    <w:p w14:paraId="51D71788" w14:textId="43AEA96D" w:rsidR="003974CF" w:rsidRPr="00AF4766" w:rsidRDefault="003974CF" w:rsidP="00AF4766">
      <w:pPr>
        <w:jc w:val="both"/>
        <w:rPr>
          <w:rFonts w:ascii="Times New Roman" w:hAnsi="Times New Roman" w:cs="Times New Roman"/>
          <w:sz w:val="24"/>
          <w:szCs w:val="24"/>
        </w:rPr>
      </w:pPr>
    </w:p>
    <w:p w14:paraId="1EA69F74" w14:textId="793FEB58" w:rsidR="003974CF" w:rsidRPr="00AF4766" w:rsidRDefault="003974CF" w:rsidP="00AF4766">
      <w:pPr>
        <w:jc w:val="both"/>
        <w:rPr>
          <w:rFonts w:ascii="Times New Roman" w:hAnsi="Times New Roman" w:cs="Times New Roman"/>
          <w:sz w:val="24"/>
          <w:szCs w:val="24"/>
        </w:rPr>
      </w:pPr>
    </w:p>
    <w:p w14:paraId="243496BE" w14:textId="1087AF99" w:rsidR="003974CF" w:rsidRPr="00AF4766" w:rsidRDefault="003974CF" w:rsidP="00AF4766">
      <w:pPr>
        <w:jc w:val="both"/>
        <w:rPr>
          <w:rFonts w:ascii="Times New Roman" w:hAnsi="Times New Roman" w:cs="Times New Roman"/>
          <w:sz w:val="24"/>
          <w:szCs w:val="24"/>
        </w:rPr>
      </w:pPr>
    </w:p>
    <w:p w14:paraId="40683961" w14:textId="796E0BF0" w:rsidR="003974CF" w:rsidRPr="00AF4766" w:rsidRDefault="003974CF" w:rsidP="00AF4766">
      <w:pPr>
        <w:jc w:val="both"/>
        <w:rPr>
          <w:rFonts w:ascii="Times New Roman" w:hAnsi="Times New Roman" w:cs="Times New Roman"/>
          <w:sz w:val="24"/>
          <w:szCs w:val="24"/>
        </w:rPr>
      </w:pPr>
    </w:p>
    <w:p w14:paraId="0DCCDDE4" w14:textId="0769364B" w:rsidR="003974CF" w:rsidRPr="00AF4766" w:rsidRDefault="003974CF" w:rsidP="00AF4766">
      <w:pPr>
        <w:jc w:val="both"/>
        <w:rPr>
          <w:rFonts w:ascii="Times New Roman" w:hAnsi="Times New Roman" w:cs="Times New Roman"/>
          <w:sz w:val="24"/>
          <w:szCs w:val="24"/>
        </w:rPr>
      </w:pPr>
    </w:p>
    <w:p w14:paraId="6A549324" w14:textId="499DB940" w:rsidR="003974CF" w:rsidRPr="00AF4766" w:rsidRDefault="003974CF" w:rsidP="00AF4766">
      <w:pPr>
        <w:jc w:val="both"/>
        <w:rPr>
          <w:rFonts w:ascii="Times New Roman" w:hAnsi="Times New Roman" w:cs="Times New Roman"/>
          <w:sz w:val="24"/>
          <w:szCs w:val="24"/>
        </w:rPr>
      </w:pPr>
    </w:p>
    <w:p w14:paraId="42D898AD" w14:textId="0A66092E" w:rsidR="003974CF" w:rsidRPr="00AF4766" w:rsidRDefault="003974CF" w:rsidP="00AF4766">
      <w:pPr>
        <w:jc w:val="both"/>
        <w:rPr>
          <w:rFonts w:ascii="Times New Roman" w:hAnsi="Times New Roman" w:cs="Times New Roman"/>
          <w:sz w:val="24"/>
          <w:szCs w:val="24"/>
        </w:rPr>
      </w:pPr>
    </w:p>
    <w:p w14:paraId="077AE582" w14:textId="10C35DC2" w:rsidR="003974CF" w:rsidRPr="00AF4766" w:rsidRDefault="003974CF" w:rsidP="00AF4766">
      <w:pPr>
        <w:jc w:val="both"/>
        <w:rPr>
          <w:rFonts w:ascii="Times New Roman" w:hAnsi="Times New Roman" w:cs="Times New Roman"/>
          <w:sz w:val="24"/>
          <w:szCs w:val="24"/>
        </w:rPr>
      </w:pPr>
    </w:p>
    <w:p w14:paraId="31F0916D" w14:textId="7507D40B" w:rsidR="003974CF" w:rsidRPr="00AF4766" w:rsidRDefault="003974CF" w:rsidP="00AF4766">
      <w:pPr>
        <w:jc w:val="both"/>
        <w:rPr>
          <w:rFonts w:ascii="Times New Roman" w:hAnsi="Times New Roman" w:cs="Times New Roman"/>
          <w:sz w:val="24"/>
          <w:szCs w:val="24"/>
        </w:rPr>
      </w:pPr>
    </w:p>
    <w:p w14:paraId="485E94D8" w14:textId="6F80FD34" w:rsidR="003974CF" w:rsidRPr="00AF4766" w:rsidRDefault="003974CF" w:rsidP="00AF4766">
      <w:pPr>
        <w:jc w:val="both"/>
        <w:rPr>
          <w:rFonts w:ascii="Times New Roman" w:hAnsi="Times New Roman" w:cs="Times New Roman"/>
          <w:sz w:val="24"/>
          <w:szCs w:val="24"/>
        </w:rPr>
      </w:pPr>
    </w:p>
    <w:p w14:paraId="1757B2FD" w14:textId="77777777" w:rsidR="003974CF" w:rsidRPr="00AF4766" w:rsidRDefault="003974CF" w:rsidP="00AF4766">
      <w:pPr>
        <w:spacing w:line="360" w:lineRule="auto"/>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81" w:name="_Toc125663154"/>
      <w:bookmarkStart w:id="382"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81"/>
      <w:bookmarkEnd w:id="382"/>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3" w:name="_Toc125663155"/>
      <w:bookmarkStart w:id="384"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3"/>
      <w:bookmarkEnd w:id="384"/>
    </w:p>
    <w:p w14:paraId="721DDBDF" w14:textId="3F62C774" w:rsidR="00B40933" w:rsidRPr="00BF527A" w:rsidRDefault="00BF527A">
      <w:pPr>
        <w:spacing w:line="360" w:lineRule="auto"/>
        <w:jc w:val="both"/>
        <w:rPr>
          <w:rFonts w:ascii="Times New Roman" w:hAnsi="Times New Roman" w:cs="Times New Roman"/>
          <w:sz w:val="24"/>
        </w:rPr>
      </w:pPr>
      <w:r w:rsidRPr="00F552CE">
        <w:rPr>
          <w:rFonts w:ascii="Times New Roman" w:hAnsi="Times New Roman" w:cs="Times New Roman"/>
          <w:sz w:val="24"/>
        </w:rPr>
        <w:t xml:space="preserve">This chapter covers the preliminary conclusion of the research project, including the </w:t>
      </w:r>
      <w:r>
        <w:rPr>
          <w:rFonts w:ascii="Times New Roman" w:hAnsi="Times New Roman" w:cs="Times New Roman"/>
          <w:sz w:val="24"/>
        </w:rPr>
        <w:t>core</w:t>
      </w:r>
      <w:r w:rsidRPr="00F552CE">
        <w:rPr>
          <w:rFonts w:ascii="Times New Roman" w:hAnsi="Times New Roman" w:cs="Times New Roman"/>
          <w:sz w:val="24"/>
        </w:rPr>
        <w:t xml:space="preserve"> functionality of its implementation</w:t>
      </w:r>
      <w:r>
        <w:rPr>
          <w:rFonts w:ascii="Times New Roman" w:hAnsi="Times New Roman" w:cs="Times New Roman"/>
          <w:sz w:val="24"/>
        </w:rPr>
        <w:t xml:space="preserve"> for the MVP</w:t>
      </w:r>
      <w:r w:rsidRPr="00F552CE">
        <w:rPr>
          <w:rFonts w:ascii="Times New Roman" w:hAnsi="Times New Roman" w:cs="Times New Roman"/>
          <w:sz w:val="24"/>
        </w:rPr>
        <w:t xml:space="preserve">. The chapter will also review the </w:t>
      </w:r>
      <w:r>
        <w:rPr>
          <w:rFonts w:ascii="Times New Roman" w:hAnsi="Times New Roman" w:cs="Times New Roman"/>
          <w:sz w:val="24"/>
        </w:rPr>
        <w:t>achievements</w:t>
      </w:r>
      <w:r w:rsidRPr="00F552CE">
        <w:rPr>
          <w:rFonts w:ascii="Times New Roman" w:hAnsi="Times New Roman" w:cs="Times New Roman"/>
          <w:sz w:val="24"/>
        </w:rPr>
        <w:t xml:space="preserve"> of the project's goals and objectives and the obstacles encountered. Additionally, </w:t>
      </w:r>
      <w:r>
        <w:rPr>
          <w:rFonts w:ascii="Times New Roman" w:hAnsi="Times New Roman" w:cs="Times New Roman"/>
          <w:sz w:val="24"/>
        </w:rPr>
        <w:t>an</w:t>
      </w:r>
      <w:r w:rsidRPr="00F552CE">
        <w:rPr>
          <w:rFonts w:ascii="Times New Roman" w:hAnsi="Times New Roman" w:cs="Times New Roman"/>
          <w:sz w:val="24"/>
        </w:rPr>
        <w:t xml:space="preserve"> outline</w:t>
      </w:r>
      <w:r>
        <w:rPr>
          <w:rFonts w:ascii="Times New Roman" w:hAnsi="Times New Roman" w:cs="Times New Roman"/>
          <w:sz w:val="24"/>
        </w:rPr>
        <w:t xml:space="preserve"> of</w:t>
      </w:r>
      <w:r w:rsidRPr="00F552CE">
        <w:rPr>
          <w:rFonts w:ascii="Times New Roman" w:hAnsi="Times New Roman" w:cs="Times New Roman"/>
          <w:sz w:val="24"/>
        </w:rPr>
        <w:t xml:space="preserve"> the author's prior knowledge and</w:t>
      </w:r>
      <w:r>
        <w:rPr>
          <w:rFonts w:ascii="Times New Roman" w:hAnsi="Times New Roman" w:cs="Times New Roman"/>
          <w:sz w:val="24"/>
        </w:rPr>
        <w:t xml:space="preserve"> modules of the program which helped to support the project will be documented along with any </w:t>
      </w:r>
      <w:r w:rsidRPr="00F552CE">
        <w:rPr>
          <w:rFonts w:ascii="Times New Roman" w:hAnsi="Times New Roman" w:cs="Times New Roman"/>
          <w:sz w:val="24"/>
        </w:rPr>
        <w:t>new knowledge and skills acquired</w:t>
      </w:r>
      <w:r w:rsidR="003B1CD1">
        <w:rPr>
          <w:rFonts w:ascii="Times New Roman Regular" w:hAnsi="Times New Roman Regular" w:cs="Times New Roman Regular"/>
          <w:sz w:val="24"/>
          <w:szCs w:val="24"/>
        </w:rPr>
        <w:t>.</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5"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5"/>
    </w:p>
    <w:p w14:paraId="02C45D49" w14:textId="478236AF" w:rsidR="009C1117" w:rsidRPr="007971FE" w:rsidRDefault="009C1117" w:rsidP="009C1117">
      <w:pPr>
        <w:pStyle w:val="Heading2"/>
        <w:spacing w:line="360" w:lineRule="auto"/>
        <w:rPr>
          <w:rFonts w:ascii="Times New Roman Regular" w:hAnsi="Times New Roman Regular" w:cs="Times New Roman Regular" w:hint="eastAsia"/>
          <w:b/>
          <w:bCs/>
          <w:color w:val="auto"/>
          <w:sz w:val="24"/>
          <w:szCs w:val="24"/>
        </w:rPr>
      </w:pPr>
      <w:bookmarkStart w:id="386"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6"/>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26B4ACF"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BF527A">
        <w:rPr>
          <w:rFonts w:ascii="Times New Roman" w:hAnsi="Times New Roman" w:cs="Times New Roman"/>
          <w:color w:val="000000" w:themeColor="text1"/>
          <w:sz w:val="24"/>
          <w:szCs w:val="24"/>
        </w:rPr>
        <w:t>The core components related to the aim of the research is successfully completed by designing, developing &amp; evaluating a performance adaptive generalized transformer. The core functionality was researched in a way to be automated in order to meet the project requirements. The evaluations for the respective work done is attached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7"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7"/>
    </w:p>
    <w:p w14:paraId="45BEC050" w14:textId="77777777" w:rsidR="00BF527A" w:rsidRPr="009A2A6B" w:rsidRDefault="00BF527A" w:rsidP="00BF527A">
      <w:pPr>
        <w:spacing w:line="360" w:lineRule="auto"/>
        <w:jc w:val="both"/>
        <w:rPr>
          <w:rFonts w:ascii="Times New Roman" w:hAnsi="Times New Roman" w:cs="Times New Roman"/>
          <w:sz w:val="24"/>
        </w:rPr>
      </w:pPr>
      <w:bookmarkStart w:id="388" w:name="_Toc132325917"/>
      <w:r w:rsidRPr="009A2A6B">
        <w:rPr>
          <w:rFonts w:ascii="Times New Roman" w:hAnsi="Times New Roman" w:cs="Times New Roman"/>
          <w:sz w:val="24"/>
        </w:rPr>
        <w:t xml:space="preserve">Appendix G – contains the </w:t>
      </w:r>
      <w:r>
        <w:rPr>
          <w:rFonts w:ascii="Times New Roman" w:hAnsi="Times New Roman" w:cs="Times New Roman"/>
          <w:sz w:val="24"/>
        </w:rPr>
        <w:t xml:space="preserve">achievement status related to the research objectives which were mentioned in the Chapter 01. </w:t>
      </w:r>
      <w:r w:rsidRPr="009A2A6B">
        <w:rPr>
          <w:rFonts w:ascii="Times New Roman" w:hAnsi="Times New Roman" w:cs="Times New Roman"/>
          <w:sz w:val="24"/>
        </w:rPr>
        <w:t>"</w:t>
      </w:r>
      <w:r>
        <w:rPr>
          <w:rFonts w:ascii="Times New Roman" w:hAnsi="Times New Roman" w:cs="Times New Roman"/>
          <w:sz w:val="24"/>
        </w:rPr>
        <w:t>Completed</w:t>
      </w:r>
      <w:r w:rsidRPr="009A2A6B">
        <w:rPr>
          <w:rFonts w:ascii="Times New Roman" w:hAnsi="Times New Roman" w:cs="Times New Roman"/>
          <w:sz w:val="24"/>
        </w:rPr>
        <w:t>" is the mark next to tasks that were successfully completed, while "Incomplete" is the mark next to those that weren't.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88"/>
    </w:p>
    <w:p w14:paraId="1AE33984" w14:textId="31FF02C2" w:rsidR="00BF527A" w:rsidRPr="00695547" w:rsidRDefault="00BF527A" w:rsidP="00BF527A">
      <w:pPr>
        <w:jc w:val="center"/>
        <w:rPr>
          <w:rFonts w:ascii="Times New Roman" w:hAnsi="Times New Roman" w:cs="Times New Roman"/>
          <w:sz w:val="24"/>
        </w:rPr>
      </w:pPr>
      <w:bookmarkStart w:id="389"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BF527A">
        <w:trPr>
          <w:trHeight w:val="109"/>
        </w:trPr>
        <w:tc>
          <w:tcPr>
            <w:tcW w:w="2065" w:type="dxa"/>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Machine Learning</w:t>
            </w:r>
          </w:p>
        </w:tc>
        <w:tc>
          <w:tcPr>
            <w:tcW w:w="7334" w:type="dxa"/>
          </w:tcPr>
          <w:p w14:paraId="14A5B9C8"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Understanding the concept underlying data collection and preprocessing, as well as how to train machine learning models, was extremely helpful in developing the models for this research project.</w:t>
            </w:r>
          </w:p>
        </w:tc>
      </w:tr>
      <w:tr w:rsidR="00BF527A" w14:paraId="48AD285C" w14:textId="77777777" w:rsidTr="00BF527A">
        <w:trPr>
          <w:trHeight w:val="215"/>
        </w:trPr>
        <w:tc>
          <w:tcPr>
            <w:tcW w:w="2065" w:type="dxa"/>
          </w:tcPr>
          <w:p w14:paraId="663242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Applied AI</w:t>
            </w:r>
          </w:p>
        </w:tc>
        <w:tc>
          <w:tcPr>
            <w:tcW w:w="7334" w:type="dxa"/>
          </w:tcPr>
          <w:p w14:paraId="312DE4BE"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in-depth understanding of how algorithms interact while building ML models provided an understanding of the theoretical principles.</w:t>
            </w:r>
          </w:p>
        </w:tc>
      </w:tr>
      <w:tr w:rsidR="00BF527A" w14:paraId="2E08E9F9" w14:textId="77777777" w:rsidTr="00BF527A">
        <w:trPr>
          <w:trHeight w:val="445"/>
        </w:trPr>
        <w:tc>
          <w:tcPr>
            <w:tcW w:w="2065" w:type="dxa"/>
          </w:tcPr>
          <w:p w14:paraId="35F23B5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module served as more of a trial run for the Final Year Project; it provided a basic understanding of how to plan, conduct, and assess the research project, providing students the confidence and knowledge necessary to carry out research in their final year.</w:t>
            </w:r>
          </w:p>
        </w:tc>
      </w:tr>
      <w:tr w:rsidR="00BF527A" w14:paraId="5EBF66EA" w14:textId="77777777" w:rsidTr="00BF527A">
        <w:trPr>
          <w:trHeight w:val="330"/>
        </w:trPr>
        <w:tc>
          <w:tcPr>
            <w:tcW w:w="2065" w:type="dxa"/>
          </w:tcPr>
          <w:p w14:paraId="2704C78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about creating classes and how objects are important helped to enhance the development side area of knowledge for the project.</w:t>
            </w:r>
          </w:p>
        </w:tc>
      </w:tr>
      <w:tr w:rsidR="00BF527A" w14:paraId="3B6EE9FC" w14:textId="77777777" w:rsidTr="00BF527A">
        <w:trPr>
          <w:trHeight w:val="334"/>
        </w:trPr>
        <w:tc>
          <w:tcPr>
            <w:tcW w:w="2065" w:type="dxa"/>
          </w:tcPr>
          <w:p w14:paraId="6FDC1312"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project has the usage of Flask (Python Programming Language Web Framework), PP1 module helped to get introduced to working with Python.</w:t>
            </w:r>
          </w:p>
        </w:tc>
      </w:tr>
      <w:tr w:rsidR="00BF527A" w14:paraId="2F0E2B28" w14:textId="77777777" w:rsidTr="00BF527A">
        <w:trPr>
          <w:trHeight w:val="334"/>
        </w:trPr>
        <w:tc>
          <w:tcPr>
            <w:tcW w:w="2065" w:type="dxa"/>
          </w:tcPr>
          <w:p w14:paraId="291346C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and the idea of how queries are used to communicate with the database from the webserver system, helped a lot in order to perform read &amp; write operations.</w:t>
            </w:r>
          </w:p>
        </w:tc>
      </w:tr>
      <w:tr w:rsidR="00BF527A" w14:paraId="7ACC8A22" w14:textId="77777777" w:rsidTr="00BF527A">
        <w:trPr>
          <w:trHeight w:val="440"/>
        </w:trPr>
        <w:tc>
          <w:tcPr>
            <w:tcW w:w="2065" w:type="dxa"/>
          </w:tcPr>
          <w:p w14:paraId="4D9A5B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concepts thought from this module was used to build the UI for the prototype and the foundation idea of using HTML, CSS and JS supported a lot to move into working with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9"/>
    </w:p>
    <w:p w14:paraId="462B90D6" w14:textId="77777777" w:rsidR="00BF527A" w:rsidRPr="00ED1D66" w:rsidRDefault="00BF527A" w:rsidP="00C46E03">
      <w:pPr>
        <w:pStyle w:val="ListParagraph"/>
        <w:numPr>
          <w:ilvl w:val="0"/>
          <w:numId w:val="20"/>
        </w:numPr>
        <w:spacing w:line="360" w:lineRule="auto"/>
        <w:jc w:val="both"/>
        <w:rPr>
          <w:rFonts w:ascii="Times New Roman" w:hAnsi="Times New Roman" w:cs="Times New Roman"/>
          <w:sz w:val="24"/>
          <w:szCs w:val="24"/>
        </w:rPr>
      </w:pPr>
      <w:bookmarkStart w:id="390"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Throughout his internship, the author worked on a number of R&amp;D projects at 99x, where he was able to use cutting-edge technologies for a full stack web development project.</w:t>
      </w:r>
    </w:p>
    <w:p w14:paraId="10602A5A"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 xml:space="preserve">During the internship, the author worked on many data science-related R&amp;D projects and also used a variety of online learning resources for self-learning and developing </w:t>
      </w:r>
      <w:r>
        <w:rPr>
          <w:rFonts w:ascii="Times New Roman" w:hAnsi="Times New Roman" w:cs="Times New Roman"/>
          <w:sz w:val="24"/>
          <w:szCs w:val="24"/>
        </w:rPr>
        <w:t xml:space="preserve">machine learning </w:t>
      </w:r>
      <w:r w:rsidRPr="00DE2023">
        <w:rPr>
          <w:rFonts w:ascii="Times New Roman" w:hAnsi="Times New Roman" w:cs="Times New Roman"/>
          <w:sz w:val="24"/>
          <w:szCs w:val="24"/>
        </w:rPr>
        <w:t>projects</w:t>
      </w:r>
      <w:r>
        <w:rPr>
          <w:rFonts w:ascii="Times New Roman" w:hAnsi="Times New Roman" w:cs="Times New Roman"/>
          <w:sz w:val="24"/>
          <w:szCs w:val="24"/>
        </w:rPr>
        <w:t>.</w:t>
      </w:r>
    </w:p>
    <w:p w14:paraId="5445728B"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Documentation Writing </w:t>
      </w:r>
      <w:r>
        <w:rPr>
          <w:rFonts w:ascii="Times New Roman" w:hAnsi="Times New Roman" w:cs="Times New Roman"/>
          <w:sz w:val="24"/>
          <w:szCs w:val="24"/>
        </w:rPr>
        <w:t xml:space="preserve">– </w:t>
      </w:r>
      <w:r w:rsidRPr="00DE2023">
        <w:rPr>
          <w:rFonts w:ascii="Times New Roman" w:hAnsi="Times New Roman" w:cs="Times New Roman"/>
          <w:sz w:val="24"/>
          <w:szCs w:val="24"/>
        </w:rPr>
        <w:t>During the internship and while working on the SDGP module report, the author gained expertise in creating project documentation</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10.5 Use of </w:t>
      </w:r>
      <w:r w:rsidR="00BF527A" w:rsidRPr="004E12A3">
        <w:rPr>
          <w:rFonts w:ascii="Times New Roman Regular" w:hAnsi="Times New Roman Regular" w:cs="Times New Roman Regular" w:hint="eastAsia"/>
          <w:b/>
          <w:bCs/>
          <w:color w:val="auto"/>
          <w:sz w:val="28"/>
          <w:szCs w:val="28"/>
        </w:rPr>
        <w:t>New Skills</w:t>
      </w:r>
      <w:bookmarkEnd w:id="390"/>
    </w:p>
    <w:p w14:paraId="09EBF928" w14:textId="77777777" w:rsidR="00BF527A" w:rsidRPr="000B2E8A" w:rsidRDefault="00BF527A" w:rsidP="00C46E03">
      <w:pPr>
        <w:pStyle w:val="ListParagraph"/>
        <w:numPr>
          <w:ilvl w:val="0"/>
          <w:numId w:val="21"/>
        </w:numPr>
        <w:spacing w:line="360" w:lineRule="auto"/>
        <w:jc w:val="both"/>
        <w:rPr>
          <w:rFonts w:ascii="Times New Roman" w:hAnsi="Times New Roman" w:cs="Times New Roman"/>
          <w:b/>
          <w:sz w:val="24"/>
        </w:rPr>
      </w:pPr>
      <w:bookmarkStart w:id="391" w:name="_Toc132325920"/>
      <w:r w:rsidRPr="000B2E8A">
        <w:rPr>
          <w:rFonts w:ascii="Times New Roman" w:hAnsi="Times New Roman" w:cs="Times New Roman"/>
          <w:b/>
          <w:sz w:val="24"/>
        </w:rPr>
        <w:t xml:space="preserve">Text Summarization Systems – </w:t>
      </w:r>
      <w:r w:rsidRPr="000B2E8A">
        <w:rPr>
          <w:rFonts w:ascii="Times New Roman" w:hAnsi="Times New Roman" w:cs="Times New Roman"/>
          <w:sz w:val="24"/>
        </w:rPr>
        <w:t>The author has never before worked in an area involving text summarization systems. The author has investigated a number of techniques for dealing with text summarization using publicly accessible online resources, such as material from YouTube, GitHub, Google Colab, and others.</w:t>
      </w:r>
    </w:p>
    <w:p w14:paraId="3CC21998" w14:textId="77777777"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0B2E8A">
        <w:rPr>
          <w:rFonts w:ascii="Times New Roman" w:hAnsi="Times New Roman" w:cs="Times New Roman"/>
          <w:sz w:val="24"/>
        </w:rPr>
        <w:t xml:space="preserve">The author had to learn new various text preprocessing techniques since the </w:t>
      </w:r>
      <w:r>
        <w:rPr>
          <w:rFonts w:ascii="Times New Roman" w:hAnsi="Times New Roman" w:cs="Times New Roman"/>
          <w:sz w:val="24"/>
        </w:rPr>
        <w:t xml:space="preserve">project domain lies under text summarization therefore the data after preprocessing has to be meaningful. </w:t>
      </w:r>
    </w:p>
    <w:p w14:paraId="7D5CC08B" w14:textId="77777777"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Hyperparameter tuning frameworks were explored and experimented to automated the hyperparameter search. Tutorials and tech articles were refereed in order to implement this with in the project.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91"/>
    </w:p>
    <w:p w14:paraId="03F2D78A" w14:textId="14C1DAF4" w:rsidR="0092056A" w:rsidRPr="003F1D06" w:rsidRDefault="000A4532" w:rsidP="008A4391">
      <w:pPr>
        <w:spacing w:line="360" w:lineRule="auto"/>
        <w:jc w:val="both"/>
        <w:rPr>
          <w:rFonts w:ascii="Times New Roman Regular" w:hAnsi="Times New Roman Regular" w:cs="Times New Roman Regular" w:hint="eastAsia"/>
          <w:sz w:val="24"/>
          <w:szCs w:val="24"/>
        </w:rPr>
      </w:pPr>
      <w:r w:rsidRPr="000A4532">
        <w:rPr>
          <w:rFonts w:ascii="Times New Roman Regular" w:hAnsi="Times New Roman Regular" w:cs="Times New Roman Regular"/>
          <w:sz w:val="24"/>
          <w:szCs w:val="24"/>
          <w:highlight w:val="yellow"/>
        </w:rPr>
        <w:t>Pending</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2"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2"/>
    </w:p>
    <w:p w14:paraId="35C0B5E6" w14:textId="77777777" w:rsidR="000A4532" w:rsidRDefault="000A4532" w:rsidP="000A4532">
      <w:pPr>
        <w:spacing w:line="360" w:lineRule="auto"/>
        <w:jc w:val="center"/>
        <w:rPr>
          <w:rFonts w:ascii="Times New Roman" w:hAnsi="Times New Roman" w:cs="Times New Roman"/>
          <w:sz w:val="24"/>
        </w:rPr>
      </w:pPr>
      <w:bookmarkStart w:id="393" w:name="_Toc125663156"/>
      <w:bookmarkStart w:id="394"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0A4532">
        <w:trPr>
          <w:trHeight w:val="456"/>
        </w:trPr>
        <w:tc>
          <w:tcPr>
            <w:tcW w:w="3376" w:type="dxa"/>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0A4532">
        <w:trPr>
          <w:trHeight w:val="1403"/>
        </w:trPr>
        <w:tc>
          <w:tcPr>
            <w:tcW w:w="3376" w:type="dxa"/>
          </w:tcPr>
          <w:p w14:paraId="3E925154" w14:textId="77777777" w:rsidR="000A4532" w:rsidRDefault="000A4532" w:rsidP="00520140">
            <w:pPr>
              <w:spacing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Transformer-based model training demands a lot of GPU power. To get around this problem, the author trains the models using Google Colab.</w:t>
            </w:r>
          </w:p>
        </w:tc>
      </w:tr>
      <w:tr w:rsidR="000A4532" w14:paraId="67A2404A" w14:textId="77777777" w:rsidTr="000A4532">
        <w:trPr>
          <w:trHeight w:val="1860"/>
        </w:trPr>
        <w:tc>
          <w:tcPr>
            <w:tcW w:w="3376" w:type="dxa"/>
          </w:tcPr>
          <w:p w14:paraId="10457121" w14:textId="77777777" w:rsidR="000A4532" w:rsidRDefault="000A4532" w:rsidP="00520140">
            <w:pPr>
              <w:spacing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The author contacted domain experts via LinkedIn in order to conduct interviews for requirement gathering because there weren't many domain experts that could be contacted in person.</w:t>
            </w:r>
          </w:p>
        </w:tc>
      </w:tr>
      <w:tr w:rsidR="000A4532" w14:paraId="2E30C5F1" w14:textId="77777777" w:rsidTr="000A4532">
        <w:trPr>
          <w:trHeight w:val="1386"/>
        </w:trPr>
        <w:tc>
          <w:tcPr>
            <w:tcW w:w="3376" w:type="dxa"/>
          </w:tcPr>
          <w:p w14:paraId="56894E5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lastRenderedPageBreak/>
              <w:t xml:space="preserve">Due to frequent power outages, there </w:t>
            </w:r>
            <w:r>
              <w:rPr>
                <w:rFonts w:ascii="Times New Roman" w:hAnsi="Times New Roman" w:cs="Times New Roman"/>
                <w:sz w:val="24"/>
              </w:rPr>
              <w:t>were</w:t>
            </w:r>
            <w:r w:rsidRPr="00AF7F58">
              <w:rPr>
                <w:rFonts w:ascii="Times New Roman" w:hAnsi="Times New Roman" w:cs="Times New Roman"/>
                <w:sz w:val="24"/>
              </w:rPr>
              <w:t xml:space="preserve"> battery problems and internet connectivity issues.</w:t>
            </w:r>
          </w:p>
        </w:tc>
        <w:tc>
          <w:tcPr>
            <w:tcW w:w="5868" w:type="dxa"/>
          </w:tcPr>
          <w:p w14:paraId="6C8E67CB" w14:textId="77777777" w:rsidR="000A4532" w:rsidRDefault="000A4532" w:rsidP="00520140">
            <w:pPr>
              <w:spacing w:line="360" w:lineRule="auto"/>
              <w:jc w:val="both"/>
              <w:rPr>
                <w:rFonts w:ascii="Times New Roman" w:hAnsi="Times New Roman" w:cs="Times New Roman"/>
                <w:sz w:val="24"/>
              </w:rPr>
            </w:pPr>
            <w:r w:rsidRPr="00BC0FE4">
              <w:rPr>
                <w:rFonts w:ascii="Times New Roman" w:hAnsi="Times New Roman" w:cs="Times New Roman"/>
                <w:sz w:val="24"/>
              </w:rPr>
              <w:t>The author continued working on the project despite the power outages by working late or in the early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3"/>
      <w:bookmarkEnd w:id="394"/>
    </w:p>
    <w:p w14:paraId="783BF68C" w14:textId="77777777" w:rsidR="000A4532" w:rsidRPr="00724A8A" w:rsidRDefault="000A4532" w:rsidP="000A4532">
      <w:pPr>
        <w:spacing w:line="360" w:lineRule="auto"/>
        <w:jc w:val="both"/>
        <w:rPr>
          <w:rFonts w:ascii="Times New Roman" w:hAnsi="Times New Roman" w:cs="Times New Roman"/>
          <w:sz w:val="24"/>
          <w:szCs w:val="24"/>
        </w:rPr>
      </w:pPr>
      <w:bookmarkStart w:id="395" w:name="_Toc125663160"/>
      <w:bookmarkStart w:id="396" w:name="_Toc132325923"/>
      <w:r w:rsidRPr="00724A8A">
        <w:rPr>
          <w:rFonts w:ascii="Times New Roman" w:hAnsi="Times New Roman" w:cs="Times New Roman"/>
          <w:sz w:val="24"/>
          <w:szCs w:val="24"/>
        </w:rPr>
        <w:t xml:space="preserve">The initial goal of the author was to create an optimized solution for movie review summarization using transformers, but after discussions made with supervisors the research gap of the author for the technical contribution being only hyperparameter tuning of transformer felt small in magnitude, therefore the idea of creating a </w:t>
      </w:r>
      <w:r w:rsidRPr="00724A8A">
        <w:rPr>
          <w:rFonts w:ascii="Times New Roman" w:hAnsi="Times New Roman" w:cs="Times New Roman"/>
          <w:b/>
          <w:i/>
          <w:sz w:val="24"/>
          <w:szCs w:val="24"/>
        </w:rPr>
        <w:t>performance adaptive generalized solution</w:t>
      </w:r>
      <w:r w:rsidRPr="00724A8A">
        <w:rPr>
          <w:rFonts w:ascii="Times New Roman" w:hAnsi="Times New Roman" w:cs="Times New Roman"/>
          <w:sz w:val="24"/>
          <w:szCs w:val="24"/>
        </w:rPr>
        <w:t xml:space="preserve"> was considered to continue the research implementation on. </w:t>
      </w:r>
    </w:p>
    <w:p w14:paraId="2F6E4B0D" w14:textId="77777777"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t>After considering the possibilities of implementation this solution, the experts interviewed for the requirement gathering mentioned it to be challenging with the time frame of the project to execute however the author was able to complete the initial core functionalities for the prototype.</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5"/>
      <w:r w:rsidR="00227B8D" w:rsidRPr="00380375">
        <w:rPr>
          <w:rFonts w:ascii="Times New Roman Regular" w:hAnsi="Times New Roman Regular" w:cs="Times New Roman Regular"/>
          <w:b/>
          <w:bCs/>
          <w:color w:val="auto"/>
          <w:sz w:val="28"/>
          <w:szCs w:val="28"/>
        </w:rPr>
        <w:t>Limitations of the research</w:t>
      </w:r>
      <w:bookmarkEnd w:id="396"/>
    </w:p>
    <w:p w14:paraId="5A02F496" w14:textId="77777777" w:rsidR="000A4532" w:rsidRDefault="000A4532" w:rsidP="00C46E03">
      <w:pPr>
        <w:pStyle w:val="ListParagraph"/>
        <w:numPr>
          <w:ilvl w:val="0"/>
          <w:numId w:val="22"/>
        </w:numPr>
        <w:spacing w:line="360" w:lineRule="auto"/>
        <w:jc w:val="both"/>
        <w:rPr>
          <w:rFonts w:ascii="Times New Roman" w:hAnsi="Times New Roman" w:cs="Times New Roman"/>
          <w:sz w:val="24"/>
          <w:szCs w:val="24"/>
        </w:rPr>
      </w:pPr>
      <w:bookmarkStart w:id="397" w:name="_Toc132325924"/>
      <w:r w:rsidRPr="00E251D1">
        <w:rPr>
          <w:rFonts w:ascii="Times New Roman" w:hAnsi="Times New Roman" w:cs="Times New Roman"/>
          <w:sz w:val="24"/>
          <w:szCs w:val="24"/>
        </w:rPr>
        <w:t>After the core implementation, the author attempted to implement additional performance improvements such as model hybridization, but due to the limited time available, the amount of research that needed to be done in the area of transformer hybridization was significant, which prevented the author from continuing.</w:t>
      </w:r>
    </w:p>
    <w:p w14:paraId="3E6DFE53" w14:textId="77777777" w:rsidR="000A4532" w:rsidRPr="00E251D1" w:rsidRDefault="000A4532" w:rsidP="00C46E0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Due to the limitations of GPUs, various other transformer models weren’t explored for abstractive text summarization.</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7"/>
    </w:p>
    <w:p w14:paraId="54FA64E7" w14:textId="77777777" w:rsidR="000A4532" w:rsidRDefault="000A4532" w:rsidP="00C46E03">
      <w:pPr>
        <w:pStyle w:val="ListParagraph"/>
        <w:numPr>
          <w:ilvl w:val="0"/>
          <w:numId w:val="23"/>
        </w:numPr>
        <w:spacing w:line="360" w:lineRule="auto"/>
        <w:jc w:val="both"/>
        <w:rPr>
          <w:rFonts w:ascii="Times New Roman" w:hAnsi="Times New Roman" w:cs="Times New Roman"/>
          <w:sz w:val="24"/>
        </w:rPr>
      </w:pPr>
      <w:bookmarkStart w:id="398" w:name="_Toc132325925"/>
      <w:r w:rsidRPr="00E251D1">
        <w:rPr>
          <w:rFonts w:ascii="Times New Roman" w:hAnsi="Times New Roman" w:cs="Times New Roman"/>
          <w:sz w:val="24"/>
        </w:rPr>
        <w:t>Making use of transformer hybridization to future improve the performance of the text summarization models.</w:t>
      </w:r>
    </w:p>
    <w:p w14:paraId="24FDD13B"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t>Since there is a potential that user reviews entered aren't always accurate, it becomes sense to include text paraphrase models for the user reviews.</w:t>
      </w:r>
    </w:p>
    <w:p w14:paraId="385079B5"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lastRenderedPageBreak/>
        <w:t>Applying</w:t>
      </w:r>
      <w:r>
        <w:rPr>
          <w:rFonts w:ascii="Times New Roman" w:hAnsi="Times New Roman" w:cs="Times New Roman"/>
          <w:sz w:val="24"/>
          <w:szCs w:val="24"/>
        </w:rPr>
        <w:t xml:space="preserve"> key word extraction for the sentiment classification of the review summary, to identify what key words contributed to the sentiment classification, this will help the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8"/>
    </w:p>
    <w:p w14:paraId="487ED66C" w14:textId="77777777" w:rsidR="000A4532" w:rsidRPr="005B12CE" w:rsidRDefault="000A4532" w:rsidP="000A4532">
      <w:pPr>
        <w:spacing w:line="360" w:lineRule="auto"/>
        <w:jc w:val="both"/>
        <w:rPr>
          <w:rFonts w:ascii="Times New Roman" w:hAnsi="Times New Roman" w:cs="Times New Roman"/>
          <w:sz w:val="24"/>
        </w:rPr>
      </w:pPr>
      <w:bookmarkStart w:id="399" w:name="_Toc132325926"/>
      <w:r>
        <w:rPr>
          <w:rFonts w:ascii="Times New Roman" w:hAnsi="Times New Roman" w:cs="Times New Roman"/>
          <w:sz w:val="24"/>
        </w:rPr>
        <w:t>The author successfully contributed to the problem domain, which was the movie review summarization along with the deviations made (model generalization), the technical contributions in order to increase the performance of the system was also made and lastly the author made additional contributions to the project bringing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9"/>
    </w:p>
    <w:p w14:paraId="73CA53CD" w14:textId="77777777" w:rsidR="000A4532" w:rsidRDefault="000A4532" w:rsidP="000A4532">
      <w:pPr>
        <w:spacing w:line="360" w:lineRule="auto"/>
        <w:jc w:val="both"/>
        <w:rPr>
          <w:rFonts w:ascii="Times New Roman" w:hAnsi="Times New Roman" w:cs="Times New Roman"/>
          <w:sz w:val="24"/>
          <w:szCs w:val="24"/>
        </w:rPr>
      </w:pPr>
      <w:bookmarkStart w:id="400"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400"/>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401"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401"/>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2"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2"/>
    </w:p>
    <w:p w14:paraId="256FC35B" w14:textId="77777777" w:rsidR="000A4532" w:rsidRPr="00AC189B" w:rsidRDefault="000A4532" w:rsidP="000A4532">
      <w:pPr>
        <w:spacing w:line="360" w:lineRule="auto"/>
        <w:jc w:val="both"/>
        <w:rPr>
          <w:rFonts w:ascii="Times New Roman" w:hAnsi="Times New Roman" w:cs="Times New Roman"/>
          <w:sz w:val="24"/>
        </w:rPr>
      </w:pPr>
      <w:bookmarkStart w:id="403"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10.13 Concluding remarks</w:t>
      </w:r>
      <w:bookmarkEnd w:id="403"/>
    </w:p>
    <w:p w14:paraId="6D6956BA" w14:textId="35E2BFAF" w:rsidR="00761E26" w:rsidRPr="00761E26" w:rsidRDefault="000A4532" w:rsidP="000A4532">
      <w:pPr>
        <w:spacing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4C36C4" w:rsidRDefault="00FD2F9D" w:rsidP="00910E8B">
      <w:pPr>
        <w:pStyle w:val="Heading1"/>
        <w:pBdr>
          <w:bottom w:val="double" w:sz="6" w:space="1" w:color="auto"/>
        </w:pBdr>
        <w:spacing w:line="360" w:lineRule="auto"/>
        <w:jc w:val="center"/>
        <w:rPr>
          <w:rFonts w:ascii="Arial" w:hAnsi="Arial" w:cs="Arial"/>
          <w:b/>
          <w:bCs/>
          <w:color w:val="auto"/>
          <w:sz w:val="32"/>
          <w:szCs w:val="32"/>
        </w:rPr>
      </w:pPr>
      <w:bookmarkStart w:id="404" w:name="_Toc125663163"/>
      <w:bookmarkStart w:id="405" w:name="_Toc132325931"/>
      <w:r w:rsidRPr="004C36C4">
        <w:rPr>
          <w:rFonts w:ascii="Arial" w:hAnsi="Arial" w:cs="Arial"/>
          <w:b/>
          <w:bCs/>
          <w:color w:val="auto"/>
          <w:sz w:val="32"/>
          <w:szCs w:val="32"/>
        </w:rPr>
        <w:lastRenderedPageBreak/>
        <w:t>REFERENCES</w:t>
      </w:r>
      <w:bookmarkEnd w:id="404"/>
      <w:bookmarkEnd w:id="405"/>
    </w:p>
    <w:p w14:paraId="2AE4527D" w14:textId="63726245" w:rsidR="00E1102E" w:rsidRDefault="00E1102E" w:rsidP="004647C2">
      <w:pPr>
        <w:spacing w:before="240" w:line="360" w:lineRule="auto"/>
        <w:rPr>
          <w:rStyle w:val="Hyperlink"/>
          <w:rFonts w:ascii="Times New Roman Regular" w:hAnsi="Times New Roman Regular" w:cs="Times New Roman Regular" w:hint="eastAsia"/>
          <w:sz w:val="24"/>
          <w:szCs w:val="24"/>
        </w:rPr>
      </w:pPr>
      <w:bookmarkStart w:id="406" w:name="abrahamref"/>
      <w:bookmarkStart w:id="407" w:name="nakamotoref"/>
      <w:r>
        <w:rPr>
          <w:rFonts w:ascii="Times New Roman Regular" w:hAnsi="Times New Roman Regular" w:cs="Times New Roman Regular"/>
          <w:sz w:val="24"/>
          <w:szCs w:val="24"/>
        </w:rPr>
        <w:t xml:space="preserve">Abraham, J., Higdon, D., Nelson, J. and Ibarra, J. (2018). Cryptocurrency Price Prediction Using Tweet Volumes and Sentiment Analysis. </w:t>
      </w:r>
      <w:r>
        <w:rPr>
          <w:rFonts w:ascii="Times New Roman Regular" w:hAnsi="Times New Roman Regular" w:cs="Times New Roman Regular"/>
          <w:i/>
          <w:iCs/>
          <w:sz w:val="24"/>
          <w:szCs w:val="24"/>
        </w:rPr>
        <w:t>SMU Data Science Review</w:t>
      </w:r>
      <w:r>
        <w:rPr>
          <w:rFonts w:ascii="Times New Roman Regular" w:hAnsi="Times New Roman Regular" w:cs="Times New Roman Regular"/>
          <w:sz w:val="24"/>
          <w:szCs w:val="24"/>
        </w:rPr>
        <w:t xml:space="preserve">: Vol. 1: No. 3, Article 1. Available at: </w:t>
      </w:r>
      <w:hyperlink r:id="rId71" w:history="1">
        <w:r w:rsidRPr="003D0D49">
          <w:rPr>
            <w:rStyle w:val="Hyperlink"/>
            <w:rFonts w:ascii="Consolas" w:hAnsi="Consolas" w:cs="Times New Roman Regular"/>
            <w:color w:val="auto"/>
            <w:sz w:val="20"/>
            <w:szCs w:val="20"/>
            <w:u w:val="none"/>
          </w:rPr>
          <w:t>https://scholar.smu.edu/datasciencereview/vol1/iss3/1</w:t>
        </w:r>
      </w:hyperlink>
    </w:p>
    <w:p w14:paraId="143D43D4" w14:textId="0E1ABBF3" w:rsidR="00E1102E" w:rsidRPr="00334293" w:rsidRDefault="00E1102E" w:rsidP="00075BDC">
      <w:pPr>
        <w:spacing w:line="360" w:lineRule="auto"/>
        <w:rPr>
          <w:rFonts w:ascii="Times New Roman" w:hAnsi="Times New Roman" w:cs="Times New Roman"/>
          <w:color w:val="000000"/>
          <w:sz w:val="24"/>
          <w:szCs w:val="24"/>
        </w:rPr>
      </w:pPr>
      <w:bookmarkStart w:id="408" w:name="liquidMITref"/>
      <w:bookmarkEnd w:id="406"/>
      <w:r>
        <w:rPr>
          <w:rFonts w:ascii="Times New Roman" w:hAnsi="Times New Roman" w:cs="Times New Roman"/>
          <w:color w:val="000000"/>
          <w:sz w:val="24"/>
          <w:szCs w:val="24"/>
        </w:rPr>
        <w:t xml:space="preserve">Ackerman, D. </w:t>
      </w:r>
      <w:r w:rsidRPr="00334293">
        <w:rPr>
          <w:rFonts w:ascii="Times New Roman" w:hAnsi="Times New Roman" w:cs="Times New Roman"/>
          <w:color w:val="000000"/>
          <w:sz w:val="24"/>
          <w:szCs w:val="24"/>
        </w:rPr>
        <w:t>(2021)</w:t>
      </w:r>
      <w:r>
        <w:rPr>
          <w:rFonts w:ascii="Times New Roman" w:hAnsi="Times New Roman" w:cs="Times New Roman"/>
          <w:color w:val="000000"/>
          <w:sz w:val="24"/>
          <w:szCs w:val="24"/>
        </w:rPr>
        <w:t xml:space="preserve">. </w:t>
      </w:r>
      <w:r w:rsidRPr="00334293">
        <w:rPr>
          <w:rFonts w:ascii="Times New Roman" w:hAnsi="Times New Roman" w:cs="Times New Roman"/>
          <w:color w:val="000000"/>
          <w:sz w:val="24"/>
          <w:szCs w:val="24"/>
        </w:rPr>
        <w:t xml:space="preserve">“Liquid” machine-learning system adapts to changing conditions. </w:t>
      </w:r>
      <w:r w:rsidRPr="00334293">
        <w:rPr>
          <w:rFonts w:ascii="Times New Roman" w:hAnsi="Times New Roman" w:cs="Times New Roman"/>
          <w:i/>
          <w:iCs/>
          <w:color w:val="000000"/>
          <w:sz w:val="24"/>
          <w:szCs w:val="24"/>
        </w:rPr>
        <w:t>MIT News | Massachusetts Institute of Technology</w:t>
      </w:r>
      <w:r w:rsidRPr="00334293">
        <w:rPr>
          <w:rFonts w:ascii="Times New Roman" w:hAnsi="Times New Roman" w:cs="Times New Roman"/>
          <w:color w:val="000000"/>
          <w:sz w:val="24"/>
          <w:szCs w:val="24"/>
        </w:rPr>
        <w:t xml:space="preserve">. Available from </w:t>
      </w:r>
      <w:hyperlink r:id="rId72" w:history="1">
        <w:r w:rsidRPr="00E26837">
          <w:rPr>
            <w:rStyle w:val="Hyperlink"/>
            <w:rFonts w:ascii="Consolas" w:hAnsi="Consolas" w:cs="Times New Roman"/>
            <w:color w:val="auto"/>
            <w:sz w:val="20"/>
            <w:szCs w:val="20"/>
            <w:u w:val="none"/>
          </w:rPr>
          <w:t>https://news.mit.edu/2021/machine-learning-adapts-0128</w:t>
        </w:r>
      </w:hyperlink>
      <w:r w:rsidRPr="00334293">
        <w:rPr>
          <w:rFonts w:ascii="Times New Roman" w:hAnsi="Times New Roman" w:cs="Times New Roman"/>
          <w:color w:val="000000"/>
          <w:sz w:val="24"/>
          <w:szCs w:val="24"/>
        </w:rPr>
        <w:t xml:space="preserve"> [Accessed 17 October 2022].</w:t>
      </w:r>
    </w:p>
    <w:p w14:paraId="0D5FDB42" w14:textId="77777777" w:rsidR="00E1102E" w:rsidRPr="00334293" w:rsidRDefault="00E1102E" w:rsidP="00075BDC">
      <w:pPr>
        <w:spacing w:line="360" w:lineRule="auto"/>
        <w:rPr>
          <w:rFonts w:ascii="Times New Roman" w:hAnsi="Times New Roman" w:cs="Times New Roman"/>
          <w:color w:val="000000"/>
          <w:sz w:val="24"/>
          <w:szCs w:val="24"/>
        </w:rPr>
      </w:pPr>
      <w:bookmarkStart w:id="409" w:name="ahmedref"/>
      <w:bookmarkEnd w:id="408"/>
      <w:r w:rsidRPr="00334293">
        <w:rPr>
          <w:rFonts w:ascii="Times New Roman" w:hAnsi="Times New Roman" w:cs="Times New Roman"/>
          <w:color w:val="000000"/>
          <w:sz w:val="24"/>
          <w:szCs w:val="24"/>
        </w:rPr>
        <w:t xml:space="preserve">Ahmed, NK., Atiya, AF., </w:t>
      </w:r>
      <w:proofErr w:type="spellStart"/>
      <w:r w:rsidRPr="00334293">
        <w:rPr>
          <w:rFonts w:ascii="Times New Roman" w:hAnsi="Times New Roman" w:cs="Times New Roman"/>
          <w:color w:val="000000"/>
          <w:sz w:val="24"/>
          <w:szCs w:val="24"/>
        </w:rPr>
        <w:t>Gayar</w:t>
      </w:r>
      <w:proofErr w:type="spellEnd"/>
      <w:r w:rsidRPr="00334293">
        <w:rPr>
          <w:rFonts w:ascii="Times New Roman" w:hAnsi="Times New Roman" w:cs="Times New Roman"/>
          <w:color w:val="000000"/>
          <w:sz w:val="24"/>
          <w:szCs w:val="24"/>
        </w:rPr>
        <w:t>, NE. and El-</w:t>
      </w:r>
      <w:proofErr w:type="spellStart"/>
      <w:r w:rsidRPr="00334293">
        <w:rPr>
          <w:rFonts w:ascii="Times New Roman" w:hAnsi="Times New Roman" w:cs="Times New Roman"/>
          <w:color w:val="000000"/>
          <w:sz w:val="24"/>
          <w:szCs w:val="24"/>
        </w:rPr>
        <w:t>Shishiny</w:t>
      </w:r>
      <w:proofErr w:type="spellEnd"/>
      <w:r w:rsidRPr="00334293">
        <w:rPr>
          <w:rFonts w:ascii="Times New Roman" w:hAnsi="Times New Roman" w:cs="Times New Roman"/>
          <w:color w:val="000000"/>
          <w:sz w:val="24"/>
          <w:szCs w:val="24"/>
        </w:rPr>
        <w:t xml:space="preserve">, H. An Empirical Comparison of Machine Learning Models for Time Series Forecasting. </w:t>
      </w:r>
      <w:r w:rsidRPr="00334293">
        <w:rPr>
          <w:rFonts w:ascii="Times New Roman" w:hAnsi="Times New Roman" w:cs="Times New Roman"/>
          <w:i/>
          <w:iCs/>
          <w:color w:val="000000"/>
          <w:sz w:val="24"/>
          <w:szCs w:val="24"/>
        </w:rPr>
        <w:t>Econometric Reviews</w:t>
      </w:r>
      <w:r w:rsidRPr="00334293">
        <w:rPr>
          <w:rFonts w:ascii="Times New Roman" w:hAnsi="Times New Roman" w:cs="Times New Roman"/>
          <w:color w:val="000000"/>
          <w:sz w:val="24"/>
          <w:szCs w:val="24"/>
        </w:rPr>
        <w:t>. 2010;29(5-6):594–621.</w:t>
      </w:r>
    </w:p>
    <w:p w14:paraId="316B3224" w14:textId="1B2FD038" w:rsidR="00E1102E" w:rsidRPr="00334293" w:rsidRDefault="00E1102E" w:rsidP="00075BDC">
      <w:pPr>
        <w:spacing w:line="360" w:lineRule="auto"/>
        <w:rPr>
          <w:rFonts w:ascii="Times New Roman" w:hAnsi="Times New Roman" w:cs="Times New Roman"/>
          <w:sz w:val="24"/>
          <w:szCs w:val="24"/>
        </w:rPr>
      </w:pPr>
      <w:bookmarkStart w:id="410" w:name="alonsomonsalveref"/>
      <w:bookmarkEnd w:id="409"/>
      <w:r w:rsidRPr="00334293">
        <w:rPr>
          <w:rFonts w:ascii="Times New Roman" w:hAnsi="Times New Roman" w:cs="Times New Roman"/>
          <w:sz w:val="24"/>
          <w:szCs w:val="24"/>
        </w:rPr>
        <w:t xml:space="preserve">Alonso-Monsalve, S. et al. (2020). Convolution on neural networks for high-frequency trend prediction of cryptocurrency exchange rates using technical indicators. </w:t>
      </w:r>
      <w:r w:rsidRPr="00334293">
        <w:rPr>
          <w:rFonts w:ascii="Times New Roman" w:hAnsi="Times New Roman" w:cs="Times New Roman"/>
          <w:i/>
          <w:iCs/>
          <w:sz w:val="24"/>
          <w:szCs w:val="24"/>
        </w:rPr>
        <w:t>Expert Systems with Applications</w:t>
      </w:r>
      <w:r w:rsidRPr="00334293">
        <w:rPr>
          <w:rFonts w:ascii="Times New Roman" w:hAnsi="Times New Roman" w:cs="Times New Roman"/>
          <w:sz w:val="24"/>
          <w:szCs w:val="24"/>
        </w:rPr>
        <w:t xml:space="preserve">, 149, 113250. Available from </w:t>
      </w:r>
      <w:hyperlink r:id="rId73" w:history="1">
        <w:r w:rsidRPr="00B31831">
          <w:rPr>
            <w:rStyle w:val="Hyperlink"/>
            <w:rFonts w:ascii="Consolas" w:hAnsi="Consolas" w:cs="Times New Roman"/>
            <w:color w:val="auto"/>
            <w:sz w:val="20"/>
            <w:szCs w:val="20"/>
            <w:u w:val="none"/>
          </w:rPr>
          <w:t>https://doi.org/10.1016/j.eswa.2020.113250</w:t>
        </w:r>
      </w:hyperlink>
      <w:r w:rsidRPr="00334293">
        <w:rPr>
          <w:rFonts w:ascii="Times New Roman" w:hAnsi="Times New Roman" w:cs="Times New Roman"/>
          <w:sz w:val="24"/>
          <w:szCs w:val="24"/>
        </w:rPr>
        <w:t xml:space="preserve"> [Accessed 22 October 2022].</w:t>
      </w:r>
    </w:p>
    <w:p w14:paraId="786F6DA2" w14:textId="6893725F" w:rsidR="00E1102E" w:rsidRPr="00334293" w:rsidRDefault="00E1102E" w:rsidP="00075BDC">
      <w:pPr>
        <w:spacing w:line="360" w:lineRule="auto"/>
        <w:rPr>
          <w:rFonts w:ascii="Times New Roman" w:hAnsi="Times New Roman" w:cs="Times New Roman"/>
          <w:color w:val="000000"/>
          <w:sz w:val="24"/>
          <w:szCs w:val="24"/>
        </w:rPr>
      </w:pPr>
      <w:bookmarkStart w:id="411" w:name="anumasaref"/>
      <w:bookmarkEnd w:id="410"/>
      <w:proofErr w:type="spellStart"/>
      <w:r w:rsidRPr="00334293">
        <w:rPr>
          <w:rFonts w:ascii="Times New Roman" w:hAnsi="Times New Roman" w:cs="Times New Roman"/>
          <w:color w:val="000000"/>
          <w:sz w:val="24"/>
          <w:szCs w:val="24"/>
        </w:rPr>
        <w:t>Anumasa</w:t>
      </w:r>
      <w:proofErr w:type="spellEnd"/>
      <w:r w:rsidRPr="00334293">
        <w:rPr>
          <w:rFonts w:ascii="Times New Roman" w:hAnsi="Times New Roman" w:cs="Times New Roman"/>
          <w:color w:val="000000"/>
          <w:sz w:val="24"/>
          <w:szCs w:val="24"/>
        </w:rPr>
        <w:t xml:space="preserve">, S. and </w:t>
      </w:r>
      <w:proofErr w:type="spellStart"/>
      <w:r w:rsidRPr="00334293">
        <w:rPr>
          <w:rFonts w:ascii="Times New Roman" w:hAnsi="Times New Roman" w:cs="Times New Roman"/>
          <w:color w:val="000000"/>
          <w:sz w:val="24"/>
          <w:szCs w:val="24"/>
        </w:rPr>
        <w:t>Srijith</w:t>
      </w:r>
      <w:proofErr w:type="spellEnd"/>
      <w:r w:rsidRPr="00334293">
        <w:rPr>
          <w:rFonts w:ascii="Times New Roman" w:hAnsi="Times New Roman" w:cs="Times New Roman"/>
          <w:color w:val="000000"/>
          <w:sz w:val="24"/>
          <w:szCs w:val="24"/>
        </w:rPr>
        <w:t xml:space="preserve">, P.K. (2022). Latent Time Neural Ordinary Differential Equations. </w:t>
      </w:r>
      <w:r w:rsidRPr="00334293">
        <w:rPr>
          <w:rFonts w:ascii="Times New Roman" w:hAnsi="Times New Roman" w:cs="Times New Roman"/>
          <w:i/>
          <w:iCs/>
          <w:color w:val="000000"/>
          <w:sz w:val="24"/>
          <w:szCs w:val="24"/>
        </w:rPr>
        <w:t>Proceedings of the AAAI Conference on Artificial Intelligence</w:t>
      </w:r>
      <w:r w:rsidRPr="00334293">
        <w:rPr>
          <w:rFonts w:ascii="Times New Roman" w:hAnsi="Times New Roman" w:cs="Times New Roman"/>
          <w:color w:val="000000"/>
          <w:sz w:val="24"/>
          <w:szCs w:val="24"/>
        </w:rPr>
        <w:t xml:space="preserve">, 36 (6), 6010–6018. Available from </w:t>
      </w:r>
      <w:hyperlink r:id="rId74" w:history="1">
        <w:r w:rsidRPr="00E26837">
          <w:rPr>
            <w:rStyle w:val="Hyperlink"/>
            <w:rFonts w:ascii="Consolas" w:hAnsi="Consolas" w:cs="Times New Roman"/>
            <w:color w:val="auto"/>
            <w:sz w:val="20"/>
            <w:szCs w:val="20"/>
            <w:u w:val="none"/>
          </w:rPr>
          <w:t>https://doi.org/10.1609/aaai.v36i6.20547</w:t>
        </w:r>
      </w:hyperlink>
      <w:r w:rsidRPr="00334293">
        <w:rPr>
          <w:rFonts w:ascii="Times New Roman" w:hAnsi="Times New Roman" w:cs="Times New Roman"/>
          <w:color w:val="000000"/>
          <w:sz w:val="24"/>
          <w:szCs w:val="24"/>
        </w:rPr>
        <w:t xml:space="preserve"> [Accessed 17 October 2022].</w:t>
      </w:r>
    </w:p>
    <w:p w14:paraId="65CDE8E5" w14:textId="77777777" w:rsidR="00E1102E" w:rsidRDefault="00E1102E" w:rsidP="00075BDC">
      <w:pPr>
        <w:spacing w:line="360" w:lineRule="auto"/>
        <w:rPr>
          <w:rFonts w:ascii="Times New Roman" w:hAnsi="Times New Roman" w:cs="Times New Roman"/>
          <w:sz w:val="24"/>
          <w:szCs w:val="24"/>
        </w:rPr>
      </w:pPr>
      <w:bookmarkStart w:id="412" w:name="avdeychikref"/>
      <w:bookmarkEnd w:id="411"/>
      <w:proofErr w:type="spellStart"/>
      <w:r w:rsidRPr="00334293">
        <w:rPr>
          <w:rFonts w:ascii="Times New Roman" w:hAnsi="Times New Roman" w:cs="Times New Roman"/>
          <w:sz w:val="24"/>
          <w:szCs w:val="24"/>
        </w:rPr>
        <w:t>Avdeychik</w:t>
      </w:r>
      <w:proofErr w:type="spellEnd"/>
      <w:r w:rsidRPr="00334293">
        <w:rPr>
          <w:rFonts w:ascii="Times New Roman" w:hAnsi="Times New Roman" w:cs="Times New Roman"/>
          <w:sz w:val="24"/>
          <w:szCs w:val="24"/>
        </w:rPr>
        <w:t xml:space="preserve">, V., &amp; </w:t>
      </w:r>
      <w:proofErr w:type="spellStart"/>
      <w:r w:rsidRPr="00334293">
        <w:rPr>
          <w:rFonts w:ascii="Times New Roman" w:hAnsi="Times New Roman" w:cs="Times New Roman"/>
          <w:sz w:val="24"/>
          <w:szCs w:val="24"/>
        </w:rPr>
        <w:t>Capozzi</w:t>
      </w:r>
      <w:proofErr w:type="spellEnd"/>
      <w:r w:rsidRPr="00334293">
        <w:rPr>
          <w:rFonts w:ascii="Times New Roman" w:hAnsi="Times New Roman" w:cs="Times New Roman"/>
          <w:sz w:val="24"/>
          <w:szCs w:val="24"/>
        </w:rPr>
        <w:t xml:space="preserve">, J. (2018). SEC’s Division of Investment Management Voices Concerns Over Registered Funds Investing in Cryptocurrencies and Cryptocurrency Related Products. </w:t>
      </w:r>
      <w:r w:rsidRPr="00334293">
        <w:rPr>
          <w:rFonts w:ascii="Times New Roman" w:hAnsi="Times New Roman" w:cs="Times New Roman"/>
          <w:i/>
          <w:iCs/>
          <w:sz w:val="24"/>
          <w:szCs w:val="24"/>
        </w:rPr>
        <w:t>Journal of Investment Compliance</w:t>
      </w:r>
      <w:r w:rsidRPr="00334293">
        <w:rPr>
          <w:rFonts w:ascii="Times New Roman" w:hAnsi="Times New Roman" w:cs="Times New Roman"/>
          <w:sz w:val="24"/>
          <w:szCs w:val="24"/>
        </w:rPr>
        <w:t xml:space="preserve">, 19(2), 8–12. </w:t>
      </w:r>
      <w:bookmarkEnd w:id="412"/>
    </w:p>
    <w:p w14:paraId="276C7B93" w14:textId="77777777" w:rsidR="00E1102E" w:rsidRPr="00334293" w:rsidRDefault="00E1102E" w:rsidP="00075BDC">
      <w:pPr>
        <w:spacing w:line="360" w:lineRule="auto"/>
        <w:rPr>
          <w:rFonts w:ascii="Times New Roman" w:hAnsi="Times New Roman" w:cs="Times New Roman"/>
          <w:sz w:val="24"/>
          <w:szCs w:val="24"/>
        </w:rPr>
      </w:pPr>
      <w:bookmarkStart w:id="413" w:name="baldimtsiref"/>
      <w:proofErr w:type="spellStart"/>
      <w:r w:rsidRPr="00334293">
        <w:rPr>
          <w:rFonts w:ascii="Times New Roman" w:hAnsi="Times New Roman" w:cs="Times New Roman"/>
          <w:sz w:val="24"/>
          <w:szCs w:val="24"/>
        </w:rPr>
        <w:t>Baldimtsi</w:t>
      </w:r>
      <w:proofErr w:type="spellEnd"/>
      <w:r w:rsidRPr="00334293">
        <w:rPr>
          <w:rFonts w:ascii="Times New Roman" w:hAnsi="Times New Roman" w:cs="Times New Roman"/>
          <w:sz w:val="24"/>
          <w:szCs w:val="24"/>
        </w:rPr>
        <w:t xml:space="preserve">, F., </w:t>
      </w:r>
      <w:proofErr w:type="spellStart"/>
      <w:r w:rsidRPr="00334293">
        <w:rPr>
          <w:rFonts w:ascii="Times New Roman" w:hAnsi="Times New Roman" w:cs="Times New Roman"/>
          <w:sz w:val="24"/>
          <w:szCs w:val="24"/>
        </w:rPr>
        <w:t>Kiayias</w:t>
      </w:r>
      <w:proofErr w:type="spellEnd"/>
      <w:r w:rsidRPr="00334293">
        <w:rPr>
          <w:rFonts w:ascii="Times New Roman" w:hAnsi="Times New Roman" w:cs="Times New Roman"/>
          <w:sz w:val="24"/>
          <w:szCs w:val="24"/>
        </w:rPr>
        <w:t xml:space="preserve">, A., &amp; </w:t>
      </w:r>
      <w:proofErr w:type="spellStart"/>
      <w:r w:rsidRPr="00334293">
        <w:rPr>
          <w:rFonts w:ascii="Times New Roman" w:hAnsi="Times New Roman" w:cs="Times New Roman"/>
          <w:sz w:val="24"/>
          <w:szCs w:val="24"/>
        </w:rPr>
        <w:t>Samari</w:t>
      </w:r>
      <w:proofErr w:type="spellEnd"/>
      <w:r w:rsidRPr="00334293">
        <w:rPr>
          <w:rFonts w:ascii="Times New Roman" w:hAnsi="Times New Roman" w:cs="Times New Roman"/>
          <w:sz w:val="24"/>
          <w:szCs w:val="24"/>
        </w:rPr>
        <w:t xml:space="preserve">, K. (2017). Watermarking Public-Key Cryptographic Functionalities and Implementations. In Nguyen, P. Q., &amp; Zhou, J. (Eds.). </w:t>
      </w:r>
      <w:r w:rsidRPr="00334293">
        <w:rPr>
          <w:rFonts w:ascii="Times New Roman" w:hAnsi="Times New Roman" w:cs="Times New Roman"/>
          <w:i/>
          <w:iCs/>
          <w:sz w:val="24"/>
          <w:szCs w:val="24"/>
        </w:rPr>
        <w:t>Information Security</w:t>
      </w:r>
      <w:r w:rsidRPr="00334293">
        <w:rPr>
          <w:rFonts w:ascii="Times New Roman" w:hAnsi="Times New Roman" w:cs="Times New Roman"/>
          <w:sz w:val="24"/>
          <w:szCs w:val="24"/>
        </w:rPr>
        <w:t xml:space="preserve">, 173–191. Berlin: Springer. </w:t>
      </w:r>
    </w:p>
    <w:p w14:paraId="07CD7CD7" w14:textId="02F7D6C3" w:rsidR="00E1102E" w:rsidRPr="00334293" w:rsidRDefault="00E1102E" w:rsidP="00075BDC">
      <w:pPr>
        <w:spacing w:line="360" w:lineRule="auto"/>
        <w:rPr>
          <w:rFonts w:ascii="Times New Roman" w:hAnsi="Times New Roman" w:cs="Times New Roman"/>
          <w:color w:val="000000"/>
          <w:sz w:val="24"/>
          <w:szCs w:val="24"/>
        </w:rPr>
      </w:pPr>
      <w:bookmarkStart w:id="414" w:name="bhardwajref"/>
      <w:bookmarkEnd w:id="413"/>
      <w:r w:rsidRPr="00334293">
        <w:rPr>
          <w:rFonts w:ascii="Times New Roman" w:hAnsi="Times New Roman" w:cs="Times New Roman"/>
          <w:color w:val="000000"/>
          <w:sz w:val="24"/>
          <w:szCs w:val="24"/>
        </w:rPr>
        <w:t xml:space="preserve">Bhardwaj, S.P. et al. (2014). An Empirical Investigation of Arima and </w:t>
      </w:r>
      <w:proofErr w:type="spellStart"/>
      <w:r w:rsidRPr="00334293">
        <w:rPr>
          <w:rFonts w:ascii="Times New Roman" w:hAnsi="Times New Roman" w:cs="Times New Roman"/>
          <w:color w:val="000000"/>
          <w:sz w:val="24"/>
          <w:szCs w:val="24"/>
        </w:rPr>
        <w:t>Garch</w:t>
      </w:r>
      <w:proofErr w:type="spellEnd"/>
      <w:r w:rsidRPr="00334293">
        <w:rPr>
          <w:rFonts w:ascii="Times New Roman" w:hAnsi="Times New Roman" w:cs="Times New Roman"/>
          <w:color w:val="000000"/>
          <w:sz w:val="24"/>
          <w:szCs w:val="24"/>
        </w:rPr>
        <w:t xml:space="preserve"> Models in Agricultural Price Forecasting. </w:t>
      </w:r>
      <w:r w:rsidRPr="00E933FA">
        <w:rPr>
          <w:rFonts w:ascii="Times New Roman" w:hAnsi="Times New Roman" w:cs="Times New Roman"/>
          <w:i/>
          <w:iCs/>
          <w:color w:val="000000"/>
          <w:sz w:val="24"/>
          <w:szCs w:val="24"/>
        </w:rPr>
        <w:t>Economic Affairs</w:t>
      </w:r>
      <w:r w:rsidRPr="00334293">
        <w:rPr>
          <w:rFonts w:ascii="Times New Roman" w:hAnsi="Times New Roman" w:cs="Times New Roman"/>
          <w:color w:val="000000"/>
          <w:sz w:val="24"/>
          <w:szCs w:val="24"/>
        </w:rPr>
        <w:t xml:space="preserve">, 59 (3), 415. Available from </w:t>
      </w:r>
      <w:hyperlink r:id="rId75" w:history="1">
        <w:r w:rsidRPr="00B35FF0">
          <w:rPr>
            <w:rStyle w:val="Hyperlink"/>
            <w:rFonts w:ascii="Consolas" w:hAnsi="Consolas" w:cs="Times New Roman"/>
            <w:color w:val="auto"/>
            <w:sz w:val="20"/>
            <w:szCs w:val="20"/>
            <w:u w:val="none"/>
          </w:rPr>
          <w:t>https://doi.org/10.5958/0976-4666.2014.00009.6</w:t>
        </w:r>
      </w:hyperlink>
      <w:r w:rsidRPr="00334293">
        <w:rPr>
          <w:rFonts w:ascii="Times New Roman" w:hAnsi="Times New Roman" w:cs="Times New Roman"/>
          <w:color w:val="000000"/>
          <w:sz w:val="24"/>
          <w:szCs w:val="24"/>
        </w:rPr>
        <w:t xml:space="preserve"> [Accessed 17 October 2022].</w:t>
      </w:r>
    </w:p>
    <w:p w14:paraId="713AEDB0" w14:textId="28C5C48D" w:rsidR="00E1102E" w:rsidRDefault="00E1102E" w:rsidP="00075BDC">
      <w:pPr>
        <w:spacing w:line="360" w:lineRule="auto"/>
        <w:rPr>
          <w:rFonts w:ascii="Times New Roman Regular" w:hAnsi="Times New Roman Regular" w:cs="Times New Roman Regular" w:hint="eastAsia"/>
          <w:sz w:val="24"/>
          <w:szCs w:val="24"/>
        </w:rPr>
      </w:pPr>
      <w:bookmarkStart w:id="415" w:name="bi4allref"/>
      <w:bookmarkEnd w:id="414"/>
      <w:r>
        <w:rPr>
          <w:rFonts w:ascii="Times New Roman Regular" w:hAnsi="Times New Roman Regular" w:cs="Times New Roman Regular"/>
          <w:sz w:val="24"/>
          <w:szCs w:val="24"/>
        </w:rPr>
        <w:lastRenderedPageBreak/>
        <w:t xml:space="preserve">BI4ALL (2021). Supervised Machine Learning in Time Series Forecasting. </w:t>
      </w:r>
      <w:r>
        <w:rPr>
          <w:rFonts w:ascii="Times New Roman Regular" w:hAnsi="Times New Roman Regular" w:cs="Times New Roman Regular"/>
          <w:i/>
          <w:iCs/>
          <w:sz w:val="24"/>
          <w:szCs w:val="24"/>
        </w:rPr>
        <w:t>BI4ALL – Turning Data into Insights</w:t>
      </w:r>
      <w:r>
        <w:rPr>
          <w:rFonts w:ascii="Times New Roman Regular" w:hAnsi="Times New Roman Regular" w:cs="Times New Roman Regular"/>
          <w:sz w:val="24"/>
          <w:szCs w:val="24"/>
        </w:rPr>
        <w:t xml:space="preserve">. Available from </w:t>
      </w:r>
      <w:hyperlink r:id="rId76" w:history="1">
        <w:r w:rsidRPr="00E81F65">
          <w:rPr>
            <w:rStyle w:val="Hyperlink"/>
            <w:rFonts w:ascii="Consolas" w:hAnsi="Consolas" w:cs="Times New Roman Regular"/>
            <w:color w:val="auto"/>
            <w:sz w:val="20"/>
            <w:szCs w:val="20"/>
            <w:u w:val="none"/>
          </w:rPr>
          <w:t>https://www.bi4all.pt/en/news/en-blog/supervised-machine-learning-in-time-series-forecasting/</w:t>
        </w:r>
      </w:hyperlink>
      <w:r>
        <w:rPr>
          <w:rFonts w:ascii="Times New Roman Regular" w:hAnsi="Times New Roman Regular" w:cs="Times New Roman Regular"/>
          <w:sz w:val="24"/>
          <w:szCs w:val="24"/>
        </w:rPr>
        <w:t xml:space="preserve"> [Accessed 12 October 2022].</w:t>
      </w:r>
    </w:p>
    <w:p w14:paraId="7CBD71DE" w14:textId="41459A43" w:rsidR="00E1102E" w:rsidRPr="00F700F0" w:rsidRDefault="00E1102E" w:rsidP="00075BDC">
      <w:pPr>
        <w:spacing w:line="360" w:lineRule="auto"/>
        <w:rPr>
          <w:rFonts w:ascii="Times New Roman" w:hAnsi="Times New Roman" w:cs="Times New Roman"/>
          <w:sz w:val="24"/>
          <w:szCs w:val="24"/>
        </w:rPr>
      </w:pPr>
      <w:bookmarkStart w:id="416" w:name="reactvvuevangularef"/>
      <w:bookmarkEnd w:id="415"/>
      <w:proofErr w:type="spellStart"/>
      <w:r w:rsidRPr="000E2856">
        <w:rPr>
          <w:rFonts w:ascii="Times New Roman" w:hAnsi="Times New Roman" w:cs="Times New Roman"/>
          <w:sz w:val="24"/>
          <w:szCs w:val="24"/>
        </w:rPr>
        <w:t>Boisdequin</w:t>
      </w:r>
      <w:proofErr w:type="spellEnd"/>
      <w:r>
        <w:rPr>
          <w:rFonts w:ascii="Times New Roman" w:hAnsi="Times New Roman" w:cs="Times New Roman"/>
          <w:sz w:val="24"/>
          <w:szCs w:val="24"/>
        </w:rPr>
        <w:t xml:space="preserve">, H. (2020). </w:t>
      </w:r>
      <w:r w:rsidRPr="00F700F0">
        <w:rPr>
          <w:rFonts w:ascii="Times New Roman" w:hAnsi="Times New Roman" w:cs="Times New Roman"/>
          <w:sz w:val="24"/>
          <w:szCs w:val="24"/>
        </w:rPr>
        <w:t xml:space="preserve">React vs Vue vs Angular vs Svelte. </w:t>
      </w:r>
      <w:r w:rsidRPr="00F700F0">
        <w:rPr>
          <w:rFonts w:ascii="Times New Roman" w:hAnsi="Times New Roman" w:cs="Times New Roman"/>
          <w:i/>
          <w:iCs/>
          <w:sz w:val="24"/>
          <w:szCs w:val="24"/>
        </w:rPr>
        <w:t xml:space="preserve">DEV Community </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sz w:val="24"/>
          <w:szCs w:val="24"/>
        </w:rPr>
        <w:t xml:space="preserve">. Available from </w:t>
      </w:r>
      <w:hyperlink r:id="rId77" w:history="1">
        <w:r w:rsidRPr="00BC1508">
          <w:rPr>
            <w:rStyle w:val="Hyperlink"/>
            <w:rFonts w:ascii="Consolas" w:hAnsi="Consolas" w:cs="Times New Roman"/>
            <w:color w:val="auto"/>
            <w:sz w:val="20"/>
            <w:szCs w:val="20"/>
            <w:u w:val="none"/>
          </w:rPr>
          <w:t>https://dev.to/hb/react-vs-vue-vs-angular-vs-svelte-1fdm</w:t>
        </w:r>
      </w:hyperlink>
      <w:r w:rsidRPr="00F700F0">
        <w:rPr>
          <w:rFonts w:ascii="Times New Roman" w:hAnsi="Times New Roman" w:cs="Times New Roman"/>
          <w:sz w:val="24"/>
          <w:szCs w:val="24"/>
        </w:rPr>
        <w:t xml:space="preserve"> [Accessed 18 October 2022].</w:t>
      </w:r>
    </w:p>
    <w:p w14:paraId="0AC65873" w14:textId="611E6E2C" w:rsidR="00E1102E" w:rsidRDefault="00E1102E" w:rsidP="00075BDC">
      <w:pPr>
        <w:spacing w:line="360" w:lineRule="auto"/>
        <w:rPr>
          <w:rFonts w:ascii="Times New Roman" w:hAnsi="Times New Roman" w:cs="Times New Roman"/>
          <w:sz w:val="24"/>
          <w:szCs w:val="24"/>
        </w:rPr>
      </w:pPr>
      <w:bookmarkStart w:id="417" w:name="boomref"/>
      <w:bookmarkEnd w:id="416"/>
      <w:r>
        <w:rPr>
          <w:rFonts w:ascii="Times New Roman" w:hAnsi="Times New Roman" w:cs="Times New Roman"/>
          <w:sz w:val="24"/>
          <w:szCs w:val="24"/>
        </w:rPr>
        <w:t xml:space="preserve">Boom, V.D.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Want to Buy Crypto? Here’s What to Look for In a Crypto Exchange. </w:t>
      </w:r>
      <w:r w:rsidRPr="00334293">
        <w:rPr>
          <w:rFonts w:ascii="Times New Roman" w:hAnsi="Times New Roman" w:cs="Times New Roman"/>
          <w:i/>
          <w:iCs/>
          <w:sz w:val="24"/>
          <w:szCs w:val="24"/>
        </w:rPr>
        <w:t>Time</w:t>
      </w:r>
      <w:r w:rsidRPr="00CB0665">
        <w:rPr>
          <w:rFonts w:ascii="Times New Roman" w:hAnsi="Times New Roman" w:cs="Times New Roman"/>
          <w:i/>
          <w:iCs/>
          <w:sz w:val="24"/>
          <w:szCs w:val="24"/>
        </w:rPr>
        <w:t>, 11 June</w:t>
      </w:r>
      <w:r w:rsidRPr="00334293">
        <w:rPr>
          <w:rFonts w:ascii="Times New Roman" w:hAnsi="Times New Roman" w:cs="Times New Roman"/>
          <w:sz w:val="24"/>
          <w:szCs w:val="24"/>
        </w:rPr>
        <w:t xml:space="preserve">. Available from </w:t>
      </w:r>
      <w:hyperlink r:id="rId78" w:history="1">
        <w:r w:rsidRPr="00BC1508">
          <w:rPr>
            <w:rStyle w:val="Hyperlink"/>
            <w:rFonts w:ascii="Consolas" w:hAnsi="Consolas" w:cs="Times New Roman"/>
            <w:color w:val="auto"/>
            <w:sz w:val="20"/>
            <w:szCs w:val="20"/>
            <w:u w:val="none"/>
          </w:rPr>
          <w:t>https://time.com/nextadvisor/investing/cryptocurrency/what-are-cryptocurrency-exchanges</w:t>
        </w:r>
      </w:hyperlink>
      <w:r w:rsidRPr="00334293">
        <w:rPr>
          <w:rFonts w:ascii="Times New Roman" w:hAnsi="Times New Roman" w:cs="Times New Roman"/>
          <w:sz w:val="24"/>
          <w:szCs w:val="24"/>
        </w:rPr>
        <w:t xml:space="preserve"> [Accessed 23 October 2022].</w:t>
      </w:r>
    </w:p>
    <w:p w14:paraId="763BDE8F" w14:textId="22E5643C" w:rsidR="00E1102E" w:rsidRPr="00077D67" w:rsidRDefault="00E1102E" w:rsidP="00391582">
      <w:pPr>
        <w:spacing w:line="360" w:lineRule="auto"/>
        <w:rPr>
          <w:rFonts w:ascii="Times New Roman" w:eastAsia="Times New Roman" w:hAnsi="Times New Roman" w:cs="Times New Roman"/>
          <w:sz w:val="24"/>
          <w:szCs w:val="24"/>
        </w:rPr>
      </w:pPr>
      <w:bookmarkStart w:id="418" w:name="bouktifref"/>
      <w:bookmarkEnd w:id="417"/>
      <w:proofErr w:type="spellStart"/>
      <w:r w:rsidRPr="00077D67">
        <w:rPr>
          <w:rFonts w:ascii="Times New Roman" w:eastAsia="Times New Roman" w:hAnsi="Times New Roman" w:cs="Times New Roman"/>
          <w:sz w:val="24"/>
          <w:szCs w:val="24"/>
        </w:rPr>
        <w:t>Bouktif</w:t>
      </w:r>
      <w:proofErr w:type="spellEnd"/>
      <w:r w:rsidRPr="00077D67">
        <w:rPr>
          <w:rFonts w:ascii="Times New Roman" w:eastAsia="Times New Roman" w:hAnsi="Times New Roman" w:cs="Times New Roman"/>
          <w:sz w:val="24"/>
          <w:szCs w:val="24"/>
        </w:rPr>
        <w:t xml:space="preserve">, S. et al. (2018). Optimal Deep Learning LSTM Model for Electric Load Forecasting using Feature Selection and Genetic Algorithm: Comparison with Machine Learning Approaches †. </w:t>
      </w:r>
      <w:r w:rsidRPr="00077D67">
        <w:rPr>
          <w:rFonts w:ascii="Times New Roman" w:eastAsia="Times New Roman" w:hAnsi="Times New Roman" w:cs="Times New Roman"/>
          <w:i/>
          <w:iCs/>
          <w:sz w:val="24"/>
          <w:szCs w:val="24"/>
        </w:rPr>
        <w:t>Energies</w:t>
      </w:r>
      <w:r w:rsidRPr="00077D67">
        <w:rPr>
          <w:rFonts w:ascii="Times New Roman" w:eastAsia="Times New Roman" w:hAnsi="Times New Roman" w:cs="Times New Roman"/>
          <w:sz w:val="24"/>
          <w:szCs w:val="24"/>
        </w:rPr>
        <w:t xml:space="preserve">, 11 (7), 1636. Available from </w:t>
      </w:r>
      <w:hyperlink r:id="rId79" w:history="1">
        <w:r w:rsidRPr="00077D67">
          <w:rPr>
            <w:rStyle w:val="Hyperlink"/>
            <w:rFonts w:ascii="Consolas" w:eastAsia="Times New Roman" w:hAnsi="Consolas" w:cs="Times New Roman"/>
            <w:color w:val="auto"/>
            <w:sz w:val="20"/>
            <w:szCs w:val="20"/>
            <w:u w:val="none"/>
          </w:rPr>
          <w:t>https://doi.org/10.3390/en11071636</w:t>
        </w:r>
      </w:hyperlink>
      <w:r w:rsidRPr="00077D67">
        <w:rPr>
          <w:rFonts w:ascii="Times New Roman" w:eastAsia="Times New Roman" w:hAnsi="Times New Roman" w:cs="Times New Roman"/>
          <w:sz w:val="24"/>
          <w:szCs w:val="24"/>
        </w:rPr>
        <w:t xml:space="preserve"> [Accessed 28 December 2022].</w:t>
      </w:r>
    </w:p>
    <w:p w14:paraId="71D60949" w14:textId="77777777" w:rsidR="00E1102E" w:rsidRPr="00334293" w:rsidRDefault="00E1102E" w:rsidP="00075BDC">
      <w:pPr>
        <w:spacing w:line="360" w:lineRule="auto"/>
        <w:rPr>
          <w:rFonts w:ascii="Times New Roman" w:hAnsi="Times New Roman" w:cs="Times New Roman"/>
          <w:sz w:val="24"/>
          <w:szCs w:val="24"/>
        </w:rPr>
      </w:pPr>
      <w:bookmarkStart w:id="419" w:name="bouriref"/>
      <w:bookmarkEnd w:id="418"/>
      <w:proofErr w:type="spellStart"/>
      <w:r w:rsidRPr="00334293">
        <w:rPr>
          <w:rFonts w:ascii="Times New Roman" w:hAnsi="Times New Roman" w:cs="Times New Roman"/>
          <w:sz w:val="24"/>
          <w:szCs w:val="24"/>
        </w:rPr>
        <w:t>Bouri</w:t>
      </w:r>
      <w:proofErr w:type="spellEnd"/>
      <w:r w:rsidRPr="00334293">
        <w:rPr>
          <w:rFonts w:ascii="Times New Roman" w:hAnsi="Times New Roman" w:cs="Times New Roman"/>
          <w:sz w:val="24"/>
          <w:szCs w:val="24"/>
        </w:rPr>
        <w:t xml:space="preserve">, E., Gupta, R., Lau, C. K. M., </w:t>
      </w:r>
      <w:proofErr w:type="spellStart"/>
      <w:r w:rsidRPr="00334293">
        <w:rPr>
          <w:rFonts w:ascii="Times New Roman" w:hAnsi="Times New Roman" w:cs="Times New Roman"/>
          <w:sz w:val="24"/>
          <w:szCs w:val="24"/>
        </w:rPr>
        <w:t>Roubaud</w:t>
      </w:r>
      <w:proofErr w:type="spellEnd"/>
      <w:r w:rsidRPr="00334293">
        <w:rPr>
          <w:rFonts w:ascii="Times New Roman" w:hAnsi="Times New Roman" w:cs="Times New Roman"/>
          <w:sz w:val="24"/>
          <w:szCs w:val="24"/>
        </w:rPr>
        <w:t xml:space="preserve">, D., &amp; Wang, S. (2018). Bitcoin and global financial stress: A copula-based approach to dependence and causality in the quantiles. </w:t>
      </w:r>
      <w:r w:rsidRPr="00334293">
        <w:rPr>
          <w:rFonts w:ascii="Times New Roman" w:hAnsi="Times New Roman" w:cs="Times New Roman"/>
          <w:i/>
          <w:iCs/>
          <w:sz w:val="24"/>
          <w:szCs w:val="24"/>
        </w:rPr>
        <w:t>The Quarterly Review of Economics and Finance</w:t>
      </w:r>
      <w:r w:rsidRPr="00334293">
        <w:rPr>
          <w:rFonts w:ascii="Times New Roman" w:hAnsi="Times New Roman" w:cs="Times New Roman"/>
          <w:sz w:val="24"/>
          <w:szCs w:val="24"/>
        </w:rPr>
        <w:t>, 69, 297–307.</w:t>
      </w:r>
    </w:p>
    <w:p w14:paraId="3B2F20BE" w14:textId="087B911A" w:rsidR="00E1102E" w:rsidRPr="00334293" w:rsidRDefault="00E1102E" w:rsidP="00075BDC">
      <w:pPr>
        <w:spacing w:line="360" w:lineRule="auto"/>
        <w:rPr>
          <w:rFonts w:ascii="Times New Roman" w:hAnsi="Times New Roman" w:cs="Times New Roman"/>
          <w:sz w:val="24"/>
          <w:szCs w:val="24"/>
        </w:rPr>
      </w:pPr>
      <w:bookmarkStart w:id="420" w:name="buhalisref"/>
      <w:bookmarkEnd w:id="407"/>
      <w:bookmarkEnd w:id="419"/>
      <w:proofErr w:type="spellStart"/>
      <w:r w:rsidRPr="00334293">
        <w:rPr>
          <w:rFonts w:ascii="Times New Roman" w:hAnsi="Times New Roman" w:cs="Times New Roman"/>
          <w:sz w:val="24"/>
          <w:szCs w:val="24"/>
        </w:rPr>
        <w:t>Buhalis</w:t>
      </w:r>
      <w:proofErr w:type="spellEnd"/>
      <w:r w:rsidRPr="00334293">
        <w:rPr>
          <w:rFonts w:ascii="Times New Roman" w:hAnsi="Times New Roman" w:cs="Times New Roman"/>
          <w:sz w:val="24"/>
          <w:szCs w:val="24"/>
        </w:rPr>
        <w:t xml:space="preserve">, D. et al. (2019). Technological disruptions in services: lessons from tourism and hospitality. </w:t>
      </w:r>
      <w:r w:rsidRPr="00334293">
        <w:rPr>
          <w:rFonts w:ascii="Times New Roman" w:hAnsi="Times New Roman" w:cs="Times New Roman"/>
          <w:i/>
          <w:iCs/>
          <w:sz w:val="24"/>
          <w:szCs w:val="24"/>
        </w:rPr>
        <w:t>Journal of Service Management</w:t>
      </w:r>
      <w:r w:rsidRPr="00334293">
        <w:rPr>
          <w:rFonts w:ascii="Times New Roman" w:hAnsi="Times New Roman" w:cs="Times New Roman"/>
          <w:sz w:val="24"/>
          <w:szCs w:val="24"/>
        </w:rPr>
        <w:t xml:space="preserve">, 30 (4), 484–506. Available from </w:t>
      </w:r>
      <w:hyperlink r:id="rId80" w:history="1">
        <w:r w:rsidRPr="00B31831">
          <w:rPr>
            <w:rStyle w:val="Hyperlink"/>
            <w:rFonts w:ascii="Consolas" w:hAnsi="Consolas" w:cs="Times New Roman"/>
            <w:color w:val="auto"/>
            <w:sz w:val="20"/>
            <w:szCs w:val="20"/>
            <w:u w:val="none"/>
          </w:rPr>
          <w:t>https://doi.org/10.1108/JOSM-12-2018-0398</w:t>
        </w:r>
      </w:hyperlink>
      <w:r w:rsidRPr="00334293">
        <w:rPr>
          <w:rFonts w:ascii="Times New Roman" w:hAnsi="Times New Roman" w:cs="Times New Roman"/>
          <w:sz w:val="24"/>
          <w:szCs w:val="24"/>
        </w:rPr>
        <w:t xml:space="preserve"> [Accessed 22 October 2022].</w:t>
      </w:r>
    </w:p>
    <w:p w14:paraId="1A07F02B" w14:textId="77777777" w:rsidR="00E1102E" w:rsidRDefault="00E1102E" w:rsidP="00075BDC">
      <w:pPr>
        <w:spacing w:line="360" w:lineRule="auto"/>
        <w:rPr>
          <w:rFonts w:ascii="Times New Roman Regular" w:hAnsi="Times New Roman Regular" w:cs="Times New Roman Regular" w:hint="eastAsia"/>
          <w:sz w:val="24"/>
          <w:szCs w:val="24"/>
        </w:rPr>
      </w:pPr>
      <w:bookmarkStart w:id="421" w:name="jainref"/>
      <w:bookmarkEnd w:id="420"/>
      <w:r>
        <w:rPr>
          <w:rFonts w:ascii="Times New Roman Regular" w:hAnsi="Times New Roman Regular" w:cs="Times New Roman Regular"/>
          <w:sz w:val="24"/>
          <w:szCs w:val="24"/>
        </w:rPr>
        <w:t xml:space="preserve">Chaman L. Jain. Answers to your forecasting questions. </w:t>
      </w:r>
      <w:r>
        <w:rPr>
          <w:rFonts w:ascii="Times New Roman Regular" w:hAnsi="Times New Roman Regular" w:cs="Times New Roman Regular"/>
          <w:i/>
          <w:iCs/>
          <w:sz w:val="24"/>
          <w:szCs w:val="24"/>
        </w:rPr>
        <w:t>Journal of Business Forecasting</w:t>
      </w:r>
      <w:r>
        <w:rPr>
          <w:rFonts w:ascii="Times New Roman Regular" w:hAnsi="Times New Roman Regular" w:cs="Times New Roman Regular"/>
          <w:sz w:val="24"/>
          <w:szCs w:val="24"/>
        </w:rPr>
        <w:t>, 36, Spring 2017.</w:t>
      </w:r>
      <w:bookmarkEnd w:id="421"/>
    </w:p>
    <w:p w14:paraId="3D955E9D" w14:textId="7BE15D7C" w:rsidR="00E1102E" w:rsidRDefault="00E1102E" w:rsidP="00075BDC">
      <w:pPr>
        <w:spacing w:line="360" w:lineRule="auto"/>
        <w:rPr>
          <w:rFonts w:ascii="Times New Roman Regular" w:hAnsi="Times New Roman Regular" w:cs="Times New Roman Regular" w:hint="eastAsia"/>
          <w:sz w:val="24"/>
          <w:szCs w:val="24"/>
        </w:rPr>
      </w:pPr>
      <w:bookmarkStart w:id="422" w:name="chenref"/>
      <w:r>
        <w:rPr>
          <w:rFonts w:ascii="Times New Roman Regular" w:hAnsi="Times New Roman Regular" w:cs="Times New Roman Regular"/>
          <w:sz w:val="24"/>
          <w:szCs w:val="24"/>
        </w:rPr>
        <w:t xml:space="preserve">Chen, R.T.Q. et al. (2019). Neural Ordinary Differential Equations. Available from </w:t>
      </w:r>
      <w:hyperlink r:id="rId81" w:history="1">
        <w:r w:rsidRPr="00530FCA">
          <w:rPr>
            <w:rStyle w:val="Hyperlink"/>
            <w:rFonts w:ascii="Consolas" w:hAnsi="Consolas" w:cs="Times New Roman Regular"/>
            <w:color w:val="auto"/>
            <w:sz w:val="20"/>
            <w:szCs w:val="20"/>
            <w:u w:val="none"/>
          </w:rPr>
          <w:t>https://doi.org/10.48550/arXiv.1806.07366</w:t>
        </w:r>
      </w:hyperlink>
      <w:r>
        <w:rPr>
          <w:rFonts w:ascii="Times New Roman Regular" w:hAnsi="Times New Roman Regular" w:cs="Times New Roman Regular"/>
          <w:sz w:val="24"/>
          <w:szCs w:val="24"/>
        </w:rPr>
        <w:t xml:space="preserve"> [Accessed 25 September 2022].</w:t>
      </w:r>
    </w:p>
    <w:p w14:paraId="265B8155" w14:textId="2E319008" w:rsidR="00E1102E" w:rsidRDefault="00E1102E" w:rsidP="00075BDC">
      <w:pPr>
        <w:spacing w:line="360" w:lineRule="auto"/>
        <w:rPr>
          <w:rFonts w:ascii="Times New Roman Regular" w:hAnsi="Times New Roman Regular" w:cs="Times New Roman Regular" w:hint="eastAsia"/>
          <w:sz w:val="24"/>
          <w:szCs w:val="24"/>
        </w:rPr>
      </w:pPr>
      <w:bookmarkStart w:id="423" w:name="choref"/>
      <w:bookmarkEnd w:id="422"/>
      <w:r w:rsidRPr="00D82BE2">
        <w:rPr>
          <w:rFonts w:ascii="Times New Roman" w:eastAsia="Times New Roman" w:hAnsi="Times New Roman" w:cs="Times New Roman"/>
          <w:sz w:val="24"/>
          <w:szCs w:val="24"/>
        </w:rPr>
        <w:t xml:space="preserve">Cho, K. et al. (2014). Learning Phrase Representations using RNN Encoder-Decoder for Statistical Machine Translation. Available from </w:t>
      </w:r>
      <w:hyperlink r:id="rId82" w:history="1">
        <w:r w:rsidRPr="00D82BE2">
          <w:rPr>
            <w:rStyle w:val="Hyperlink"/>
            <w:rFonts w:ascii="Consolas" w:eastAsia="Times New Roman" w:hAnsi="Consolas" w:cs="Times New Roman"/>
            <w:color w:val="auto"/>
            <w:sz w:val="20"/>
            <w:szCs w:val="20"/>
            <w:u w:val="none"/>
          </w:rPr>
          <w:t>https://doi.org/10.48550/ARXIV.1406.1078</w:t>
        </w:r>
      </w:hyperlink>
      <w:r w:rsidRPr="00D82BE2">
        <w:rPr>
          <w:rFonts w:ascii="Times New Roman" w:eastAsia="Times New Roman" w:hAnsi="Times New Roman" w:cs="Times New Roman"/>
          <w:sz w:val="24"/>
          <w:szCs w:val="24"/>
        </w:rPr>
        <w:t xml:space="preserve"> [Accessed 9 April 2023].</w:t>
      </w:r>
    </w:p>
    <w:p w14:paraId="1F7D5A9F" w14:textId="5170FB1E" w:rsidR="00E1102E" w:rsidRPr="001A1677" w:rsidRDefault="00E1102E" w:rsidP="00075BDC">
      <w:pPr>
        <w:spacing w:line="360" w:lineRule="auto"/>
        <w:rPr>
          <w:rFonts w:ascii="Times New Roman Regular" w:hAnsi="Times New Roman Regular" w:cs="Times New Roman Regular" w:hint="eastAsia"/>
          <w:sz w:val="24"/>
          <w:szCs w:val="24"/>
        </w:rPr>
      </w:pPr>
      <w:bookmarkStart w:id="424" w:name="critienref"/>
      <w:bookmarkEnd w:id="423"/>
      <w:proofErr w:type="spellStart"/>
      <w:r w:rsidRPr="00334293">
        <w:rPr>
          <w:rFonts w:ascii="Times New Roman" w:hAnsi="Times New Roman" w:cs="Times New Roman"/>
          <w:color w:val="000000"/>
          <w:sz w:val="24"/>
          <w:szCs w:val="24"/>
        </w:rPr>
        <w:lastRenderedPageBreak/>
        <w:t>Critien</w:t>
      </w:r>
      <w:proofErr w:type="spellEnd"/>
      <w:r w:rsidRPr="00334293">
        <w:rPr>
          <w:rFonts w:ascii="Times New Roman" w:hAnsi="Times New Roman" w:cs="Times New Roman"/>
          <w:color w:val="000000"/>
          <w:sz w:val="24"/>
          <w:szCs w:val="24"/>
        </w:rPr>
        <w:t xml:space="preserve">, J.V., </w:t>
      </w:r>
      <w:proofErr w:type="spellStart"/>
      <w:r w:rsidRPr="00334293">
        <w:rPr>
          <w:rFonts w:ascii="Times New Roman" w:hAnsi="Times New Roman" w:cs="Times New Roman"/>
          <w:color w:val="000000"/>
          <w:sz w:val="24"/>
          <w:szCs w:val="24"/>
        </w:rPr>
        <w:t>Gatt</w:t>
      </w:r>
      <w:proofErr w:type="spellEnd"/>
      <w:r w:rsidRPr="00334293">
        <w:rPr>
          <w:rFonts w:ascii="Times New Roman" w:hAnsi="Times New Roman" w:cs="Times New Roman"/>
          <w:color w:val="000000"/>
          <w:sz w:val="24"/>
          <w:szCs w:val="24"/>
        </w:rPr>
        <w:t xml:space="preserve">, A. and Ellul, J. (2022). Bitcoin price change and trend prediction through twitter sentiment and data volume. </w:t>
      </w:r>
      <w:r w:rsidRPr="00334293">
        <w:rPr>
          <w:rFonts w:ascii="Times New Roman" w:hAnsi="Times New Roman" w:cs="Times New Roman"/>
          <w:i/>
          <w:iCs/>
          <w:color w:val="000000"/>
          <w:sz w:val="24"/>
          <w:szCs w:val="24"/>
        </w:rPr>
        <w:t>Financial Innovation</w:t>
      </w:r>
      <w:r w:rsidRPr="00334293">
        <w:rPr>
          <w:rFonts w:ascii="Times New Roman" w:hAnsi="Times New Roman" w:cs="Times New Roman"/>
          <w:color w:val="000000"/>
          <w:sz w:val="24"/>
          <w:szCs w:val="24"/>
        </w:rPr>
        <w:t xml:space="preserve">, 8 (1), 45. Available from </w:t>
      </w:r>
      <w:hyperlink r:id="rId83" w:history="1">
        <w:r w:rsidRPr="00B35FF0">
          <w:rPr>
            <w:rStyle w:val="Hyperlink"/>
            <w:rFonts w:ascii="Consolas" w:hAnsi="Consolas" w:cs="Times New Roman"/>
            <w:color w:val="auto"/>
            <w:sz w:val="20"/>
            <w:szCs w:val="20"/>
            <w:u w:val="none"/>
          </w:rPr>
          <w:t>https://doi.org/10.1186/s40854-022-00352-7</w:t>
        </w:r>
      </w:hyperlink>
      <w:r w:rsidRPr="00334293">
        <w:rPr>
          <w:rFonts w:ascii="Times New Roman" w:hAnsi="Times New Roman" w:cs="Times New Roman"/>
          <w:color w:val="000000"/>
          <w:sz w:val="24"/>
          <w:szCs w:val="24"/>
        </w:rPr>
        <w:t xml:space="preserve"> [Accessed 16 October 2022].</w:t>
      </w:r>
    </w:p>
    <w:p w14:paraId="270A36D7" w14:textId="25B4F660" w:rsidR="00E1102E" w:rsidRPr="00336B8B" w:rsidRDefault="00E1102E" w:rsidP="00075BDC">
      <w:pPr>
        <w:spacing w:line="360" w:lineRule="auto"/>
        <w:rPr>
          <w:rFonts w:ascii="Times New Roman" w:hAnsi="Times New Roman" w:cs="Times New Roman"/>
          <w:color w:val="000000"/>
          <w:sz w:val="24"/>
          <w:szCs w:val="24"/>
        </w:rPr>
      </w:pPr>
      <w:bookmarkStart w:id="425" w:name="dubovikovref"/>
      <w:bookmarkEnd w:id="424"/>
      <w:proofErr w:type="spellStart"/>
      <w:r w:rsidRPr="00F700F0">
        <w:rPr>
          <w:rFonts w:ascii="Times New Roman" w:hAnsi="Times New Roman" w:cs="Times New Roman"/>
          <w:sz w:val="24"/>
          <w:szCs w:val="24"/>
        </w:rPr>
        <w:t>Dubovikov</w:t>
      </w:r>
      <w:proofErr w:type="spellEnd"/>
      <w:r w:rsidRPr="00F700F0">
        <w:rPr>
          <w:rFonts w:ascii="Times New Roman" w:hAnsi="Times New Roman" w:cs="Times New Roman"/>
          <w:sz w:val="24"/>
          <w:szCs w:val="24"/>
        </w:rPr>
        <w:t xml:space="preserve">, K. (2018). PyTorch vs TensorFlow — spotting the difference. </w:t>
      </w:r>
      <w:r w:rsidRPr="00F700F0">
        <w:rPr>
          <w:rFonts w:ascii="Times New Roman" w:hAnsi="Times New Roman" w:cs="Times New Roman"/>
          <w:i/>
          <w:iCs/>
          <w:sz w:val="24"/>
          <w:szCs w:val="24"/>
        </w:rPr>
        <w:t>Medium</w:t>
      </w:r>
      <w:r w:rsidRPr="00F700F0">
        <w:rPr>
          <w:rFonts w:ascii="Times New Roman" w:hAnsi="Times New Roman" w:cs="Times New Roman"/>
          <w:sz w:val="24"/>
          <w:szCs w:val="24"/>
        </w:rPr>
        <w:t xml:space="preserve">. Available from </w:t>
      </w:r>
      <w:hyperlink r:id="rId84" w:history="1">
        <w:r w:rsidRPr="00BC1508">
          <w:rPr>
            <w:rStyle w:val="Hyperlink"/>
            <w:rFonts w:ascii="Consolas" w:hAnsi="Consolas" w:cs="Times New Roman"/>
            <w:color w:val="auto"/>
            <w:sz w:val="20"/>
            <w:szCs w:val="20"/>
            <w:u w:val="none"/>
          </w:rPr>
          <w:t>https://towardsdatascience.com/pytorch-vs-tensorflow-spotting-the-difference-25c75777377b</w:t>
        </w:r>
      </w:hyperlink>
      <w:r w:rsidRPr="00F700F0">
        <w:rPr>
          <w:rFonts w:ascii="Times New Roman" w:hAnsi="Times New Roman" w:cs="Times New Roman"/>
          <w:sz w:val="24"/>
          <w:szCs w:val="24"/>
        </w:rPr>
        <w:t xml:space="preserve"> [Accessed 18 October 2022].</w:t>
      </w:r>
    </w:p>
    <w:p w14:paraId="4DE6AEF8" w14:textId="3963E14C" w:rsidR="00E1102E" w:rsidRDefault="00E1102E" w:rsidP="00075BDC">
      <w:pPr>
        <w:spacing w:line="360" w:lineRule="auto"/>
        <w:rPr>
          <w:rFonts w:ascii="Times New Roman Regular" w:hAnsi="Times New Roman Regular" w:cs="Times New Roman Regular" w:hint="eastAsia"/>
          <w:sz w:val="24"/>
          <w:szCs w:val="24"/>
        </w:rPr>
      </w:pPr>
      <w:bookmarkStart w:id="426" w:name="duvenaudref"/>
      <w:bookmarkEnd w:id="425"/>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(2021). Directions in ML: Latent Stochastic Differential Equations: An Unexplored Model Class.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85" w:history="1">
        <w:r w:rsidRPr="0011261B">
          <w:rPr>
            <w:rStyle w:val="Hyperlink"/>
            <w:rFonts w:ascii="Consolas" w:hAnsi="Consolas" w:cs="Times New Roman Regular"/>
            <w:color w:val="auto"/>
            <w:sz w:val="20"/>
            <w:szCs w:val="20"/>
            <w:u w:val="none"/>
          </w:rPr>
          <w:t>https://www.youtube.com/watch?v=6iEjF08xgBg</w:t>
        </w:r>
      </w:hyperlink>
      <w:r>
        <w:rPr>
          <w:rFonts w:ascii="Times New Roman Regular" w:hAnsi="Times New Roman Regular" w:cs="Times New Roman Regular"/>
          <w:sz w:val="24"/>
          <w:szCs w:val="24"/>
        </w:rPr>
        <w:t>. [Accessed on 30 Sep. 2022].</w:t>
      </w:r>
    </w:p>
    <w:p w14:paraId="25D34A45" w14:textId="36692C20" w:rsidR="00E1102E" w:rsidRPr="00334293" w:rsidRDefault="00E1102E" w:rsidP="00075BDC">
      <w:pPr>
        <w:spacing w:line="360" w:lineRule="auto"/>
        <w:rPr>
          <w:rFonts w:ascii="Times New Roman" w:hAnsi="Times New Roman" w:cs="Times New Roman"/>
          <w:color w:val="000000"/>
          <w:sz w:val="24"/>
          <w:szCs w:val="24"/>
        </w:rPr>
      </w:pPr>
      <w:bookmarkStart w:id="427" w:name="garchref"/>
      <w:bookmarkStart w:id="428" w:name="engleref"/>
      <w:bookmarkEnd w:id="426"/>
      <w:r w:rsidRPr="001369FE">
        <w:rPr>
          <w:rFonts w:ascii="Times New Roman" w:hAnsi="Times New Roman" w:cs="Times New Roman"/>
          <w:color w:val="000000"/>
          <w:sz w:val="24"/>
          <w:szCs w:val="24"/>
        </w:rPr>
        <w:t xml:space="preserve">Engle, R.F. (1982). Autoregressive Conditional Heteroscedasticity with Estimates of the Variance of United Kingdom Inflation. </w:t>
      </w:r>
      <w:proofErr w:type="spellStart"/>
      <w:r w:rsidRPr="001369FE">
        <w:rPr>
          <w:rFonts w:ascii="Times New Roman" w:hAnsi="Times New Roman" w:cs="Times New Roman"/>
          <w:i/>
          <w:iCs/>
          <w:color w:val="000000"/>
          <w:sz w:val="24"/>
          <w:szCs w:val="24"/>
        </w:rPr>
        <w:t>Econometrica</w:t>
      </w:r>
      <w:proofErr w:type="spellEnd"/>
      <w:r w:rsidRPr="001369FE">
        <w:rPr>
          <w:rFonts w:ascii="Times New Roman" w:hAnsi="Times New Roman" w:cs="Times New Roman"/>
          <w:color w:val="000000"/>
          <w:sz w:val="24"/>
          <w:szCs w:val="24"/>
        </w:rPr>
        <w:t xml:space="preserve">, 50 (4), 987. Available from </w:t>
      </w:r>
      <w:hyperlink r:id="rId86" w:history="1">
        <w:r w:rsidRPr="00B35FF0">
          <w:rPr>
            <w:rStyle w:val="Hyperlink"/>
            <w:rFonts w:ascii="Consolas" w:hAnsi="Consolas" w:cs="Times New Roman"/>
            <w:color w:val="auto"/>
            <w:sz w:val="20"/>
            <w:szCs w:val="20"/>
            <w:u w:val="none"/>
          </w:rPr>
          <w:t>https://doi.org/10.2307/1912773</w:t>
        </w:r>
      </w:hyperlink>
      <w:r w:rsidRPr="001369FE">
        <w:rPr>
          <w:rFonts w:ascii="Times New Roman" w:hAnsi="Times New Roman" w:cs="Times New Roman"/>
          <w:color w:val="000000"/>
          <w:sz w:val="24"/>
          <w:szCs w:val="24"/>
        </w:rPr>
        <w:t xml:space="preserve"> [Accessed 28 December 2022].</w:t>
      </w:r>
    </w:p>
    <w:p w14:paraId="35D4FB4E" w14:textId="3E4C43FA" w:rsidR="00E1102E" w:rsidRDefault="00E1102E" w:rsidP="00075BDC">
      <w:pPr>
        <w:spacing w:line="360" w:lineRule="auto"/>
        <w:rPr>
          <w:rFonts w:ascii="Times New Roman" w:eastAsia="Times New Roman" w:hAnsi="Times New Roman" w:cs="Times New Roman"/>
          <w:sz w:val="24"/>
          <w:szCs w:val="24"/>
        </w:rPr>
      </w:pPr>
      <w:bookmarkStart w:id="429" w:name="fischerref"/>
      <w:bookmarkEnd w:id="427"/>
      <w:bookmarkEnd w:id="428"/>
      <w:r w:rsidRPr="00371B20">
        <w:rPr>
          <w:rFonts w:ascii="Times New Roman" w:eastAsia="Times New Roman" w:hAnsi="Times New Roman" w:cs="Times New Roman"/>
          <w:sz w:val="24"/>
          <w:szCs w:val="24"/>
        </w:rPr>
        <w:t xml:space="preserve">Fischer, T. and Krauss, C. (2018). Deep learning with long short-term memory networks for financial market predictions. </w:t>
      </w:r>
      <w:r w:rsidRPr="00371B20">
        <w:rPr>
          <w:rFonts w:ascii="Times New Roman" w:eastAsia="Times New Roman" w:hAnsi="Times New Roman" w:cs="Times New Roman"/>
          <w:i/>
          <w:iCs/>
          <w:sz w:val="24"/>
          <w:szCs w:val="24"/>
        </w:rPr>
        <w:t>European Journal of Operational Research</w:t>
      </w:r>
      <w:r w:rsidRPr="00371B20">
        <w:rPr>
          <w:rFonts w:ascii="Times New Roman" w:eastAsia="Times New Roman" w:hAnsi="Times New Roman" w:cs="Times New Roman"/>
          <w:sz w:val="24"/>
          <w:szCs w:val="24"/>
        </w:rPr>
        <w:t xml:space="preserve">, 270 (2), 654–669. Available from </w:t>
      </w:r>
      <w:hyperlink r:id="rId87" w:history="1">
        <w:r w:rsidRPr="00371B20">
          <w:rPr>
            <w:rStyle w:val="Hyperlink"/>
            <w:rFonts w:ascii="Consolas" w:eastAsia="Times New Roman" w:hAnsi="Consolas" w:cs="Times New Roman"/>
            <w:color w:val="auto"/>
            <w:sz w:val="20"/>
            <w:szCs w:val="20"/>
            <w:u w:val="none"/>
          </w:rPr>
          <w:t>https://doi.org/10.1016/j.ejor.2017.11.054</w:t>
        </w:r>
      </w:hyperlink>
      <w:r w:rsidRPr="00371B20">
        <w:rPr>
          <w:rFonts w:ascii="Times New Roman" w:eastAsia="Times New Roman" w:hAnsi="Times New Roman" w:cs="Times New Roman"/>
          <w:sz w:val="24"/>
          <w:szCs w:val="24"/>
        </w:rPr>
        <w:t xml:space="preserve"> [Accessed 14 February 2023].</w:t>
      </w:r>
      <w:bookmarkEnd w:id="429"/>
    </w:p>
    <w:p w14:paraId="46B9A8B1" w14:textId="26886862" w:rsidR="00E1102E" w:rsidRPr="00EE1E30" w:rsidRDefault="00E1102E" w:rsidP="00075BDC">
      <w:pPr>
        <w:spacing w:line="360" w:lineRule="auto"/>
        <w:rPr>
          <w:rFonts w:ascii="Times New Roman" w:eastAsia="Times New Roman" w:hAnsi="Times New Roman" w:cs="Times New Roman"/>
          <w:sz w:val="24"/>
          <w:szCs w:val="24"/>
        </w:rPr>
      </w:pPr>
      <w:bookmarkStart w:id="430" w:name="fleischerref"/>
      <w:r>
        <w:rPr>
          <w:rFonts w:ascii="Times New Roman Regular" w:hAnsi="Times New Roman Regular" w:cs="Times New Roman Regular"/>
          <w:sz w:val="24"/>
          <w:szCs w:val="24"/>
        </w:rPr>
        <w:t xml:space="preserve">Fleischer, J.P. et al. (2022). Time Series Analysis of Cryptocurrency Prices Using Long Short-Term Memory. </w:t>
      </w:r>
      <w:r>
        <w:rPr>
          <w:rFonts w:ascii="Times New Roman Regular" w:hAnsi="Times New Roman Regular" w:cs="Times New Roman Regular"/>
          <w:i/>
          <w:iCs/>
          <w:sz w:val="24"/>
          <w:szCs w:val="24"/>
        </w:rPr>
        <w:t>Algorithms</w:t>
      </w:r>
      <w:r>
        <w:rPr>
          <w:rFonts w:ascii="Times New Roman Regular" w:hAnsi="Times New Roman Regular" w:cs="Times New Roman Regular"/>
          <w:sz w:val="24"/>
          <w:szCs w:val="24"/>
        </w:rPr>
        <w:t xml:space="preserve">, 15 (7), 230. Available from </w:t>
      </w:r>
      <w:hyperlink r:id="rId88" w:history="1">
        <w:r w:rsidRPr="00B37E93">
          <w:rPr>
            <w:rStyle w:val="Hyperlink"/>
            <w:rFonts w:ascii="Consolas" w:hAnsi="Consolas" w:cs="Times New Roman Regular"/>
            <w:color w:val="auto"/>
            <w:sz w:val="20"/>
            <w:szCs w:val="20"/>
            <w:u w:val="none"/>
          </w:rPr>
          <w:t>https://doi.org/10.3390/a15070230</w:t>
        </w:r>
      </w:hyperlink>
      <w:r>
        <w:rPr>
          <w:rFonts w:ascii="Times New Roman Regular" w:hAnsi="Times New Roman Regular" w:cs="Times New Roman Regular"/>
          <w:sz w:val="24"/>
          <w:szCs w:val="24"/>
        </w:rPr>
        <w:t xml:space="preserve"> [Accessed 26 September 2022].</w:t>
      </w:r>
      <w:bookmarkEnd w:id="430"/>
    </w:p>
    <w:p w14:paraId="5B896178" w14:textId="13A4A3C9" w:rsidR="00E1102E" w:rsidRPr="00C83CD7" w:rsidRDefault="00E1102E" w:rsidP="00075BDC">
      <w:pPr>
        <w:spacing w:line="360" w:lineRule="auto"/>
        <w:rPr>
          <w:rFonts w:ascii="Times New Roman Regular" w:hAnsi="Times New Roman Regular" w:cs="Times New Roman Regular" w:hint="eastAsia"/>
          <w:sz w:val="24"/>
          <w:szCs w:val="24"/>
        </w:rPr>
      </w:pPr>
      <w:bookmarkStart w:id="431" w:name="cryptofortuneref"/>
      <w:r>
        <w:rPr>
          <w:rFonts w:ascii="Times New Roman" w:hAnsi="Times New Roman" w:cs="Times New Roman"/>
          <w:sz w:val="24"/>
          <w:szCs w:val="24"/>
        </w:rPr>
        <w:t xml:space="preserve">Fortune Business Insights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Cryptocurrency Market Size, Growth &amp; Trends | Forecast [2028].</w:t>
      </w:r>
      <w:r>
        <w:rPr>
          <w:rFonts w:ascii="Times New Roman" w:hAnsi="Times New Roman" w:cs="Times New Roman"/>
          <w:sz w:val="24"/>
          <w:szCs w:val="24"/>
        </w:rPr>
        <w:t xml:space="preserve"> </w:t>
      </w:r>
      <w:r w:rsidRPr="00CE07FB">
        <w:rPr>
          <w:rFonts w:ascii="Times New Roman" w:hAnsi="Times New Roman" w:cs="Times New Roman"/>
          <w:i/>
          <w:iCs/>
          <w:sz w:val="24"/>
          <w:szCs w:val="24"/>
        </w:rPr>
        <w:t>Fortune Business Insights</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Available from </w:t>
      </w:r>
      <w:hyperlink r:id="rId89" w:history="1">
        <w:r w:rsidRPr="00B31831">
          <w:rPr>
            <w:rStyle w:val="Hyperlink"/>
            <w:rFonts w:ascii="Consolas" w:hAnsi="Consolas" w:cs="Times New Roman"/>
            <w:color w:val="auto"/>
            <w:sz w:val="20"/>
            <w:szCs w:val="20"/>
            <w:u w:val="none"/>
          </w:rPr>
          <w:t>https://www.fortunebusinessinsights.com/industry-reports/cryptocurrency-market-100149</w:t>
        </w:r>
      </w:hyperlink>
      <w:r w:rsidRPr="00334293">
        <w:rPr>
          <w:rFonts w:ascii="Times New Roman" w:hAnsi="Times New Roman" w:cs="Times New Roman"/>
          <w:sz w:val="24"/>
          <w:szCs w:val="24"/>
        </w:rPr>
        <w:t xml:space="preserve"> [Accessed 23 October 2022].</w:t>
      </w:r>
    </w:p>
    <w:p w14:paraId="406D2A43" w14:textId="69D4260C" w:rsidR="00E1102E" w:rsidRDefault="00E1102E" w:rsidP="00075BDC">
      <w:pPr>
        <w:spacing w:line="360" w:lineRule="auto"/>
        <w:rPr>
          <w:rFonts w:ascii="Times New Roman Regular" w:hAnsi="Times New Roman Regular" w:cs="Times New Roman Regular" w:hint="eastAsia"/>
          <w:sz w:val="24"/>
          <w:szCs w:val="24"/>
        </w:rPr>
      </w:pPr>
      <w:bookmarkStart w:id="432" w:name="funahashiref"/>
      <w:bookmarkEnd w:id="431"/>
      <w:proofErr w:type="spellStart"/>
      <w:r>
        <w:rPr>
          <w:rFonts w:ascii="Times New Roman Regular" w:hAnsi="Times New Roman Regular" w:cs="Times New Roman Regular"/>
          <w:sz w:val="24"/>
          <w:szCs w:val="24"/>
        </w:rPr>
        <w:t>Funahashi</w:t>
      </w:r>
      <w:proofErr w:type="spellEnd"/>
      <w:r>
        <w:rPr>
          <w:rFonts w:ascii="Times New Roman Regular" w:hAnsi="Times New Roman Regular" w:cs="Times New Roman Regular"/>
          <w:sz w:val="24"/>
          <w:szCs w:val="24"/>
        </w:rPr>
        <w:t xml:space="preserve">, K. and Nakamura, Y. (1993). Approximation of dynamical systems by continuous time recurrent neural networks. </w:t>
      </w:r>
      <w:r>
        <w:rPr>
          <w:rFonts w:ascii="Times New Roman Regular" w:hAnsi="Times New Roman Regular" w:cs="Times New Roman Regular"/>
          <w:i/>
          <w:iCs/>
          <w:sz w:val="24"/>
          <w:szCs w:val="24"/>
        </w:rPr>
        <w:t>Neural Networks</w:t>
      </w:r>
      <w:r>
        <w:rPr>
          <w:rFonts w:ascii="Times New Roman Regular" w:hAnsi="Times New Roman Regular" w:cs="Times New Roman Regular"/>
          <w:sz w:val="24"/>
          <w:szCs w:val="24"/>
        </w:rPr>
        <w:t xml:space="preserve">, 6 (6), 801–806. Available from </w:t>
      </w:r>
      <w:hyperlink r:id="rId90" w:history="1">
        <w:r w:rsidRPr="0094383B">
          <w:rPr>
            <w:rStyle w:val="Hyperlink"/>
            <w:rFonts w:ascii="Consolas" w:hAnsi="Consolas" w:cs="Times New Roman Regular"/>
            <w:color w:val="auto"/>
            <w:sz w:val="20"/>
            <w:szCs w:val="20"/>
            <w:u w:val="none"/>
          </w:rPr>
          <w:t>https://doi.org/10.1016/S0893-6080(05)80125-X</w:t>
        </w:r>
      </w:hyperlink>
      <w:r>
        <w:rPr>
          <w:rFonts w:ascii="Times New Roman Regular" w:hAnsi="Times New Roman Regular" w:cs="Times New Roman Regular"/>
          <w:sz w:val="24"/>
          <w:szCs w:val="24"/>
        </w:rPr>
        <w:t xml:space="preserve"> [Accessed 14 October 2022].</w:t>
      </w:r>
    </w:p>
    <w:p w14:paraId="36FB14DF" w14:textId="77777777" w:rsidR="00E1102E" w:rsidRPr="00334293" w:rsidRDefault="00E1102E" w:rsidP="00075BDC">
      <w:pPr>
        <w:spacing w:line="360" w:lineRule="auto"/>
        <w:rPr>
          <w:rFonts w:ascii="Times New Roman" w:hAnsi="Times New Roman" w:cs="Times New Roman"/>
          <w:color w:val="000000"/>
          <w:sz w:val="24"/>
          <w:szCs w:val="24"/>
        </w:rPr>
      </w:pPr>
      <w:bookmarkStart w:id="433" w:name="arimaref"/>
      <w:bookmarkEnd w:id="432"/>
      <w:r w:rsidRPr="00124A60">
        <w:rPr>
          <w:rFonts w:ascii="Times New Roman" w:hAnsi="Times New Roman" w:cs="Times New Roman"/>
          <w:color w:val="000000"/>
          <w:sz w:val="24"/>
          <w:szCs w:val="24"/>
        </w:rPr>
        <w:t xml:space="preserve">G. E. Box, G. M. Jenkins, G. C. </w:t>
      </w:r>
      <w:proofErr w:type="spellStart"/>
      <w:r w:rsidRPr="00124A60">
        <w:rPr>
          <w:rFonts w:ascii="Times New Roman" w:hAnsi="Times New Roman" w:cs="Times New Roman"/>
          <w:color w:val="000000"/>
          <w:sz w:val="24"/>
          <w:szCs w:val="24"/>
        </w:rPr>
        <w:t>Reinsel</w:t>
      </w:r>
      <w:proofErr w:type="spellEnd"/>
      <w:r w:rsidRPr="00124A60">
        <w:rPr>
          <w:rFonts w:ascii="Times New Roman" w:hAnsi="Times New Roman" w:cs="Times New Roman"/>
          <w:color w:val="000000"/>
          <w:sz w:val="24"/>
          <w:szCs w:val="24"/>
        </w:rPr>
        <w:t xml:space="preserve">, and G. M. </w:t>
      </w:r>
      <w:proofErr w:type="spellStart"/>
      <w:r w:rsidRPr="00124A60">
        <w:rPr>
          <w:rFonts w:ascii="Times New Roman" w:hAnsi="Times New Roman" w:cs="Times New Roman"/>
          <w:color w:val="000000"/>
          <w:sz w:val="24"/>
          <w:szCs w:val="24"/>
        </w:rPr>
        <w:t>Ljung</w:t>
      </w:r>
      <w:proofErr w:type="spellEnd"/>
      <w:r w:rsidRPr="00124A60">
        <w:rPr>
          <w:rFonts w:ascii="Times New Roman" w:hAnsi="Times New Roman" w:cs="Times New Roman"/>
          <w:color w:val="000000"/>
          <w:sz w:val="24"/>
          <w:szCs w:val="24"/>
        </w:rPr>
        <w:t>, Time series analysis: forecasting and control (John Wiley &amp; Sons, 2015).</w:t>
      </w:r>
    </w:p>
    <w:p w14:paraId="595C8241" w14:textId="337017BA" w:rsidR="00E1102E" w:rsidRDefault="00E1102E" w:rsidP="00075BDC">
      <w:pPr>
        <w:spacing w:line="360" w:lineRule="auto"/>
        <w:rPr>
          <w:rFonts w:ascii="Times New Roman Regular" w:hAnsi="Times New Roman Regular" w:cs="Times New Roman Regular" w:hint="eastAsia"/>
          <w:sz w:val="24"/>
          <w:szCs w:val="24"/>
        </w:rPr>
      </w:pPr>
      <w:bookmarkStart w:id="434" w:name="anaiveisnotbadref"/>
      <w:bookmarkEnd w:id="433"/>
      <w:r>
        <w:rPr>
          <w:rFonts w:ascii="Times New Roman Regular" w:hAnsi="Times New Roman Regular" w:cs="Times New Roman Regular"/>
          <w:sz w:val="24"/>
          <w:szCs w:val="24"/>
        </w:rPr>
        <w:lastRenderedPageBreak/>
        <w:t>Gilliland, M.</w:t>
      </w:r>
      <w:r w:rsidRPr="005809A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(2014). A naive forecast is not necessarily bad. </w:t>
      </w:r>
      <w:r>
        <w:rPr>
          <w:rFonts w:ascii="Times New Roman Regular" w:hAnsi="Times New Roman Regular" w:cs="Times New Roman Regular"/>
          <w:i/>
          <w:iCs/>
          <w:sz w:val="24"/>
          <w:szCs w:val="24"/>
        </w:rPr>
        <w:t>The Business Forecasting Deal</w:t>
      </w:r>
      <w:r>
        <w:rPr>
          <w:rFonts w:ascii="Times New Roman Regular" w:hAnsi="Times New Roman Regular" w:cs="Times New Roman Regular"/>
          <w:sz w:val="24"/>
          <w:szCs w:val="24"/>
        </w:rPr>
        <w:t xml:space="preserve">. Available from </w:t>
      </w:r>
      <w:hyperlink r:id="rId91" w:history="1">
        <w:r w:rsidRPr="00941127">
          <w:rPr>
            <w:rStyle w:val="Hyperlink"/>
            <w:rFonts w:ascii="Consolas" w:hAnsi="Consolas" w:cs="Times New Roman Regular"/>
            <w:color w:val="auto"/>
            <w:sz w:val="20"/>
            <w:szCs w:val="20"/>
            <w:u w:val="none"/>
          </w:rPr>
          <w:t>https://blogs.sas.com/content/forecasting/2014/04/30/a-naive-forecast-is-not-necessarily-bad/</w:t>
        </w:r>
      </w:hyperlink>
      <w:r>
        <w:rPr>
          <w:rFonts w:ascii="Times New Roman Regular" w:hAnsi="Times New Roman Regular" w:cs="Times New Roman Regular"/>
          <w:sz w:val="24"/>
          <w:szCs w:val="24"/>
        </w:rPr>
        <w:t xml:space="preserve"> [Accessed 15 October 2022].</w:t>
      </w:r>
    </w:p>
    <w:p w14:paraId="4CFDF03F" w14:textId="500D60D1" w:rsidR="00E1102E" w:rsidRDefault="00E1102E" w:rsidP="00075BDC">
      <w:pPr>
        <w:spacing w:line="360" w:lineRule="auto"/>
        <w:rPr>
          <w:rFonts w:ascii="Times New Roman Regular" w:hAnsi="Times New Roman Regular" w:cs="Times New Roman Regular" w:hint="eastAsia"/>
          <w:sz w:val="24"/>
          <w:szCs w:val="24"/>
        </w:rPr>
      </w:pPr>
      <w:bookmarkStart w:id="435" w:name="hasani2020ref"/>
      <w:bookmarkEnd w:id="434"/>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(2020). Liquid Time-constant Networks. Available from </w:t>
      </w:r>
      <w:hyperlink r:id="rId92" w:history="1">
        <w:r w:rsidRPr="0094383B">
          <w:rPr>
            <w:rStyle w:val="Hyperlink"/>
            <w:rFonts w:ascii="Consolas" w:hAnsi="Consolas" w:cs="Times New Roman Regular"/>
            <w:color w:val="auto"/>
            <w:sz w:val="20"/>
            <w:szCs w:val="20"/>
            <w:u w:val="none"/>
          </w:rPr>
          <w:t>https://doi.org/10.48550/arXiv.2006.04439</w:t>
        </w:r>
      </w:hyperlink>
      <w:r>
        <w:rPr>
          <w:rFonts w:ascii="Times New Roman Regular" w:hAnsi="Times New Roman Regular" w:cs="Times New Roman Regular"/>
          <w:sz w:val="24"/>
          <w:szCs w:val="24"/>
        </w:rPr>
        <w:t xml:space="preserve"> [Accessed 25 September 2022].</w:t>
      </w:r>
    </w:p>
    <w:p w14:paraId="44F68BA9" w14:textId="659311DF" w:rsidR="00E1102E" w:rsidRDefault="00E1102E" w:rsidP="00075BDC">
      <w:pPr>
        <w:spacing w:line="360" w:lineRule="auto"/>
        <w:rPr>
          <w:rFonts w:ascii="Times New Roman Regular" w:hAnsi="Times New Roman Regular" w:cs="Times New Roman Regular" w:hint="eastAsia"/>
          <w:sz w:val="24"/>
          <w:szCs w:val="24"/>
        </w:rPr>
      </w:pPr>
      <w:bookmarkStart w:id="436" w:name="hasani2021ref"/>
      <w:bookmarkEnd w:id="435"/>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(2021). Liquid Neural Networks.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93" w:history="1">
        <w:r w:rsidRPr="0094383B">
          <w:rPr>
            <w:rStyle w:val="Hyperlink"/>
            <w:rFonts w:ascii="Consolas" w:hAnsi="Consolas" w:cs="Times New Roman Regular"/>
            <w:color w:val="auto"/>
            <w:sz w:val="20"/>
            <w:szCs w:val="20"/>
            <w:u w:val="none"/>
          </w:rPr>
          <w:t>https://www.youtube.com/watch?v=IlliqYiRhMU&amp;t=350s</w:t>
        </w:r>
      </w:hyperlink>
      <w:r>
        <w:rPr>
          <w:rFonts w:ascii="Times New Roman Regular" w:hAnsi="Times New Roman Regular" w:cs="Times New Roman Regular"/>
          <w:sz w:val="24"/>
          <w:szCs w:val="24"/>
        </w:rPr>
        <w:t>. [Accessed on 30 Sep. 2022].</w:t>
      </w:r>
    </w:p>
    <w:p w14:paraId="4158A604" w14:textId="5C7B4578" w:rsidR="00E1102E" w:rsidRDefault="00E1102E" w:rsidP="00075BDC">
      <w:pPr>
        <w:spacing w:line="360" w:lineRule="auto"/>
        <w:rPr>
          <w:rFonts w:ascii="Times New Roman Regular" w:hAnsi="Times New Roman Regular" w:cs="Times New Roman Regular" w:hint="eastAsia"/>
          <w:sz w:val="24"/>
          <w:szCs w:val="24"/>
        </w:rPr>
      </w:pPr>
      <w:bookmarkStart w:id="437" w:name="hochreiterref"/>
      <w:bookmarkEnd w:id="436"/>
      <w:proofErr w:type="spellStart"/>
      <w:r>
        <w:rPr>
          <w:rFonts w:ascii="Times New Roman Regular" w:hAnsi="Times New Roman Regular" w:cs="Times New Roman Regular"/>
          <w:sz w:val="24"/>
          <w:szCs w:val="24"/>
        </w:rPr>
        <w:t>Hochreiter</w:t>
      </w:r>
      <w:proofErr w:type="spellEnd"/>
      <w:r>
        <w:rPr>
          <w:rFonts w:ascii="Times New Roman Regular" w:hAnsi="Times New Roman Regular" w:cs="Times New Roman Regular"/>
          <w:sz w:val="24"/>
          <w:szCs w:val="24"/>
        </w:rPr>
        <w:t xml:space="preserve">, S. and </w:t>
      </w:r>
      <w:proofErr w:type="spellStart"/>
      <w:r>
        <w:rPr>
          <w:rFonts w:ascii="Times New Roman Regular" w:hAnsi="Times New Roman Regular" w:cs="Times New Roman Regular"/>
          <w:sz w:val="24"/>
          <w:szCs w:val="24"/>
        </w:rPr>
        <w:t>Schmidhuber</w:t>
      </w:r>
      <w:proofErr w:type="spellEnd"/>
      <w:r>
        <w:rPr>
          <w:rFonts w:ascii="Times New Roman Regular" w:hAnsi="Times New Roman Regular" w:cs="Times New Roman Regular"/>
          <w:sz w:val="24"/>
          <w:szCs w:val="24"/>
        </w:rPr>
        <w:t xml:space="preserve">, J. (1997). Long Short-Term Memory. </w:t>
      </w:r>
      <w:r>
        <w:rPr>
          <w:rFonts w:ascii="Times New Roman Regular" w:hAnsi="Times New Roman Regular" w:cs="Times New Roman Regular"/>
          <w:i/>
          <w:iCs/>
          <w:sz w:val="24"/>
          <w:szCs w:val="24"/>
        </w:rPr>
        <w:t>Neural Computation</w:t>
      </w:r>
      <w:r>
        <w:rPr>
          <w:rFonts w:ascii="Times New Roman Regular" w:hAnsi="Times New Roman Regular" w:cs="Times New Roman Regular"/>
          <w:sz w:val="24"/>
          <w:szCs w:val="24"/>
        </w:rPr>
        <w:t xml:space="preserve">, 9 (8), 1735–1780. Available from </w:t>
      </w:r>
      <w:hyperlink r:id="rId94" w:history="1">
        <w:r w:rsidRPr="0094383B">
          <w:rPr>
            <w:rStyle w:val="Hyperlink"/>
            <w:rFonts w:ascii="Consolas" w:hAnsi="Consolas" w:cs="Times New Roman Regular"/>
            <w:color w:val="auto"/>
            <w:sz w:val="20"/>
            <w:szCs w:val="20"/>
            <w:u w:val="none"/>
          </w:rPr>
          <w:t>https://doi.org/10.1162/neco.1997.9.8.1735</w:t>
        </w:r>
      </w:hyperlink>
      <w:r>
        <w:rPr>
          <w:rFonts w:ascii="Times New Roman Regular" w:hAnsi="Times New Roman Regular" w:cs="Times New Roman Regular"/>
          <w:sz w:val="24"/>
          <w:szCs w:val="24"/>
        </w:rPr>
        <w:t xml:space="preserve"> [Accessed 25 September 2022].</w:t>
      </w:r>
    </w:p>
    <w:p w14:paraId="00E5B635" w14:textId="77777777" w:rsidR="00E1102E" w:rsidRPr="00334293" w:rsidRDefault="00E1102E" w:rsidP="00075BDC">
      <w:pPr>
        <w:spacing w:line="360" w:lineRule="auto"/>
        <w:rPr>
          <w:rFonts w:ascii="Times New Roman" w:hAnsi="Times New Roman" w:cs="Times New Roman"/>
          <w:color w:val="000000"/>
          <w:sz w:val="24"/>
          <w:szCs w:val="24"/>
        </w:rPr>
      </w:pPr>
      <w:bookmarkStart w:id="438" w:name="huttovaderref"/>
      <w:bookmarkEnd w:id="437"/>
      <w:r w:rsidRPr="00334293">
        <w:rPr>
          <w:rFonts w:ascii="Times New Roman" w:hAnsi="Times New Roman" w:cs="Times New Roman"/>
          <w:color w:val="000000"/>
          <w:sz w:val="24"/>
          <w:szCs w:val="24"/>
        </w:rPr>
        <w:t xml:space="preserve">Hutto, C., &amp; Gilbert, E. (2014). VADER: A Parsimonious Rule-Based Model for Sentiment Analysis of social media Text. </w:t>
      </w:r>
      <w:r w:rsidRPr="00334293">
        <w:rPr>
          <w:rFonts w:ascii="Times New Roman" w:hAnsi="Times New Roman" w:cs="Times New Roman"/>
          <w:i/>
          <w:iCs/>
          <w:color w:val="000000"/>
          <w:sz w:val="24"/>
          <w:szCs w:val="24"/>
        </w:rPr>
        <w:t>Proceedings of the International AAAI Conference on Web and social media</w:t>
      </w:r>
      <w:r w:rsidRPr="00334293">
        <w:rPr>
          <w:rFonts w:ascii="Times New Roman" w:hAnsi="Times New Roman" w:cs="Times New Roman"/>
          <w:color w:val="000000"/>
          <w:sz w:val="24"/>
          <w:szCs w:val="24"/>
        </w:rPr>
        <w:t>, 8(1), 216-225</w:t>
      </w:r>
    </w:p>
    <w:p w14:paraId="078BBF10" w14:textId="77777777" w:rsidR="00E1102E" w:rsidRPr="00334293" w:rsidRDefault="00E1102E" w:rsidP="00075BDC">
      <w:pPr>
        <w:spacing w:line="360" w:lineRule="auto"/>
        <w:rPr>
          <w:rFonts w:ascii="Times New Roman" w:hAnsi="Times New Roman" w:cs="Times New Roman"/>
          <w:color w:val="000000"/>
          <w:sz w:val="24"/>
          <w:szCs w:val="24"/>
        </w:rPr>
      </w:pPr>
      <w:bookmarkStart w:id="439" w:name="hyndman2006ref"/>
      <w:bookmarkEnd w:id="438"/>
      <w:r w:rsidRPr="00334293">
        <w:rPr>
          <w:rFonts w:ascii="Times New Roman" w:hAnsi="Times New Roman" w:cs="Times New Roman"/>
          <w:color w:val="000000"/>
          <w:sz w:val="24"/>
          <w:szCs w:val="24"/>
        </w:rPr>
        <w:t xml:space="preserve">Hyndman, R. J., &amp; Koehler, A. B. (2006). Another look at measures of forecast accuracy. </w:t>
      </w:r>
      <w:r w:rsidRPr="00334293">
        <w:rPr>
          <w:rFonts w:ascii="Times New Roman" w:hAnsi="Times New Roman" w:cs="Times New Roman"/>
          <w:i/>
          <w:iCs/>
          <w:color w:val="000000"/>
          <w:sz w:val="24"/>
          <w:szCs w:val="24"/>
        </w:rPr>
        <w:t>International Journal of Forecasting</w:t>
      </w:r>
      <w:r w:rsidRPr="00334293">
        <w:rPr>
          <w:rFonts w:ascii="Times New Roman" w:hAnsi="Times New Roman" w:cs="Times New Roman"/>
          <w:color w:val="000000"/>
          <w:sz w:val="24"/>
          <w:szCs w:val="24"/>
        </w:rPr>
        <w:t>, 22(4), 679–688</w:t>
      </w:r>
    </w:p>
    <w:p w14:paraId="172D77F2" w14:textId="24976BC1" w:rsidR="00E1102E" w:rsidRPr="00334293" w:rsidRDefault="00E1102E" w:rsidP="00075BDC">
      <w:pPr>
        <w:spacing w:line="360" w:lineRule="auto"/>
        <w:rPr>
          <w:rFonts w:ascii="Times New Roman" w:hAnsi="Times New Roman" w:cs="Times New Roman"/>
          <w:sz w:val="24"/>
          <w:szCs w:val="24"/>
        </w:rPr>
      </w:pPr>
      <w:bookmarkStart w:id="440" w:name="hyndman2021ref"/>
      <w:bookmarkEnd w:id="439"/>
      <w:r w:rsidRPr="00334293">
        <w:rPr>
          <w:rFonts w:ascii="Times New Roman" w:hAnsi="Times New Roman" w:cs="Times New Roman"/>
          <w:sz w:val="24"/>
          <w:szCs w:val="24"/>
        </w:rPr>
        <w:t xml:space="preserve">Hyndman, R.J., &amp; </w:t>
      </w:r>
      <w:proofErr w:type="spellStart"/>
      <w:r w:rsidRPr="00334293">
        <w:rPr>
          <w:rFonts w:ascii="Times New Roman" w:hAnsi="Times New Roman" w:cs="Times New Roman"/>
          <w:sz w:val="24"/>
          <w:szCs w:val="24"/>
        </w:rPr>
        <w:t>Athanasopoulos</w:t>
      </w:r>
      <w:proofErr w:type="spellEnd"/>
      <w:r w:rsidRPr="00334293">
        <w:rPr>
          <w:rFonts w:ascii="Times New Roman" w:hAnsi="Times New Roman" w:cs="Times New Roman"/>
          <w:sz w:val="24"/>
          <w:szCs w:val="24"/>
        </w:rPr>
        <w:t xml:space="preserve">, G. (2021). </w:t>
      </w:r>
      <w:r w:rsidRPr="00334293">
        <w:rPr>
          <w:rFonts w:ascii="Times New Roman" w:hAnsi="Times New Roman" w:cs="Times New Roman"/>
          <w:i/>
          <w:iCs/>
          <w:sz w:val="24"/>
          <w:szCs w:val="24"/>
        </w:rPr>
        <w:t>Forecasting: principles and practice</w:t>
      </w:r>
      <w:r w:rsidRPr="00334293">
        <w:rPr>
          <w:rFonts w:ascii="Times New Roman" w:hAnsi="Times New Roman" w:cs="Times New Roman"/>
          <w:sz w:val="24"/>
          <w:szCs w:val="24"/>
        </w:rPr>
        <w:t xml:space="preserve">, 3rd edition, </w:t>
      </w:r>
      <w:proofErr w:type="spellStart"/>
      <w:r w:rsidRPr="00334293">
        <w:rPr>
          <w:rFonts w:ascii="Times New Roman" w:hAnsi="Times New Roman" w:cs="Times New Roman"/>
          <w:sz w:val="24"/>
          <w:szCs w:val="24"/>
        </w:rPr>
        <w:t>OTexts</w:t>
      </w:r>
      <w:proofErr w:type="spellEnd"/>
      <w:r w:rsidRPr="00334293">
        <w:rPr>
          <w:rFonts w:ascii="Times New Roman" w:hAnsi="Times New Roman" w:cs="Times New Roman"/>
          <w:sz w:val="24"/>
          <w:szCs w:val="24"/>
        </w:rPr>
        <w:t xml:space="preserve">: Melbourne, Australia. Available from </w:t>
      </w:r>
      <w:hyperlink r:id="rId95" w:history="1">
        <w:r w:rsidRPr="00B35FF0">
          <w:rPr>
            <w:rStyle w:val="Hyperlink"/>
            <w:rFonts w:ascii="Consolas" w:hAnsi="Consolas" w:cs="Times New Roman"/>
            <w:color w:val="auto"/>
            <w:sz w:val="20"/>
            <w:szCs w:val="20"/>
            <w:u w:val="none"/>
          </w:rPr>
          <w:t>https://otexts.com/fpp3/</w:t>
        </w:r>
      </w:hyperlink>
      <w:r w:rsidRPr="00334293">
        <w:rPr>
          <w:rFonts w:ascii="Times New Roman" w:hAnsi="Times New Roman" w:cs="Times New Roman"/>
          <w:sz w:val="24"/>
          <w:szCs w:val="24"/>
        </w:rPr>
        <w:t>. [Accessed on 30 Sep. 2022].</w:t>
      </w:r>
    </w:p>
    <w:p w14:paraId="465F478F" w14:textId="03AF6509" w:rsidR="00E1102E" w:rsidRPr="00F700F0" w:rsidRDefault="00E1102E" w:rsidP="00075BDC">
      <w:pPr>
        <w:spacing w:line="360" w:lineRule="auto"/>
        <w:rPr>
          <w:rFonts w:ascii="Times New Roman" w:hAnsi="Times New Roman" w:cs="Times New Roman"/>
          <w:sz w:val="24"/>
          <w:szCs w:val="24"/>
        </w:rPr>
      </w:pPr>
      <w:bookmarkStart w:id="441" w:name="pythonvsrref"/>
      <w:bookmarkEnd w:id="440"/>
      <w:r>
        <w:rPr>
          <w:rFonts w:ascii="Times New Roman" w:hAnsi="Times New Roman" w:cs="Times New Roman"/>
          <w:sz w:val="24"/>
          <w:szCs w:val="24"/>
        </w:rPr>
        <w:t xml:space="preserve">IBM Cloud Team </w:t>
      </w:r>
      <w:r w:rsidRPr="00F700F0">
        <w:rPr>
          <w:rFonts w:ascii="Times New Roman" w:hAnsi="Times New Roman" w:cs="Times New Roman"/>
          <w:sz w:val="24"/>
          <w:szCs w:val="24"/>
        </w:rPr>
        <w:t>(2021)</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Python vs. R: What’s the Difference? </w:t>
      </w:r>
      <w:r>
        <w:rPr>
          <w:rFonts w:ascii="Times New Roman" w:hAnsi="Times New Roman" w:cs="Times New Roman"/>
          <w:i/>
          <w:iCs/>
          <w:sz w:val="24"/>
          <w:szCs w:val="24"/>
        </w:rPr>
        <w:t>IBM</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Available from </w:t>
      </w:r>
      <w:hyperlink r:id="rId96" w:history="1">
        <w:r w:rsidRPr="00BC1508">
          <w:rPr>
            <w:rStyle w:val="Hyperlink"/>
            <w:rFonts w:ascii="Consolas" w:hAnsi="Consolas" w:cs="Times New Roman"/>
            <w:color w:val="auto"/>
            <w:sz w:val="20"/>
            <w:szCs w:val="20"/>
            <w:u w:val="none"/>
          </w:rPr>
          <w:t>https://www.ibm.com/cloud/blog/python-vs-r</w:t>
        </w:r>
      </w:hyperlink>
      <w:r w:rsidRPr="00F700F0">
        <w:rPr>
          <w:rFonts w:ascii="Times New Roman" w:hAnsi="Times New Roman" w:cs="Times New Roman"/>
          <w:sz w:val="24"/>
          <w:szCs w:val="24"/>
        </w:rPr>
        <w:t xml:space="preserve"> [Accessed 18 October 2022].</w:t>
      </w:r>
    </w:p>
    <w:p w14:paraId="50490377" w14:textId="40B52CAF" w:rsidR="00E1102E" w:rsidRDefault="00E1102E" w:rsidP="00075BDC">
      <w:pPr>
        <w:spacing w:line="360" w:lineRule="auto"/>
        <w:rPr>
          <w:rFonts w:ascii="Times New Roman Regular" w:hAnsi="Times New Roman Regular" w:cs="Times New Roman Regular" w:hint="eastAsia"/>
          <w:sz w:val="24"/>
          <w:szCs w:val="24"/>
        </w:rPr>
      </w:pPr>
      <w:bookmarkStart w:id="442" w:name="flaskvsdjangoref"/>
      <w:bookmarkEnd w:id="441"/>
      <w:proofErr w:type="spellStart"/>
      <w:r w:rsidRPr="000C238C">
        <w:rPr>
          <w:rFonts w:ascii="Times New Roman Regular" w:hAnsi="Times New Roman Regular" w:cs="Times New Roman Regular"/>
          <w:sz w:val="24"/>
          <w:szCs w:val="24"/>
        </w:rPr>
        <w:t>InterviewBit</w:t>
      </w:r>
      <w:proofErr w:type="spellEnd"/>
      <w:r w:rsidRPr="000C238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(2021). Flask Vs Django: Which Python Framework to Choose? </w:t>
      </w:r>
      <w:proofErr w:type="spellStart"/>
      <w:r>
        <w:rPr>
          <w:rFonts w:ascii="Times New Roman Regular" w:hAnsi="Times New Roman Regular" w:cs="Times New Roman Regular"/>
          <w:i/>
          <w:iCs/>
          <w:sz w:val="24"/>
          <w:szCs w:val="24"/>
        </w:rPr>
        <w:t>InterviewBit</w:t>
      </w:r>
      <w:proofErr w:type="spellEnd"/>
      <w:r>
        <w:rPr>
          <w:rFonts w:ascii="Times New Roman Regular" w:hAnsi="Times New Roman Regular" w:cs="Times New Roman Regular"/>
          <w:sz w:val="24"/>
          <w:szCs w:val="24"/>
        </w:rPr>
        <w:t xml:space="preserve">. Available from </w:t>
      </w:r>
      <w:hyperlink r:id="rId97" w:history="1">
        <w:r w:rsidRPr="0011102C">
          <w:rPr>
            <w:rStyle w:val="Hyperlink"/>
            <w:rFonts w:ascii="Consolas" w:hAnsi="Consolas" w:cs="Times New Roman Regular"/>
            <w:color w:val="auto"/>
            <w:sz w:val="20"/>
            <w:szCs w:val="20"/>
            <w:u w:val="none"/>
          </w:rPr>
          <w:t>https://www.interviewbit.com/blog/flask-vs-django/</w:t>
        </w:r>
      </w:hyperlink>
      <w:r>
        <w:rPr>
          <w:rFonts w:ascii="Times New Roman Regular" w:hAnsi="Times New Roman Regular" w:cs="Times New Roman Regular"/>
          <w:sz w:val="24"/>
          <w:szCs w:val="24"/>
        </w:rPr>
        <w:t xml:space="preserve"> [Accessed 12 December 2022].</w:t>
      </w:r>
      <w:bookmarkEnd w:id="442"/>
    </w:p>
    <w:p w14:paraId="1C16CB8B" w14:textId="77777777" w:rsidR="00E1102E" w:rsidRPr="00334293" w:rsidRDefault="00E1102E" w:rsidP="00075BDC">
      <w:pPr>
        <w:spacing w:line="360" w:lineRule="auto"/>
        <w:rPr>
          <w:rFonts w:ascii="Times New Roman" w:hAnsi="Times New Roman" w:cs="Times New Roman"/>
          <w:sz w:val="24"/>
          <w:szCs w:val="24"/>
        </w:rPr>
      </w:pPr>
      <w:bookmarkStart w:id="443" w:name="kerrref"/>
      <w:r w:rsidRPr="00334293">
        <w:rPr>
          <w:rFonts w:ascii="Times New Roman" w:hAnsi="Times New Roman" w:cs="Times New Roman"/>
          <w:sz w:val="24"/>
          <w:szCs w:val="24"/>
        </w:rPr>
        <w:t xml:space="preserve">Kerr, J. (2018). How Can Legislators Protect Sport from the Integrity Threat Posed by Cryptocurrencies? </w:t>
      </w:r>
      <w:r w:rsidRPr="00334293">
        <w:rPr>
          <w:rFonts w:ascii="Times New Roman" w:hAnsi="Times New Roman" w:cs="Times New Roman"/>
          <w:i/>
          <w:iCs/>
          <w:sz w:val="24"/>
          <w:szCs w:val="24"/>
        </w:rPr>
        <w:t>The International Sports Law Journal</w:t>
      </w:r>
      <w:r w:rsidRPr="00334293">
        <w:rPr>
          <w:rFonts w:ascii="Times New Roman" w:hAnsi="Times New Roman" w:cs="Times New Roman"/>
          <w:sz w:val="24"/>
          <w:szCs w:val="24"/>
        </w:rPr>
        <w:t xml:space="preserve">, 18(1), 79–97. </w:t>
      </w:r>
    </w:p>
    <w:p w14:paraId="318B48C5" w14:textId="25C2CAE0" w:rsidR="00E1102E" w:rsidRDefault="00E1102E" w:rsidP="00075BDC">
      <w:pPr>
        <w:spacing w:line="360" w:lineRule="auto"/>
        <w:rPr>
          <w:rFonts w:ascii="Times New Roman Regular" w:hAnsi="Times New Roman Regular" w:cs="Times New Roman Regular" w:hint="eastAsia"/>
          <w:sz w:val="24"/>
          <w:szCs w:val="24"/>
        </w:rPr>
      </w:pPr>
      <w:bookmarkStart w:id="444" w:name="kervanciref"/>
      <w:bookmarkEnd w:id="443"/>
      <w:proofErr w:type="spellStart"/>
      <w:r>
        <w:rPr>
          <w:rFonts w:ascii="Times New Roman Regular" w:hAnsi="Times New Roman Regular" w:cs="Times New Roman Regular"/>
          <w:sz w:val="24"/>
          <w:szCs w:val="24"/>
        </w:rPr>
        <w:t>Kervanci</w:t>
      </w:r>
      <w:proofErr w:type="spellEnd"/>
      <w:r>
        <w:rPr>
          <w:rFonts w:ascii="Times New Roman Regular" w:hAnsi="Times New Roman Regular" w:cs="Times New Roman Regular"/>
          <w:sz w:val="24"/>
          <w:szCs w:val="24"/>
        </w:rPr>
        <w:t xml:space="preserve">, I. </w:t>
      </w:r>
      <w:proofErr w:type="spellStart"/>
      <w:r>
        <w:rPr>
          <w:rFonts w:ascii="Times New Roman Regular" w:hAnsi="Times New Roman Regular" w:cs="Times New Roman Regular"/>
          <w:sz w:val="24"/>
          <w:szCs w:val="24"/>
        </w:rPr>
        <w:t>sibel</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Akay</w:t>
      </w:r>
      <w:proofErr w:type="spellEnd"/>
      <w:r>
        <w:rPr>
          <w:rFonts w:ascii="Times New Roman Regular" w:hAnsi="Times New Roman Regular" w:cs="Times New Roman Regular"/>
          <w:sz w:val="24"/>
          <w:szCs w:val="24"/>
        </w:rPr>
        <w:t xml:space="preserve">, F. (2020). Review on Bitcoin Price Prediction Using Machine Learning and Statistical Methods. </w:t>
      </w:r>
      <w:proofErr w:type="spellStart"/>
      <w:r>
        <w:rPr>
          <w:rFonts w:ascii="Times New Roman Regular" w:hAnsi="Times New Roman Regular" w:cs="Times New Roman Regular"/>
          <w:i/>
          <w:iCs/>
          <w:sz w:val="24"/>
          <w:szCs w:val="24"/>
        </w:rPr>
        <w:t>Sakarya</w:t>
      </w:r>
      <w:proofErr w:type="spellEnd"/>
      <w:r>
        <w:rPr>
          <w:rFonts w:ascii="Times New Roman Regular" w:hAnsi="Times New Roman Regular" w:cs="Times New Roman Regular"/>
          <w:i/>
          <w:iCs/>
          <w:sz w:val="24"/>
          <w:szCs w:val="24"/>
        </w:rPr>
        <w:t xml:space="preserve"> University Journal of Computer and Information </w:t>
      </w:r>
      <w:r>
        <w:rPr>
          <w:rFonts w:ascii="Times New Roman Regular" w:hAnsi="Times New Roman Regular" w:cs="Times New Roman Regular"/>
          <w:i/>
          <w:iCs/>
          <w:sz w:val="24"/>
          <w:szCs w:val="24"/>
        </w:rPr>
        <w:lastRenderedPageBreak/>
        <w:t>Sciences</w:t>
      </w:r>
      <w:r>
        <w:rPr>
          <w:rFonts w:ascii="Times New Roman Regular" w:hAnsi="Times New Roman Regular" w:cs="Times New Roman Regular"/>
          <w:sz w:val="24"/>
          <w:szCs w:val="24"/>
        </w:rPr>
        <w:t xml:space="preserve">. Available from </w:t>
      </w:r>
      <w:hyperlink r:id="rId98" w:history="1">
        <w:r w:rsidRPr="0094383B">
          <w:rPr>
            <w:rStyle w:val="Hyperlink"/>
            <w:rFonts w:ascii="Consolas" w:hAnsi="Consolas" w:cs="Times New Roman Regular"/>
            <w:color w:val="auto"/>
            <w:sz w:val="20"/>
            <w:szCs w:val="20"/>
            <w:u w:val="none"/>
          </w:rPr>
          <w:t>https://doi.org/10.35377/saucis.03.03.774276</w:t>
        </w:r>
      </w:hyperlink>
      <w:r>
        <w:rPr>
          <w:rFonts w:ascii="Times New Roman Regular" w:hAnsi="Times New Roman Regular" w:cs="Times New Roman Regular"/>
          <w:sz w:val="24"/>
          <w:szCs w:val="24"/>
        </w:rPr>
        <w:t xml:space="preserve"> [Accessed 25 September 2022].</w:t>
      </w:r>
    </w:p>
    <w:p w14:paraId="47738D06" w14:textId="07CFEC36" w:rsidR="00E1102E" w:rsidRPr="00334293" w:rsidRDefault="00E1102E" w:rsidP="00075BDC">
      <w:pPr>
        <w:spacing w:line="360" w:lineRule="auto"/>
        <w:rPr>
          <w:rFonts w:ascii="Times New Roman" w:hAnsi="Times New Roman" w:cs="Times New Roman"/>
        </w:rPr>
      </w:pPr>
      <w:bookmarkStart w:id="445" w:name="kfirref"/>
      <w:bookmarkEnd w:id="444"/>
      <w:proofErr w:type="spellStart"/>
      <w:r w:rsidRPr="00334293">
        <w:rPr>
          <w:rFonts w:ascii="Times New Roman" w:hAnsi="Times New Roman" w:cs="Times New Roman"/>
        </w:rPr>
        <w:t>Kfir</w:t>
      </w:r>
      <w:proofErr w:type="spellEnd"/>
      <w:r w:rsidRPr="00334293">
        <w:rPr>
          <w:rFonts w:ascii="Times New Roman" w:hAnsi="Times New Roman" w:cs="Times New Roman"/>
        </w:rPr>
        <w:t xml:space="preserve">, I. </w:t>
      </w:r>
      <w:r w:rsidRPr="00334293">
        <w:rPr>
          <w:rFonts w:ascii="Times New Roman" w:hAnsi="Times New Roman" w:cs="Times New Roman"/>
          <w:sz w:val="24"/>
          <w:szCs w:val="24"/>
        </w:rPr>
        <w:t xml:space="preserve">(2020). Cryptocurrencies, national security, crime and terrorism. </w:t>
      </w:r>
      <w:r w:rsidRPr="00334293">
        <w:rPr>
          <w:rFonts w:ascii="Times New Roman" w:hAnsi="Times New Roman" w:cs="Times New Roman"/>
          <w:i/>
          <w:iCs/>
          <w:sz w:val="24"/>
          <w:szCs w:val="24"/>
        </w:rPr>
        <w:t>Comparative Strategy</w:t>
      </w:r>
      <w:r w:rsidRPr="00334293">
        <w:rPr>
          <w:rFonts w:ascii="Times New Roman" w:hAnsi="Times New Roman" w:cs="Times New Roman"/>
          <w:sz w:val="24"/>
          <w:szCs w:val="24"/>
        </w:rPr>
        <w:t xml:space="preserve">, 39 (2), 113–127. Available </w:t>
      </w:r>
      <w:r w:rsidRPr="00334293">
        <w:rPr>
          <w:rFonts w:ascii="Times New Roman" w:hAnsi="Times New Roman" w:cs="Times New Roman"/>
        </w:rPr>
        <w:t xml:space="preserve">from </w:t>
      </w:r>
      <w:hyperlink r:id="rId99" w:history="1">
        <w:r w:rsidRPr="00391781">
          <w:rPr>
            <w:rStyle w:val="Hyperlink"/>
            <w:rFonts w:ascii="Consolas" w:hAnsi="Consolas" w:cs="Times New Roman"/>
            <w:color w:val="auto"/>
            <w:sz w:val="20"/>
            <w:szCs w:val="20"/>
            <w:u w:val="none"/>
          </w:rPr>
          <w:t>https://doi.org/10.1080/01495933.2020.1718983</w:t>
        </w:r>
      </w:hyperlink>
      <w:r w:rsidRPr="00334293">
        <w:rPr>
          <w:rFonts w:ascii="Times New Roman" w:hAnsi="Times New Roman" w:cs="Times New Roman"/>
        </w:rPr>
        <w:t xml:space="preserve"> [Accessed 22 October 2022].</w:t>
      </w:r>
    </w:p>
    <w:p w14:paraId="36F608C1" w14:textId="413EFE3E" w:rsidR="00E1102E" w:rsidRPr="00334293" w:rsidRDefault="00E1102E" w:rsidP="00075BDC">
      <w:pPr>
        <w:spacing w:line="360" w:lineRule="auto"/>
        <w:rPr>
          <w:rFonts w:ascii="Times New Roman" w:hAnsi="Times New Roman" w:cs="Times New Roman"/>
          <w:color w:val="000000"/>
          <w:sz w:val="24"/>
          <w:szCs w:val="24"/>
        </w:rPr>
      </w:pPr>
      <w:bookmarkStart w:id="446" w:name="kim2019ref"/>
      <w:bookmarkEnd w:id="445"/>
      <w:r w:rsidRPr="00334293">
        <w:rPr>
          <w:rFonts w:ascii="Times New Roman" w:hAnsi="Times New Roman" w:cs="Times New Roman"/>
          <w:color w:val="000000"/>
          <w:sz w:val="24"/>
          <w:szCs w:val="24"/>
        </w:rPr>
        <w:t xml:space="preserve">Kim, M. et al. (2019). A Hybrid Neural Network Model for Power Demand Forecasting. </w:t>
      </w:r>
      <w:r w:rsidRPr="00334293">
        <w:rPr>
          <w:rFonts w:ascii="Times New Roman" w:hAnsi="Times New Roman" w:cs="Times New Roman"/>
          <w:i/>
          <w:iCs/>
          <w:color w:val="000000"/>
          <w:sz w:val="24"/>
          <w:szCs w:val="24"/>
        </w:rPr>
        <w:t>Energies</w:t>
      </w:r>
      <w:r w:rsidRPr="00334293">
        <w:rPr>
          <w:rFonts w:ascii="Times New Roman" w:hAnsi="Times New Roman" w:cs="Times New Roman"/>
          <w:color w:val="000000"/>
          <w:sz w:val="24"/>
          <w:szCs w:val="24"/>
        </w:rPr>
        <w:t xml:space="preserve">, 12 (5), 931. Available from </w:t>
      </w:r>
      <w:hyperlink r:id="rId100" w:history="1">
        <w:r w:rsidRPr="00B35FF0">
          <w:rPr>
            <w:rStyle w:val="Hyperlink"/>
            <w:rFonts w:ascii="Consolas" w:hAnsi="Consolas" w:cs="Times New Roman"/>
            <w:color w:val="auto"/>
            <w:sz w:val="20"/>
            <w:szCs w:val="20"/>
            <w:u w:val="none"/>
          </w:rPr>
          <w:t>https://doi.org/10.3390/en12050931</w:t>
        </w:r>
      </w:hyperlink>
      <w:r w:rsidRPr="00334293">
        <w:rPr>
          <w:rFonts w:ascii="Times New Roman" w:hAnsi="Times New Roman" w:cs="Times New Roman"/>
          <w:color w:val="000000"/>
          <w:sz w:val="24"/>
          <w:szCs w:val="24"/>
        </w:rPr>
        <w:t xml:space="preserve"> [Accessed 16 October 2022].</w:t>
      </w:r>
    </w:p>
    <w:p w14:paraId="17BAAB55" w14:textId="7817B35C" w:rsidR="00E1102E" w:rsidRPr="00334293" w:rsidRDefault="00E1102E" w:rsidP="00075BDC">
      <w:pPr>
        <w:spacing w:line="360" w:lineRule="auto"/>
        <w:rPr>
          <w:rFonts w:ascii="Times New Roman" w:hAnsi="Times New Roman" w:cs="Times New Roman"/>
          <w:color w:val="000000"/>
          <w:sz w:val="24"/>
          <w:szCs w:val="24"/>
        </w:rPr>
      </w:pPr>
      <w:bookmarkStart w:id="447" w:name="kim2016ref"/>
      <w:bookmarkEnd w:id="446"/>
      <w:r w:rsidRPr="00334293">
        <w:rPr>
          <w:rFonts w:ascii="Times New Roman" w:hAnsi="Times New Roman" w:cs="Times New Roman"/>
          <w:color w:val="000000"/>
          <w:sz w:val="24"/>
          <w:szCs w:val="24"/>
        </w:rPr>
        <w:t xml:space="preserve">Kim, Y.B. et al. (2016). Predicting Fluctuations in Cryptocurrency Transactions Based on User Comments and Replies.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11 (8), e0161197. Available from </w:t>
      </w:r>
      <w:hyperlink r:id="rId101" w:history="1">
        <w:r w:rsidRPr="004A5F62">
          <w:rPr>
            <w:rStyle w:val="Hyperlink"/>
            <w:rFonts w:ascii="Consolas" w:hAnsi="Consolas" w:cs="Times New Roman"/>
            <w:color w:val="auto"/>
            <w:sz w:val="20"/>
            <w:szCs w:val="20"/>
            <w:u w:val="none"/>
          </w:rPr>
          <w:t>https://doi.org/10.1371/journal.pone.0161197</w:t>
        </w:r>
      </w:hyperlink>
      <w:r w:rsidRPr="00334293">
        <w:rPr>
          <w:rFonts w:ascii="Times New Roman" w:hAnsi="Times New Roman" w:cs="Times New Roman"/>
          <w:color w:val="000000"/>
          <w:sz w:val="24"/>
          <w:szCs w:val="24"/>
        </w:rPr>
        <w:t xml:space="preserve"> [Accessed 16 October 2022].</w:t>
      </w:r>
    </w:p>
    <w:p w14:paraId="6F4B9FD6" w14:textId="45A06EA0" w:rsidR="00E1102E" w:rsidRPr="00334293" w:rsidRDefault="00E1102E" w:rsidP="00075BDC">
      <w:pPr>
        <w:spacing w:line="360" w:lineRule="auto"/>
        <w:rPr>
          <w:rFonts w:ascii="Times New Roman" w:hAnsi="Times New Roman" w:cs="Times New Roman"/>
          <w:color w:val="000000"/>
          <w:sz w:val="24"/>
          <w:szCs w:val="24"/>
        </w:rPr>
      </w:pPr>
      <w:bookmarkStart w:id="448" w:name="kuanref"/>
      <w:bookmarkEnd w:id="447"/>
      <w:proofErr w:type="spellStart"/>
      <w:r w:rsidRPr="00334293">
        <w:rPr>
          <w:rFonts w:ascii="Times New Roman" w:hAnsi="Times New Roman" w:cs="Times New Roman"/>
          <w:color w:val="000000"/>
          <w:sz w:val="24"/>
          <w:szCs w:val="24"/>
        </w:rPr>
        <w:t>Kuan</w:t>
      </w:r>
      <w:proofErr w:type="spellEnd"/>
      <w:r w:rsidRPr="00334293">
        <w:rPr>
          <w:rFonts w:ascii="Times New Roman" w:hAnsi="Times New Roman" w:cs="Times New Roman"/>
          <w:color w:val="000000"/>
          <w:sz w:val="24"/>
          <w:szCs w:val="24"/>
        </w:rPr>
        <w:t xml:space="preserve">, L. et al. (2017). Short-term electricity load forecasting method based on multilayered self-normalizing GRU network. </w:t>
      </w:r>
      <w:r w:rsidRPr="00334293">
        <w:rPr>
          <w:rFonts w:ascii="Times New Roman" w:hAnsi="Times New Roman" w:cs="Times New Roman"/>
          <w:i/>
          <w:iCs/>
          <w:color w:val="000000"/>
          <w:sz w:val="24"/>
          <w:szCs w:val="24"/>
        </w:rPr>
        <w:t>2017 IEEE Conference on Energy Internet and Energy System Integration</w:t>
      </w:r>
      <w:r w:rsidRPr="00334293">
        <w:rPr>
          <w:rFonts w:ascii="Times New Roman" w:hAnsi="Times New Roman" w:cs="Times New Roman"/>
          <w:color w:val="000000"/>
          <w:sz w:val="24"/>
          <w:szCs w:val="24"/>
        </w:rPr>
        <w:t xml:space="preserve"> (EI2). November 2017. Beijing: IEEE, 1–5. Available from </w:t>
      </w:r>
      <w:hyperlink r:id="rId102" w:history="1">
        <w:r w:rsidRPr="00B35FF0">
          <w:rPr>
            <w:rStyle w:val="Hyperlink"/>
            <w:rFonts w:ascii="Consolas" w:hAnsi="Consolas" w:cs="Times New Roman"/>
            <w:color w:val="auto"/>
            <w:sz w:val="20"/>
            <w:szCs w:val="20"/>
            <w:u w:val="none"/>
          </w:rPr>
          <w:t>https://doi.org/10.1109/EI2.2017.8245330</w:t>
        </w:r>
      </w:hyperlink>
      <w:r w:rsidRPr="00334293">
        <w:rPr>
          <w:rFonts w:ascii="Times New Roman" w:hAnsi="Times New Roman" w:cs="Times New Roman"/>
          <w:color w:val="000000"/>
          <w:sz w:val="24"/>
          <w:szCs w:val="24"/>
        </w:rPr>
        <w:t xml:space="preserve"> [Accessed 17 October 2022].</w:t>
      </w:r>
    </w:p>
    <w:p w14:paraId="433FCB47" w14:textId="1EB76765" w:rsidR="00E1102E" w:rsidRDefault="00E1102E" w:rsidP="00075BDC">
      <w:pPr>
        <w:spacing w:line="360" w:lineRule="auto"/>
        <w:rPr>
          <w:rFonts w:ascii="Times New Roman Regular" w:hAnsi="Times New Roman Regular" w:cs="Times New Roman Regular" w:hint="eastAsia"/>
          <w:sz w:val="24"/>
          <w:szCs w:val="24"/>
        </w:rPr>
      </w:pPr>
      <w:bookmarkStart w:id="449" w:name="pytorchvstensorflowref"/>
      <w:bookmarkEnd w:id="448"/>
      <w:proofErr w:type="spellStart"/>
      <w:r>
        <w:rPr>
          <w:rFonts w:ascii="Times New Roman Regular" w:hAnsi="Times New Roman Regular" w:cs="Times New Roman Regular"/>
          <w:sz w:val="24"/>
          <w:szCs w:val="24"/>
        </w:rPr>
        <w:t>Kurama</w:t>
      </w:r>
      <w:proofErr w:type="spellEnd"/>
      <w:r>
        <w:rPr>
          <w:rFonts w:ascii="Times New Roman Regular" w:hAnsi="Times New Roman Regular" w:cs="Times New Roman Regular"/>
          <w:sz w:val="24"/>
          <w:szCs w:val="24"/>
        </w:rPr>
        <w:t xml:space="preserve">, V. (2022). PyTorch vs. TensorFlow: 2022 Deep Learning Comparison | Built In. </w:t>
      </w:r>
      <w:r>
        <w:rPr>
          <w:rFonts w:ascii="Times New Roman Regular" w:hAnsi="Times New Roman Regular" w:cs="Times New Roman Regular"/>
          <w:i/>
          <w:iCs/>
          <w:sz w:val="24"/>
          <w:szCs w:val="24"/>
        </w:rPr>
        <w:t>Built In</w:t>
      </w:r>
      <w:r>
        <w:rPr>
          <w:rFonts w:ascii="Times New Roman Regular" w:hAnsi="Times New Roman Regular" w:cs="Times New Roman Regular"/>
          <w:sz w:val="24"/>
          <w:szCs w:val="24"/>
        </w:rPr>
        <w:t xml:space="preserve">. Available from </w:t>
      </w:r>
      <w:hyperlink r:id="rId103" w:history="1">
        <w:r w:rsidRPr="00432FED">
          <w:rPr>
            <w:rStyle w:val="Hyperlink"/>
            <w:rFonts w:ascii="Consolas" w:hAnsi="Consolas" w:cs="Times New Roman Regular"/>
            <w:color w:val="auto"/>
            <w:sz w:val="20"/>
            <w:szCs w:val="20"/>
            <w:u w:val="none"/>
          </w:rPr>
          <w:t>https://builtin.com/data-science/pytorch-vs-tensorflow</w:t>
        </w:r>
      </w:hyperlink>
      <w:r>
        <w:rPr>
          <w:rFonts w:ascii="Times New Roman Regular" w:hAnsi="Times New Roman Regular" w:cs="Times New Roman Regular"/>
          <w:sz w:val="24"/>
          <w:szCs w:val="24"/>
        </w:rPr>
        <w:t xml:space="preserve"> [Accessed 12 December 2022].</w:t>
      </w:r>
      <w:bookmarkEnd w:id="449"/>
    </w:p>
    <w:p w14:paraId="01664A6C" w14:textId="77777777" w:rsidR="00E1102E" w:rsidRDefault="00E1102E" w:rsidP="00075BDC">
      <w:pPr>
        <w:spacing w:line="360" w:lineRule="auto"/>
        <w:rPr>
          <w:rFonts w:ascii="Times New Roman Regular" w:hAnsi="Times New Roman Regular" w:cs="Times New Roman Regular" w:hint="eastAsia"/>
          <w:sz w:val="24"/>
          <w:szCs w:val="24"/>
        </w:rPr>
      </w:pPr>
      <w:bookmarkStart w:id="450" w:name="lapicqueref"/>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L. 1907. </w:t>
      </w:r>
      <w:proofErr w:type="spellStart"/>
      <w:r>
        <w:rPr>
          <w:rFonts w:ascii="Times New Roman Regular" w:hAnsi="Times New Roman Regular" w:cs="Times New Roman Regular"/>
          <w:sz w:val="24"/>
          <w:szCs w:val="24"/>
        </w:rPr>
        <w:t>Recherches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quantitatives</w:t>
      </w:r>
      <w:proofErr w:type="spellEnd"/>
      <w:r>
        <w:rPr>
          <w:rFonts w:ascii="Times New Roman Regular" w:hAnsi="Times New Roman Regular" w:cs="Times New Roman Regular"/>
          <w:sz w:val="24"/>
          <w:szCs w:val="24"/>
        </w:rPr>
        <w:t xml:space="preserve"> sur </w:t>
      </w:r>
      <w:proofErr w:type="spellStart"/>
      <w:r>
        <w:rPr>
          <w:rFonts w:ascii="Times New Roman Regular" w:hAnsi="Times New Roman Regular" w:cs="Times New Roman Regular"/>
          <w:sz w:val="24"/>
          <w:szCs w:val="24"/>
        </w:rPr>
        <w:t>l’excitation</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electrique</w:t>
      </w:r>
      <w:proofErr w:type="spellEnd"/>
      <w:r>
        <w:rPr>
          <w:rFonts w:ascii="Times New Roman Regular" w:hAnsi="Times New Roman Regular" w:cs="Times New Roman Regular"/>
          <w:sz w:val="24"/>
          <w:szCs w:val="24"/>
        </w:rPr>
        <w:t xml:space="preserve"> des nerfs </w:t>
      </w:r>
      <w:proofErr w:type="spellStart"/>
      <w:r>
        <w:rPr>
          <w:rFonts w:ascii="Times New Roman Regular" w:hAnsi="Times New Roman Regular" w:cs="Times New Roman Regular"/>
          <w:sz w:val="24"/>
          <w:szCs w:val="24"/>
        </w:rPr>
        <w:t>traitee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comme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une</w:t>
      </w:r>
      <w:proofErr w:type="spellEnd"/>
      <w:r>
        <w:rPr>
          <w:rFonts w:ascii="Times New Roman Regular" w:hAnsi="Times New Roman Regular" w:cs="Times New Roman Regular"/>
          <w:sz w:val="24"/>
          <w:szCs w:val="24"/>
        </w:rPr>
        <w:t xml:space="preserve"> polarization. </w:t>
      </w:r>
      <w:r>
        <w:rPr>
          <w:rFonts w:ascii="Times New Roman Regular" w:hAnsi="Times New Roman Regular" w:cs="Times New Roman Regular"/>
          <w:i/>
          <w:iCs/>
          <w:sz w:val="24"/>
          <w:szCs w:val="24"/>
        </w:rPr>
        <w:t xml:space="preserve">Journal de </w:t>
      </w:r>
      <w:proofErr w:type="spellStart"/>
      <w:r>
        <w:rPr>
          <w:rFonts w:ascii="Times New Roman Regular" w:hAnsi="Times New Roman Regular" w:cs="Times New Roman Regular"/>
          <w:i/>
          <w:iCs/>
          <w:sz w:val="24"/>
          <w:szCs w:val="24"/>
        </w:rPr>
        <w:t>Physiologie</w:t>
      </w:r>
      <w:proofErr w:type="spellEnd"/>
      <w:r>
        <w:rPr>
          <w:rFonts w:ascii="Times New Roman Regular" w:hAnsi="Times New Roman Regular" w:cs="Times New Roman Regular"/>
          <w:i/>
          <w:iCs/>
          <w:sz w:val="24"/>
          <w:szCs w:val="24"/>
        </w:rPr>
        <w:t xml:space="preserve"> et de </w:t>
      </w:r>
      <w:proofErr w:type="spellStart"/>
      <w:r>
        <w:rPr>
          <w:rFonts w:ascii="Times New Roman Regular" w:hAnsi="Times New Roman Regular" w:cs="Times New Roman Regular"/>
          <w:i/>
          <w:iCs/>
          <w:sz w:val="24"/>
          <w:szCs w:val="24"/>
        </w:rPr>
        <w:t>Pathologie</w:t>
      </w:r>
      <w:proofErr w:type="spellEnd"/>
      <w:r>
        <w:rPr>
          <w:rFonts w:ascii="Times New Roman Regular" w:hAnsi="Times New Roman Regular" w:cs="Times New Roman Regular"/>
          <w:i/>
          <w:iCs/>
          <w:sz w:val="24"/>
          <w:szCs w:val="24"/>
        </w:rPr>
        <w:t xml:space="preserve"> </w:t>
      </w:r>
      <w:proofErr w:type="spellStart"/>
      <w:r>
        <w:rPr>
          <w:rFonts w:ascii="Times New Roman Regular" w:hAnsi="Times New Roman Regular" w:cs="Times New Roman Regular"/>
          <w:i/>
          <w:iCs/>
          <w:sz w:val="24"/>
          <w:szCs w:val="24"/>
        </w:rPr>
        <w:t>Generalej</w:t>
      </w:r>
      <w:proofErr w:type="spellEnd"/>
      <w:r>
        <w:rPr>
          <w:rFonts w:ascii="Times New Roman Regular" w:hAnsi="Times New Roman Regular" w:cs="Times New Roman Regular"/>
          <w:sz w:val="24"/>
          <w:szCs w:val="24"/>
        </w:rPr>
        <w:t xml:space="preserve"> 9: 620–635.</w:t>
      </w:r>
      <w:bookmarkEnd w:id="450"/>
    </w:p>
    <w:p w14:paraId="4C41CCBA" w14:textId="7521333A" w:rsidR="00E1102E" w:rsidRPr="00334293" w:rsidRDefault="00E1102E" w:rsidP="00075BDC">
      <w:pPr>
        <w:spacing w:line="360" w:lineRule="auto"/>
        <w:rPr>
          <w:rFonts w:ascii="Times New Roman" w:hAnsi="Times New Roman" w:cs="Times New Roman"/>
          <w:color w:val="000000"/>
          <w:sz w:val="24"/>
          <w:szCs w:val="24"/>
        </w:rPr>
      </w:pPr>
      <w:bookmarkStart w:id="451" w:name="larabenitezref"/>
      <w:r w:rsidRPr="00334293">
        <w:rPr>
          <w:rFonts w:ascii="Times New Roman" w:hAnsi="Times New Roman" w:cs="Times New Roman"/>
          <w:color w:val="000000"/>
          <w:sz w:val="24"/>
          <w:szCs w:val="24"/>
        </w:rPr>
        <w:t xml:space="preserve">Lara-Benítez, P., Carranza-García, M. and </w:t>
      </w:r>
      <w:proofErr w:type="spellStart"/>
      <w:r w:rsidRPr="00334293">
        <w:rPr>
          <w:rFonts w:ascii="Times New Roman" w:hAnsi="Times New Roman" w:cs="Times New Roman"/>
          <w:color w:val="000000"/>
          <w:sz w:val="24"/>
          <w:szCs w:val="24"/>
        </w:rPr>
        <w:t>Riquelme</w:t>
      </w:r>
      <w:proofErr w:type="spellEnd"/>
      <w:r w:rsidRPr="00334293">
        <w:rPr>
          <w:rFonts w:ascii="Times New Roman" w:hAnsi="Times New Roman" w:cs="Times New Roman"/>
          <w:color w:val="000000"/>
          <w:sz w:val="24"/>
          <w:szCs w:val="24"/>
        </w:rPr>
        <w:t xml:space="preserve">, J.C. (2021). An Experimental Review on Deep Learning Architectures for Time Series Forecasting. </w:t>
      </w:r>
      <w:r w:rsidRPr="00334293">
        <w:rPr>
          <w:rFonts w:ascii="Times New Roman" w:hAnsi="Times New Roman" w:cs="Times New Roman"/>
          <w:i/>
          <w:iCs/>
          <w:color w:val="000000"/>
          <w:sz w:val="24"/>
          <w:szCs w:val="24"/>
        </w:rPr>
        <w:t>International Journal of Neural Systems</w:t>
      </w:r>
      <w:r w:rsidRPr="00334293">
        <w:rPr>
          <w:rFonts w:ascii="Times New Roman" w:hAnsi="Times New Roman" w:cs="Times New Roman"/>
          <w:color w:val="000000"/>
          <w:sz w:val="24"/>
          <w:szCs w:val="24"/>
        </w:rPr>
        <w:t xml:space="preserve">, 31 (03), 2130001. Available from </w:t>
      </w:r>
      <w:hyperlink r:id="rId104" w:history="1">
        <w:r w:rsidRPr="00B35FF0">
          <w:rPr>
            <w:rStyle w:val="Hyperlink"/>
            <w:rFonts w:ascii="Consolas" w:hAnsi="Consolas" w:cs="Times New Roman"/>
            <w:color w:val="auto"/>
            <w:sz w:val="20"/>
            <w:szCs w:val="20"/>
            <w:u w:val="none"/>
          </w:rPr>
          <w:t>https://doi.org/10.1142/S0129065721300011</w:t>
        </w:r>
      </w:hyperlink>
      <w:r w:rsidRPr="00334293">
        <w:rPr>
          <w:rFonts w:ascii="Times New Roman" w:hAnsi="Times New Roman" w:cs="Times New Roman"/>
          <w:color w:val="000000"/>
          <w:sz w:val="24"/>
          <w:szCs w:val="24"/>
        </w:rPr>
        <w:t xml:space="preserve"> [Accessed 16 October 2022].</w:t>
      </w:r>
    </w:p>
    <w:p w14:paraId="1357DDF5" w14:textId="31C59DDE" w:rsidR="00E1102E" w:rsidRPr="00334293" w:rsidRDefault="00E1102E" w:rsidP="00075BDC">
      <w:pPr>
        <w:spacing w:line="360" w:lineRule="auto"/>
        <w:rPr>
          <w:rFonts w:ascii="Times New Roman" w:hAnsi="Times New Roman" w:cs="Times New Roman"/>
          <w:color w:val="000000"/>
          <w:sz w:val="24"/>
          <w:szCs w:val="24"/>
        </w:rPr>
      </w:pPr>
      <w:bookmarkStart w:id="452" w:name="liawref"/>
      <w:bookmarkEnd w:id="451"/>
      <w:r w:rsidRPr="00334293">
        <w:rPr>
          <w:rFonts w:ascii="Times New Roman" w:hAnsi="Times New Roman" w:cs="Times New Roman"/>
          <w:color w:val="000000"/>
          <w:sz w:val="24"/>
          <w:szCs w:val="24"/>
        </w:rPr>
        <w:t xml:space="preserve">Li, A.W. and Bastos, G.S. (2020). Stock Market Forecasting Using Deep Learning and Technical Analysis: A Systematic Review. </w:t>
      </w:r>
      <w:r w:rsidRPr="00334293">
        <w:rPr>
          <w:rFonts w:ascii="Times New Roman" w:hAnsi="Times New Roman" w:cs="Times New Roman"/>
          <w:i/>
          <w:iCs/>
          <w:color w:val="000000"/>
          <w:sz w:val="24"/>
          <w:szCs w:val="24"/>
        </w:rPr>
        <w:t>IEEE Access</w:t>
      </w:r>
      <w:r w:rsidRPr="00334293">
        <w:rPr>
          <w:rFonts w:ascii="Times New Roman" w:hAnsi="Times New Roman" w:cs="Times New Roman"/>
          <w:color w:val="000000"/>
          <w:sz w:val="24"/>
          <w:szCs w:val="24"/>
        </w:rPr>
        <w:t xml:space="preserve">, 8, 185232–185242. Available from </w:t>
      </w:r>
      <w:hyperlink r:id="rId105" w:history="1">
        <w:r w:rsidRPr="00B35FF0">
          <w:rPr>
            <w:rStyle w:val="Hyperlink"/>
            <w:rFonts w:ascii="Consolas" w:hAnsi="Consolas" w:cs="Times New Roman"/>
            <w:color w:val="auto"/>
            <w:sz w:val="20"/>
            <w:szCs w:val="20"/>
            <w:u w:val="none"/>
          </w:rPr>
          <w:t>https://doi.org/10.1109/ACCESS.2020.3030226</w:t>
        </w:r>
      </w:hyperlink>
      <w:r w:rsidRPr="00334293">
        <w:rPr>
          <w:rFonts w:ascii="Times New Roman" w:hAnsi="Times New Roman" w:cs="Times New Roman"/>
          <w:color w:val="000000"/>
          <w:sz w:val="24"/>
          <w:szCs w:val="24"/>
        </w:rPr>
        <w:t xml:space="preserve"> [Accessed 16 October 2022].</w:t>
      </w:r>
    </w:p>
    <w:p w14:paraId="2CEAAB8A" w14:textId="6C26FD74" w:rsidR="00E1102E" w:rsidRPr="00334293" w:rsidRDefault="00E1102E" w:rsidP="00075BDC">
      <w:pPr>
        <w:spacing w:line="360" w:lineRule="auto"/>
        <w:rPr>
          <w:rFonts w:ascii="Times New Roman" w:hAnsi="Times New Roman" w:cs="Times New Roman"/>
          <w:color w:val="000000"/>
          <w:sz w:val="24"/>
          <w:szCs w:val="24"/>
        </w:rPr>
      </w:pPr>
      <w:bookmarkStart w:id="453" w:name="lisref"/>
      <w:bookmarkEnd w:id="452"/>
      <w:r w:rsidRPr="00334293">
        <w:rPr>
          <w:rFonts w:ascii="Times New Roman" w:hAnsi="Times New Roman" w:cs="Times New Roman"/>
          <w:color w:val="000000"/>
          <w:sz w:val="24"/>
          <w:szCs w:val="24"/>
        </w:rPr>
        <w:lastRenderedPageBreak/>
        <w:t xml:space="preserve">Li, S. et al. (2019). Enhancing the Locality and Breaking the Memory Bottleneck of Transformer on Time Series Forecasting. Available from </w:t>
      </w:r>
      <w:hyperlink r:id="rId106" w:history="1">
        <w:r w:rsidRPr="00E26837">
          <w:rPr>
            <w:rStyle w:val="Hyperlink"/>
            <w:rFonts w:ascii="Consolas" w:hAnsi="Consolas" w:cs="Times New Roman"/>
            <w:color w:val="auto"/>
            <w:sz w:val="20"/>
            <w:szCs w:val="20"/>
            <w:u w:val="none"/>
          </w:rPr>
          <w:t>https://doi.org/10.48550/ARXIV.1907.00235</w:t>
        </w:r>
      </w:hyperlink>
      <w:r w:rsidRPr="00334293">
        <w:rPr>
          <w:rFonts w:ascii="Times New Roman" w:hAnsi="Times New Roman" w:cs="Times New Roman"/>
          <w:color w:val="000000"/>
          <w:sz w:val="24"/>
          <w:szCs w:val="24"/>
        </w:rPr>
        <w:t xml:space="preserve"> [Accessed 17 October 2022].</w:t>
      </w:r>
    </w:p>
    <w:p w14:paraId="41C39510" w14:textId="6E461E71" w:rsidR="00E1102E" w:rsidRDefault="00E1102E" w:rsidP="00075BDC">
      <w:pPr>
        <w:spacing w:line="360" w:lineRule="auto"/>
        <w:rPr>
          <w:rFonts w:ascii="Times New Roman Regular" w:hAnsi="Times New Roman Regular" w:cs="Times New Roman Regular" w:hint="eastAsia"/>
          <w:sz w:val="24"/>
          <w:szCs w:val="24"/>
        </w:rPr>
      </w:pPr>
      <w:bookmarkStart w:id="454" w:name="lixref"/>
      <w:bookmarkEnd w:id="453"/>
      <w:r>
        <w:rPr>
          <w:rFonts w:ascii="Times New Roman Regular" w:hAnsi="Times New Roman Regular" w:cs="Times New Roman Regular"/>
          <w:sz w:val="24"/>
          <w:szCs w:val="24"/>
        </w:rPr>
        <w:t xml:space="preserve">Li, X. et al. (2020). Scalable Gradients for Stochastic Differential Equations. Available from </w:t>
      </w:r>
      <w:hyperlink r:id="rId107" w:history="1">
        <w:r w:rsidRPr="0094383B">
          <w:rPr>
            <w:rStyle w:val="Hyperlink"/>
            <w:rFonts w:ascii="Consolas" w:hAnsi="Consolas" w:cs="Times New Roman Regular"/>
            <w:color w:val="auto"/>
            <w:sz w:val="20"/>
            <w:szCs w:val="20"/>
            <w:u w:val="none"/>
          </w:rPr>
          <w:t>http://arxiv.org/abs/2001.01328</w:t>
        </w:r>
      </w:hyperlink>
      <w:r>
        <w:rPr>
          <w:rFonts w:ascii="Times New Roman Regular" w:hAnsi="Times New Roman Regular" w:cs="Times New Roman Regular"/>
          <w:sz w:val="24"/>
          <w:szCs w:val="24"/>
        </w:rPr>
        <w:t xml:space="preserve"> [Accessed 18 January 2023].</w:t>
      </w:r>
      <w:bookmarkEnd w:id="454"/>
    </w:p>
    <w:p w14:paraId="073A6F0B" w14:textId="1CD2C7EB" w:rsidR="00E1102E" w:rsidRPr="00334293" w:rsidRDefault="00E1102E" w:rsidP="00075BDC">
      <w:pPr>
        <w:spacing w:line="360" w:lineRule="auto"/>
        <w:rPr>
          <w:rFonts w:ascii="Times New Roman" w:hAnsi="Times New Roman" w:cs="Times New Roman"/>
          <w:color w:val="000000"/>
          <w:sz w:val="24"/>
          <w:szCs w:val="24"/>
        </w:rPr>
      </w:pPr>
      <w:bookmarkStart w:id="455" w:name="limsurveyref"/>
      <w:r w:rsidRPr="00334293">
        <w:rPr>
          <w:rFonts w:ascii="Times New Roman" w:hAnsi="Times New Roman" w:cs="Times New Roman"/>
          <w:color w:val="000000"/>
          <w:sz w:val="24"/>
          <w:szCs w:val="24"/>
        </w:rPr>
        <w:t xml:space="preserve">Lim, B. and </w:t>
      </w:r>
      <w:proofErr w:type="spellStart"/>
      <w:r w:rsidRPr="00334293">
        <w:rPr>
          <w:rFonts w:ascii="Times New Roman" w:hAnsi="Times New Roman" w:cs="Times New Roman"/>
          <w:color w:val="000000"/>
          <w:sz w:val="24"/>
          <w:szCs w:val="24"/>
        </w:rPr>
        <w:t>Zohren</w:t>
      </w:r>
      <w:proofErr w:type="spellEnd"/>
      <w:r w:rsidRPr="00334293">
        <w:rPr>
          <w:rFonts w:ascii="Times New Roman" w:hAnsi="Times New Roman" w:cs="Times New Roman"/>
          <w:color w:val="000000"/>
          <w:sz w:val="24"/>
          <w:szCs w:val="24"/>
        </w:rPr>
        <w:t xml:space="preserve">, S. (2020). Time Series Forecasting </w:t>
      </w:r>
      <w:proofErr w:type="gramStart"/>
      <w:r w:rsidRPr="00334293">
        <w:rPr>
          <w:rFonts w:ascii="Times New Roman" w:hAnsi="Times New Roman" w:cs="Times New Roman"/>
          <w:color w:val="000000"/>
          <w:sz w:val="24"/>
          <w:szCs w:val="24"/>
        </w:rPr>
        <w:t>With</w:t>
      </w:r>
      <w:proofErr w:type="gramEnd"/>
      <w:r w:rsidRPr="00334293">
        <w:rPr>
          <w:rFonts w:ascii="Times New Roman" w:hAnsi="Times New Roman" w:cs="Times New Roman"/>
          <w:color w:val="000000"/>
          <w:sz w:val="24"/>
          <w:szCs w:val="24"/>
        </w:rPr>
        <w:t xml:space="preserve"> Deep Learning: A Survey. Available from </w:t>
      </w:r>
      <w:hyperlink r:id="rId108" w:history="1">
        <w:r w:rsidRPr="00391781">
          <w:rPr>
            <w:rStyle w:val="Hyperlink"/>
            <w:rFonts w:ascii="Consolas" w:hAnsi="Consolas" w:cs="Times New Roman"/>
            <w:color w:val="auto"/>
            <w:sz w:val="20"/>
            <w:szCs w:val="20"/>
            <w:u w:val="none"/>
          </w:rPr>
          <w:t>https://doi.org/10.1098/rsta.2020.0209</w:t>
        </w:r>
      </w:hyperlink>
      <w:r w:rsidRPr="00334293">
        <w:rPr>
          <w:rFonts w:ascii="Times New Roman" w:hAnsi="Times New Roman" w:cs="Times New Roman"/>
          <w:color w:val="000000"/>
          <w:sz w:val="24"/>
          <w:szCs w:val="24"/>
        </w:rPr>
        <w:t xml:space="preserve"> [Accessed 21 October 2022].</w:t>
      </w:r>
    </w:p>
    <w:p w14:paraId="67C29F82" w14:textId="523B9AAA" w:rsidR="00E1102E" w:rsidRPr="00334293" w:rsidRDefault="00E1102E" w:rsidP="00075BDC">
      <w:pPr>
        <w:spacing w:line="360" w:lineRule="auto"/>
        <w:rPr>
          <w:rFonts w:ascii="Times New Roman" w:hAnsi="Times New Roman" w:cs="Times New Roman"/>
          <w:color w:val="000000"/>
          <w:sz w:val="24"/>
          <w:szCs w:val="24"/>
        </w:rPr>
      </w:pPr>
      <w:bookmarkStart w:id="456" w:name="limtftref"/>
      <w:bookmarkEnd w:id="455"/>
      <w:r w:rsidRPr="00334293">
        <w:rPr>
          <w:rFonts w:ascii="Times New Roman" w:hAnsi="Times New Roman" w:cs="Times New Roman"/>
          <w:color w:val="000000"/>
          <w:sz w:val="24"/>
          <w:szCs w:val="24"/>
        </w:rPr>
        <w:t xml:space="preserve">Lim, B. et al. (2019). Temporal Fusion Transformers for Interpretable Multi-horizon Time Series Forecasting. Available from </w:t>
      </w:r>
      <w:hyperlink r:id="rId109" w:history="1">
        <w:r w:rsidRPr="00B35FF0">
          <w:rPr>
            <w:rStyle w:val="Hyperlink"/>
            <w:rFonts w:ascii="Consolas" w:hAnsi="Consolas" w:cs="Times New Roman"/>
            <w:color w:val="auto"/>
            <w:sz w:val="20"/>
            <w:szCs w:val="20"/>
            <w:u w:val="none"/>
          </w:rPr>
          <w:t>https://doi.org/10.48550/ARXIV.1912.09363</w:t>
        </w:r>
      </w:hyperlink>
      <w:r w:rsidRPr="00334293">
        <w:rPr>
          <w:rFonts w:ascii="Times New Roman" w:hAnsi="Times New Roman" w:cs="Times New Roman"/>
          <w:color w:val="000000"/>
          <w:sz w:val="24"/>
          <w:szCs w:val="24"/>
        </w:rPr>
        <w:t xml:space="preserve"> [Accessed 17 October 2022].</w:t>
      </w:r>
    </w:p>
    <w:p w14:paraId="306E2601" w14:textId="2010AE0F" w:rsidR="00E1102E" w:rsidRPr="00334293" w:rsidRDefault="00E1102E" w:rsidP="00075BDC">
      <w:pPr>
        <w:spacing w:line="360" w:lineRule="auto"/>
        <w:rPr>
          <w:rFonts w:ascii="Times New Roman" w:hAnsi="Times New Roman" w:cs="Times New Roman"/>
          <w:sz w:val="24"/>
          <w:szCs w:val="24"/>
        </w:rPr>
      </w:pPr>
      <w:bookmarkStart w:id="457" w:name="maitiref"/>
      <w:bookmarkEnd w:id="456"/>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M.,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Y. and </w:t>
      </w:r>
      <w:proofErr w:type="spellStart"/>
      <w:r w:rsidRPr="00334293">
        <w:rPr>
          <w:rFonts w:ascii="Times New Roman" w:hAnsi="Times New Roman" w:cs="Times New Roman"/>
          <w:sz w:val="24"/>
          <w:szCs w:val="24"/>
        </w:rPr>
        <w:t>Vuković</w:t>
      </w:r>
      <w:proofErr w:type="spellEnd"/>
      <w:r w:rsidRPr="00334293">
        <w:rPr>
          <w:rFonts w:ascii="Times New Roman" w:hAnsi="Times New Roman" w:cs="Times New Roman"/>
          <w:sz w:val="24"/>
          <w:szCs w:val="24"/>
        </w:rPr>
        <w:t xml:space="preserve">, D. (2020). Cryptocurrencies chaotic co‐movement forecasting with neural networks. </w:t>
      </w:r>
      <w:r w:rsidRPr="00334293">
        <w:rPr>
          <w:rFonts w:ascii="Times New Roman" w:hAnsi="Times New Roman" w:cs="Times New Roman"/>
          <w:i/>
          <w:iCs/>
          <w:sz w:val="24"/>
          <w:szCs w:val="24"/>
        </w:rPr>
        <w:t>Internet Technology Letters</w:t>
      </w:r>
      <w:r w:rsidRPr="00334293">
        <w:rPr>
          <w:rFonts w:ascii="Times New Roman" w:hAnsi="Times New Roman" w:cs="Times New Roman"/>
          <w:sz w:val="24"/>
          <w:szCs w:val="24"/>
        </w:rPr>
        <w:t xml:space="preserve">, 3 (3). Available from </w:t>
      </w:r>
      <w:hyperlink r:id="rId110" w:history="1">
        <w:r w:rsidRPr="00543919">
          <w:rPr>
            <w:rStyle w:val="Hyperlink"/>
            <w:rFonts w:ascii="Consolas" w:hAnsi="Consolas" w:cs="Times New Roman"/>
            <w:color w:val="auto"/>
            <w:sz w:val="20"/>
            <w:szCs w:val="20"/>
            <w:u w:val="none"/>
          </w:rPr>
          <w:t>https://doi.org/10.1002/itl2.157</w:t>
        </w:r>
      </w:hyperlink>
      <w:r w:rsidRPr="00334293">
        <w:rPr>
          <w:rFonts w:ascii="Times New Roman" w:hAnsi="Times New Roman" w:cs="Times New Roman"/>
          <w:sz w:val="24"/>
          <w:szCs w:val="24"/>
        </w:rPr>
        <w:t xml:space="preserve"> [Accessed 16 October 2022].</w:t>
      </w:r>
    </w:p>
    <w:p w14:paraId="0CB4BDCC" w14:textId="78077308" w:rsidR="00E1102E" w:rsidRDefault="00E1102E" w:rsidP="00075BDC">
      <w:pPr>
        <w:spacing w:line="360" w:lineRule="auto"/>
        <w:rPr>
          <w:rFonts w:ascii="Times New Roman Regular" w:hAnsi="Times New Roman Regular" w:cs="Times New Roman Regular" w:hint="eastAsia"/>
          <w:sz w:val="24"/>
          <w:szCs w:val="24"/>
        </w:rPr>
      </w:pPr>
      <w:bookmarkStart w:id="458" w:name="makridakisaref"/>
      <w:bookmarkEnd w:id="457"/>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(2018a). Statistical and Machine Learning forecasting methods: Concerns and ways forward. </w:t>
      </w:r>
      <w:r>
        <w:rPr>
          <w:rFonts w:ascii="Times New Roman Regular" w:hAnsi="Times New Roman Regular" w:cs="Times New Roman Regular"/>
          <w:i/>
          <w:iCs/>
          <w:sz w:val="24"/>
          <w:szCs w:val="24"/>
        </w:rPr>
        <w:t>PLOS ONE</w:t>
      </w:r>
      <w:r>
        <w:rPr>
          <w:rFonts w:ascii="Times New Roman Regular" w:hAnsi="Times New Roman Regular" w:cs="Times New Roman Regular"/>
          <w:sz w:val="24"/>
          <w:szCs w:val="24"/>
        </w:rPr>
        <w:t xml:space="preserve">, 13 (3), e0194889. Available from </w:t>
      </w:r>
      <w:hyperlink r:id="rId111" w:history="1">
        <w:r w:rsidRPr="0094383B">
          <w:rPr>
            <w:rStyle w:val="Hyperlink"/>
            <w:rFonts w:ascii="Consolas" w:hAnsi="Consolas" w:cs="Times New Roman Regular"/>
            <w:color w:val="auto"/>
            <w:sz w:val="20"/>
            <w:szCs w:val="20"/>
            <w:u w:val="none"/>
          </w:rPr>
          <w:t>https://doi.org/10.1371/journal.pone.0194889</w:t>
        </w:r>
      </w:hyperlink>
      <w:r>
        <w:rPr>
          <w:rFonts w:ascii="Times New Roman Regular" w:hAnsi="Times New Roman Regular" w:cs="Times New Roman Regular"/>
          <w:sz w:val="24"/>
          <w:szCs w:val="24"/>
        </w:rPr>
        <w:t xml:space="preserve"> [Accessed 25 September 2022].</w:t>
      </w:r>
    </w:p>
    <w:p w14:paraId="0CE1EEE3" w14:textId="15F63110" w:rsidR="00E1102E" w:rsidRDefault="00E1102E" w:rsidP="00075BDC">
      <w:pPr>
        <w:spacing w:line="360" w:lineRule="auto"/>
        <w:rPr>
          <w:rFonts w:ascii="Times New Roman Regular" w:hAnsi="Times New Roman Regular" w:cs="Times New Roman Regular" w:hint="eastAsia"/>
          <w:sz w:val="24"/>
          <w:szCs w:val="24"/>
        </w:rPr>
      </w:pPr>
      <w:bookmarkStart w:id="459" w:name="makridakisbred"/>
      <w:bookmarkEnd w:id="458"/>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(2018b). The M4 Competition: Results, findings, conclusion and way forward.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34 (4), 802–808. Available from </w:t>
      </w:r>
      <w:hyperlink r:id="rId112" w:history="1">
        <w:r w:rsidRPr="0094383B">
          <w:rPr>
            <w:rStyle w:val="Hyperlink"/>
            <w:rFonts w:ascii="Consolas" w:hAnsi="Consolas" w:cs="Times New Roman Regular"/>
            <w:color w:val="auto"/>
            <w:sz w:val="20"/>
            <w:szCs w:val="20"/>
            <w:u w:val="none"/>
          </w:rPr>
          <w:t>https://doi.org/10.1016/j.ijforecast.2018.06.001</w:t>
        </w:r>
      </w:hyperlink>
      <w:r>
        <w:rPr>
          <w:rFonts w:ascii="Times New Roman Regular" w:hAnsi="Times New Roman Regular" w:cs="Times New Roman Regular"/>
          <w:sz w:val="24"/>
          <w:szCs w:val="24"/>
        </w:rPr>
        <w:t xml:space="preserve"> [Accessed 25 September 2022].</w:t>
      </w:r>
    </w:p>
    <w:p w14:paraId="529641A5" w14:textId="3CD795A6" w:rsidR="00E1102E" w:rsidRPr="00334293" w:rsidRDefault="00E1102E" w:rsidP="00075BDC">
      <w:pPr>
        <w:spacing w:line="360" w:lineRule="auto"/>
        <w:rPr>
          <w:rFonts w:ascii="Times New Roman" w:hAnsi="Times New Roman" w:cs="Times New Roman"/>
          <w:sz w:val="24"/>
          <w:szCs w:val="24"/>
        </w:rPr>
      </w:pPr>
      <w:bookmarkStart w:id="460" w:name="millerref"/>
      <w:bookmarkEnd w:id="459"/>
      <w:r w:rsidRPr="00334293">
        <w:rPr>
          <w:rFonts w:ascii="Times New Roman" w:hAnsi="Times New Roman" w:cs="Times New Roman"/>
          <w:sz w:val="24"/>
          <w:szCs w:val="24"/>
        </w:rPr>
        <w:t xml:space="preserve">Miller, P. (2016). Chapter 1—The Cryptocurrency Enigma. In Sammons, J. (Ed.), </w:t>
      </w:r>
      <w:r w:rsidRPr="00334293">
        <w:rPr>
          <w:rFonts w:ascii="Times New Roman" w:hAnsi="Times New Roman" w:cs="Times New Roman"/>
          <w:i/>
          <w:iCs/>
          <w:sz w:val="24"/>
          <w:szCs w:val="24"/>
        </w:rPr>
        <w:t>Digital Forensics</w:t>
      </w:r>
      <w:r w:rsidRPr="00334293">
        <w:rPr>
          <w:rFonts w:ascii="Times New Roman" w:hAnsi="Times New Roman" w:cs="Times New Roman"/>
          <w:sz w:val="24"/>
          <w:szCs w:val="24"/>
        </w:rPr>
        <w:t xml:space="preserve">, 1–25. </w:t>
      </w:r>
      <w:proofErr w:type="spellStart"/>
      <w:r w:rsidRPr="00334293">
        <w:rPr>
          <w:rFonts w:ascii="Times New Roman" w:hAnsi="Times New Roman" w:cs="Times New Roman"/>
          <w:sz w:val="24"/>
          <w:szCs w:val="24"/>
        </w:rPr>
        <w:t>Syngress</w:t>
      </w:r>
      <w:proofErr w:type="spellEnd"/>
      <w:r w:rsidRPr="00334293">
        <w:rPr>
          <w:rFonts w:ascii="Times New Roman" w:hAnsi="Times New Roman" w:cs="Times New Roman"/>
          <w:sz w:val="24"/>
          <w:szCs w:val="24"/>
        </w:rPr>
        <w:t xml:space="preserve">. </w:t>
      </w:r>
      <w:hyperlink r:id="rId113" w:history="1">
        <w:r w:rsidRPr="00BC1508">
          <w:rPr>
            <w:rStyle w:val="Hyperlink"/>
            <w:rFonts w:ascii="Consolas" w:hAnsi="Consolas" w:cs="Times New Roman"/>
            <w:color w:val="auto"/>
            <w:sz w:val="20"/>
            <w:szCs w:val="20"/>
            <w:u w:val="none"/>
          </w:rPr>
          <w:t>https://doi.org/10.1016/B978-0-12-804526-8.00001-0</w:t>
        </w:r>
      </w:hyperlink>
    </w:p>
    <w:p w14:paraId="69614635" w14:textId="2C03BC77" w:rsidR="00E1102E" w:rsidRDefault="00E1102E" w:rsidP="00075BDC">
      <w:pPr>
        <w:spacing w:line="360" w:lineRule="auto"/>
        <w:rPr>
          <w:rFonts w:ascii="Times New Roman Regular" w:hAnsi="Times New Roman Regular" w:cs="Times New Roman Regular" w:hint="eastAsia"/>
          <w:sz w:val="24"/>
          <w:szCs w:val="24"/>
        </w:rPr>
      </w:pPr>
      <w:bookmarkStart w:id="461" w:name="mozerref"/>
      <w:bookmarkEnd w:id="460"/>
      <w:proofErr w:type="spellStart"/>
      <w:r>
        <w:rPr>
          <w:rFonts w:ascii="Times New Roman Regular" w:hAnsi="Times New Roman Regular" w:cs="Times New Roman Regular"/>
          <w:sz w:val="24"/>
          <w:szCs w:val="24"/>
        </w:rPr>
        <w:t>Mozer</w:t>
      </w:r>
      <w:proofErr w:type="spellEnd"/>
      <w:r>
        <w:rPr>
          <w:rFonts w:ascii="Times New Roman Regular" w:hAnsi="Times New Roman Regular" w:cs="Times New Roman Regular"/>
          <w:sz w:val="24"/>
          <w:szCs w:val="24"/>
        </w:rPr>
        <w:t xml:space="preserve">, M.C., </w:t>
      </w:r>
      <w:proofErr w:type="spellStart"/>
      <w:r>
        <w:rPr>
          <w:rFonts w:ascii="Times New Roman Regular" w:hAnsi="Times New Roman Regular" w:cs="Times New Roman Regular"/>
          <w:sz w:val="24"/>
          <w:szCs w:val="24"/>
        </w:rPr>
        <w:t>Kazakov</w:t>
      </w:r>
      <w:proofErr w:type="spellEnd"/>
      <w:r>
        <w:rPr>
          <w:rFonts w:ascii="Times New Roman Regular" w:hAnsi="Times New Roman Regular" w:cs="Times New Roman Regular"/>
          <w:sz w:val="24"/>
          <w:szCs w:val="24"/>
        </w:rPr>
        <w:t xml:space="preserve">, D. and Lindsey, R.V. (2017). Discrete Event, Continuous Time RNNs. Available from </w:t>
      </w:r>
      <w:hyperlink r:id="rId114" w:history="1">
        <w:r w:rsidRPr="0094383B">
          <w:rPr>
            <w:rStyle w:val="Hyperlink"/>
            <w:rFonts w:ascii="Consolas" w:hAnsi="Consolas" w:cs="Times New Roman Regular"/>
            <w:color w:val="auto"/>
            <w:sz w:val="20"/>
            <w:szCs w:val="20"/>
            <w:u w:val="none"/>
          </w:rPr>
          <w:t>https://doi.org/10.48550/ARXIV.1710.04110</w:t>
        </w:r>
      </w:hyperlink>
      <w:r>
        <w:rPr>
          <w:rFonts w:ascii="Times New Roman Regular" w:hAnsi="Times New Roman Regular" w:cs="Times New Roman Regular"/>
          <w:sz w:val="24"/>
          <w:szCs w:val="24"/>
        </w:rPr>
        <w:t xml:space="preserve"> [Accessed 14 October 2022].</w:t>
      </w:r>
    </w:p>
    <w:p w14:paraId="53CF5557" w14:textId="17DB53DC" w:rsidR="00E1102E" w:rsidRDefault="00E1102E" w:rsidP="00075BDC">
      <w:pPr>
        <w:spacing w:line="360" w:lineRule="auto"/>
        <w:rPr>
          <w:rFonts w:ascii="Times New Roman Regular" w:hAnsi="Times New Roman Regular" w:cs="Times New Roman Regular" w:hint="eastAsia"/>
          <w:color w:val="000000"/>
          <w:sz w:val="24"/>
          <w:szCs w:val="24"/>
        </w:rPr>
      </w:pPr>
      <w:bookmarkStart w:id="462" w:name="mudassirref"/>
      <w:bookmarkEnd w:id="461"/>
      <w:r w:rsidRPr="00334293">
        <w:rPr>
          <w:rFonts w:ascii="Times New Roman" w:hAnsi="Times New Roman" w:cs="Times New Roman"/>
          <w:sz w:val="24"/>
          <w:szCs w:val="24"/>
        </w:rPr>
        <w:t xml:space="preserve">Mudassir, M. et al. (2020). Time-series forecasting of Bitcoin prices using high-dimensional features: a machine learning approach. </w:t>
      </w:r>
      <w:r w:rsidRPr="00334293">
        <w:rPr>
          <w:rFonts w:ascii="Times New Roman" w:hAnsi="Times New Roman" w:cs="Times New Roman"/>
          <w:i/>
          <w:iCs/>
          <w:sz w:val="24"/>
          <w:szCs w:val="24"/>
        </w:rPr>
        <w:t>Neural Computing and Applications</w:t>
      </w:r>
      <w:r w:rsidRPr="00334293">
        <w:rPr>
          <w:rFonts w:ascii="Times New Roman" w:hAnsi="Times New Roman" w:cs="Times New Roman"/>
          <w:sz w:val="24"/>
          <w:szCs w:val="24"/>
        </w:rPr>
        <w:t xml:space="preserve">. Available from </w:t>
      </w:r>
      <w:hyperlink r:id="rId115" w:history="1">
        <w:r w:rsidRPr="00BC1508">
          <w:rPr>
            <w:rStyle w:val="Hyperlink"/>
            <w:rFonts w:ascii="Consolas" w:hAnsi="Consolas" w:cs="Times New Roman"/>
            <w:color w:val="auto"/>
            <w:sz w:val="20"/>
            <w:szCs w:val="20"/>
            <w:u w:val="none"/>
          </w:rPr>
          <w:t>https://doi.org/10.1007/s00521-020-05129-6</w:t>
        </w:r>
      </w:hyperlink>
      <w:r w:rsidRPr="00334293">
        <w:rPr>
          <w:rFonts w:ascii="Times New Roman" w:hAnsi="Times New Roman" w:cs="Times New Roman"/>
          <w:sz w:val="24"/>
          <w:szCs w:val="24"/>
        </w:rPr>
        <w:t xml:space="preserve"> [Accessed 3 December 2022].</w:t>
      </w:r>
      <w:bookmarkEnd w:id="462"/>
    </w:p>
    <w:p w14:paraId="5409CEA2" w14:textId="77777777" w:rsidR="00E1102E" w:rsidRPr="00334293" w:rsidRDefault="00E1102E" w:rsidP="00075BDC">
      <w:pPr>
        <w:spacing w:line="360" w:lineRule="auto"/>
        <w:rPr>
          <w:rFonts w:ascii="Times New Roman" w:hAnsi="Times New Roman" w:cs="Times New Roman"/>
          <w:sz w:val="24"/>
          <w:szCs w:val="24"/>
        </w:rPr>
      </w:pPr>
      <w:bookmarkStart w:id="463" w:name="nicaref"/>
      <w:r w:rsidRPr="00334293">
        <w:rPr>
          <w:rFonts w:ascii="Times New Roman" w:hAnsi="Times New Roman" w:cs="Times New Roman"/>
          <w:sz w:val="24"/>
          <w:szCs w:val="24"/>
        </w:rPr>
        <w:lastRenderedPageBreak/>
        <w:t xml:space="preserve">Nica, O., </w:t>
      </w:r>
      <w:proofErr w:type="spellStart"/>
      <w:r w:rsidRPr="00334293">
        <w:rPr>
          <w:rFonts w:ascii="Times New Roman" w:hAnsi="Times New Roman" w:cs="Times New Roman"/>
          <w:sz w:val="24"/>
          <w:szCs w:val="24"/>
        </w:rPr>
        <w:t>Piotrowska</w:t>
      </w:r>
      <w:proofErr w:type="spellEnd"/>
      <w:r w:rsidRPr="00334293">
        <w:rPr>
          <w:rFonts w:ascii="Times New Roman" w:hAnsi="Times New Roman" w:cs="Times New Roman"/>
          <w:sz w:val="24"/>
          <w:szCs w:val="24"/>
        </w:rPr>
        <w:t>, K., &amp; Schenk-</w:t>
      </w:r>
      <w:proofErr w:type="spellStart"/>
      <w:r w:rsidRPr="00334293">
        <w:rPr>
          <w:rFonts w:ascii="Times New Roman" w:hAnsi="Times New Roman" w:cs="Times New Roman"/>
          <w:sz w:val="24"/>
          <w:szCs w:val="24"/>
        </w:rPr>
        <w:t>Hoppé</w:t>
      </w:r>
      <w:proofErr w:type="spellEnd"/>
      <w:r w:rsidRPr="00334293">
        <w:rPr>
          <w:rFonts w:ascii="Times New Roman" w:hAnsi="Times New Roman" w:cs="Times New Roman"/>
          <w:sz w:val="24"/>
          <w:szCs w:val="24"/>
        </w:rPr>
        <w:t xml:space="preserve">, K. R. (2017). Cryptocurrencies: Economic Benefits and Risks. SSRN Scholarly Paper ID 3059856. </w:t>
      </w:r>
    </w:p>
    <w:p w14:paraId="17490980" w14:textId="5995A1F0" w:rsidR="00E1102E" w:rsidRPr="00334293" w:rsidRDefault="00E1102E" w:rsidP="00075BDC">
      <w:pPr>
        <w:spacing w:line="360" w:lineRule="auto"/>
        <w:rPr>
          <w:rFonts w:ascii="Times New Roman" w:hAnsi="Times New Roman" w:cs="Times New Roman"/>
          <w:color w:val="000000"/>
          <w:sz w:val="24"/>
          <w:szCs w:val="24"/>
        </w:rPr>
      </w:pPr>
      <w:bookmarkStart w:id="464" w:name="orekshinref"/>
      <w:bookmarkEnd w:id="463"/>
      <w:proofErr w:type="spellStart"/>
      <w:r w:rsidRPr="00334293">
        <w:rPr>
          <w:rFonts w:ascii="Times New Roman" w:hAnsi="Times New Roman" w:cs="Times New Roman"/>
          <w:color w:val="000000"/>
          <w:sz w:val="24"/>
          <w:szCs w:val="24"/>
        </w:rPr>
        <w:t>Oreshkin</w:t>
      </w:r>
      <w:proofErr w:type="spellEnd"/>
      <w:r w:rsidRPr="00334293">
        <w:rPr>
          <w:rFonts w:ascii="Times New Roman" w:hAnsi="Times New Roman" w:cs="Times New Roman"/>
          <w:color w:val="000000"/>
          <w:sz w:val="24"/>
          <w:szCs w:val="24"/>
        </w:rPr>
        <w:t xml:space="preserve">, B.N. et al. (2020). N-BEATS: Neural basis expansion analysis for interpretable time series forecasting. Available from </w:t>
      </w:r>
      <w:hyperlink r:id="rId116" w:history="1">
        <w:r w:rsidRPr="00B35FF0">
          <w:rPr>
            <w:rStyle w:val="Hyperlink"/>
            <w:rFonts w:ascii="Consolas" w:hAnsi="Consolas" w:cs="Times New Roman"/>
            <w:color w:val="auto"/>
            <w:sz w:val="20"/>
            <w:szCs w:val="20"/>
            <w:u w:val="none"/>
          </w:rPr>
          <w:t>http://arxiv.org/abs/1905.10437</w:t>
        </w:r>
      </w:hyperlink>
      <w:r w:rsidRPr="00334293">
        <w:rPr>
          <w:rFonts w:ascii="Times New Roman" w:hAnsi="Times New Roman" w:cs="Times New Roman"/>
          <w:color w:val="000000"/>
          <w:sz w:val="24"/>
          <w:szCs w:val="24"/>
        </w:rPr>
        <w:t xml:space="preserve"> [Accessed 26 September 2022].</w:t>
      </w:r>
    </w:p>
    <w:p w14:paraId="67FE3582" w14:textId="28AF4E23" w:rsidR="00E1102E" w:rsidRPr="005013D0" w:rsidRDefault="00E1102E" w:rsidP="00075BDC">
      <w:pPr>
        <w:spacing w:line="360" w:lineRule="auto"/>
        <w:rPr>
          <w:rFonts w:ascii="Times New Roman" w:eastAsia="Times New Roman" w:hAnsi="Times New Roman" w:cs="Times New Roman"/>
          <w:sz w:val="24"/>
          <w:szCs w:val="24"/>
        </w:rPr>
      </w:pPr>
      <w:bookmarkStart w:id="465" w:name="panref"/>
      <w:bookmarkEnd w:id="464"/>
      <w:r w:rsidRPr="005013D0">
        <w:rPr>
          <w:rFonts w:ascii="Times New Roman" w:eastAsia="Times New Roman" w:hAnsi="Times New Roman" w:cs="Times New Roman"/>
          <w:sz w:val="24"/>
          <w:szCs w:val="24"/>
        </w:rPr>
        <w:t xml:space="preserve">Pan, C. et al. (2019). Very Short-Term Solar Generation Forecasting Based on LSTM with Temporal Attention Mechanism. </w:t>
      </w:r>
      <w:r w:rsidRPr="005013D0">
        <w:rPr>
          <w:rFonts w:ascii="Times New Roman" w:eastAsia="Times New Roman" w:hAnsi="Times New Roman" w:cs="Times New Roman"/>
          <w:i/>
          <w:iCs/>
          <w:sz w:val="24"/>
          <w:szCs w:val="24"/>
        </w:rPr>
        <w:t>2019 IEEE 5th International Conference on Computer and Communications (ICCC)</w:t>
      </w:r>
      <w:r w:rsidRPr="005013D0">
        <w:rPr>
          <w:rFonts w:ascii="Times New Roman" w:eastAsia="Times New Roman" w:hAnsi="Times New Roman" w:cs="Times New Roman"/>
          <w:sz w:val="24"/>
          <w:szCs w:val="24"/>
        </w:rPr>
        <w:t xml:space="preserve">. December 2019. Chengdu, China: IEEE, 267–271. Available from </w:t>
      </w:r>
      <w:hyperlink r:id="rId117" w:history="1">
        <w:r w:rsidRPr="005013D0">
          <w:rPr>
            <w:rStyle w:val="Hyperlink"/>
            <w:rFonts w:ascii="Consolas" w:eastAsia="Times New Roman" w:hAnsi="Consolas" w:cs="Times New Roman"/>
            <w:color w:val="auto"/>
            <w:sz w:val="20"/>
            <w:szCs w:val="20"/>
            <w:u w:val="none"/>
          </w:rPr>
          <w:t>https://doi.org/10.1109/ICCC47050.2019.9064298</w:t>
        </w:r>
      </w:hyperlink>
      <w:r w:rsidRPr="005013D0">
        <w:rPr>
          <w:rFonts w:ascii="Times New Roman" w:eastAsia="Times New Roman" w:hAnsi="Times New Roman" w:cs="Times New Roman"/>
          <w:sz w:val="24"/>
          <w:szCs w:val="24"/>
        </w:rPr>
        <w:t xml:space="preserve"> [Accessed 14 February 2023].</w:t>
      </w:r>
    </w:p>
    <w:p w14:paraId="1E57BD68" w14:textId="3025F345" w:rsidR="00E1102E" w:rsidRPr="00334293" w:rsidRDefault="00E1102E" w:rsidP="00075BDC">
      <w:pPr>
        <w:spacing w:line="360" w:lineRule="auto"/>
        <w:rPr>
          <w:rFonts w:ascii="Times New Roman" w:hAnsi="Times New Roman" w:cs="Times New Roman"/>
          <w:color w:val="000000"/>
          <w:sz w:val="24"/>
          <w:szCs w:val="24"/>
        </w:rPr>
      </w:pPr>
      <w:bookmarkStart w:id="466" w:name="pantref"/>
      <w:bookmarkEnd w:id="465"/>
      <w:r w:rsidRPr="00334293">
        <w:rPr>
          <w:rFonts w:ascii="Times New Roman" w:hAnsi="Times New Roman" w:cs="Times New Roman"/>
          <w:color w:val="000000"/>
          <w:sz w:val="24"/>
          <w:szCs w:val="24"/>
        </w:rPr>
        <w:t xml:space="preserve">Pant, D.R. et al. (2018). Recurrent Neural Network Based Bitcoin Price Prediction by Twitter Sentiment Analysis. 2018 IEEE 3rd International Conference on Computing, </w:t>
      </w:r>
      <w:r w:rsidRPr="00334293">
        <w:rPr>
          <w:rFonts w:ascii="Times New Roman" w:hAnsi="Times New Roman" w:cs="Times New Roman"/>
          <w:i/>
          <w:iCs/>
          <w:color w:val="000000"/>
          <w:sz w:val="24"/>
          <w:szCs w:val="24"/>
        </w:rPr>
        <w:t>Communication and Security (ICCCS)</w:t>
      </w:r>
      <w:r w:rsidRPr="00334293">
        <w:rPr>
          <w:rFonts w:ascii="Times New Roman" w:hAnsi="Times New Roman" w:cs="Times New Roman"/>
          <w:color w:val="000000"/>
          <w:sz w:val="24"/>
          <w:szCs w:val="24"/>
        </w:rPr>
        <w:t xml:space="preserve">. October 2018. Kathmandu: IEEE, 128–132. Available from </w:t>
      </w:r>
      <w:hyperlink r:id="rId118" w:history="1">
        <w:r w:rsidRPr="00B35FF0">
          <w:rPr>
            <w:rStyle w:val="Hyperlink"/>
            <w:rFonts w:ascii="Consolas" w:hAnsi="Consolas" w:cs="Times New Roman"/>
            <w:color w:val="auto"/>
            <w:sz w:val="20"/>
            <w:szCs w:val="20"/>
            <w:u w:val="none"/>
          </w:rPr>
          <w:t>https://doi.org/10.1109/CCCS.2018.8586824</w:t>
        </w:r>
      </w:hyperlink>
      <w:r w:rsidRPr="00334293">
        <w:rPr>
          <w:rFonts w:ascii="Times New Roman" w:hAnsi="Times New Roman" w:cs="Times New Roman"/>
          <w:color w:val="000000"/>
          <w:sz w:val="24"/>
          <w:szCs w:val="24"/>
        </w:rPr>
        <w:t xml:space="preserve"> [Accessed 16 October 2022].</w:t>
      </w:r>
    </w:p>
    <w:p w14:paraId="2709F7F4" w14:textId="7F039E16" w:rsidR="00E1102E" w:rsidRDefault="00E1102E" w:rsidP="00075BDC">
      <w:pPr>
        <w:spacing w:line="360" w:lineRule="auto"/>
        <w:rPr>
          <w:rFonts w:ascii="Times New Roman Regular" w:hAnsi="Times New Roman Regular" w:cs="Times New Roman Regular" w:hint="eastAsia"/>
          <w:sz w:val="24"/>
          <w:szCs w:val="24"/>
        </w:rPr>
      </w:pPr>
      <w:bookmarkStart w:id="467" w:name="angularvsreactvsvuevssvelteref"/>
      <w:bookmarkEnd w:id="466"/>
      <w:proofErr w:type="spellStart"/>
      <w:r w:rsidRPr="0091409E">
        <w:rPr>
          <w:rFonts w:ascii="Times New Roman Regular" w:hAnsi="Times New Roman Regular" w:cs="Times New Roman Regular"/>
          <w:sz w:val="24"/>
          <w:szCs w:val="24"/>
        </w:rPr>
        <w:t>Patadiya</w:t>
      </w:r>
      <w:proofErr w:type="spellEnd"/>
      <w:r>
        <w:rPr>
          <w:rFonts w:ascii="Times New Roman Regular" w:hAnsi="Times New Roman Regular" w:cs="Times New Roman Regular"/>
          <w:sz w:val="24"/>
          <w:szCs w:val="24"/>
        </w:rPr>
        <w:t xml:space="preserve">, J. (2021). Angular vs React | Angular vs Vue | React vs Vue - Know the Difference. </w:t>
      </w:r>
      <w:proofErr w:type="spellStart"/>
      <w:r>
        <w:rPr>
          <w:rFonts w:ascii="Times New Roman Regular" w:hAnsi="Times New Roman Regular" w:cs="Times New Roman Regular"/>
          <w:i/>
          <w:iCs/>
          <w:sz w:val="24"/>
          <w:szCs w:val="24"/>
        </w:rPr>
        <w:t>Radixweb</w:t>
      </w:r>
      <w:proofErr w:type="spellEnd"/>
      <w:r>
        <w:rPr>
          <w:rFonts w:ascii="Times New Roman Regular" w:hAnsi="Times New Roman Regular" w:cs="Times New Roman Regular"/>
          <w:sz w:val="24"/>
          <w:szCs w:val="24"/>
        </w:rPr>
        <w:t xml:space="preserve">. Available from </w:t>
      </w:r>
      <w:hyperlink r:id="rId119" w:history="1">
        <w:r w:rsidRPr="00B11A25">
          <w:rPr>
            <w:rStyle w:val="Hyperlink"/>
            <w:rFonts w:ascii="Consolas" w:hAnsi="Consolas" w:cs="Times New Roman Regular"/>
            <w:color w:val="auto"/>
            <w:sz w:val="20"/>
            <w:szCs w:val="20"/>
            <w:u w:val="none"/>
          </w:rPr>
          <w:t>https://radixweb.com/blog/angular-vs-react-vs-vue</w:t>
        </w:r>
      </w:hyperlink>
      <w:r>
        <w:rPr>
          <w:rFonts w:ascii="Times New Roman Regular" w:hAnsi="Times New Roman Regular" w:cs="Times New Roman Regular"/>
          <w:sz w:val="24"/>
          <w:szCs w:val="24"/>
        </w:rPr>
        <w:t xml:space="preserve"> [Accessed 12 December 2022].</w:t>
      </w:r>
      <w:bookmarkEnd w:id="467"/>
    </w:p>
    <w:p w14:paraId="447A15D2" w14:textId="1FC57C5E" w:rsidR="00E1102E" w:rsidRPr="00334293" w:rsidRDefault="00E1102E" w:rsidP="00075BDC">
      <w:pPr>
        <w:spacing w:line="360" w:lineRule="auto"/>
        <w:rPr>
          <w:rFonts w:ascii="Times New Roman" w:hAnsi="Times New Roman" w:cs="Times New Roman"/>
          <w:sz w:val="24"/>
          <w:szCs w:val="24"/>
        </w:rPr>
      </w:pPr>
      <w:bookmarkStart w:id="468" w:name="peluchettiref"/>
      <w:proofErr w:type="spellStart"/>
      <w:r w:rsidRPr="00334293">
        <w:rPr>
          <w:rFonts w:ascii="Times New Roman" w:hAnsi="Times New Roman" w:cs="Times New Roman"/>
          <w:sz w:val="24"/>
          <w:szCs w:val="24"/>
        </w:rPr>
        <w:t>Peluchetti</w:t>
      </w:r>
      <w:proofErr w:type="spellEnd"/>
      <w:r w:rsidRPr="00334293">
        <w:rPr>
          <w:rFonts w:ascii="Times New Roman" w:hAnsi="Times New Roman" w:cs="Times New Roman"/>
          <w:sz w:val="24"/>
          <w:szCs w:val="24"/>
        </w:rPr>
        <w:t xml:space="preserve">, S. and </w:t>
      </w:r>
      <w:proofErr w:type="spellStart"/>
      <w:r w:rsidRPr="00334293">
        <w:rPr>
          <w:rFonts w:ascii="Times New Roman" w:hAnsi="Times New Roman" w:cs="Times New Roman"/>
          <w:sz w:val="24"/>
          <w:szCs w:val="24"/>
        </w:rPr>
        <w:t>Favaro</w:t>
      </w:r>
      <w:proofErr w:type="spellEnd"/>
      <w:r w:rsidRPr="00334293">
        <w:rPr>
          <w:rFonts w:ascii="Times New Roman" w:hAnsi="Times New Roman" w:cs="Times New Roman"/>
          <w:sz w:val="24"/>
          <w:szCs w:val="24"/>
        </w:rPr>
        <w:t xml:space="preserve">, S. (2019). Infinitely deep neural networks as diffusion processes. Available from </w:t>
      </w:r>
      <w:hyperlink r:id="rId120" w:history="1">
        <w:r w:rsidRPr="00BC1508">
          <w:rPr>
            <w:rStyle w:val="Hyperlink"/>
            <w:rFonts w:ascii="Consolas" w:hAnsi="Consolas" w:cs="Times New Roman"/>
            <w:color w:val="auto"/>
            <w:sz w:val="20"/>
            <w:szCs w:val="20"/>
            <w:u w:val="none"/>
          </w:rPr>
          <w:t>https://doi.org/10.48550/ARXIV.1905.11065</w:t>
        </w:r>
      </w:hyperlink>
      <w:r w:rsidRPr="00334293">
        <w:rPr>
          <w:rFonts w:ascii="Times New Roman" w:hAnsi="Times New Roman" w:cs="Times New Roman"/>
          <w:sz w:val="24"/>
          <w:szCs w:val="24"/>
        </w:rPr>
        <w:t xml:space="preserve"> [Accessed 2 December 2022].</w:t>
      </w:r>
    </w:p>
    <w:p w14:paraId="1AA3EC63" w14:textId="342A2070" w:rsidR="00E1102E" w:rsidRPr="00334293" w:rsidRDefault="00E1102E" w:rsidP="00075BDC">
      <w:pPr>
        <w:spacing w:line="360" w:lineRule="auto"/>
        <w:rPr>
          <w:rFonts w:ascii="Times New Roman" w:hAnsi="Times New Roman" w:cs="Times New Roman"/>
          <w:color w:val="000000"/>
          <w:sz w:val="24"/>
          <w:szCs w:val="24"/>
        </w:rPr>
      </w:pPr>
      <w:bookmarkStart w:id="469" w:name="picassoref"/>
      <w:bookmarkEnd w:id="468"/>
      <w:r w:rsidRPr="00334293">
        <w:rPr>
          <w:rFonts w:ascii="Times New Roman" w:hAnsi="Times New Roman" w:cs="Times New Roman"/>
          <w:color w:val="000000"/>
          <w:sz w:val="24"/>
          <w:szCs w:val="24"/>
        </w:rPr>
        <w:t xml:space="preserve">Picasso, A. et al. (2019). Technical analysis and sentiment embeddings for market trend prediction. </w:t>
      </w:r>
      <w:r w:rsidRPr="00334293">
        <w:rPr>
          <w:rFonts w:ascii="Times New Roman" w:hAnsi="Times New Roman" w:cs="Times New Roman"/>
          <w:i/>
          <w:iCs/>
          <w:color w:val="000000"/>
          <w:sz w:val="24"/>
          <w:szCs w:val="24"/>
        </w:rPr>
        <w:t>Expert Systems with Applications</w:t>
      </w:r>
      <w:r w:rsidRPr="00334293">
        <w:rPr>
          <w:rFonts w:ascii="Times New Roman" w:hAnsi="Times New Roman" w:cs="Times New Roman"/>
          <w:color w:val="000000"/>
          <w:sz w:val="24"/>
          <w:szCs w:val="24"/>
        </w:rPr>
        <w:t xml:space="preserve">, 135, 60–70. Available from </w:t>
      </w:r>
      <w:hyperlink r:id="rId121" w:history="1">
        <w:r w:rsidRPr="00B35FF0">
          <w:rPr>
            <w:rStyle w:val="Hyperlink"/>
            <w:rFonts w:ascii="Consolas" w:hAnsi="Consolas" w:cs="Times New Roman"/>
            <w:color w:val="auto"/>
            <w:sz w:val="20"/>
            <w:szCs w:val="20"/>
            <w:u w:val="none"/>
          </w:rPr>
          <w:t>https://doi.org/10.1016/j.eswa.2019.06.014</w:t>
        </w:r>
      </w:hyperlink>
      <w:r w:rsidRPr="00334293">
        <w:rPr>
          <w:rFonts w:ascii="Times New Roman" w:hAnsi="Times New Roman" w:cs="Times New Roman"/>
          <w:color w:val="000000"/>
          <w:sz w:val="24"/>
          <w:szCs w:val="24"/>
        </w:rPr>
        <w:t xml:space="preserve"> [Accessed 16 October 2022].</w:t>
      </w:r>
    </w:p>
    <w:p w14:paraId="1DB0564D" w14:textId="4A78BD25" w:rsidR="00E1102E" w:rsidRDefault="00E1102E" w:rsidP="00075BDC">
      <w:pPr>
        <w:spacing w:line="360" w:lineRule="auto"/>
        <w:rPr>
          <w:rFonts w:ascii="Times New Roman Regular" w:hAnsi="Times New Roman Regular" w:cs="Times New Roman Regular" w:hint="eastAsia"/>
          <w:sz w:val="24"/>
          <w:szCs w:val="24"/>
        </w:rPr>
      </w:pPr>
      <w:bookmarkStart w:id="470" w:name="poulopoulosref"/>
      <w:bookmarkEnd w:id="469"/>
      <w:proofErr w:type="spellStart"/>
      <w:r>
        <w:rPr>
          <w:rFonts w:ascii="Times New Roman Regular" w:hAnsi="Times New Roman Regular" w:cs="Times New Roman Regular"/>
          <w:sz w:val="24"/>
          <w:szCs w:val="24"/>
        </w:rPr>
        <w:t>Poulopoulos</w:t>
      </w:r>
      <w:proofErr w:type="spellEnd"/>
      <w:r>
        <w:rPr>
          <w:rFonts w:ascii="Times New Roman Regular" w:hAnsi="Times New Roman Regular" w:cs="Times New Roman Regular"/>
          <w:sz w:val="24"/>
          <w:szCs w:val="24"/>
        </w:rPr>
        <w:t xml:space="preserve">, D. (2021). Is “Liquid” ML the answer to autonomous driving? </w:t>
      </w:r>
      <w:r>
        <w:rPr>
          <w:rFonts w:ascii="Times New Roman Regular" w:hAnsi="Times New Roman Regular" w:cs="Times New Roman Regular"/>
          <w:i/>
          <w:iCs/>
          <w:sz w:val="24"/>
          <w:szCs w:val="24"/>
        </w:rPr>
        <w:t>Medium</w:t>
      </w:r>
      <w:r>
        <w:rPr>
          <w:rFonts w:ascii="Times New Roman Regular" w:hAnsi="Times New Roman Regular" w:cs="Times New Roman Regular"/>
          <w:sz w:val="24"/>
          <w:szCs w:val="24"/>
        </w:rPr>
        <w:t xml:space="preserve">. Available from </w:t>
      </w:r>
      <w:hyperlink r:id="rId122" w:history="1">
        <w:r w:rsidRPr="00663B12">
          <w:rPr>
            <w:rStyle w:val="Hyperlink"/>
            <w:rFonts w:ascii="Consolas" w:hAnsi="Consolas" w:cs="Times New Roman Regular"/>
            <w:color w:val="auto"/>
            <w:sz w:val="20"/>
            <w:szCs w:val="20"/>
            <w:u w:val="none"/>
          </w:rPr>
          <w:t>https://towardsdatascience.com/is-liquid-ml-the-answer-to-autonomous-driving-bf2e899a9065</w:t>
        </w:r>
      </w:hyperlink>
      <w:r>
        <w:rPr>
          <w:rFonts w:ascii="Times New Roman Regular" w:hAnsi="Times New Roman Regular" w:cs="Times New Roman Regular"/>
          <w:sz w:val="24"/>
          <w:szCs w:val="24"/>
        </w:rPr>
        <w:t xml:space="preserve"> [Accessed 25 September 2022].</w:t>
      </w:r>
      <w:bookmarkEnd w:id="470"/>
    </w:p>
    <w:p w14:paraId="10EB94A1" w14:textId="4B532F3E" w:rsidR="00E1102E" w:rsidRPr="00334293" w:rsidRDefault="00E1102E" w:rsidP="00075BDC">
      <w:pPr>
        <w:spacing w:line="360" w:lineRule="auto"/>
        <w:rPr>
          <w:rFonts w:ascii="Times New Roman" w:hAnsi="Times New Roman" w:cs="Times New Roman"/>
          <w:sz w:val="24"/>
          <w:szCs w:val="24"/>
        </w:rPr>
      </w:pPr>
      <w:bookmarkStart w:id="471" w:name="pournaderref"/>
      <w:proofErr w:type="spellStart"/>
      <w:r w:rsidRPr="00334293">
        <w:rPr>
          <w:rFonts w:ascii="Times New Roman" w:hAnsi="Times New Roman" w:cs="Times New Roman"/>
          <w:sz w:val="24"/>
          <w:szCs w:val="24"/>
        </w:rPr>
        <w:t>Pournader</w:t>
      </w:r>
      <w:proofErr w:type="spellEnd"/>
      <w:r w:rsidRPr="00334293">
        <w:rPr>
          <w:rFonts w:ascii="Times New Roman" w:hAnsi="Times New Roman" w:cs="Times New Roman"/>
          <w:sz w:val="24"/>
          <w:szCs w:val="24"/>
        </w:rPr>
        <w:t xml:space="preserve">, M. et al. (2020). Blockchain applications in supply chains, transport and logistics: a systematic review of the literature. </w:t>
      </w:r>
      <w:r w:rsidRPr="00334293">
        <w:rPr>
          <w:rFonts w:ascii="Times New Roman" w:hAnsi="Times New Roman" w:cs="Times New Roman"/>
          <w:i/>
          <w:iCs/>
          <w:sz w:val="24"/>
          <w:szCs w:val="24"/>
        </w:rPr>
        <w:t>International Journal of Production Research</w:t>
      </w:r>
      <w:r w:rsidRPr="00334293">
        <w:rPr>
          <w:rFonts w:ascii="Times New Roman" w:hAnsi="Times New Roman" w:cs="Times New Roman"/>
          <w:sz w:val="24"/>
          <w:szCs w:val="24"/>
        </w:rPr>
        <w:t xml:space="preserve">, 58 (7), 2063–2081. Available from </w:t>
      </w:r>
      <w:hyperlink r:id="rId123" w:history="1">
        <w:r w:rsidRPr="00B31831">
          <w:rPr>
            <w:rStyle w:val="Hyperlink"/>
            <w:rFonts w:ascii="Consolas" w:hAnsi="Consolas" w:cs="Times New Roman"/>
            <w:color w:val="auto"/>
            <w:sz w:val="20"/>
            <w:szCs w:val="20"/>
            <w:u w:val="none"/>
          </w:rPr>
          <w:t>https://doi.org/10.1080/00207543.2019.1650976</w:t>
        </w:r>
      </w:hyperlink>
      <w:r w:rsidRPr="00334293">
        <w:rPr>
          <w:rFonts w:ascii="Times New Roman" w:hAnsi="Times New Roman" w:cs="Times New Roman"/>
          <w:sz w:val="24"/>
          <w:szCs w:val="24"/>
        </w:rPr>
        <w:t xml:space="preserve"> [Accessed 22 October 2022].</w:t>
      </w:r>
    </w:p>
    <w:p w14:paraId="38B190FF" w14:textId="5C188F0C" w:rsidR="00E1102E" w:rsidRDefault="00E1102E" w:rsidP="00075BDC">
      <w:pPr>
        <w:spacing w:line="360" w:lineRule="auto"/>
        <w:rPr>
          <w:rFonts w:ascii="Times New Roman Regular" w:hAnsi="Times New Roman Regular" w:cs="Times New Roman Regular" w:hint="eastAsia"/>
          <w:sz w:val="24"/>
          <w:szCs w:val="24"/>
        </w:rPr>
      </w:pPr>
      <w:bookmarkStart w:id="472" w:name="pressref"/>
      <w:bookmarkEnd w:id="471"/>
      <w:r>
        <w:rPr>
          <w:rFonts w:ascii="Times New Roman Regular" w:hAnsi="Times New Roman Regular" w:cs="Times New Roman Regular"/>
          <w:sz w:val="24"/>
          <w:szCs w:val="24"/>
        </w:rPr>
        <w:lastRenderedPageBreak/>
        <w:t xml:space="preserve">Press, W.H. (ed.). (2007). </w:t>
      </w:r>
      <w:r>
        <w:rPr>
          <w:rFonts w:ascii="Times New Roman Regular" w:hAnsi="Times New Roman Regular" w:cs="Times New Roman Regular"/>
          <w:i/>
          <w:iCs/>
          <w:sz w:val="24"/>
          <w:szCs w:val="24"/>
        </w:rPr>
        <w:t>Numerical recipes: the art of scientific computing</w:t>
      </w:r>
      <w:r>
        <w:rPr>
          <w:rFonts w:ascii="Times New Roman Regular" w:hAnsi="Times New Roman Regular" w:cs="Times New Roman Regular"/>
          <w:sz w:val="24"/>
          <w:szCs w:val="24"/>
        </w:rPr>
        <w:t>, 3rd ed. Cambridge, UK; New York: Cambridge University Press.</w:t>
      </w:r>
      <w:bookmarkEnd w:id="472"/>
    </w:p>
    <w:p w14:paraId="0F145C6F" w14:textId="5995070F" w:rsidR="00E1102E" w:rsidRDefault="00E1102E" w:rsidP="00075BDC">
      <w:pPr>
        <w:spacing w:line="360" w:lineRule="auto"/>
        <w:rPr>
          <w:rFonts w:ascii="Times New Roman Regular" w:hAnsi="Times New Roman Regular" w:cs="Times New Roman Regular" w:hint="eastAsia"/>
          <w:sz w:val="24"/>
          <w:szCs w:val="24"/>
        </w:rPr>
      </w:pPr>
      <w:bookmarkStart w:id="473" w:name="rahoutiref"/>
      <w:proofErr w:type="spellStart"/>
      <w:r>
        <w:rPr>
          <w:rFonts w:ascii="Times New Roman Regular" w:hAnsi="Times New Roman Regular" w:cs="Times New Roman Regular"/>
          <w:sz w:val="24"/>
          <w:szCs w:val="24"/>
        </w:rPr>
        <w:t>Rahouti</w:t>
      </w:r>
      <w:proofErr w:type="spellEnd"/>
      <w:r>
        <w:rPr>
          <w:rFonts w:ascii="Times New Roman Regular" w:hAnsi="Times New Roman Regular" w:cs="Times New Roman Regular"/>
          <w:sz w:val="24"/>
          <w:szCs w:val="24"/>
        </w:rPr>
        <w:t xml:space="preserve">, M., </w:t>
      </w:r>
      <w:proofErr w:type="spellStart"/>
      <w:r>
        <w:rPr>
          <w:rFonts w:ascii="Times New Roman Regular" w:hAnsi="Times New Roman Regular" w:cs="Times New Roman Regular"/>
          <w:sz w:val="24"/>
          <w:szCs w:val="24"/>
        </w:rPr>
        <w:t>Xiong</w:t>
      </w:r>
      <w:proofErr w:type="spellEnd"/>
      <w:r>
        <w:rPr>
          <w:rFonts w:ascii="Times New Roman Regular" w:hAnsi="Times New Roman Regular" w:cs="Times New Roman Regular"/>
          <w:sz w:val="24"/>
          <w:szCs w:val="24"/>
        </w:rPr>
        <w:t xml:space="preserve">, K. and Ghani, N. (2018). Bitcoin Concepts, Threats, and Machine-Learning Security Solutions. </w:t>
      </w:r>
      <w:r>
        <w:rPr>
          <w:rFonts w:ascii="Times New Roman Regular" w:hAnsi="Times New Roman Regular" w:cs="Times New Roman Regular"/>
          <w:i/>
          <w:iCs/>
          <w:sz w:val="24"/>
          <w:szCs w:val="24"/>
        </w:rPr>
        <w:t>IEEE Access</w:t>
      </w:r>
      <w:r>
        <w:rPr>
          <w:rFonts w:ascii="Times New Roman Regular" w:hAnsi="Times New Roman Regular" w:cs="Times New Roman Regular"/>
          <w:sz w:val="24"/>
          <w:szCs w:val="24"/>
        </w:rPr>
        <w:t xml:space="preserve">, 6, 67189–67205. Available from </w:t>
      </w:r>
      <w:hyperlink r:id="rId124" w:history="1">
        <w:r w:rsidRPr="00432FED">
          <w:rPr>
            <w:rStyle w:val="Hyperlink"/>
            <w:rFonts w:ascii="Consolas" w:hAnsi="Consolas" w:cs="Times New Roman Regular"/>
            <w:color w:val="auto"/>
            <w:sz w:val="20"/>
            <w:szCs w:val="20"/>
            <w:u w:val="none"/>
          </w:rPr>
          <w:t>https://doi.org/10.1109/ACCESS.2018.2874539</w:t>
        </w:r>
      </w:hyperlink>
      <w:r>
        <w:rPr>
          <w:rFonts w:ascii="Times New Roman Regular" w:hAnsi="Times New Roman Regular" w:cs="Times New Roman Regular"/>
          <w:sz w:val="24"/>
          <w:szCs w:val="24"/>
        </w:rPr>
        <w:t xml:space="preserve"> [Accessed 25 September 2022].</w:t>
      </w:r>
      <w:bookmarkEnd w:id="473"/>
    </w:p>
    <w:p w14:paraId="1B2AC0FA" w14:textId="470C47CA" w:rsidR="00E1102E" w:rsidRPr="00334293" w:rsidRDefault="00E1102E" w:rsidP="00075BDC">
      <w:pPr>
        <w:spacing w:line="360" w:lineRule="auto"/>
        <w:rPr>
          <w:rFonts w:ascii="Times New Roman" w:hAnsi="Times New Roman" w:cs="Times New Roman"/>
          <w:sz w:val="24"/>
          <w:szCs w:val="24"/>
        </w:rPr>
      </w:pPr>
      <w:bookmarkStart w:id="474" w:name="rajebref"/>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A., </w:t>
      </w:r>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K. and G. Keogh, J. (2021). Cryptocurrencies in Modern Finance: A Literature Review. </w:t>
      </w:r>
      <w:r w:rsidRPr="00334293">
        <w:rPr>
          <w:rFonts w:ascii="Times New Roman" w:hAnsi="Times New Roman" w:cs="Times New Roman"/>
          <w:i/>
          <w:iCs/>
          <w:sz w:val="24"/>
          <w:szCs w:val="24"/>
        </w:rPr>
        <w:t>ETIKONOMI</w:t>
      </w:r>
      <w:r w:rsidRPr="00334293">
        <w:rPr>
          <w:rFonts w:ascii="Times New Roman" w:hAnsi="Times New Roman" w:cs="Times New Roman"/>
          <w:sz w:val="24"/>
          <w:szCs w:val="24"/>
        </w:rPr>
        <w:t xml:space="preserve">, 20 (1), 93–118. Available from </w:t>
      </w:r>
      <w:hyperlink r:id="rId125" w:history="1">
        <w:r w:rsidRPr="00837E50">
          <w:rPr>
            <w:rStyle w:val="Hyperlink"/>
            <w:rFonts w:ascii="Consolas" w:hAnsi="Consolas" w:cs="Times New Roman"/>
            <w:color w:val="auto"/>
            <w:sz w:val="20"/>
            <w:szCs w:val="20"/>
            <w:u w:val="none"/>
          </w:rPr>
          <w:t>https://doi.org/10.15408/etk.v20i1.16911</w:t>
        </w:r>
      </w:hyperlink>
      <w:r w:rsidRPr="00334293">
        <w:rPr>
          <w:rFonts w:ascii="Times New Roman" w:hAnsi="Times New Roman" w:cs="Times New Roman"/>
          <w:sz w:val="24"/>
          <w:szCs w:val="24"/>
        </w:rPr>
        <w:t xml:space="preserve"> [Accessed 22 October 2022].</w:t>
      </w:r>
    </w:p>
    <w:p w14:paraId="523A0891" w14:textId="335413C6" w:rsidR="00E1102E" w:rsidRPr="00392B0B" w:rsidRDefault="00E1102E" w:rsidP="00075BDC">
      <w:pPr>
        <w:spacing w:line="360" w:lineRule="auto"/>
        <w:rPr>
          <w:rFonts w:ascii="Times New Roman" w:hAnsi="Times New Roman" w:cs="Times New Roman"/>
          <w:sz w:val="24"/>
          <w:szCs w:val="24"/>
        </w:rPr>
      </w:pPr>
      <w:bookmarkStart w:id="475" w:name="valipourref"/>
      <w:bookmarkStart w:id="476" w:name="rizwanref"/>
      <w:bookmarkEnd w:id="474"/>
      <w:r w:rsidRPr="0003154A">
        <w:rPr>
          <w:rFonts w:ascii="Times New Roman" w:hAnsi="Times New Roman" w:cs="Times New Roman"/>
          <w:sz w:val="24"/>
          <w:szCs w:val="24"/>
        </w:rPr>
        <w:t xml:space="preserve">Rizwan, M., </w:t>
      </w:r>
      <w:proofErr w:type="spellStart"/>
      <w:r w:rsidRPr="0003154A">
        <w:rPr>
          <w:rFonts w:ascii="Times New Roman" w:hAnsi="Times New Roman" w:cs="Times New Roman"/>
          <w:sz w:val="24"/>
          <w:szCs w:val="24"/>
        </w:rPr>
        <w:t>Narejo</w:t>
      </w:r>
      <w:proofErr w:type="spellEnd"/>
      <w:r w:rsidRPr="0003154A">
        <w:rPr>
          <w:rFonts w:ascii="Times New Roman" w:hAnsi="Times New Roman" w:cs="Times New Roman"/>
          <w:sz w:val="24"/>
          <w:szCs w:val="24"/>
        </w:rPr>
        <w:t xml:space="preserve">, S. and </w:t>
      </w:r>
      <w:proofErr w:type="spellStart"/>
      <w:r w:rsidRPr="0003154A">
        <w:rPr>
          <w:rFonts w:ascii="Times New Roman" w:hAnsi="Times New Roman" w:cs="Times New Roman"/>
          <w:sz w:val="24"/>
          <w:szCs w:val="24"/>
        </w:rPr>
        <w:t>Javed</w:t>
      </w:r>
      <w:proofErr w:type="spellEnd"/>
      <w:r w:rsidRPr="0003154A">
        <w:rPr>
          <w:rFonts w:ascii="Times New Roman" w:hAnsi="Times New Roman" w:cs="Times New Roman"/>
          <w:sz w:val="24"/>
          <w:szCs w:val="24"/>
        </w:rPr>
        <w:t xml:space="preserve">, M. (2019). Bitcoin price prediction using Deep Learning Algorithm. </w:t>
      </w:r>
      <w:r w:rsidRPr="0003154A">
        <w:rPr>
          <w:rFonts w:ascii="Times New Roman" w:hAnsi="Times New Roman" w:cs="Times New Roman"/>
          <w:i/>
          <w:iCs/>
          <w:sz w:val="24"/>
          <w:szCs w:val="24"/>
        </w:rPr>
        <w:t>2019 13th International Conference on Mathematics, Actuarial Science, Computer Science and Statistics (MACS)</w:t>
      </w:r>
      <w:r w:rsidRPr="0003154A">
        <w:rPr>
          <w:rFonts w:ascii="Times New Roman" w:hAnsi="Times New Roman" w:cs="Times New Roman"/>
          <w:sz w:val="24"/>
          <w:szCs w:val="24"/>
        </w:rPr>
        <w:t xml:space="preserve">. December 2019. Karachi, Pakistan: IEEE, 1–7. Available from </w:t>
      </w:r>
      <w:hyperlink r:id="rId126" w:history="1">
        <w:r w:rsidRPr="00543919">
          <w:rPr>
            <w:rStyle w:val="Hyperlink"/>
            <w:rFonts w:ascii="Consolas" w:hAnsi="Consolas" w:cs="Times New Roman"/>
            <w:color w:val="auto"/>
            <w:sz w:val="20"/>
            <w:szCs w:val="20"/>
            <w:u w:val="none"/>
          </w:rPr>
          <w:t>https://doi.org/10.1109/MACS48846.2019.9024772</w:t>
        </w:r>
      </w:hyperlink>
      <w:r w:rsidRPr="0003154A">
        <w:rPr>
          <w:rFonts w:ascii="Times New Roman" w:hAnsi="Times New Roman" w:cs="Times New Roman"/>
          <w:sz w:val="24"/>
          <w:szCs w:val="24"/>
        </w:rPr>
        <w:t xml:space="preserve"> [Accessed 26 September 2022].</w:t>
      </w:r>
    </w:p>
    <w:p w14:paraId="17678309" w14:textId="566D0757" w:rsidR="00E1102E" w:rsidRPr="00334293" w:rsidRDefault="00E1102E" w:rsidP="00075BDC">
      <w:pPr>
        <w:spacing w:line="360" w:lineRule="auto"/>
        <w:rPr>
          <w:rFonts w:ascii="Times New Roman" w:hAnsi="Times New Roman" w:cs="Times New Roman"/>
          <w:color w:val="000000"/>
          <w:sz w:val="24"/>
          <w:szCs w:val="24"/>
        </w:rPr>
      </w:pPr>
      <w:bookmarkStart w:id="477" w:name="rosenthalref"/>
      <w:bookmarkEnd w:id="475"/>
      <w:bookmarkEnd w:id="476"/>
      <w:r w:rsidRPr="00334293">
        <w:rPr>
          <w:rFonts w:ascii="Times New Roman" w:hAnsi="Times New Roman" w:cs="Times New Roman"/>
          <w:color w:val="000000"/>
          <w:sz w:val="24"/>
          <w:szCs w:val="24"/>
        </w:rPr>
        <w:t>Rosenthal, S. et al. (2014). SemEval-2014 Task 9: Sentiment Analysis in Twitter. Proceedings of the 8th International Workshop on Semantic Evaluation (</w:t>
      </w:r>
      <w:proofErr w:type="spellStart"/>
      <w:r w:rsidRPr="00334293">
        <w:rPr>
          <w:rFonts w:ascii="Times New Roman" w:hAnsi="Times New Roman" w:cs="Times New Roman"/>
          <w:color w:val="000000"/>
          <w:sz w:val="24"/>
          <w:szCs w:val="24"/>
        </w:rPr>
        <w:t>SemEval</w:t>
      </w:r>
      <w:proofErr w:type="spellEnd"/>
      <w:r w:rsidRPr="00334293">
        <w:rPr>
          <w:rFonts w:ascii="Times New Roman" w:hAnsi="Times New Roman" w:cs="Times New Roman"/>
          <w:color w:val="000000"/>
          <w:sz w:val="24"/>
          <w:szCs w:val="24"/>
        </w:rPr>
        <w:t xml:space="preserve"> 2014). 2014. </w:t>
      </w:r>
      <w:r w:rsidRPr="00334293">
        <w:rPr>
          <w:rFonts w:ascii="Times New Roman" w:hAnsi="Times New Roman" w:cs="Times New Roman"/>
          <w:i/>
          <w:iCs/>
          <w:color w:val="000000"/>
          <w:sz w:val="24"/>
          <w:szCs w:val="24"/>
        </w:rPr>
        <w:t>Dublin, Ireland: Association for Computational Linguistics</w:t>
      </w:r>
      <w:r w:rsidRPr="00334293">
        <w:rPr>
          <w:rFonts w:ascii="Times New Roman" w:hAnsi="Times New Roman" w:cs="Times New Roman"/>
          <w:color w:val="000000"/>
          <w:sz w:val="24"/>
          <w:szCs w:val="24"/>
        </w:rPr>
        <w:t xml:space="preserve">, 73–80. Available from </w:t>
      </w:r>
      <w:hyperlink r:id="rId127" w:history="1">
        <w:r w:rsidRPr="00B35FF0">
          <w:rPr>
            <w:rStyle w:val="Hyperlink"/>
            <w:rFonts w:ascii="Consolas" w:hAnsi="Consolas" w:cs="Times New Roman"/>
            <w:color w:val="auto"/>
            <w:sz w:val="20"/>
            <w:szCs w:val="20"/>
            <w:u w:val="none"/>
          </w:rPr>
          <w:t>https://doi.org/10.3115/v1/S14-2009</w:t>
        </w:r>
      </w:hyperlink>
      <w:r w:rsidRPr="00334293">
        <w:rPr>
          <w:rFonts w:ascii="Times New Roman" w:hAnsi="Times New Roman" w:cs="Times New Roman"/>
          <w:color w:val="000000"/>
          <w:sz w:val="24"/>
          <w:szCs w:val="24"/>
        </w:rPr>
        <w:t xml:space="preserve"> [Accessed 16 October 2022].</w:t>
      </w:r>
    </w:p>
    <w:p w14:paraId="791ABA5F" w14:textId="5E98161A" w:rsidR="00E1102E" w:rsidRPr="0003154A" w:rsidRDefault="00E1102E" w:rsidP="00075BDC">
      <w:pPr>
        <w:spacing w:line="360" w:lineRule="auto"/>
        <w:rPr>
          <w:rFonts w:ascii="Times New Roman" w:hAnsi="Times New Roman" w:cs="Times New Roman"/>
          <w:sz w:val="24"/>
          <w:szCs w:val="24"/>
        </w:rPr>
      </w:pPr>
      <w:bookmarkStart w:id="478" w:name="royref"/>
      <w:bookmarkEnd w:id="477"/>
      <w:r w:rsidRPr="0003154A">
        <w:rPr>
          <w:rFonts w:ascii="Times New Roman" w:hAnsi="Times New Roman" w:cs="Times New Roman"/>
          <w:sz w:val="24"/>
          <w:szCs w:val="24"/>
        </w:rPr>
        <w:t xml:space="preserve">Roy, S., </w:t>
      </w:r>
      <w:proofErr w:type="spellStart"/>
      <w:r w:rsidRPr="0003154A">
        <w:rPr>
          <w:rFonts w:ascii="Times New Roman" w:hAnsi="Times New Roman" w:cs="Times New Roman"/>
          <w:sz w:val="24"/>
          <w:szCs w:val="24"/>
        </w:rPr>
        <w:t>Nanjiba</w:t>
      </w:r>
      <w:proofErr w:type="spellEnd"/>
      <w:r w:rsidRPr="0003154A">
        <w:rPr>
          <w:rFonts w:ascii="Times New Roman" w:hAnsi="Times New Roman" w:cs="Times New Roman"/>
          <w:sz w:val="24"/>
          <w:szCs w:val="24"/>
        </w:rPr>
        <w:t xml:space="preserve">, S. and Chakrabarty, A. (2018). Bitcoin Price Forecasting Using Time Series Analysis. </w:t>
      </w:r>
      <w:r w:rsidRPr="0003154A">
        <w:rPr>
          <w:rFonts w:ascii="Times New Roman" w:hAnsi="Times New Roman" w:cs="Times New Roman"/>
          <w:i/>
          <w:iCs/>
          <w:sz w:val="24"/>
          <w:szCs w:val="24"/>
        </w:rPr>
        <w:t>2018 21st International Conference of Computer and Information Technology (ICCIT)</w:t>
      </w:r>
      <w:r w:rsidRPr="0003154A">
        <w:rPr>
          <w:rFonts w:ascii="Times New Roman" w:hAnsi="Times New Roman" w:cs="Times New Roman"/>
          <w:sz w:val="24"/>
          <w:szCs w:val="24"/>
        </w:rPr>
        <w:t xml:space="preserve">. December 2018. Dhaka, Bangladesh: IEEE, 1–5. Available from </w:t>
      </w:r>
      <w:hyperlink r:id="rId128" w:history="1">
        <w:r w:rsidRPr="00543919">
          <w:rPr>
            <w:rStyle w:val="Hyperlink"/>
            <w:rFonts w:ascii="Consolas" w:hAnsi="Consolas" w:cs="Times New Roman"/>
            <w:color w:val="auto"/>
            <w:sz w:val="20"/>
            <w:szCs w:val="20"/>
            <w:u w:val="none"/>
          </w:rPr>
          <w:t>https://doi.org/10.1109/ICCITECHN.2018.8631923</w:t>
        </w:r>
      </w:hyperlink>
      <w:r w:rsidRPr="0003154A">
        <w:rPr>
          <w:rFonts w:ascii="Times New Roman" w:hAnsi="Times New Roman" w:cs="Times New Roman"/>
          <w:sz w:val="24"/>
          <w:szCs w:val="24"/>
        </w:rPr>
        <w:t xml:space="preserve"> [Accessed 25 September 2022].</w:t>
      </w:r>
    </w:p>
    <w:p w14:paraId="116CC101" w14:textId="65425EC6" w:rsidR="00E1102E" w:rsidRDefault="00E1102E" w:rsidP="00075BDC">
      <w:pPr>
        <w:spacing w:line="360" w:lineRule="auto"/>
        <w:rPr>
          <w:rFonts w:ascii="Times New Roman Regular" w:hAnsi="Times New Roman Regular" w:cs="Times New Roman Regular" w:hint="eastAsia"/>
          <w:sz w:val="24"/>
          <w:szCs w:val="24"/>
        </w:rPr>
      </w:pPr>
      <w:bookmarkStart w:id="479" w:name="rubanovaref"/>
      <w:bookmarkEnd w:id="478"/>
      <w:proofErr w:type="spellStart"/>
      <w:r>
        <w:rPr>
          <w:rFonts w:ascii="Times New Roman Regular" w:hAnsi="Times New Roman Regular" w:cs="Times New Roman Regular"/>
          <w:sz w:val="24"/>
          <w:szCs w:val="24"/>
        </w:rPr>
        <w:t>Rubanova</w:t>
      </w:r>
      <w:proofErr w:type="spellEnd"/>
      <w:r>
        <w:rPr>
          <w:rFonts w:ascii="Times New Roman Regular" w:hAnsi="Times New Roman Regular" w:cs="Times New Roman Regular"/>
          <w:sz w:val="24"/>
          <w:szCs w:val="24"/>
        </w:rPr>
        <w:t xml:space="preserve">, Y., Chen, R.T.Q. and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(2019). Latent ODEs for Irregularly-Sampled Time Series. Available from </w:t>
      </w:r>
      <w:hyperlink r:id="rId129" w:history="1">
        <w:r w:rsidRPr="00432FED">
          <w:rPr>
            <w:rStyle w:val="Hyperlink"/>
            <w:rFonts w:ascii="Consolas" w:hAnsi="Consolas" w:cs="Times New Roman Regular"/>
            <w:color w:val="auto"/>
            <w:sz w:val="20"/>
            <w:szCs w:val="20"/>
            <w:u w:val="none"/>
          </w:rPr>
          <w:t>https://doi.org/10.48550/ARXIV.1907.03907</w:t>
        </w:r>
      </w:hyperlink>
      <w:r>
        <w:rPr>
          <w:rFonts w:ascii="Times New Roman Regular" w:hAnsi="Times New Roman Regular" w:cs="Times New Roman Regular"/>
          <w:sz w:val="24"/>
          <w:szCs w:val="24"/>
        </w:rPr>
        <w:t xml:space="preserve"> [Accessed 18 October 2022].</w:t>
      </w:r>
      <w:bookmarkEnd w:id="479"/>
    </w:p>
    <w:p w14:paraId="14350BD2" w14:textId="6FBF097D" w:rsidR="00E1102E" w:rsidRDefault="00E1102E" w:rsidP="00075BD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 Nakamoto, (2020). </w:t>
      </w:r>
      <w:r>
        <w:rPr>
          <w:rFonts w:ascii="Times New Roman Regular" w:hAnsi="Times New Roman Regular" w:cs="Times New Roman Regular"/>
          <w:i/>
          <w:iCs/>
          <w:sz w:val="24"/>
          <w:szCs w:val="24"/>
        </w:rPr>
        <w:t>Bitcoin: A peer-to-peer electronic cash system</w:t>
      </w:r>
      <w:r>
        <w:rPr>
          <w:rFonts w:ascii="Times New Roman Regular" w:hAnsi="Times New Roman Regular" w:cs="Times New Roman Regular"/>
          <w:sz w:val="24"/>
          <w:szCs w:val="24"/>
        </w:rPr>
        <w:t xml:space="preserve">. Available from </w:t>
      </w:r>
      <w:hyperlink r:id="rId130" w:history="1">
        <w:r w:rsidRPr="0038534B">
          <w:rPr>
            <w:rStyle w:val="Hyperlink"/>
            <w:rFonts w:ascii="Consolas" w:hAnsi="Consolas" w:cs="Times New Roman Regular"/>
            <w:color w:val="auto"/>
            <w:sz w:val="20"/>
            <w:szCs w:val="20"/>
            <w:u w:val="none"/>
          </w:rPr>
          <w:t>https://bitcoin.org/bitcoin.pdf</w:t>
        </w:r>
      </w:hyperlink>
      <w:r>
        <w:rPr>
          <w:rFonts w:ascii="Times New Roman Regular" w:hAnsi="Times New Roman Regular" w:cs="Times New Roman Regular"/>
          <w:sz w:val="24"/>
          <w:szCs w:val="24"/>
        </w:rPr>
        <w:t xml:space="preserve"> [Accessed 25 September 2022].</w:t>
      </w:r>
    </w:p>
    <w:p w14:paraId="52134391" w14:textId="2807E4AF" w:rsidR="00E1102E" w:rsidRPr="00334293" w:rsidRDefault="00E1102E" w:rsidP="00075BDC">
      <w:pPr>
        <w:spacing w:line="360" w:lineRule="auto"/>
        <w:rPr>
          <w:rFonts w:ascii="Times New Roman" w:hAnsi="Times New Roman" w:cs="Times New Roman"/>
          <w:color w:val="000000"/>
          <w:sz w:val="24"/>
          <w:szCs w:val="24"/>
        </w:rPr>
      </w:pPr>
      <w:bookmarkStart w:id="480" w:name="sagheerref"/>
      <w:proofErr w:type="spellStart"/>
      <w:r w:rsidRPr="00334293">
        <w:rPr>
          <w:rFonts w:ascii="Times New Roman" w:hAnsi="Times New Roman" w:cs="Times New Roman"/>
          <w:color w:val="000000"/>
          <w:sz w:val="24"/>
          <w:szCs w:val="24"/>
        </w:rPr>
        <w:t>Sagheer</w:t>
      </w:r>
      <w:proofErr w:type="spellEnd"/>
      <w:r w:rsidRPr="00334293">
        <w:rPr>
          <w:rFonts w:ascii="Times New Roman" w:hAnsi="Times New Roman" w:cs="Times New Roman"/>
          <w:color w:val="000000"/>
          <w:sz w:val="24"/>
          <w:szCs w:val="24"/>
        </w:rPr>
        <w:t xml:space="preserve">, A. and </w:t>
      </w:r>
      <w:proofErr w:type="spellStart"/>
      <w:r w:rsidRPr="00334293">
        <w:rPr>
          <w:rFonts w:ascii="Times New Roman" w:hAnsi="Times New Roman" w:cs="Times New Roman"/>
          <w:color w:val="000000"/>
          <w:sz w:val="24"/>
          <w:szCs w:val="24"/>
        </w:rPr>
        <w:t>Kotb</w:t>
      </w:r>
      <w:proofErr w:type="spellEnd"/>
      <w:r w:rsidRPr="00334293">
        <w:rPr>
          <w:rFonts w:ascii="Times New Roman" w:hAnsi="Times New Roman" w:cs="Times New Roman"/>
          <w:color w:val="000000"/>
          <w:sz w:val="24"/>
          <w:szCs w:val="24"/>
        </w:rPr>
        <w:t xml:space="preserve">, M. (2019). Time series forecasting of petroleum production using deep LSTM recurrent networks. </w:t>
      </w:r>
      <w:r w:rsidRPr="00FB4039">
        <w:rPr>
          <w:rFonts w:ascii="Times New Roman" w:hAnsi="Times New Roman" w:cs="Times New Roman"/>
          <w:i/>
          <w:iCs/>
          <w:color w:val="000000"/>
          <w:sz w:val="24"/>
          <w:szCs w:val="24"/>
        </w:rPr>
        <w:t>Neurocomputing</w:t>
      </w:r>
      <w:r w:rsidRPr="00334293">
        <w:rPr>
          <w:rFonts w:ascii="Times New Roman" w:hAnsi="Times New Roman" w:cs="Times New Roman"/>
          <w:color w:val="000000"/>
          <w:sz w:val="24"/>
          <w:szCs w:val="24"/>
        </w:rPr>
        <w:t xml:space="preserve">, 323, 203–213. Available from </w:t>
      </w:r>
      <w:hyperlink r:id="rId131" w:history="1">
        <w:r w:rsidRPr="00B35FF0">
          <w:rPr>
            <w:rStyle w:val="Hyperlink"/>
            <w:rFonts w:ascii="Consolas" w:hAnsi="Consolas" w:cs="Times New Roman"/>
            <w:color w:val="auto"/>
            <w:sz w:val="20"/>
            <w:szCs w:val="20"/>
            <w:u w:val="none"/>
          </w:rPr>
          <w:t>https://doi.org/10.1016/j.neucom.2018.09.082</w:t>
        </w:r>
      </w:hyperlink>
      <w:r w:rsidRPr="00334293">
        <w:rPr>
          <w:rFonts w:ascii="Times New Roman" w:hAnsi="Times New Roman" w:cs="Times New Roman"/>
          <w:color w:val="000000"/>
          <w:sz w:val="24"/>
          <w:szCs w:val="24"/>
        </w:rPr>
        <w:t xml:space="preserve"> [Accessed 17 October 2022].</w:t>
      </w:r>
    </w:p>
    <w:p w14:paraId="4813E811" w14:textId="1D347DE8" w:rsidR="00E1102E" w:rsidRPr="00334293" w:rsidRDefault="00E1102E" w:rsidP="00075BDC">
      <w:pPr>
        <w:spacing w:line="360" w:lineRule="auto"/>
        <w:rPr>
          <w:rFonts w:ascii="Times New Roman" w:hAnsi="Times New Roman" w:cs="Times New Roman"/>
          <w:color w:val="000000"/>
          <w:sz w:val="24"/>
          <w:szCs w:val="24"/>
        </w:rPr>
      </w:pPr>
      <w:bookmarkStart w:id="481" w:name="sarkodieref"/>
      <w:bookmarkEnd w:id="480"/>
      <w:r w:rsidRPr="00334293">
        <w:rPr>
          <w:rFonts w:ascii="Times New Roman" w:hAnsi="Times New Roman" w:cs="Times New Roman"/>
          <w:color w:val="000000"/>
          <w:sz w:val="24"/>
          <w:szCs w:val="24"/>
        </w:rPr>
        <w:lastRenderedPageBreak/>
        <w:t xml:space="preserve">Sarkodie, S.A., Ahmed, M.Y. and Owusu, P.A. (2022). COVID-19 pandemic improves market signals of cryptocurrencies–evidence from Bitcoin, Bitcoin Cash, Ethereum, and Litecoin. </w:t>
      </w:r>
      <w:r w:rsidRPr="00334293">
        <w:rPr>
          <w:rFonts w:ascii="Times New Roman" w:hAnsi="Times New Roman" w:cs="Times New Roman"/>
          <w:i/>
          <w:iCs/>
          <w:color w:val="000000"/>
          <w:sz w:val="24"/>
          <w:szCs w:val="24"/>
        </w:rPr>
        <w:t>Finance Research Letters</w:t>
      </w:r>
      <w:r w:rsidRPr="00334293">
        <w:rPr>
          <w:rFonts w:ascii="Times New Roman" w:hAnsi="Times New Roman" w:cs="Times New Roman"/>
          <w:color w:val="000000"/>
          <w:sz w:val="24"/>
          <w:szCs w:val="24"/>
        </w:rPr>
        <w:t xml:space="preserve">, 44, 102049. Available from </w:t>
      </w:r>
      <w:hyperlink r:id="rId132" w:history="1">
        <w:r w:rsidRPr="004A5F62">
          <w:rPr>
            <w:rStyle w:val="Hyperlink"/>
            <w:rFonts w:ascii="Consolas" w:hAnsi="Consolas" w:cs="Times New Roman"/>
            <w:color w:val="auto"/>
            <w:sz w:val="20"/>
            <w:szCs w:val="20"/>
            <w:u w:val="none"/>
          </w:rPr>
          <w:t>https://doi.org/10.1016/j.frl.2021.102049</w:t>
        </w:r>
      </w:hyperlink>
      <w:r w:rsidRPr="00334293">
        <w:rPr>
          <w:rFonts w:ascii="Times New Roman" w:hAnsi="Times New Roman" w:cs="Times New Roman"/>
          <w:color w:val="000000"/>
          <w:sz w:val="24"/>
          <w:szCs w:val="24"/>
        </w:rPr>
        <w:t xml:space="preserve"> [Accessed 16 October 2022].</w:t>
      </w:r>
    </w:p>
    <w:p w14:paraId="3EBABE93" w14:textId="77777777" w:rsidR="00E1102E" w:rsidRPr="00F700F0" w:rsidRDefault="00E1102E" w:rsidP="00075BDC">
      <w:pPr>
        <w:spacing w:line="360" w:lineRule="auto"/>
        <w:rPr>
          <w:rFonts w:ascii="Times New Roman" w:hAnsi="Times New Roman" w:cs="Times New Roman"/>
          <w:sz w:val="24"/>
          <w:szCs w:val="24"/>
        </w:rPr>
      </w:pPr>
      <w:bookmarkStart w:id="482" w:name="saundersref"/>
      <w:bookmarkEnd w:id="481"/>
      <w:r w:rsidRPr="00F700F0">
        <w:rPr>
          <w:rFonts w:ascii="Times New Roman" w:hAnsi="Times New Roman" w:cs="Times New Roman"/>
          <w:sz w:val="24"/>
          <w:szCs w:val="24"/>
        </w:rPr>
        <w:t xml:space="preserve">Saunders, M.N.K., Lewis, P. and Thornhill, A. (2007). </w:t>
      </w:r>
      <w:r w:rsidRPr="00F700F0">
        <w:rPr>
          <w:rFonts w:ascii="Times New Roman" w:hAnsi="Times New Roman" w:cs="Times New Roman"/>
          <w:i/>
          <w:iCs/>
          <w:sz w:val="24"/>
          <w:szCs w:val="24"/>
        </w:rPr>
        <w:t>Research methods for business students</w:t>
      </w:r>
      <w:r w:rsidRPr="00F700F0">
        <w:rPr>
          <w:rFonts w:ascii="Times New Roman" w:hAnsi="Times New Roman" w:cs="Times New Roman"/>
          <w:sz w:val="24"/>
          <w:szCs w:val="24"/>
        </w:rPr>
        <w:t>, 4th ed. Harlow, England; New York: Financial Times/Prentice Hall.</w:t>
      </w:r>
    </w:p>
    <w:p w14:paraId="1D2DE48C" w14:textId="77777777" w:rsidR="00E1102E" w:rsidRPr="00334293" w:rsidRDefault="00E1102E" w:rsidP="00075BDC">
      <w:pPr>
        <w:spacing w:line="360" w:lineRule="auto"/>
        <w:rPr>
          <w:rFonts w:ascii="Times New Roman" w:hAnsi="Times New Roman" w:cs="Times New Roman"/>
          <w:sz w:val="24"/>
          <w:szCs w:val="24"/>
        </w:rPr>
      </w:pPr>
      <w:bookmarkStart w:id="483" w:name="schardingref"/>
      <w:bookmarkEnd w:id="482"/>
      <w:proofErr w:type="spellStart"/>
      <w:r w:rsidRPr="00334293">
        <w:rPr>
          <w:rFonts w:ascii="Times New Roman" w:hAnsi="Times New Roman" w:cs="Times New Roman"/>
          <w:sz w:val="24"/>
          <w:szCs w:val="24"/>
        </w:rPr>
        <w:t>Scharding</w:t>
      </w:r>
      <w:proofErr w:type="spellEnd"/>
      <w:r w:rsidRPr="00334293">
        <w:rPr>
          <w:rFonts w:ascii="Times New Roman" w:hAnsi="Times New Roman" w:cs="Times New Roman"/>
          <w:sz w:val="24"/>
          <w:szCs w:val="24"/>
        </w:rPr>
        <w:t xml:space="preserve">, T. (2019). National Currency, World Currency, Cryptocurrency: A Fichtean Approach to the Ethics of Bitcoin. </w:t>
      </w:r>
      <w:r w:rsidRPr="00334293">
        <w:rPr>
          <w:rFonts w:ascii="Times New Roman" w:hAnsi="Times New Roman" w:cs="Times New Roman"/>
          <w:i/>
          <w:iCs/>
          <w:sz w:val="24"/>
          <w:szCs w:val="24"/>
        </w:rPr>
        <w:t>Business and Society Review</w:t>
      </w:r>
      <w:r w:rsidRPr="00334293">
        <w:rPr>
          <w:rFonts w:ascii="Times New Roman" w:hAnsi="Times New Roman" w:cs="Times New Roman"/>
          <w:sz w:val="24"/>
          <w:szCs w:val="24"/>
        </w:rPr>
        <w:t>, 124(2), 219–238.</w:t>
      </w:r>
    </w:p>
    <w:p w14:paraId="04A58BDB" w14:textId="79129E53" w:rsidR="00E1102E" w:rsidRDefault="00E1102E" w:rsidP="00075BDC">
      <w:pPr>
        <w:spacing w:line="360" w:lineRule="auto"/>
        <w:rPr>
          <w:rFonts w:ascii="Times New Roman Regular" w:hAnsi="Times New Roman Regular" w:cs="Times New Roman Regular" w:hint="eastAsia"/>
          <w:color w:val="000000"/>
          <w:sz w:val="24"/>
          <w:szCs w:val="24"/>
        </w:rPr>
      </w:pPr>
      <w:bookmarkStart w:id="484" w:name="serafiniref"/>
      <w:bookmarkEnd w:id="483"/>
      <w:r>
        <w:rPr>
          <w:rFonts w:ascii="Times New Roman Regular" w:hAnsi="Times New Roman Regular" w:cs="Times New Roman Regular"/>
          <w:color w:val="000000"/>
          <w:sz w:val="24"/>
          <w:szCs w:val="24"/>
        </w:rPr>
        <w:t xml:space="preserve">Serafini, G. et al. (2020). Sentiment-Driven Price Prediction of the Bitcoin based on Statistical and Deep Learning Approaches. </w:t>
      </w:r>
      <w:r>
        <w:rPr>
          <w:rFonts w:ascii="Times New Roman Regular" w:hAnsi="Times New Roman Regular" w:cs="Times New Roman Regular"/>
          <w:i/>
          <w:iCs/>
          <w:color w:val="000000"/>
          <w:sz w:val="24"/>
          <w:szCs w:val="24"/>
        </w:rPr>
        <w:t>2020 International Joint Conference on Neural Networks (IJCNN)</w:t>
      </w:r>
      <w:r>
        <w:rPr>
          <w:rFonts w:ascii="Times New Roman Regular" w:hAnsi="Times New Roman Regular" w:cs="Times New Roman Regular"/>
          <w:color w:val="000000"/>
          <w:sz w:val="24"/>
          <w:szCs w:val="24"/>
        </w:rPr>
        <w:t xml:space="preserve">. July 2020. Glasgow, United Kingdom: IEEE, 1–8. Available from </w:t>
      </w:r>
      <w:hyperlink r:id="rId133" w:history="1">
        <w:r w:rsidRPr="0038534B">
          <w:rPr>
            <w:rStyle w:val="Hyperlink"/>
            <w:rFonts w:ascii="Consolas" w:hAnsi="Consolas" w:cs="Times New Roman Regular"/>
            <w:color w:val="auto"/>
            <w:sz w:val="20"/>
            <w:szCs w:val="20"/>
            <w:u w:val="none"/>
          </w:rPr>
          <w:t>https://doi.org/10.1109/IJCNN48605.2020.9206704</w:t>
        </w:r>
      </w:hyperlink>
      <w:r>
        <w:rPr>
          <w:rFonts w:ascii="Times New Roman Regular" w:hAnsi="Times New Roman Regular" w:cs="Times New Roman Regular"/>
          <w:color w:val="000000"/>
          <w:sz w:val="24"/>
          <w:szCs w:val="24"/>
        </w:rPr>
        <w:t xml:space="preserve"> [Accessed 16 October 2022].</w:t>
      </w:r>
      <w:bookmarkEnd w:id="484"/>
    </w:p>
    <w:p w14:paraId="5DF2FE7D" w14:textId="6B1F5F97" w:rsidR="00E1102E" w:rsidRPr="00334293" w:rsidRDefault="00E1102E" w:rsidP="00075BDC">
      <w:pPr>
        <w:spacing w:line="360" w:lineRule="auto"/>
        <w:rPr>
          <w:rFonts w:ascii="Times New Roman" w:hAnsi="Times New Roman" w:cs="Times New Roman"/>
          <w:color w:val="000000"/>
          <w:sz w:val="24"/>
          <w:szCs w:val="24"/>
        </w:rPr>
      </w:pPr>
      <w:bookmarkStart w:id="485" w:name="shenref"/>
      <w:r w:rsidRPr="00334293">
        <w:rPr>
          <w:rFonts w:ascii="Times New Roman" w:hAnsi="Times New Roman" w:cs="Times New Roman"/>
          <w:color w:val="000000"/>
          <w:sz w:val="24"/>
          <w:szCs w:val="24"/>
        </w:rPr>
        <w:t xml:space="preserve">Shen, D., Urquhart, A. and Wang, P. (2019). Does twitter predict Bitcoin? </w:t>
      </w:r>
      <w:r w:rsidRPr="00334293">
        <w:rPr>
          <w:rFonts w:ascii="Times New Roman" w:hAnsi="Times New Roman" w:cs="Times New Roman"/>
          <w:i/>
          <w:iCs/>
          <w:color w:val="000000"/>
          <w:sz w:val="24"/>
          <w:szCs w:val="24"/>
        </w:rPr>
        <w:t>Economics Letters</w:t>
      </w:r>
      <w:r w:rsidRPr="00334293">
        <w:rPr>
          <w:rFonts w:ascii="Times New Roman" w:hAnsi="Times New Roman" w:cs="Times New Roman"/>
          <w:color w:val="000000"/>
          <w:sz w:val="24"/>
          <w:szCs w:val="24"/>
        </w:rPr>
        <w:t xml:space="preserve">, 174, 118–122. Available from </w:t>
      </w:r>
      <w:hyperlink r:id="rId134" w:history="1">
        <w:r w:rsidRPr="004A5F62">
          <w:rPr>
            <w:rStyle w:val="Hyperlink"/>
            <w:rFonts w:ascii="Consolas" w:hAnsi="Consolas"/>
            <w:color w:val="auto"/>
            <w:sz w:val="20"/>
            <w:szCs w:val="20"/>
            <w:u w:val="none"/>
          </w:rPr>
          <w:t>https://doi.org/10.1016/j.econlet.2018.11.007</w:t>
        </w:r>
      </w:hyperlink>
      <w:r w:rsidRPr="004A5F62">
        <w:rPr>
          <w:rFonts w:ascii="Times New Roman" w:hAnsi="Times New Roman" w:cs="Times New Roman"/>
          <w:sz w:val="24"/>
          <w:szCs w:val="24"/>
        </w:rPr>
        <w:t xml:space="preserve"> </w:t>
      </w:r>
      <w:r w:rsidRPr="00334293">
        <w:rPr>
          <w:rFonts w:ascii="Times New Roman" w:hAnsi="Times New Roman" w:cs="Times New Roman"/>
          <w:color w:val="000000"/>
          <w:sz w:val="24"/>
          <w:szCs w:val="24"/>
        </w:rPr>
        <w:t>[Accessed 16 October 2022].</w:t>
      </w:r>
    </w:p>
    <w:p w14:paraId="4E19E883" w14:textId="637DA9B8" w:rsidR="00E1102E" w:rsidRPr="00334293" w:rsidRDefault="00E1102E" w:rsidP="00075BDC">
      <w:pPr>
        <w:spacing w:line="360" w:lineRule="auto"/>
        <w:rPr>
          <w:rFonts w:ascii="Times New Roman" w:hAnsi="Times New Roman" w:cs="Times New Roman"/>
          <w:color w:val="000000"/>
          <w:sz w:val="24"/>
          <w:szCs w:val="24"/>
        </w:rPr>
      </w:pPr>
      <w:bookmarkStart w:id="486" w:name="shrivastavaref"/>
      <w:bookmarkEnd w:id="485"/>
      <w:r w:rsidRPr="00334293">
        <w:rPr>
          <w:rFonts w:ascii="Times New Roman" w:hAnsi="Times New Roman" w:cs="Times New Roman"/>
          <w:color w:val="000000"/>
          <w:sz w:val="24"/>
          <w:szCs w:val="24"/>
        </w:rPr>
        <w:t xml:space="preserve">Shrivastava, S. (2020). Cross Validation in Time Series. </w:t>
      </w:r>
      <w:r w:rsidRPr="00334293">
        <w:rPr>
          <w:rFonts w:ascii="Times New Roman" w:hAnsi="Times New Roman" w:cs="Times New Roman"/>
          <w:i/>
          <w:iCs/>
          <w:color w:val="000000"/>
          <w:sz w:val="24"/>
          <w:szCs w:val="24"/>
        </w:rPr>
        <w:t>Medium</w:t>
      </w:r>
      <w:r w:rsidRPr="00334293">
        <w:rPr>
          <w:rFonts w:ascii="Times New Roman" w:hAnsi="Times New Roman" w:cs="Times New Roman"/>
          <w:color w:val="000000"/>
          <w:sz w:val="24"/>
          <w:szCs w:val="24"/>
        </w:rPr>
        <w:t xml:space="preserve">. Available from </w:t>
      </w:r>
      <w:hyperlink r:id="rId135" w:history="1">
        <w:r w:rsidRPr="00391781">
          <w:rPr>
            <w:rStyle w:val="Hyperlink"/>
            <w:rFonts w:ascii="Consolas" w:hAnsi="Consolas" w:cs="Times New Roman"/>
            <w:color w:val="auto"/>
            <w:sz w:val="20"/>
            <w:szCs w:val="20"/>
            <w:u w:val="none"/>
          </w:rPr>
          <w:t>https://medium.com/@soumyachess1496/cross-validation-in-time-series-566ae4981ce4</w:t>
        </w:r>
      </w:hyperlink>
      <w:r w:rsidRPr="00334293">
        <w:rPr>
          <w:rFonts w:ascii="Times New Roman" w:hAnsi="Times New Roman" w:cs="Times New Roman"/>
          <w:color w:val="000000"/>
          <w:sz w:val="24"/>
          <w:szCs w:val="24"/>
        </w:rPr>
        <w:t xml:space="preserve"> [Accessed 12 October 2022].</w:t>
      </w:r>
    </w:p>
    <w:p w14:paraId="52F9C108" w14:textId="7588FE82" w:rsidR="00E1102E" w:rsidRPr="00334293" w:rsidRDefault="00E1102E" w:rsidP="00075BDC">
      <w:pPr>
        <w:spacing w:line="360" w:lineRule="auto"/>
        <w:rPr>
          <w:rFonts w:ascii="Times New Roman" w:hAnsi="Times New Roman" w:cs="Times New Roman"/>
          <w:color w:val="000000"/>
          <w:sz w:val="24"/>
          <w:szCs w:val="24"/>
        </w:rPr>
      </w:pPr>
      <w:bookmarkStart w:id="487" w:name="siamiref"/>
      <w:bookmarkEnd w:id="486"/>
      <w:proofErr w:type="spellStart"/>
      <w:r w:rsidRPr="00334293">
        <w:rPr>
          <w:rFonts w:ascii="Times New Roman" w:hAnsi="Times New Roman" w:cs="Times New Roman"/>
          <w:color w:val="000000"/>
          <w:sz w:val="24"/>
          <w:szCs w:val="24"/>
        </w:rPr>
        <w:t>Siami-Namini</w:t>
      </w:r>
      <w:proofErr w:type="spellEnd"/>
      <w:r w:rsidRPr="00334293">
        <w:rPr>
          <w:rFonts w:ascii="Times New Roman" w:hAnsi="Times New Roman" w:cs="Times New Roman"/>
          <w:color w:val="000000"/>
          <w:sz w:val="24"/>
          <w:szCs w:val="24"/>
        </w:rPr>
        <w:t xml:space="preserve">, S., </w:t>
      </w:r>
      <w:proofErr w:type="spellStart"/>
      <w:r w:rsidRPr="00334293">
        <w:rPr>
          <w:rFonts w:ascii="Times New Roman" w:hAnsi="Times New Roman" w:cs="Times New Roman"/>
          <w:color w:val="000000"/>
          <w:sz w:val="24"/>
          <w:szCs w:val="24"/>
        </w:rPr>
        <w:t>Tavakoli</w:t>
      </w:r>
      <w:proofErr w:type="spellEnd"/>
      <w:r w:rsidRPr="00334293">
        <w:rPr>
          <w:rFonts w:ascii="Times New Roman" w:hAnsi="Times New Roman" w:cs="Times New Roman"/>
          <w:color w:val="000000"/>
          <w:sz w:val="24"/>
          <w:szCs w:val="24"/>
        </w:rPr>
        <w:t xml:space="preserve">, N. and </w:t>
      </w:r>
      <w:proofErr w:type="spellStart"/>
      <w:r w:rsidRPr="00334293">
        <w:rPr>
          <w:rFonts w:ascii="Times New Roman" w:hAnsi="Times New Roman" w:cs="Times New Roman"/>
          <w:color w:val="000000"/>
          <w:sz w:val="24"/>
          <w:szCs w:val="24"/>
        </w:rPr>
        <w:t>Siami</w:t>
      </w:r>
      <w:proofErr w:type="spellEnd"/>
      <w:r w:rsidRPr="00334293">
        <w:rPr>
          <w:rFonts w:ascii="Times New Roman" w:hAnsi="Times New Roman" w:cs="Times New Roman"/>
          <w:color w:val="000000"/>
          <w:sz w:val="24"/>
          <w:szCs w:val="24"/>
        </w:rPr>
        <w:t xml:space="preserve"> </w:t>
      </w:r>
      <w:proofErr w:type="spellStart"/>
      <w:r w:rsidRPr="00334293">
        <w:rPr>
          <w:rFonts w:ascii="Times New Roman" w:hAnsi="Times New Roman" w:cs="Times New Roman"/>
          <w:color w:val="000000"/>
          <w:sz w:val="24"/>
          <w:szCs w:val="24"/>
        </w:rPr>
        <w:t>Namin</w:t>
      </w:r>
      <w:proofErr w:type="spellEnd"/>
      <w:r w:rsidRPr="00334293">
        <w:rPr>
          <w:rFonts w:ascii="Times New Roman" w:hAnsi="Times New Roman" w:cs="Times New Roman"/>
          <w:color w:val="000000"/>
          <w:sz w:val="24"/>
          <w:szCs w:val="24"/>
        </w:rPr>
        <w:t xml:space="preserve">, A. (2018). A Comparison of ARIMA and LSTM in Forecasting Time Series. </w:t>
      </w:r>
      <w:r w:rsidRPr="00334293">
        <w:rPr>
          <w:rFonts w:ascii="Times New Roman" w:hAnsi="Times New Roman" w:cs="Times New Roman"/>
          <w:i/>
          <w:iCs/>
          <w:color w:val="000000"/>
          <w:sz w:val="24"/>
          <w:szCs w:val="24"/>
        </w:rPr>
        <w:t>2018 17th IEEE International Conference on Machine Learning and Applications (ICMLA)</w:t>
      </w:r>
      <w:r w:rsidRPr="00334293">
        <w:rPr>
          <w:rFonts w:ascii="Times New Roman" w:hAnsi="Times New Roman" w:cs="Times New Roman"/>
          <w:color w:val="000000"/>
          <w:sz w:val="24"/>
          <w:szCs w:val="24"/>
        </w:rPr>
        <w:t xml:space="preserve">. December 2018. Orlando, FL: IEEE, 1394–1401. Available from </w:t>
      </w:r>
      <w:hyperlink r:id="rId136" w:history="1">
        <w:r w:rsidRPr="00B35FF0">
          <w:rPr>
            <w:rStyle w:val="Hyperlink"/>
            <w:rFonts w:ascii="Consolas" w:hAnsi="Consolas" w:cs="Times New Roman"/>
            <w:color w:val="auto"/>
            <w:sz w:val="20"/>
            <w:szCs w:val="20"/>
            <w:u w:val="none"/>
          </w:rPr>
          <w:t>https://doi.org/10.1109/ICMLA.2018.00227</w:t>
        </w:r>
      </w:hyperlink>
      <w:r w:rsidRPr="00334293">
        <w:rPr>
          <w:rFonts w:ascii="Times New Roman" w:hAnsi="Times New Roman" w:cs="Times New Roman"/>
          <w:color w:val="000000"/>
          <w:sz w:val="24"/>
          <w:szCs w:val="24"/>
        </w:rPr>
        <w:t xml:space="preserve"> [Accessed 17 October 2022].</w:t>
      </w:r>
    </w:p>
    <w:p w14:paraId="526F28C5" w14:textId="3405645F" w:rsidR="00E1102E" w:rsidRDefault="00E1102E" w:rsidP="00075BDC">
      <w:pPr>
        <w:spacing w:line="360" w:lineRule="auto"/>
        <w:rPr>
          <w:rFonts w:ascii="Times New Roman Regular" w:hAnsi="Times New Roman Regular" w:cs="Times New Roman Regular" w:hint="eastAsia"/>
          <w:sz w:val="24"/>
          <w:szCs w:val="24"/>
        </w:rPr>
      </w:pPr>
      <w:bookmarkStart w:id="488" w:name="smylref"/>
      <w:bookmarkEnd w:id="487"/>
      <w:proofErr w:type="spellStart"/>
      <w:r>
        <w:rPr>
          <w:rFonts w:ascii="Times New Roman Regular" w:hAnsi="Times New Roman Regular" w:cs="Times New Roman Regular"/>
          <w:sz w:val="24"/>
          <w:szCs w:val="24"/>
        </w:rPr>
        <w:t>Smyl</w:t>
      </w:r>
      <w:proofErr w:type="spellEnd"/>
      <w:r>
        <w:rPr>
          <w:rFonts w:ascii="Times New Roman Regular" w:hAnsi="Times New Roman Regular" w:cs="Times New Roman Regular"/>
          <w:sz w:val="24"/>
          <w:szCs w:val="24"/>
        </w:rPr>
        <w:t xml:space="preserve">, S. (2020). A hybrid method of exponential smoothing and recurrent neural networks for time series forecasting.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36 (1), 75–85. Available from </w:t>
      </w:r>
      <w:hyperlink r:id="rId137" w:history="1">
        <w:r w:rsidRPr="0038534B">
          <w:rPr>
            <w:rStyle w:val="Hyperlink"/>
            <w:rFonts w:ascii="Consolas" w:hAnsi="Consolas" w:cs="Times New Roman Regular"/>
            <w:color w:val="auto"/>
            <w:sz w:val="20"/>
            <w:szCs w:val="20"/>
            <w:u w:val="none"/>
          </w:rPr>
          <w:t>https://doi.org/10.1016/j.ijforecast.2019.03.017</w:t>
        </w:r>
      </w:hyperlink>
      <w:r>
        <w:rPr>
          <w:rFonts w:ascii="Times New Roman Regular" w:hAnsi="Times New Roman Regular" w:cs="Times New Roman Regular"/>
          <w:sz w:val="24"/>
          <w:szCs w:val="24"/>
        </w:rPr>
        <w:t xml:space="preserve"> [Accessed 25 September 2022].</w:t>
      </w:r>
      <w:bookmarkEnd w:id="488"/>
    </w:p>
    <w:p w14:paraId="0D7BF7BE" w14:textId="649E9A65" w:rsidR="00E1102E" w:rsidRPr="00334293" w:rsidRDefault="00E1102E" w:rsidP="00075BDC">
      <w:pPr>
        <w:spacing w:line="360" w:lineRule="auto"/>
        <w:rPr>
          <w:rFonts w:ascii="Times New Roman" w:hAnsi="Times New Roman" w:cs="Times New Roman"/>
          <w:color w:val="000000"/>
          <w:sz w:val="24"/>
          <w:szCs w:val="24"/>
        </w:rPr>
      </w:pPr>
      <w:bookmarkStart w:id="489" w:name="taylorref"/>
      <w:r w:rsidRPr="00334293">
        <w:rPr>
          <w:rFonts w:ascii="Times New Roman" w:hAnsi="Times New Roman" w:cs="Times New Roman"/>
          <w:color w:val="000000"/>
          <w:sz w:val="24"/>
          <w:szCs w:val="24"/>
        </w:rPr>
        <w:t xml:space="preserve">Taylor, S.J. and </w:t>
      </w:r>
      <w:proofErr w:type="spellStart"/>
      <w:r w:rsidRPr="00334293">
        <w:rPr>
          <w:rFonts w:ascii="Times New Roman" w:hAnsi="Times New Roman" w:cs="Times New Roman"/>
          <w:color w:val="000000"/>
          <w:sz w:val="24"/>
          <w:szCs w:val="24"/>
        </w:rPr>
        <w:t>Letham</w:t>
      </w:r>
      <w:proofErr w:type="spellEnd"/>
      <w:r w:rsidRPr="00334293">
        <w:rPr>
          <w:rFonts w:ascii="Times New Roman" w:hAnsi="Times New Roman" w:cs="Times New Roman"/>
          <w:color w:val="000000"/>
          <w:sz w:val="24"/>
          <w:szCs w:val="24"/>
        </w:rPr>
        <w:t xml:space="preserve">, B. (2017). Forecasting at scale. </w:t>
      </w:r>
      <w:proofErr w:type="spellStart"/>
      <w:r w:rsidRPr="00334293">
        <w:rPr>
          <w:rFonts w:ascii="Times New Roman" w:hAnsi="Times New Roman" w:cs="Times New Roman"/>
          <w:i/>
          <w:iCs/>
          <w:color w:val="000000"/>
          <w:sz w:val="24"/>
          <w:szCs w:val="24"/>
        </w:rPr>
        <w:t>PeerJ</w:t>
      </w:r>
      <w:proofErr w:type="spellEnd"/>
      <w:r w:rsidRPr="00334293">
        <w:rPr>
          <w:rFonts w:ascii="Times New Roman" w:hAnsi="Times New Roman" w:cs="Times New Roman"/>
          <w:i/>
          <w:iCs/>
          <w:color w:val="000000"/>
          <w:sz w:val="24"/>
          <w:szCs w:val="24"/>
        </w:rPr>
        <w:t xml:space="preserve"> Preprints</w:t>
      </w:r>
      <w:r w:rsidRPr="00334293">
        <w:rPr>
          <w:rFonts w:ascii="Times New Roman" w:hAnsi="Times New Roman" w:cs="Times New Roman"/>
          <w:color w:val="000000"/>
          <w:sz w:val="24"/>
          <w:szCs w:val="24"/>
        </w:rPr>
        <w:t xml:space="preserve">. Available from </w:t>
      </w:r>
      <w:hyperlink r:id="rId138" w:history="1">
        <w:r w:rsidRPr="00B35FF0">
          <w:rPr>
            <w:rStyle w:val="Hyperlink"/>
            <w:rFonts w:ascii="Consolas" w:hAnsi="Consolas" w:cs="Times New Roman"/>
            <w:color w:val="auto"/>
            <w:sz w:val="20"/>
            <w:szCs w:val="20"/>
            <w:u w:val="none"/>
          </w:rPr>
          <w:t>https://doi.org/10.7287/peerj.preprints.3190v2</w:t>
        </w:r>
      </w:hyperlink>
      <w:r w:rsidRPr="00334293">
        <w:rPr>
          <w:rFonts w:ascii="Times New Roman" w:hAnsi="Times New Roman" w:cs="Times New Roman"/>
          <w:color w:val="000000"/>
          <w:sz w:val="24"/>
          <w:szCs w:val="24"/>
        </w:rPr>
        <w:t xml:space="preserve"> [Accessed 17 October 2022].</w:t>
      </w:r>
    </w:p>
    <w:p w14:paraId="67DBF642" w14:textId="1F19CD76" w:rsidR="00E1102E" w:rsidRDefault="00E1102E" w:rsidP="00075BDC">
      <w:pPr>
        <w:spacing w:line="360" w:lineRule="auto"/>
        <w:rPr>
          <w:rFonts w:ascii="Times New Roman Regular" w:hAnsi="Times New Roman Regular" w:cs="Times New Roman Regular" w:hint="eastAsia"/>
          <w:sz w:val="24"/>
          <w:szCs w:val="24"/>
        </w:rPr>
      </w:pPr>
      <w:bookmarkStart w:id="490" w:name="tzenref"/>
      <w:bookmarkEnd w:id="489"/>
      <w:proofErr w:type="spellStart"/>
      <w:r>
        <w:rPr>
          <w:rFonts w:ascii="Times New Roman Regular" w:hAnsi="Times New Roman Regular" w:cs="Times New Roman Regular"/>
          <w:sz w:val="24"/>
          <w:szCs w:val="24"/>
        </w:rPr>
        <w:lastRenderedPageBreak/>
        <w:t>Tzen</w:t>
      </w:r>
      <w:proofErr w:type="spellEnd"/>
      <w:r>
        <w:rPr>
          <w:rFonts w:ascii="Times New Roman Regular" w:hAnsi="Times New Roman Regular" w:cs="Times New Roman Regular"/>
          <w:sz w:val="24"/>
          <w:szCs w:val="24"/>
        </w:rPr>
        <w:t xml:space="preserve">, B.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M. (2019). Neural Stochastic Differential Equations: Deep Latent Gaussian Models in the Diffusion Limit. Available from </w:t>
      </w:r>
      <w:hyperlink r:id="rId139" w:history="1">
        <w:r w:rsidRPr="0038534B">
          <w:rPr>
            <w:rStyle w:val="Hyperlink"/>
            <w:rFonts w:ascii="Consolas" w:hAnsi="Consolas" w:cs="Times New Roman Regular"/>
            <w:color w:val="auto"/>
            <w:sz w:val="20"/>
            <w:szCs w:val="20"/>
            <w:u w:val="none"/>
          </w:rPr>
          <w:t>http://arxiv.org/abs/1905.09883</w:t>
        </w:r>
      </w:hyperlink>
      <w:r>
        <w:rPr>
          <w:rFonts w:ascii="Times New Roman Regular" w:hAnsi="Times New Roman Regular" w:cs="Times New Roman Regular"/>
          <w:sz w:val="24"/>
          <w:szCs w:val="24"/>
        </w:rPr>
        <w:t xml:space="preserve"> [Accessed 2 December 2022].</w:t>
      </w:r>
      <w:bookmarkEnd w:id="490"/>
    </w:p>
    <w:p w14:paraId="7C8331B1" w14:textId="64F991BB" w:rsidR="00E1102E" w:rsidRDefault="00E1102E" w:rsidP="00075BDC">
      <w:pPr>
        <w:spacing w:line="360" w:lineRule="auto"/>
        <w:rPr>
          <w:rFonts w:ascii="Times New Roman" w:eastAsia="Times New Roman" w:hAnsi="Times New Roman" w:cs="Times New Roman"/>
          <w:sz w:val="24"/>
          <w:szCs w:val="24"/>
        </w:rPr>
      </w:pPr>
      <w:bookmarkStart w:id="491" w:name="ugurluref"/>
      <w:proofErr w:type="spellStart"/>
      <w:r w:rsidRPr="005079EF">
        <w:rPr>
          <w:rFonts w:ascii="Times New Roman" w:eastAsia="Times New Roman" w:hAnsi="Times New Roman" w:cs="Times New Roman"/>
          <w:sz w:val="24"/>
          <w:szCs w:val="24"/>
        </w:rPr>
        <w:t>Ugurlu</w:t>
      </w:r>
      <w:proofErr w:type="spellEnd"/>
      <w:r w:rsidRPr="005079EF">
        <w:rPr>
          <w:rFonts w:ascii="Times New Roman" w:eastAsia="Times New Roman" w:hAnsi="Times New Roman" w:cs="Times New Roman"/>
          <w:sz w:val="24"/>
          <w:szCs w:val="24"/>
        </w:rPr>
        <w:t xml:space="preserve">, U., </w:t>
      </w:r>
      <w:proofErr w:type="spellStart"/>
      <w:r w:rsidRPr="005079EF">
        <w:rPr>
          <w:rFonts w:ascii="Times New Roman" w:eastAsia="Times New Roman" w:hAnsi="Times New Roman" w:cs="Times New Roman"/>
          <w:sz w:val="24"/>
          <w:szCs w:val="24"/>
        </w:rPr>
        <w:t>Oksuz</w:t>
      </w:r>
      <w:proofErr w:type="spellEnd"/>
      <w:r w:rsidRPr="005079EF">
        <w:rPr>
          <w:rFonts w:ascii="Times New Roman" w:eastAsia="Times New Roman" w:hAnsi="Times New Roman" w:cs="Times New Roman"/>
          <w:sz w:val="24"/>
          <w:szCs w:val="24"/>
        </w:rPr>
        <w:t xml:space="preserve">, I. and Tas, O. (2018). Electricity Price Forecasting Using Recurrent Neural Networks. </w:t>
      </w:r>
      <w:r w:rsidRPr="005079EF">
        <w:rPr>
          <w:rFonts w:ascii="Times New Roman" w:eastAsia="Times New Roman" w:hAnsi="Times New Roman" w:cs="Times New Roman"/>
          <w:i/>
          <w:iCs/>
          <w:sz w:val="24"/>
          <w:szCs w:val="24"/>
        </w:rPr>
        <w:t>Energies</w:t>
      </w:r>
      <w:r w:rsidRPr="005079EF">
        <w:rPr>
          <w:rFonts w:ascii="Times New Roman" w:eastAsia="Times New Roman" w:hAnsi="Times New Roman" w:cs="Times New Roman"/>
          <w:sz w:val="24"/>
          <w:szCs w:val="24"/>
        </w:rPr>
        <w:t xml:space="preserve">, 11 (5), 1255. Available from </w:t>
      </w:r>
      <w:hyperlink r:id="rId140" w:history="1">
        <w:r w:rsidRPr="005079EF">
          <w:rPr>
            <w:rStyle w:val="Hyperlink"/>
            <w:rFonts w:ascii="Consolas" w:eastAsia="Times New Roman" w:hAnsi="Consolas" w:cs="Times New Roman"/>
            <w:color w:val="auto"/>
            <w:sz w:val="20"/>
            <w:szCs w:val="20"/>
            <w:u w:val="none"/>
          </w:rPr>
          <w:t>https://doi.org/10.3390/en11051255</w:t>
        </w:r>
      </w:hyperlink>
      <w:r w:rsidRPr="005079EF">
        <w:rPr>
          <w:rFonts w:ascii="Times New Roman" w:eastAsia="Times New Roman" w:hAnsi="Times New Roman" w:cs="Times New Roman"/>
          <w:sz w:val="24"/>
          <w:szCs w:val="24"/>
        </w:rPr>
        <w:t xml:space="preserve"> [Accessed 14 February 2023].</w:t>
      </w:r>
    </w:p>
    <w:p w14:paraId="50164CD5" w14:textId="42EC24C8" w:rsidR="00E1102E" w:rsidRDefault="00E1102E" w:rsidP="00075BDC">
      <w:pPr>
        <w:spacing w:line="360" w:lineRule="auto"/>
        <w:rPr>
          <w:rFonts w:ascii="Times New Roman Regular" w:hAnsi="Times New Roman Regular" w:cs="Times New Roman Regular" w:hint="eastAsia"/>
          <w:color w:val="000000"/>
          <w:sz w:val="24"/>
          <w:szCs w:val="24"/>
        </w:rPr>
      </w:pPr>
      <w:bookmarkStart w:id="492" w:name="valenciaref"/>
      <w:bookmarkEnd w:id="491"/>
      <w:r>
        <w:rPr>
          <w:rFonts w:ascii="Times New Roman Regular" w:hAnsi="Times New Roman Regular" w:cs="Times New Roman Regular"/>
          <w:color w:val="000000"/>
          <w:sz w:val="24"/>
          <w:szCs w:val="24"/>
        </w:rPr>
        <w:t xml:space="preserve">Valencia, F., Gómez-Espinosa, A. and Valdés-Aguirre, B. (2019). Price Movement Prediction of Cryptocurrencies Using Sentiment Analysis and Machine Learning. </w:t>
      </w:r>
      <w:r>
        <w:rPr>
          <w:rFonts w:ascii="Times New Roman Regular" w:hAnsi="Times New Roman Regular" w:cs="Times New Roman Regular"/>
          <w:i/>
          <w:iCs/>
          <w:color w:val="000000"/>
          <w:sz w:val="24"/>
          <w:szCs w:val="24"/>
        </w:rPr>
        <w:t>Entropy</w:t>
      </w:r>
      <w:r>
        <w:rPr>
          <w:rFonts w:ascii="Times New Roman Regular" w:hAnsi="Times New Roman Regular" w:cs="Times New Roman Regular"/>
          <w:color w:val="000000"/>
          <w:sz w:val="24"/>
          <w:szCs w:val="24"/>
        </w:rPr>
        <w:t xml:space="preserve">, 21 (6), 589. Available from </w:t>
      </w:r>
      <w:hyperlink r:id="rId141" w:history="1">
        <w:r w:rsidRPr="0038534B">
          <w:rPr>
            <w:rStyle w:val="Hyperlink"/>
            <w:rFonts w:ascii="Consolas" w:hAnsi="Consolas" w:cs="Times New Roman Regular"/>
            <w:color w:val="auto"/>
            <w:sz w:val="20"/>
            <w:szCs w:val="20"/>
            <w:u w:val="none"/>
          </w:rPr>
          <w:t>https://doi.org/10.3390/e21060589</w:t>
        </w:r>
      </w:hyperlink>
      <w:r>
        <w:rPr>
          <w:rFonts w:ascii="Times New Roman Regular" w:hAnsi="Times New Roman Regular" w:cs="Times New Roman Regular"/>
          <w:color w:val="000000"/>
          <w:sz w:val="24"/>
          <w:szCs w:val="24"/>
        </w:rPr>
        <w:t xml:space="preserve"> [Accessed 16 October 2022].</w:t>
      </w:r>
    </w:p>
    <w:bookmarkEnd w:id="492"/>
    <w:p w14:paraId="028E7933" w14:textId="11131C1E" w:rsidR="00E1102E" w:rsidRPr="00412266" w:rsidRDefault="00E1102E" w:rsidP="00075BDC">
      <w:pPr>
        <w:spacing w:line="360" w:lineRule="auto"/>
        <w:rPr>
          <w:rFonts w:ascii="Times New Roman Regular" w:hAnsi="Times New Roman Regular" w:cs="Times New Roman Regular" w:hint="eastAsia"/>
          <w:color w:val="000000"/>
          <w:sz w:val="24"/>
          <w:szCs w:val="24"/>
        </w:rPr>
      </w:pPr>
      <w:proofErr w:type="spellStart"/>
      <w:r w:rsidRPr="00334293">
        <w:rPr>
          <w:rFonts w:ascii="Times New Roman" w:hAnsi="Times New Roman" w:cs="Times New Roman"/>
          <w:color w:val="000000"/>
          <w:sz w:val="24"/>
          <w:szCs w:val="24"/>
        </w:rPr>
        <w:t>Valipour</w:t>
      </w:r>
      <w:proofErr w:type="spellEnd"/>
      <w:r w:rsidRPr="00334293">
        <w:rPr>
          <w:rFonts w:ascii="Times New Roman" w:hAnsi="Times New Roman" w:cs="Times New Roman"/>
          <w:color w:val="000000"/>
          <w:sz w:val="24"/>
          <w:szCs w:val="24"/>
        </w:rPr>
        <w:t xml:space="preserve">, M. (2015). Long-term runoff study using SARIMA and ARIMA models in the United States: Runoff forecasting using SARIMA. </w:t>
      </w:r>
      <w:r w:rsidRPr="00334293">
        <w:rPr>
          <w:rFonts w:ascii="Times New Roman" w:hAnsi="Times New Roman" w:cs="Times New Roman"/>
          <w:i/>
          <w:iCs/>
          <w:color w:val="000000"/>
          <w:sz w:val="24"/>
          <w:szCs w:val="24"/>
        </w:rPr>
        <w:t>Meteorological Applications</w:t>
      </w:r>
      <w:r w:rsidRPr="00334293">
        <w:rPr>
          <w:rFonts w:ascii="Times New Roman" w:hAnsi="Times New Roman" w:cs="Times New Roman"/>
          <w:color w:val="000000"/>
          <w:sz w:val="24"/>
          <w:szCs w:val="24"/>
        </w:rPr>
        <w:t xml:space="preserve">, 22 (3), 592–598. Available from </w:t>
      </w:r>
      <w:hyperlink r:id="rId142" w:history="1">
        <w:r w:rsidRPr="00B35FF0">
          <w:rPr>
            <w:rStyle w:val="Hyperlink"/>
            <w:rFonts w:ascii="Consolas" w:hAnsi="Consolas" w:cs="Times New Roman"/>
            <w:color w:val="auto"/>
            <w:sz w:val="20"/>
            <w:szCs w:val="20"/>
            <w:u w:val="none"/>
          </w:rPr>
          <w:t>https://doi.org/10.1002/met.1491</w:t>
        </w:r>
      </w:hyperlink>
      <w:r w:rsidRPr="00334293">
        <w:rPr>
          <w:rFonts w:ascii="Times New Roman" w:hAnsi="Times New Roman" w:cs="Times New Roman"/>
          <w:color w:val="000000"/>
          <w:sz w:val="24"/>
          <w:szCs w:val="24"/>
        </w:rPr>
        <w:t xml:space="preserve"> [Accessed 16 October 2022].</w:t>
      </w:r>
    </w:p>
    <w:p w14:paraId="2ECC49A2" w14:textId="649EA41D" w:rsidR="00E1102E" w:rsidRDefault="00E1102E" w:rsidP="00075BDC">
      <w:pPr>
        <w:spacing w:line="360" w:lineRule="auto"/>
        <w:rPr>
          <w:rFonts w:ascii="Times New Roman" w:hAnsi="Times New Roman" w:cs="Times New Roman"/>
          <w:sz w:val="24"/>
          <w:szCs w:val="24"/>
        </w:rPr>
      </w:pPr>
      <w:bookmarkStart w:id="493" w:name="wang2019ref"/>
      <w:r w:rsidRPr="00334293">
        <w:rPr>
          <w:rFonts w:ascii="Times New Roman" w:hAnsi="Times New Roman" w:cs="Times New Roman"/>
          <w:sz w:val="24"/>
          <w:szCs w:val="24"/>
        </w:rPr>
        <w:t xml:space="preserve">Wang, Y. et al. (2019). Making sense of blockchain technology: How will it transform supply chains? </w:t>
      </w:r>
      <w:r w:rsidRPr="00334293">
        <w:rPr>
          <w:rFonts w:ascii="Times New Roman" w:hAnsi="Times New Roman" w:cs="Times New Roman"/>
          <w:i/>
          <w:iCs/>
          <w:sz w:val="24"/>
          <w:szCs w:val="24"/>
        </w:rPr>
        <w:t>International Journal of Production Economics</w:t>
      </w:r>
      <w:r w:rsidRPr="00334293">
        <w:rPr>
          <w:rFonts w:ascii="Times New Roman" w:hAnsi="Times New Roman" w:cs="Times New Roman"/>
          <w:sz w:val="24"/>
          <w:szCs w:val="24"/>
        </w:rPr>
        <w:t xml:space="preserve">, 211, 221–236. Available from </w:t>
      </w:r>
      <w:hyperlink r:id="rId143" w:history="1">
        <w:r w:rsidRPr="00B31831">
          <w:rPr>
            <w:rStyle w:val="Hyperlink"/>
            <w:rFonts w:ascii="Consolas" w:hAnsi="Consolas" w:cs="Times New Roman"/>
            <w:color w:val="auto"/>
            <w:sz w:val="20"/>
            <w:szCs w:val="20"/>
            <w:u w:val="none"/>
          </w:rPr>
          <w:t>https://doi.org/10.1016/j.ijpe.2019.02.002</w:t>
        </w:r>
      </w:hyperlink>
      <w:r w:rsidRPr="00334293">
        <w:rPr>
          <w:rFonts w:ascii="Times New Roman" w:hAnsi="Times New Roman" w:cs="Times New Roman"/>
          <w:sz w:val="24"/>
          <w:szCs w:val="24"/>
        </w:rPr>
        <w:t xml:space="preserve"> [Accessed 22 October 2022].</w:t>
      </w:r>
    </w:p>
    <w:p w14:paraId="6E3196DB" w14:textId="7ECCE478" w:rsidR="00E1102E" w:rsidRDefault="00E1102E" w:rsidP="00075BDC">
      <w:pPr>
        <w:spacing w:line="360" w:lineRule="auto"/>
        <w:rPr>
          <w:rFonts w:ascii="Times New Roman Regular" w:hAnsi="Times New Roman Regular" w:cs="Times New Roman Regular" w:hint="eastAsia"/>
          <w:color w:val="000000"/>
          <w:sz w:val="24"/>
          <w:szCs w:val="24"/>
        </w:rPr>
      </w:pPr>
      <w:bookmarkStart w:id="494" w:name="wang2018ref"/>
      <w:bookmarkEnd w:id="493"/>
      <w:r w:rsidRPr="00280634">
        <w:rPr>
          <w:rFonts w:ascii="Times New Roman" w:eastAsia="Times New Roman" w:hAnsi="Times New Roman" w:cs="Times New Roman"/>
          <w:sz w:val="24"/>
          <w:szCs w:val="24"/>
        </w:rPr>
        <w:t xml:space="preserve">Wang, Y., Liao, W. and Chang, Y. (2018). Gated Recurrent Unit Network-Based Short-Term Photovoltaic Forecasting. </w:t>
      </w:r>
      <w:r w:rsidRPr="00280634">
        <w:rPr>
          <w:rFonts w:ascii="Times New Roman" w:eastAsia="Times New Roman" w:hAnsi="Times New Roman" w:cs="Times New Roman"/>
          <w:i/>
          <w:iCs/>
          <w:sz w:val="24"/>
          <w:szCs w:val="24"/>
        </w:rPr>
        <w:t>Energies</w:t>
      </w:r>
      <w:r w:rsidRPr="00280634">
        <w:rPr>
          <w:rFonts w:ascii="Times New Roman" w:eastAsia="Times New Roman" w:hAnsi="Times New Roman" w:cs="Times New Roman"/>
          <w:sz w:val="24"/>
          <w:szCs w:val="24"/>
        </w:rPr>
        <w:t xml:space="preserve">, 11 (8), 2163. Available from </w:t>
      </w:r>
      <w:hyperlink r:id="rId144" w:history="1">
        <w:r w:rsidRPr="00280634">
          <w:rPr>
            <w:rStyle w:val="Hyperlink"/>
            <w:rFonts w:ascii="Consolas" w:eastAsia="Times New Roman" w:hAnsi="Consolas" w:cs="Times New Roman"/>
            <w:color w:val="auto"/>
            <w:sz w:val="20"/>
            <w:szCs w:val="20"/>
            <w:u w:val="none"/>
          </w:rPr>
          <w:t>https://doi.org/10.3390/en11082163</w:t>
        </w:r>
      </w:hyperlink>
      <w:r w:rsidRPr="00280634">
        <w:rPr>
          <w:rFonts w:ascii="Times New Roman" w:eastAsia="Times New Roman" w:hAnsi="Times New Roman" w:cs="Times New Roman"/>
          <w:sz w:val="24"/>
          <w:szCs w:val="24"/>
        </w:rPr>
        <w:t xml:space="preserve"> [Accessed 28 December 2022].</w:t>
      </w:r>
    </w:p>
    <w:p w14:paraId="7F753994" w14:textId="7A947CE0" w:rsidR="00E1102E" w:rsidRDefault="00E1102E" w:rsidP="00075BDC">
      <w:pPr>
        <w:spacing w:line="360" w:lineRule="auto"/>
        <w:rPr>
          <w:rFonts w:ascii="Times New Roman" w:eastAsia="Times New Roman" w:hAnsi="Times New Roman" w:cs="Times New Roman"/>
          <w:sz w:val="24"/>
          <w:szCs w:val="24"/>
        </w:rPr>
      </w:pPr>
      <w:bookmarkStart w:id="495" w:name="wilsonref"/>
      <w:bookmarkEnd w:id="494"/>
      <w:r w:rsidRPr="00334293">
        <w:rPr>
          <w:rFonts w:ascii="Times New Roman" w:hAnsi="Times New Roman" w:cs="Times New Roman"/>
          <w:sz w:val="24"/>
          <w:szCs w:val="24"/>
        </w:rPr>
        <w:t xml:space="preserve">Wilson, C. (2019). Cryptocurrencies: The Future of Finance? In: Yu, F.-L.T. and Kwan, D.S. (eds.). </w:t>
      </w:r>
      <w:r w:rsidRPr="00334293">
        <w:rPr>
          <w:rFonts w:ascii="Times New Roman" w:hAnsi="Times New Roman" w:cs="Times New Roman"/>
          <w:i/>
          <w:iCs/>
          <w:sz w:val="24"/>
          <w:szCs w:val="24"/>
        </w:rPr>
        <w:t>Contemporary Issues in International Political Economy</w:t>
      </w:r>
      <w:r w:rsidRPr="00334293">
        <w:rPr>
          <w:rFonts w:ascii="Times New Roman" w:hAnsi="Times New Roman" w:cs="Times New Roman"/>
          <w:sz w:val="24"/>
          <w:szCs w:val="24"/>
        </w:rPr>
        <w:t xml:space="preserve">. Singapore: Springer Singapore, 359–394. Available from </w:t>
      </w:r>
      <w:hyperlink r:id="rId145" w:history="1">
        <w:r w:rsidRPr="00881372">
          <w:rPr>
            <w:rStyle w:val="Hyperlink"/>
            <w:rFonts w:ascii="Consolas" w:hAnsi="Consolas" w:cs="Times New Roman"/>
            <w:color w:val="auto"/>
            <w:sz w:val="20"/>
            <w:szCs w:val="20"/>
            <w:u w:val="none"/>
          </w:rPr>
          <w:t>https://doi.org/10.1007/978-981-13-6462-4_16</w:t>
        </w:r>
      </w:hyperlink>
      <w:r w:rsidRPr="00334293">
        <w:rPr>
          <w:rFonts w:ascii="Times New Roman" w:hAnsi="Times New Roman" w:cs="Times New Roman"/>
          <w:sz w:val="24"/>
          <w:szCs w:val="24"/>
        </w:rPr>
        <w:t xml:space="preserve"> [Accessed 22 October 2022].</w:t>
      </w:r>
    </w:p>
    <w:p w14:paraId="4F2EE3DE" w14:textId="4547F8DD" w:rsidR="00E1102E" w:rsidRDefault="00E1102E" w:rsidP="00075BDC">
      <w:pPr>
        <w:spacing w:after="0" w:line="360" w:lineRule="auto"/>
        <w:rPr>
          <w:rFonts w:ascii="Times New Roman" w:hAnsi="Times New Roman" w:cs="Times New Roman"/>
          <w:color w:val="000000"/>
          <w:sz w:val="24"/>
          <w:szCs w:val="24"/>
        </w:rPr>
      </w:pPr>
      <w:bookmarkStart w:id="496" w:name="wolfref"/>
      <w:bookmarkEnd w:id="495"/>
      <w:r w:rsidRPr="00334293">
        <w:rPr>
          <w:rFonts w:ascii="Times New Roman" w:hAnsi="Times New Roman" w:cs="Times New Roman"/>
          <w:color w:val="000000"/>
          <w:sz w:val="24"/>
          <w:szCs w:val="24"/>
        </w:rPr>
        <w:t xml:space="preserve">Wolf, T. et al. (2020). Transformers: State-of-the-Art Natural Language Processing. </w:t>
      </w:r>
      <w:r w:rsidRPr="00334293">
        <w:rPr>
          <w:rFonts w:ascii="Times New Roman" w:hAnsi="Times New Roman" w:cs="Times New Roman"/>
          <w:i/>
          <w:iCs/>
          <w:color w:val="000000"/>
          <w:sz w:val="24"/>
          <w:szCs w:val="24"/>
        </w:rPr>
        <w:t>Proceedings of the 2020 Conference on Empirical Methods in Natural Language Processing: System Demonstrations</w:t>
      </w:r>
      <w:r w:rsidRPr="00334293">
        <w:rPr>
          <w:rFonts w:ascii="Times New Roman" w:hAnsi="Times New Roman" w:cs="Times New Roman"/>
          <w:color w:val="000000"/>
          <w:sz w:val="24"/>
          <w:szCs w:val="24"/>
        </w:rPr>
        <w:t xml:space="preserve">. October 2020. Online: Association for Computational Linguistics, 38–45. Available from </w:t>
      </w:r>
      <w:hyperlink r:id="rId146" w:history="1">
        <w:r w:rsidRPr="00391781">
          <w:rPr>
            <w:rStyle w:val="Hyperlink"/>
            <w:rFonts w:ascii="Consolas" w:hAnsi="Consolas" w:cs="Times New Roman"/>
            <w:color w:val="auto"/>
            <w:sz w:val="20"/>
            <w:szCs w:val="20"/>
            <w:u w:val="none"/>
          </w:rPr>
          <w:t>https://doi.org/10.18653/v1/2020.emnlp-demos.6</w:t>
        </w:r>
      </w:hyperlink>
      <w:r w:rsidRPr="00334293">
        <w:rPr>
          <w:rFonts w:ascii="Times New Roman" w:hAnsi="Times New Roman" w:cs="Times New Roman"/>
          <w:color w:val="000000"/>
          <w:sz w:val="24"/>
          <w:szCs w:val="24"/>
        </w:rPr>
        <w:t xml:space="preserve"> [Accessed 19 October 2022].</w:t>
      </w:r>
    </w:p>
    <w:p w14:paraId="54E8944A" w14:textId="5B0F25BD" w:rsidR="00E1102E" w:rsidRPr="00772A0C" w:rsidRDefault="00E1102E" w:rsidP="00075BDC">
      <w:pPr>
        <w:spacing w:line="360" w:lineRule="auto"/>
        <w:rPr>
          <w:rFonts w:ascii="Times New Roman" w:eastAsia="Times New Roman" w:hAnsi="Times New Roman" w:cs="Times New Roman"/>
          <w:sz w:val="24"/>
          <w:szCs w:val="24"/>
        </w:rPr>
      </w:pPr>
      <w:bookmarkStart w:id="497" w:name="yenidoganref"/>
      <w:bookmarkEnd w:id="496"/>
      <w:proofErr w:type="spellStart"/>
      <w:r w:rsidRPr="00334293">
        <w:rPr>
          <w:rFonts w:ascii="Times New Roman" w:hAnsi="Times New Roman" w:cs="Times New Roman"/>
          <w:sz w:val="24"/>
          <w:szCs w:val="24"/>
        </w:rPr>
        <w:lastRenderedPageBreak/>
        <w:t>Yenidogan</w:t>
      </w:r>
      <w:proofErr w:type="spellEnd"/>
      <w:r w:rsidRPr="00334293">
        <w:rPr>
          <w:rFonts w:ascii="Times New Roman" w:hAnsi="Times New Roman" w:cs="Times New Roman"/>
          <w:sz w:val="24"/>
          <w:szCs w:val="24"/>
        </w:rPr>
        <w:t xml:space="preserve">, I. et al. (2018). Bitcoin Forecasting Using ARIMA and PROPHET. </w:t>
      </w:r>
      <w:r w:rsidRPr="00334293">
        <w:rPr>
          <w:rFonts w:ascii="Times New Roman" w:hAnsi="Times New Roman" w:cs="Times New Roman"/>
          <w:i/>
          <w:iCs/>
          <w:sz w:val="24"/>
          <w:szCs w:val="24"/>
        </w:rPr>
        <w:t>2018 3rd International Conference on Computer Science and Engineering (UBMK)</w:t>
      </w:r>
      <w:r w:rsidRPr="00334293">
        <w:rPr>
          <w:rFonts w:ascii="Times New Roman" w:hAnsi="Times New Roman" w:cs="Times New Roman"/>
          <w:sz w:val="24"/>
          <w:szCs w:val="24"/>
        </w:rPr>
        <w:t xml:space="preserve">. September 2018. Sarajevo: IEEE, 621–624. Available from </w:t>
      </w:r>
      <w:hyperlink r:id="rId147" w:history="1">
        <w:r w:rsidRPr="00B37E93">
          <w:rPr>
            <w:rStyle w:val="Hyperlink"/>
            <w:rFonts w:ascii="Consolas" w:hAnsi="Consolas" w:cs="Times New Roman"/>
            <w:color w:val="auto"/>
            <w:sz w:val="20"/>
            <w:szCs w:val="20"/>
            <w:u w:val="none"/>
          </w:rPr>
          <w:t>https://doi.org/10.1109/UBMK.2018.8566476</w:t>
        </w:r>
      </w:hyperlink>
      <w:r w:rsidRPr="00334293">
        <w:rPr>
          <w:rFonts w:ascii="Times New Roman" w:hAnsi="Times New Roman" w:cs="Times New Roman"/>
          <w:sz w:val="24"/>
          <w:szCs w:val="24"/>
        </w:rPr>
        <w:t xml:space="preserve"> [Accessed 16 October 2022].</w:t>
      </w:r>
    </w:p>
    <w:p w14:paraId="798DB026" w14:textId="5F8135C5" w:rsidR="00E1102E" w:rsidRPr="000147FA" w:rsidRDefault="00E1102E" w:rsidP="00075BDC">
      <w:pPr>
        <w:spacing w:line="360" w:lineRule="auto"/>
        <w:rPr>
          <w:rFonts w:ascii="Times New Roman" w:hAnsi="Times New Roman" w:cs="Times New Roman"/>
          <w:sz w:val="24"/>
          <w:szCs w:val="24"/>
        </w:rPr>
      </w:pPr>
      <w:bookmarkStart w:id="498" w:name="zhangref"/>
      <w:bookmarkEnd w:id="497"/>
      <w:r w:rsidRPr="00334293">
        <w:rPr>
          <w:rFonts w:ascii="Times New Roman" w:hAnsi="Times New Roman" w:cs="Times New Roman"/>
          <w:color w:val="000000"/>
          <w:sz w:val="24"/>
          <w:szCs w:val="24"/>
        </w:rPr>
        <w:t xml:space="preserve">Zhang, R. et al. (2022). Comparison of ARIMA and LSTM for prediction of hemorrhagic fever at different time scales in China.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17 (1), e0262009. Available from </w:t>
      </w:r>
      <w:hyperlink r:id="rId148" w:history="1">
        <w:r w:rsidRPr="00B37E93">
          <w:rPr>
            <w:rStyle w:val="Hyperlink"/>
            <w:rFonts w:ascii="Consolas" w:hAnsi="Consolas" w:cs="Times New Roman"/>
            <w:color w:val="auto"/>
            <w:sz w:val="20"/>
            <w:szCs w:val="20"/>
            <w:u w:val="none"/>
          </w:rPr>
          <w:t>https://doi.org/10.1371/journal.pone.0262009</w:t>
        </w:r>
      </w:hyperlink>
      <w:r w:rsidRPr="00334293">
        <w:rPr>
          <w:rFonts w:ascii="Times New Roman" w:hAnsi="Times New Roman" w:cs="Times New Roman"/>
          <w:color w:val="000000"/>
          <w:sz w:val="24"/>
          <w:szCs w:val="24"/>
        </w:rPr>
        <w:t xml:space="preserve"> [Accessed 17 October 2022].</w:t>
      </w:r>
    </w:p>
    <w:bookmarkEnd w:id="498"/>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D1204E" w:rsidRDefault="00836BA1" w:rsidP="00836BA1">
      <w:pPr>
        <w:pStyle w:val="Heading1"/>
        <w:pBdr>
          <w:bottom w:val="double" w:sz="6" w:space="1" w:color="auto"/>
        </w:pBdr>
        <w:spacing w:line="360" w:lineRule="auto"/>
        <w:jc w:val="center"/>
        <w:rPr>
          <w:rFonts w:ascii="Arial" w:hAnsi="Arial" w:cs="Arial"/>
          <w:b/>
          <w:bCs/>
          <w:color w:val="auto"/>
          <w:sz w:val="32"/>
          <w:szCs w:val="32"/>
        </w:rPr>
      </w:pPr>
      <w:bookmarkStart w:id="499" w:name="_Toc132325932"/>
      <w:r w:rsidRPr="00D1204E">
        <w:rPr>
          <w:rFonts w:ascii="Arial" w:hAnsi="Arial" w:cs="Arial"/>
          <w:b/>
          <w:bCs/>
          <w:color w:val="auto"/>
          <w:sz w:val="32"/>
          <w:szCs w:val="32"/>
        </w:rPr>
        <w:lastRenderedPageBreak/>
        <w:t xml:space="preserve">APPENDIX </w:t>
      </w:r>
      <w:r w:rsidR="006C33EF">
        <w:rPr>
          <w:rFonts w:ascii="Arial" w:hAnsi="Arial" w:cs="Arial"/>
          <w:b/>
          <w:bCs/>
          <w:color w:val="auto"/>
          <w:sz w:val="32"/>
          <w:szCs w:val="32"/>
        </w:rPr>
        <w:t>A</w:t>
      </w:r>
      <w:r w:rsidRPr="00D1204E">
        <w:rPr>
          <w:rFonts w:ascii="Arial" w:hAnsi="Arial" w:cs="Arial"/>
          <w:b/>
          <w:bCs/>
          <w:color w:val="auto"/>
          <w:sz w:val="32"/>
          <w:szCs w:val="32"/>
        </w:rPr>
        <w:t xml:space="preserve"> – </w:t>
      </w:r>
      <w:r w:rsidR="006C33EF">
        <w:rPr>
          <w:rFonts w:ascii="Arial" w:hAnsi="Arial" w:cs="Arial"/>
          <w:b/>
          <w:bCs/>
          <w:color w:val="auto"/>
          <w:sz w:val="32"/>
          <w:szCs w:val="32"/>
        </w:rPr>
        <w:t>INTRODUCTION</w:t>
      </w:r>
      <w:bookmarkEnd w:id="499"/>
    </w:p>
    <w:p w14:paraId="70CCBBE7" w14:textId="2C03441B" w:rsidR="006E3A45" w:rsidRDefault="006E3A45" w:rsidP="00CA1DC6">
      <w:pPr>
        <w:pStyle w:val="Heading1"/>
        <w:spacing w:line="360" w:lineRule="auto"/>
        <w:rPr>
          <w:rFonts w:ascii="Times New Roman" w:hAnsi="Times New Roman" w:cs="Times New Roman"/>
          <w:b/>
          <w:bCs/>
          <w:color w:val="auto"/>
          <w:sz w:val="28"/>
          <w:szCs w:val="28"/>
        </w:rPr>
      </w:pPr>
      <w:bookmarkStart w:id="500"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feature </w:t>
      </w:r>
      <w:r w:rsidR="00517F6B">
        <w:rPr>
          <w:rFonts w:ascii="Times New Roman" w:hAnsi="Times New Roman" w:cs="Times New Roman"/>
          <w:b/>
          <w:bCs/>
          <w:color w:val="auto"/>
          <w:sz w:val="28"/>
          <w:szCs w:val="28"/>
        </w:rPr>
        <w:t>diagram</w:t>
      </w:r>
      <w:bookmarkEnd w:id="500"/>
    </w:p>
    <w:p w14:paraId="58A7D51E" w14:textId="07532DD2" w:rsidR="00D33CBC" w:rsidRDefault="00CA1DC6" w:rsidP="00D33CBC">
      <w:pPr>
        <w:keepNext/>
        <w:spacing w:line="360" w:lineRule="auto"/>
        <w:jc w:val="both"/>
      </w:pPr>
      <w:r>
        <w:rPr>
          <w:rFonts w:ascii="Times New Roman" w:hAnsi="Times New Roman" w:cs="Times New Roman"/>
          <w:sz w:val="24"/>
          <w:szCs w:val="24"/>
        </w:rPr>
        <w:t>The diagram below depicts the prototype feature diagram proposed in the proposal</w:t>
      </w:r>
      <w:r w:rsidR="00451C97">
        <w:rPr>
          <w:rFonts w:ascii="Times New Roman" w:hAnsi="Times New Roman" w:cs="Times New Roman"/>
          <w:sz w:val="24"/>
          <w:szCs w:val="24"/>
        </w:rPr>
        <w:t xml:space="preserve"> document</w:t>
      </w:r>
      <w:r w:rsidR="00153DA4">
        <w:rPr>
          <w:rFonts w:ascii="Times New Roman" w:hAnsi="Times New Roman" w:cs="Times New Roman"/>
          <w:sz w:val="24"/>
          <w:szCs w:val="24"/>
        </w:rPr>
        <w:t>.</w:t>
      </w:r>
      <w:r w:rsidR="00D33CBC">
        <w:rPr>
          <w:rFonts w:ascii="Times New Roman" w:hAnsi="Times New Roman" w:cs="Times New Roman"/>
          <w:noProof/>
          <w:sz w:val="24"/>
          <w:szCs w:val="24"/>
        </w:rPr>
        <w:drawing>
          <wp:inline distT="0" distB="0" distL="0" distR="0" wp14:anchorId="1FE6B183" wp14:editId="5B29A834">
            <wp:extent cx="6203057" cy="3487479"/>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10008" cy="3491387"/>
                    </a:xfrm>
                    <a:prstGeom prst="rect">
                      <a:avLst/>
                    </a:prstGeom>
                    <a:noFill/>
                    <a:ln>
                      <a:noFill/>
                    </a:ln>
                  </pic:spPr>
                </pic:pic>
              </a:graphicData>
            </a:graphic>
          </wp:inline>
        </w:drawing>
      </w:r>
    </w:p>
    <w:p w14:paraId="39A7BF6F" w14:textId="514B83C6" w:rsidR="00D33CBC" w:rsidRDefault="00D33CBC" w:rsidP="00D33CBC">
      <w:pPr>
        <w:pStyle w:val="Caption"/>
        <w:jc w:val="center"/>
        <w:rPr>
          <w:rFonts w:ascii="Times New Roman" w:hAnsi="Times New Roman" w:cs="Times New Roman"/>
          <w:b w:val="0"/>
          <w:bCs w:val="0"/>
          <w:smallCaps w:val="0"/>
          <w:color w:val="auto"/>
          <w:sz w:val="24"/>
          <w:szCs w:val="24"/>
        </w:rPr>
      </w:pPr>
      <w:bookmarkStart w:id="501"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23</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501"/>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502" w:name="_A.2._Project_scope"/>
      <w:bookmarkStart w:id="503" w:name="_Toc132325934"/>
      <w:bookmarkStart w:id="504" w:name="_D.1._Project_scope"/>
      <w:bookmarkStart w:id="505" w:name="_Toc125663180"/>
      <w:bookmarkEnd w:id="502"/>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503"/>
    </w:p>
    <w:bookmarkEnd w:id="504"/>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0D66245E"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Implementing a novel LTC architecture capable of being used as currently existing solutions and the corresponding creation of a system.</w:t>
      </w:r>
    </w:p>
    <w:p w14:paraId="228DDFF3"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Periodic updates of the model with the latest available data.</w:t>
      </w:r>
    </w:p>
    <w:p w14:paraId="37D530CA"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Evaluate and compare the implemented system against existing solutions.</w:t>
      </w:r>
    </w:p>
    <w:p w14:paraId="08BD821D"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Ability to display a range of predictions for the chosen horizon.</w:t>
      </w:r>
    </w:p>
    <w:p w14:paraId="49044DFC" w14:textId="17AA29D0" w:rsidR="00F21FF4" w:rsidRPr="00C90D64"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eastAsia="Times New Roman" w:hAnsi="Times New Roman Regular" w:cs="Times New Roman Regular"/>
          <w:color w:val="0E101A"/>
          <w:sz w:val="24"/>
          <w:szCs w:val="24"/>
        </w:rPr>
        <w:t xml:space="preserve">By combining them with the </w:t>
      </w:r>
      <w:r>
        <w:rPr>
          <w:rFonts w:ascii="Times New Roman Regular" w:eastAsia="Times New Roman" w:hAnsi="Times New Roman Regular" w:cs="Times New Roman Regular"/>
          <w:sz w:val="24"/>
          <w:szCs w:val="24"/>
        </w:rPr>
        <w:t>BTC</w:t>
      </w:r>
      <w:r>
        <w:rPr>
          <w:rFonts w:ascii="Times New Roman Regular" w:eastAsia="Times New Roman" w:hAnsi="Times New Roman Regular" w:cs="Times New Roman Regular"/>
          <w:color w:val="0E101A"/>
          <w:sz w:val="24"/>
          <w:szCs w:val="24"/>
        </w:rPr>
        <w:t xml:space="preserve"> historical data, consider Twitter sentiment, volume, and the ‘block reward size’ as external factors</w:t>
      </w:r>
      <w:r w:rsidR="00C90D64">
        <w:rPr>
          <w:rFonts w:ascii="Times New Roman Regular" w:eastAsia="Times New Roman" w:hAnsi="Times New Roman Regular" w:cs="Times New Roman Regular"/>
          <w:color w:val="0E101A"/>
          <w:sz w:val="24"/>
          <w:szCs w:val="24"/>
        </w:rPr>
        <w:t>.</w:t>
      </w:r>
    </w:p>
    <w:p w14:paraId="31441682" w14:textId="77777777" w:rsidR="008A4471" w:rsidRDefault="008A4471" w:rsidP="00F21FF4">
      <w:pPr>
        <w:spacing w:line="360" w:lineRule="auto"/>
        <w:jc w:val="both"/>
        <w:rPr>
          <w:rFonts w:ascii="Times New Roman Regular" w:hAnsi="Times New Roman Regular" w:cs="Times New Roman Regular" w:hint="eastAsia"/>
          <w:b/>
          <w:bCs/>
          <w:sz w:val="24"/>
          <w:szCs w:val="24"/>
        </w:rPr>
      </w:pP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lastRenderedPageBreak/>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79BC18B4" w14:textId="77777777" w:rsidR="00F21FF4" w:rsidRPr="00B540D8"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Application of the algorithm implemented in other domains to justify whether it could be an advancement in those domains.</w:t>
      </w:r>
    </w:p>
    <w:p w14:paraId="400CB26B" w14:textId="77777777" w:rsidR="00F21FF4" w:rsidRPr="00B540D8"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Forecast multiple different cryptocurrencies.</w:t>
      </w:r>
    </w:p>
    <w:p w14:paraId="04892E59" w14:textId="277F6B75" w:rsidR="00F21FF4" w:rsidRPr="00F21FF4"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Use of live, on-demand data instead of daily data &amp; incremental learning.</w:t>
      </w:r>
    </w:p>
    <w:p w14:paraId="3BCBB2C3" w14:textId="77777777" w:rsidR="006F3300" w:rsidRDefault="006F3300" w:rsidP="006F330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Desirables</w:t>
      </w:r>
    </w:p>
    <w:p w14:paraId="1095BC3C"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Benchmark implementation against the M4 competition to further justify the future of TS forecasting algorithms.</w:t>
      </w:r>
    </w:p>
    <w:p w14:paraId="5B62F1A8"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Evaluate other neural ODEs (CT-RNN, CT-GRU, Latent ODE) and SDEs (Latent SDE).</w:t>
      </w:r>
    </w:p>
    <w:p w14:paraId="7DDDAC25"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Explainable AI for neural SDEs and neural ODEs.</w:t>
      </w:r>
    </w:p>
    <w:bookmarkEnd w:id="505"/>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150"/>
          <w:headerReference w:type="first" r:id="rId151"/>
          <w:pgSz w:w="12240" w:h="15840"/>
          <w:pgMar w:top="1440" w:right="1440" w:bottom="1440" w:left="1440" w:header="720" w:footer="720" w:gutter="0"/>
          <w:pgNumType w:fmt="upperRoman" w:start="1"/>
          <w:cols w:space="720"/>
          <w:titlePg/>
          <w:docGrid w:linePitch="360"/>
        </w:sectPr>
      </w:pPr>
    </w:p>
    <w:p w14:paraId="2BAE0149" w14:textId="7DD68EF4" w:rsidR="002D18BA" w:rsidRPr="00D1204E" w:rsidRDefault="002D18BA" w:rsidP="002D18BA">
      <w:pPr>
        <w:pStyle w:val="Heading1"/>
        <w:pBdr>
          <w:bottom w:val="double" w:sz="6" w:space="1" w:color="auto"/>
        </w:pBdr>
        <w:spacing w:line="360" w:lineRule="auto"/>
        <w:jc w:val="center"/>
        <w:rPr>
          <w:rFonts w:ascii="Arial" w:hAnsi="Arial" w:cs="Arial"/>
          <w:b/>
          <w:bCs/>
          <w:color w:val="auto"/>
          <w:sz w:val="32"/>
          <w:szCs w:val="32"/>
        </w:rPr>
      </w:pPr>
      <w:bookmarkStart w:id="506" w:name="_APPENDIX_B_–"/>
      <w:bookmarkStart w:id="507" w:name="_Toc132325935"/>
      <w:bookmarkEnd w:id="506"/>
      <w:r w:rsidRPr="00D1204E">
        <w:rPr>
          <w:rFonts w:ascii="Arial" w:hAnsi="Arial" w:cs="Arial"/>
          <w:b/>
          <w:bCs/>
          <w:color w:val="auto"/>
          <w:sz w:val="32"/>
          <w:szCs w:val="32"/>
        </w:rPr>
        <w:lastRenderedPageBreak/>
        <w:t xml:space="preserve">APPENDIX </w:t>
      </w:r>
      <w:r w:rsidR="008E742A">
        <w:rPr>
          <w:rFonts w:ascii="Arial" w:hAnsi="Arial" w:cs="Arial"/>
          <w:b/>
          <w:bCs/>
          <w:color w:val="auto"/>
          <w:sz w:val="32"/>
          <w:szCs w:val="32"/>
        </w:rPr>
        <w:t>B</w:t>
      </w:r>
      <w:r w:rsidRPr="00D1204E">
        <w:rPr>
          <w:rFonts w:ascii="Arial" w:hAnsi="Arial" w:cs="Arial"/>
          <w:b/>
          <w:bCs/>
          <w:color w:val="auto"/>
          <w:sz w:val="32"/>
          <w:szCs w:val="32"/>
        </w:rPr>
        <w:t xml:space="preserve"> – </w:t>
      </w:r>
      <w:r>
        <w:rPr>
          <w:rFonts w:ascii="Arial" w:hAnsi="Arial" w:cs="Arial"/>
          <w:b/>
          <w:bCs/>
          <w:color w:val="auto"/>
          <w:sz w:val="32"/>
          <w:szCs w:val="32"/>
        </w:rPr>
        <w:t>LITERATURE REVIEW</w:t>
      </w:r>
      <w:bookmarkEnd w:id="507"/>
    </w:p>
    <w:p w14:paraId="352B38B2" w14:textId="17B97F2C" w:rsidR="00A47086" w:rsidRDefault="00A47086" w:rsidP="00A47086">
      <w:pPr>
        <w:pStyle w:val="Heading1"/>
        <w:spacing w:line="360" w:lineRule="auto"/>
        <w:rPr>
          <w:rFonts w:ascii="Times New Roman" w:hAnsi="Times New Roman" w:cs="Times New Roman"/>
          <w:b/>
          <w:bCs/>
          <w:color w:val="auto"/>
          <w:sz w:val="28"/>
          <w:szCs w:val="28"/>
        </w:rPr>
      </w:pPr>
      <w:bookmarkStart w:id="508"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1A6200">
        <w:rPr>
          <w:rFonts w:ascii="Times New Roman" w:hAnsi="Times New Roman" w:cs="Times New Roman"/>
          <w:b/>
          <w:bCs/>
          <w:color w:val="auto"/>
          <w:sz w:val="28"/>
          <w:szCs w:val="28"/>
        </w:rPr>
        <w:t>Analysis of forecasting algorithms</w:t>
      </w:r>
      <w:bookmarkEnd w:id="508"/>
    </w:p>
    <w:p w14:paraId="26767847" w14:textId="5D01C010"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509"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Analysis of forecasting algorithms</w:t>
      </w:r>
      <w:bookmarkEnd w:id="509"/>
    </w:p>
    <w:tbl>
      <w:tblPr>
        <w:tblStyle w:val="TableGrid"/>
        <w:tblW w:w="13045" w:type="dxa"/>
        <w:tblLook w:val="04A0" w:firstRow="1" w:lastRow="0" w:firstColumn="1" w:lastColumn="0" w:noHBand="0" w:noVBand="1"/>
      </w:tblPr>
      <w:tblGrid>
        <w:gridCol w:w="1556"/>
        <w:gridCol w:w="4149"/>
        <w:gridCol w:w="3391"/>
        <w:gridCol w:w="3949"/>
      </w:tblGrid>
      <w:tr w:rsidR="00E413B9" w:rsidRPr="00C6444D" w14:paraId="7B6A2AAF" w14:textId="77777777" w:rsidTr="00E413B9">
        <w:tc>
          <w:tcPr>
            <w:tcW w:w="1075"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410" w:type="dxa"/>
          </w:tcPr>
          <w:p w14:paraId="6E942EC1"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Brief</w:t>
            </w:r>
          </w:p>
        </w:tc>
        <w:tc>
          <w:tcPr>
            <w:tcW w:w="3420" w:type="dxa"/>
          </w:tcPr>
          <w:p w14:paraId="45D290DB"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Improvements/Contribution</w:t>
            </w:r>
          </w:p>
        </w:tc>
        <w:tc>
          <w:tcPr>
            <w:tcW w:w="4140" w:type="dxa"/>
          </w:tcPr>
          <w:p w14:paraId="3A0C0D62"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Limitations/Future work</w:t>
            </w:r>
          </w:p>
        </w:tc>
      </w:tr>
      <w:tr w:rsidR="00C6444D" w:rsidRPr="00C6444D" w14:paraId="696E0554" w14:textId="77777777" w:rsidTr="00E413B9">
        <w:tc>
          <w:tcPr>
            <w:tcW w:w="13045" w:type="dxa"/>
            <w:gridSpan w:val="4"/>
          </w:tcPr>
          <w:p w14:paraId="32F483B8"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Statistical-based forecasting algorithms</w:t>
            </w:r>
          </w:p>
        </w:tc>
      </w:tr>
      <w:tr w:rsidR="00E413B9" w:rsidRPr="00C6444D" w14:paraId="28CFEB84" w14:textId="77777777" w:rsidTr="00E413B9">
        <w:tc>
          <w:tcPr>
            <w:tcW w:w="1075" w:type="dxa"/>
          </w:tcPr>
          <w:p w14:paraId="3CCF5F67" w14:textId="78460053" w:rsidR="00C6444D" w:rsidRPr="00A76A0A" w:rsidRDefault="00DA58FF" w:rsidP="00981691">
            <w:pPr>
              <w:spacing w:line="360" w:lineRule="auto"/>
              <w:rPr>
                <w:rFonts w:ascii="Times New Roman" w:hAnsi="Times New Roman" w:cs="Times New Roman"/>
                <w:sz w:val="24"/>
                <w:szCs w:val="24"/>
              </w:rPr>
            </w:pPr>
            <w:hyperlink w:anchor="arimaref" w:history="1">
              <w:r w:rsidR="001452F4" w:rsidRPr="00A76A0A">
                <w:rPr>
                  <w:rStyle w:val="Hyperlink"/>
                  <w:rFonts w:ascii="Times New Roman" w:hAnsi="Times New Roman" w:cs="Times New Roman"/>
                  <w:color w:val="auto"/>
                  <w:sz w:val="24"/>
                  <w:szCs w:val="24"/>
                  <w:u w:val="none"/>
                </w:rPr>
                <w:t>Box et al., 2015</w:t>
              </w:r>
            </w:hyperlink>
          </w:p>
        </w:tc>
        <w:tc>
          <w:tcPr>
            <w:tcW w:w="4410" w:type="dxa"/>
          </w:tcPr>
          <w:p w14:paraId="7A8BBDDE"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ARIMA</w:t>
            </w:r>
            <w:r w:rsidRPr="00C6444D">
              <w:rPr>
                <w:rFonts w:ascii="Times New Roman" w:hAnsi="Times New Roman" w:cs="Times New Roman"/>
                <w:sz w:val="24"/>
                <w:szCs w:val="24"/>
              </w:rPr>
              <w:t xml:space="preserve">. A statistical analysis model for understanding the dataset or predicting future trends. This model depends on past values to predict the future and uses lagged moving averages to smoothen the data. </w:t>
            </w:r>
          </w:p>
        </w:tc>
        <w:tc>
          <w:tcPr>
            <w:tcW w:w="3420" w:type="dxa"/>
          </w:tcPr>
          <w:p w14:paraId="5DFFEA7A" w14:textId="77777777" w:rsidR="00C6444D" w:rsidRPr="00C6444D" w:rsidRDefault="00C6444D" w:rsidP="00C6444D">
            <w:pPr>
              <w:pStyle w:val="Default"/>
              <w:spacing w:line="360" w:lineRule="auto"/>
              <w:jc w:val="both"/>
            </w:pPr>
            <w:r w:rsidRPr="00C6444D">
              <w:t xml:space="preserve">Improved performance for TS forecasting data that correlate with values ahead of time. </w:t>
            </w:r>
          </w:p>
        </w:tc>
        <w:tc>
          <w:tcPr>
            <w:tcW w:w="4140" w:type="dxa"/>
          </w:tcPr>
          <w:p w14:paraId="3DD33BD6" w14:textId="77777777" w:rsidR="00C6444D" w:rsidRPr="00C6444D" w:rsidRDefault="00C6444D" w:rsidP="00C6444D">
            <w:pPr>
              <w:pStyle w:val="Default"/>
              <w:spacing w:line="360" w:lineRule="auto"/>
              <w:jc w:val="both"/>
            </w:pPr>
            <w:r w:rsidRPr="00C6444D">
              <w:t>Does not handle well with nonlinear data and long-term forecasting. Furthermore, it performs best on univariate analysis and cannot capture data volatility.</w:t>
            </w:r>
          </w:p>
          <w:p w14:paraId="6BAB61B2" w14:textId="77777777" w:rsidR="00C6444D" w:rsidRPr="00C6444D" w:rsidRDefault="00C6444D" w:rsidP="00C6444D">
            <w:pPr>
              <w:spacing w:line="360" w:lineRule="auto"/>
              <w:rPr>
                <w:rFonts w:ascii="Times New Roman" w:hAnsi="Times New Roman" w:cs="Times New Roman"/>
                <w:sz w:val="24"/>
                <w:szCs w:val="24"/>
              </w:rPr>
            </w:pPr>
          </w:p>
        </w:tc>
      </w:tr>
      <w:tr w:rsidR="00E413B9" w:rsidRPr="00C6444D" w14:paraId="67E516FD" w14:textId="77777777" w:rsidTr="00E413B9">
        <w:tc>
          <w:tcPr>
            <w:tcW w:w="1075" w:type="dxa"/>
          </w:tcPr>
          <w:p w14:paraId="4B8AF88D" w14:textId="563ED828" w:rsidR="00C6444D" w:rsidRPr="00F561A9" w:rsidRDefault="00DA58FF" w:rsidP="000F5078">
            <w:pPr>
              <w:spacing w:line="360" w:lineRule="auto"/>
              <w:rPr>
                <w:rFonts w:ascii="Times New Roman" w:hAnsi="Times New Roman" w:cs="Times New Roman"/>
                <w:sz w:val="24"/>
                <w:szCs w:val="24"/>
              </w:rPr>
            </w:pPr>
            <w:hyperlink w:anchor="engleref" w:history="1">
              <w:r w:rsidR="00F77249" w:rsidRPr="00F561A9">
                <w:rPr>
                  <w:rStyle w:val="Hyperlink"/>
                  <w:rFonts w:ascii="Times New Roman" w:hAnsi="Times New Roman" w:cs="Times New Roman"/>
                  <w:color w:val="auto"/>
                  <w:sz w:val="24"/>
                  <w:szCs w:val="24"/>
                  <w:u w:val="none"/>
                </w:rPr>
                <w:t>Engle, 1982</w:t>
              </w:r>
            </w:hyperlink>
          </w:p>
        </w:tc>
        <w:tc>
          <w:tcPr>
            <w:tcW w:w="4410" w:type="dxa"/>
          </w:tcPr>
          <w:p w14:paraId="2D6E0BA5"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GARCH</w:t>
            </w:r>
            <w:r w:rsidRPr="00C6444D">
              <w:rPr>
                <w:rFonts w:ascii="Times New Roman" w:hAnsi="Times New Roman" w:cs="Times New Roman"/>
                <w:sz w:val="24"/>
                <w:szCs w:val="24"/>
              </w:rPr>
              <w:t>. A modeling technique that specializes in predicting volatility in data.</w:t>
            </w:r>
          </w:p>
        </w:tc>
        <w:tc>
          <w:tcPr>
            <w:tcW w:w="3420" w:type="dxa"/>
          </w:tcPr>
          <w:p w14:paraId="71C18B49"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Captures volatility in datasets and boasts significant performance improvements in the family of statistical forecasting algorithms.</w:t>
            </w:r>
          </w:p>
        </w:tc>
        <w:tc>
          <w:tcPr>
            <w:tcW w:w="4140" w:type="dxa"/>
          </w:tcPr>
          <w:p w14:paraId="29096143"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Needs to improve interpretability and adaptability.</w:t>
            </w:r>
          </w:p>
        </w:tc>
      </w:tr>
      <w:tr w:rsidR="00E413B9" w:rsidRPr="00C6444D" w14:paraId="15C9E951" w14:textId="77777777" w:rsidTr="00E413B9">
        <w:tc>
          <w:tcPr>
            <w:tcW w:w="1075" w:type="dxa"/>
          </w:tcPr>
          <w:p w14:paraId="5AAFC4F8" w14:textId="04C71C2D" w:rsidR="00C6444D" w:rsidRPr="00E42EF8" w:rsidRDefault="00DA58FF" w:rsidP="000F5078">
            <w:pPr>
              <w:spacing w:line="360" w:lineRule="auto"/>
              <w:rPr>
                <w:rFonts w:ascii="Times New Roman" w:hAnsi="Times New Roman" w:cs="Times New Roman"/>
                <w:sz w:val="24"/>
                <w:szCs w:val="24"/>
              </w:rPr>
            </w:pPr>
            <w:hyperlink w:anchor="taylorref" w:history="1">
              <w:r w:rsidR="009163D0" w:rsidRPr="00E42EF8">
                <w:rPr>
                  <w:rStyle w:val="Hyperlink"/>
                  <w:rFonts w:ascii="Times New Roman" w:hAnsi="Times New Roman" w:cs="Times New Roman"/>
                  <w:color w:val="auto"/>
                  <w:sz w:val="24"/>
                  <w:szCs w:val="24"/>
                  <w:u w:val="none"/>
                </w:rPr>
                <w:t xml:space="preserve">Taylor and </w:t>
              </w:r>
              <w:proofErr w:type="spellStart"/>
              <w:r w:rsidR="009163D0" w:rsidRPr="00E42EF8">
                <w:rPr>
                  <w:rStyle w:val="Hyperlink"/>
                  <w:rFonts w:ascii="Times New Roman" w:hAnsi="Times New Roman" w:cs="Times New Roman"/>
                  <w:color w:val="auto"/>
                  <w:sz w:val="24"/>
                  <w:szCs w:val="24"/>
                  <w:u w:val="none"/>
                </w:rPr>
                <w:t>Letham</w:t>
              </w:r>
              <w:proofErr w:type="spellEnd"/>
              <w:r w:rsidR="009163D0" w:rsidRPr="00E42EF8">
                <w:rPr>
                  <w:rStyle w:val="Hyperlink"/>
                  <w:rFonts w:ascii="Times New Roman" w:hAnsi="Times New Roman" w:cs="Times New Roman"/>
                  <w:color w:val="auto"/>
                  <w:sz w:val="24"/>
                  <w:szCs w:val="24"/>
                  <w:u w:val="none"/>
                </w:rPr>
                <w:t>, 2017</w:t>
              </w:r>
            </w:hyperlink>
          </w:p>
        </w:tc>
        <w:tc>
          <w:tcPr>
            <w:tcW w:w="4410" w:type="dxa"/>
          </w:tcPr>
          <w:p w14:paraId="24244ED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Prophet</w:t>
            </w:r>
            <w:r w:rsidRPr="00C6444D">
              <w:rPr>
                <w:rFonts w:ascii="Times New Roman" w:hAnsi="Times New Roman" w:cs="Times New Roman"/>
                <w:sz w:val="24"/>
                <w:szCs w:val="24"/>
              </w:rPr>
              <w:t xml:space="preserve">. A modular regression model with interpretable parameters. These </w:t>
            </w:r>
            <w:r w:rsidRPr="00C6444D">
              <w:rPr>
                <w:rFonts w:ascii="Times New Roman" w:hAnsi="Times New Roman" w:cs="Times New Roman"/>
                <w:sz w:val="24"/>
                <w:szCs w:val="24"/>
              </w:rPr>
              <w:lastRenderedPageBreak/>
              <w:t>parameters can be adjusted according to the problem by domain experts, similar to ARIMA.</w:t>
            </w:r>
          </w:p>
        </w:tc>
        <w:tc>
          <w:tcPr>
            <w:tcW w:w="3420" w:type="dxa"/>
          </w:tcPr>
          <w:p w14:paraId="1FF235E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Solves forecasting at scale, where scale refers to three types. </w:t>
            </w:r>
            <w:r w:rsidRPr="00C6444D">
              <w:rPr>
                <w:rFonts w:ascii="Times New Roman" w:hAnsi="Times New Roman" w:cs="Times New Roman"/>
                <w:sz w:val="24"/>
                <w:szCs w:val="24"/>
              </w:rPr>
              <w:lastRenderedPageBreak/>
              <w:t>1) A large number of people forecasting. 2) A large variety of problems. 3) A large number of forecasts being created.</w:t>
            </w:r>
          </w:p>
        </w:tc>
        <w:tc>
          <w:tcPr>
            <w:tcW w:w="4140" w:type="dxa"/>
          </w:tcPr>
          <w:p w14:paraId="2A0B7D12"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It uses simple and weak assumptions and produces much poorer </w:t>
            </w:r>
            <w:r w:rsidRPr="00C6444D">
              <w:rPr>
                <w:rFonts w:ascii="Times New Roman" w:hAnsi="Times New Roman" w:cs="Times New Roman"/>
                <w:sz w:val="24"/>
                <w:szCs w:val="24"/>
              </w:rPr>
              <w:lastRenderedPageBreak/>
              <w:t>performance than ARIMA. And it does not model relationships between the past and future.</w:t>
            </w:r>
          </w:p>
        </w:tc>
      </w:tr>
      <w:tr w:rsidR="00C6444D" w:rsidRPr="00C6444D" w14:paraId="29A53AA4" w14:textId="77777777" w:rsidTr="00E413B9">
        <w:tc>
          <w:tcPr>
            <w:tcW w:w="13045" w:type="dxa"/>
            <w:gridSpan w:val="4"/>
          </w:tcPr>
          <w:p w14:paraId="7E0890B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lastRenderedPageBreak/>
              <w:t>DL-based forecasting algorithms</w:t>
            </w:r>
          </w:p>
        </w:tc>
      </w:tr>
      <w:tr w:rsidR="00E413B9" w:rsidRPr="00C6444D" w14:paraId="32AAD2DF" w14:textId="77777777" w:rsidTr="00E413B9">
        <w:tc>
          <w:tcPr>
            <w:tcW w:w="1075" w:type="dxa"/>
          </w:tcPr>
          <w:p w14:paraId="42C75DD9" w14:textId="767F6AC8" w:rsidR="00C6444D" w:rsidRPr="00CE7253" w:rsidRDefault="00DA58FF" w:rsidP="0008265F">
            <w:pPr>
              <w:spacing w:line="360" w:lineRule="auto"/>
              <w:rPr>
                <w:rFonts w:ascii="Times New Roman" w:hAnsi="Times New Roman" w:cs="Times New Roman"/>
                <w:sz w:val="24"/>
                <w:szCs w:val="24"/>
              </w:rPr>
            </w:pPr>
            <w:hyperlink w:anchor="hochreiterref" w:history="1">
              <w:proofErr w:type="spellStart"/>
              <w:r w:rsidR="00B038CF" w:rsidRPr="00CE7253">
                <w:rPr>
                  <w:rStyle w:val="Hyperlink"/>
                  <w:rFonts w:ascii="Times New Roman" w:hAnsi="Times New Roman" w:cs="Times New Roman"/>
                  <w:color w:val="auto"/>
                  <w:sz w:val="24"/>
                  <w:szCs w:val="24"/>
                  <w:u w:val="none"/>
                </w:rPr>
                <w:t>Hochreiter</w:t>
              </w:r>
              <w:proofErr w:type="spellEnd"/>
              <w:r w:rsidR="00B038CF" w:rsidRPr="00CE7253">
                <w:rPr>
                  <w:rStyle w:val="Hyperlink"/>
                  <w:rFonts w:ascii="Times New Roman" w:hAnsi="Times New Roman" w:cs="Times New Roman"/>
                  <w:color w:val="auto"/>
                  <w:sz w:val="24"/>
                  <w:szCs w:val="24"/>
                  <w:u w:val="none"/>
                </w:rPr>
                <w:t xml:space="preserve"> and </w:t>
              </w:r>
              <w:proofErr w:type="spellStart"/>
              <w:r w:rsidR="00B038CF" w:rsidRPr="00CE7253">
                <w:rPr>
                  <w:rStyle w:val="Hyperlink"/>
                  <w:rFonts w:ascii="Times New Roman" w:hAnsi="Times New Roman" w:cs="Times New Roman"/>
                  <w:color w:val="auto"/>
                  <w:sz w:val="24"/>
                  <w:szCs w:val="24"/>
                  <w:u w:val="none"/>
                </w:rPr>
                <w:t>Schmidhuber</w:t>
              </w:r>
              <w:proofErr w:type="spellEnd"/>
              <w:r w:rsidR="00684275" w:rsidRPr="00CE7253">
                <w:rPr>
                  <w:rStyle w:val="Hyperlink"/>
                  <w:rFonts w:ascii="Times New Roman" w:hAnsi="Times New Roman" w:cs="Times New Roman"/>
                  <w:color w:val="auto"/>
                  <w:sz w:val="24"/>
                  <w:szCs w:val="24"/>
                  <w:u w:val="none"/>
                </w:rPr>
                <w:t xml:space="preserve">, </w:t>
              </w:r>
              <w:r w:rsidR="00B038CF" w:rsidRPr="00CE7253">
                <w:rPr>
                  <w:rStyle w:val="Hyperlink"/>
                  <w:rFonts w:ascii="Times New Roman" w:hAnsi="Times New Roman" w:cs="Times New Roman"/>
                  <w:color w:val="auto"/>
                  <w:sz w:val="24"/>
                  <w:szCs w:val="24"/>
                  <w:u w:val="none"/>
                </w:rPr>
                <w:t>1997</w:t>
              </w:r>
            </w:hyperlink>
          </w:p>
        </w:tc>
        <w:tc>
          <w:tcPr>
            <w:tcW w:w="4410" w:type="dxa"/>
          </w:tcPr>
          <w:p w14:paraId="7568377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LSTM</w:t>
            </w:r>
            <w:r w:rsidRPr="00C6444D">
              <w:rPr>
                <w:rFonts w:ascii="Times New Roman" w:hAnsi="Times New Roman" w:cs="Times New Roman"/>
                <w:sz w:val="24"/>
                <w:szCs w:val="24"/>
              </w:rPr>
              <w:t xml:space="preserve">. An algorithm that learns to bridge minimal time lags by enforcing constant error flows. It learns much faster, creates more successful runs, and can solve complex tasks that have not been solved before. </w:t>
            </w:r>
          </w:p>
        </w:tc>
        <w:tc>
          <w:tcPr>
            <w:tcW w:w="3420" w:type="dxa"/>
          </w:tcPr>
          <w:p w14:paraId="3A2547DF" w14:textId="77777777" w:rsidR="00C6444D" w:rsidRPr="00C6444D" w:rsidRDefault="00C6444D" w:rsidP="00C6444D">
            <w:pPr>
              <w:pStyle w:val="Default"/>
              <w:spacing w:line="360" w:lineRule="auto"/>
              <w:jc w:val="both"/>
            </w:pPr>
            <w:r w:rsidRPr="00C6444D">
              <w:t xml:space="preserve">Improved performance for short-sequence predictions. Overcame error back-flow problems present in conventional BPTT, where they tended to blow up or vanish. </w:t>
            </w:r>
          </w:p>
          <w:p w14:paraId="4342F5ED" w14:textId="77777777" w:rsidR="00C6444D" w:rsidRPr="00C6444D" w:rsidRDefault="00C6444D" w:rsidP="00C6444D">
            <w:pPr>
              <w:tabs>
                <w:tab w:val="left" w:pos="590"/>
                <w:tab w:val="center" w:pos="1557"/>
              </w:tabs>
              <w:spacing w:line="360" w:lineRule="auto"/>
              <w:rPr>
                <w:rFonts w:ascii="Times New Roman" w:hAnsi="Times New Roman" w:cs="Times New Roman"/>
                <w:sz w:val="24"/>
                <w:szCs w:val="24"/>
              </w:rPr>
            </w:pP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4140" w:type="dxa"/>
          </w:tcPr>
          <w:p w14:paraId="7AE15C9C" w14:textId="77777777" w:rsidR="00C6444D" w:rsidRPr="00C6444D" w:rsidRDefault="00C6444D" w:rsidP="00C6444D">
            <w:pPr>
              <w:pStyle w:val="Default"/>
              <w:spacing w:line="360" w:lineRule="auto"/>
              <w:jc w:val="both"/>
            </w:pPr>
            <w:r w:rsidRPr="00C6444D">
              <w:t>Prediction capacity limits long sequence performance, where the MSE and RMSE rise unacceptably. Therefore, there are better solutions for predictions of the distant future. They are also prone to overfitting.</w:t>
            </w:r>
          </w:p>
        </w:tc>
      </w:tr>
      <w:tr w:rsidR="00E413B9" w:rsidRPr="00C6444D" w14:paraId="7AC5E043" w14:textId="77777777" w:rsidTr="00E413B9">
        <w:tc>
          <w:tcPr>
            <w:tcW w:w="1075" w:type="dxa"/>
          </w:tcPr>
          <w:p w14:paraId="5E6874C6" w14:textId="08F7DD80" w:rsidR="00C6444D" w:rsidRPr="00244FFF" w:rsidRDefault="00DA58FF" w:rsidP="0008265F">
            <w:pPr>
              <w:spacing w:line="360" w:lineRule="auto"/>
              <w:rPr>
                <w:rFonts w:ascii="Times New Roman" w:hAnsi="Times New Roman" w:cs="Times New Roman"/>
                <w:sz w:val="24"/>
                <w:szCs w:val="24"/>
              </w:rPr>
            </w:pPr>
            <w:hyperlink w:anchor="choref" w:history="1">
              <w:r w:rsidR="002E1BC6" w:rsidRPr="00244FFF">
                <w:rPr>
                  <w:rStyle w:val="Hyperlink"/>
                  <w:rFonts w:ascii="Times New Roman" w:hAnsi="Times New Roman" w:cs="Times New Roman"/>
                  <w:color w:val="auto"/>
                  <w:sz w:val="24"/>
                  <w:szCs w:val="24"/>
                  <w:u w:val="none"/>
                </w:rPr>
                <w:t>Cho et al., 2014</w:t>
              </w:r>
            </w:hyperlink>
          </w:p>
        </w:tc>
        <w:tc>
          <w:tcPr>
            <w:tcW w:w="4410" w:type="dxa"/>
          </w:tcPr>
          <w:p w14:paraId="6854BFDF" w14:textId="74FC5800"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GRU</w:t>
            </w:r>
            <w:r w:rsidRPr="00C6444D">
              <w:rPr>
                <w:rFonts w:ascii="Times New Roman" w:hAnsi="Times New Roman" w:cs="Times New Roman"/>
                <w:sz w:val="24"/>
                <w:szCs w:val="24"/>
              </w:rPr>
              <w:t xml:space="preserve">. Similar architecture to that of LSTMs but combine the </w:t>
            </w:r>
            <w:r w:rsidR="00CB2685">
              <w:rPr>
                <w:rFonts w:ascii="Times New Roman" w:hAnsi="Times New Roman" w:cs="Times New Roman"/>
                <w:sz w:val="24"/>
                <w:szCs w:val="24"/>
              </w:rPr>
              <w:t>“</w:t>
            </w:r>
            <w:r w:rsidRPr="00C6444D">
              <w:rPr>
                <w:rFonts w:ascii="Times New Roman" w:hAnsi="Times New Roman" w:cs="Times New Roman"/>
                <w:sz w:val="24"/>
                <w:szCs w:val="24"/>
              </w:rPr>
              <w:t>forget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input</w:t>
            </w:r>
            <w:r w:rsidR="00CB2685">
              <w:rPr>
                <w:rFonts w:ascii="Times New Roman" w:hAnsi="Times New Roman" w:cs="Times New Roman"/>
                <w:sz w:val="24"/>
                <w:szCs w:val="24"/>
              </w:rPr>
              <w:t xml:space="preserve">” </w:t>
            </w:r>
            <w:r w:rsidRPr="00C6444D">
              <w:rPr>
                <w:rFonts w:ascii="Times New Roman" w:hAnsi="Times New Roman" w:cs="Times New Roman"/>
                <w:sz w:val="24"/>
                <w:szCs w:val="24"/>
              </w:rPr>
              <w:t xml:space="preserve">gates to create two gates, </w:t>
            </w:r>
            <w:r w:rsidR="00CB2685">
              <w:rPr>
                <w:rFonts w:ascii="Times New Roman" w:hAnsi="Times New Roman" w:cs="Times New Roman"/>
                <w:sz w:val="24"/>
                <w:szCs w:val="24"/>
              </w:rPr>
              <w:t>“</w:t>
            </w:r>
            <w:r w:rsidRPr="00C6444D">
              <w:rPr>
                <w:rFonts w:ascii="Times New Roman" w:hAnsi="Times New Roman" w:cs="Times New Roman"/>
                <w:sz w:val="24"/>
                <w:szCs w:val="24"/>
              </w:rPr>
              <w:t>reset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update</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instead of the three found in LSTMs.</w:t>
            </w:r>
          </w:p>
        </w:tc>
        <w:tc>
          <w:tcPr>
            <w:tcW w:w="3420" w:type="dxa"/>
          </w:tcPr>
          <w:p w14:paraId="1651B617"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Solve the vanishing gradient problem in RNNs as LSTMs, but also consume less memory and run faster.</w:t>
            </w:r>
          </w:p>
        </w:tc>
        <w:tc>
          <w:tcPr>
            <w:tcW w:w="4140" w:type="dxa"/>
          </w:tcPr>
          <w:p w14:paraId="57C34F4B"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Suitable for problems with smaller datasets and tend to be less accurate for datasets with larger sequences.</w:t>
            </w:r>
          </w:p>
        </w:tc>
      </w:tr>
      <w:tr w:rsidR="00E413B9" w:rsidRPr="00C6444D" w14:paraId="74AFEFD3" w14:textId="77777777" w:rsidTr="00E413B9">
        <w:tc>
          <w:tcPr>
            <w:tcW w:w="1075" w:type="dxa"/>
          </w:tcPr>
          <w:p w14:paraId="14395963" w14:textId="1F2E90C2" w:rsidR="00C6444D" w:rsidRPr="00BF748F" w:rsidRDefault="00DA58FF" w:rsidP="0008265F">
            <w:pPr>
              <w:spacing w:line="360" w:lineRule="auto"/>
              <w:rPr>
                <w:rFonts w:ascii="Times New Roman" w:hAnsi="Times New Roman" w:cs="Times New Roman"/>
                <w:sz w:val="24"/>
                <w:szCs w:val="24"/>
              </w:rPr>
            </w:pPr>
            <w:hyperlink w:anchor="orekshinref" w:history="1">
              <w:proofErr w:type="spellStart"/>
              <w:r w:rsidR="003451B2" w:rsidRPr="00BF748F">
                <w:rPr>
                  <w:rStyle w:val="Hyperlink"/>
                  <w:rFonts w:ascii="Times New Roman" w:hAnsi="Times New Roman" w:cs="Times New Roman"/>
                  <w:color w:val="auto"/>
                  <w:sz w:val="24"/>
                  <w:szCs w:val="24"/>
                  <w:u w:val="none"/>
                </w:rPr>
                <w:t>Oreshkin</w:t>
              </w:r>
              <w:proofErr w:type="spellEnd"/>
              <w:r w:rsidR="003451B2" w:rsidRPr="00BF748F">
                <w:rPr>
                  <w:rStyle w:val="Hyperlink"/>
                  <w:rFonts w:ascii="Times New Roman" w:hAnsi="Times New Roman" w:cs="Times New Roman"/>
                  <w:color w:val="auto"/>
                  <w:sz w:val="24"/>
                  <w:szCs w:val="24"/>
                  <w:u w:val="none"/>
                </w:rPr>
                <w:t xml:space="preserve"> et al., 2020</w:t>
              </w:r>
            </w:hyperlink>
          </w:p>
        </w:tc>
        <w:tc>
          <w:tcPr>
            <w:tcW w:w="4410" w:type="dxa"/>
          </w:tcPr>
          <w:p w14:paraId="7726E5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N-BEATS</w:t>
            </w:r>
            <w:r w:rsidRPr="00C6444D">
              <w:rPr>
                <w:rFonts w:ascii="Times New Roman" w:hAnsi="Times New Roman" w:cs="Times New Roman"/>
                <w:sz w:val="24"/>
                <w:szCs w:val="24"/>
              </w:rPr>
              <w:t xml:space="preserve">. An architecture that solves the univariate time series point forecasting problem. It carries some benefits, some of which are being </w:t>
            </w:r>
            <w:r w:rsidRPr="00C6444D">
              <w:rPr>
                <w:rFonts w:ascii="Times New Roman" w:hAnsi="Times New Roman" w:cs="Times New Roman"/>
                <w:sz w:val="24"/>
                <w:szCs w:val="24"/>
              </w:rPr>
              <w:lastRenderedPageBreak/>
              <w:t xml:space="preserve">understandable, easily applicable to multiple other fields, and being fast to train. </w:t>
            </w:r>
          </w:p>
        </w:tc>
        <w:tc>
          <w:tcPr>
            <w:tcW w:w="3420" w:type="dxa"/>
          </w:tcPr>
          <w:p w14:paraId="2A4FD9CB" w14:textId="77777777" w:rsidR="00C6444D" w:rsidRPr="00C6444D" w:rsidRDefault="00C6444D" w:rsidP="00C6444D">
            <w:pPr>
              <w:pStyle w:val="Default"/>
              <w:spacing w:line="360" w:lineRule="auto"/>
              <w:jc w:val="both"/>
            </w:pPr>
            <w:r w:rsidRPr="00C6444D">
              <w:lastRenderedPageBreak/>
              <w:t xml:space="preserve">Outperformed the M4 competition winner of the previous year and improved the statistical benchmark forecast. </w:t>
            </w:r>
          </w:p>
        </w:tc>
        <w:tc>
          <w:tcPr>
            <w:tcW w:w="4140" w:type="dxa"/>
          </w:tcPr>
          <w:p w14:paraId="5462FDD0" w14:textId="77777777" w:rsidR="00C6444D" w:rsidRPr="00C6444D" w:rsidRDefault="00C6444D" w:rsidP="00C6444D">
            <w:pPr>
              <w:pStyle w:val="Default"/>
              <w:spacing w:line="360" w:lineRule="auto"/>
              <w:jc w:val="both"/>
            </w:pPr>
            <w:r w:rsidRPr="00C6444D">
              <w:t xml:space="preserve">Tailored specifically for univariate TS analysis, therefore, would perform poorly on multivariate analysis. Additionally, Meta-learning is </w:t>
            </w:r>
            <w:r w:rsidRPr="00C6444D">
              <w:lastRenderedPageBreak/>
              <w:t>speculated to be a reason for the performance and must be investigated.</w:t>
            </w:r>
          </w:p>
        </w:tc>
      </w:tr>
      <w:tr w:rsidR="00E413B9" w:rsidRPr="00C6444D" w14:paraId="2B3495C9" w14:textId="77777777" w:rsidTr="00E413B9">
        <w:tc>
          <w:tcPr>
            <w:tcW w:w="1075" w:type="dxa"/>
          </w:tcPr>
          <w:p w14:paraId="1C9054A3" w14:textId="7BFEBAD5" w:rsidR="00C6444D" w:rsidRPr="003D0485" w:rsidRDefault="00DA58FF" w:rsidP="0008265F">
            <w:pPr>
              <w:spacing w:line="360" w:lineRule="auto"/>
              <w:rPr>
                <w:rFonts w:ascii="Times New Roman" w:hAnsi="Times New Roman" w:cs="Times New Roman"/>
                <w:sz w:val="24"/>
                <w:szCs w:val="24"/>
              </w:rPr>
            </w:pPr>
            <w:hyperlink w:anchor="limtftref" w:history="1">
              <w:r w:rsidR="00077EF3" w:rsidRPr="003D0485">
                <w:rPr>
                  <w:rStyle w:val="Hyperlink"/>
                  <w:rFonts w:ascii="Times New Roman" w:hAnsi="Times New Roman" w:cs="Times New Roman"/>
                  <w:color w:val="auto"/>
                  <w:sz w:val="24"/>
                  <w:szCs w:val="24"/>
                  <w:u w:val="none"/>
                </w:rPr>
                <w:t>Lim et al., 2019</w:t>
              </w:r>
            </w:hyperlink>
          </w:p>
        </w:tc>
        <w:tc>
          <w:tcPr>
            <w:tcW w:w="4410" w:type="dxa"/>
          </w:tcPr>
          <w:p w14:paraId="680BA2B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TFT</w:t>
            </w:r>
            <w:r w:rsidRPr="00C6444D">
              <w:rPr>
                <w:rFonts w:ascii="Times New Roman" w:hAnsi="Times New Roman" w:cs="Times New Roman"/>
                <w:sz w:val="24"/>
                <w:szCs w:val="24"/>
              </w:rPr>
              <w:t xml:space="preserve">. An attention-based architecture that solves multi-horizon forecasting with interpretability of the used inputs. </w:t>
            </w:r>
          </w:p>
        </w:tc>
        <w:tc>
          <w:tcPr>
            <w:tcW w:w="3420" w:type="dxa"/>
          </w:tcPr>
          <w:p w14:paraId="216F2F56"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Demonstrate significant performance improvements over set benchmarks for a variety of datasets. </w:t>
            </w:r>
          </w:p>
        </w:tc>
        <w:tc>
          <w:tcPr>
            <w:tcW w:w="4140" w:type="dxa"/>
          </w:tcPr>
          <w:p w14:paraId="4177C7B1"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Training and inference times are expensive and require moderately extensive resources. Hardware optimizations can reduce these.</w:t>
            </w:r>
          </w:p>
        </w:tc>
      </w:tr>
      <w:tr w:rsidR="00E413B9" w:rsidRPr="00C6444D" w14:paraId="676C58FF" w14:textId="77777777" w:rsidTr="00E413B9">
        <w:tc>
          <w:tcPr>
            <w:tcW w:w="1075" w:type="dxa"/>
          </w:tcPr>
          <w:p w14:paraId="1B631A9C" w14:textId="520258FB" w:rsidR="00C6444D" w:rsidRPr="00AE0523" w:rsidRDefault="00DA58FF" w:rsidP="0008265F">
            <w:pPr>
              <w:spacing w:line="360" w:lineRule="auto"/>
              <w:rPr>
                <w:rFonts w:ascii="Times New Roman" w:hAnsi="Times New Roman" w:cs="Times New Roman"/>
                <w:sz w:val="24"/>
                <w:szCs w:val="24"/>
              </w:rPr>
            </w:pPr>
            <w:hyperlink w:anchor="hasani2020ref" w:history="1">
              <w:proofErr w:type="spellStart"/>
              <w:r w:rsidR="0045287F" w:rsidRPr="00664507">
                <w:rPr>
                  <w:rStyle w:val="Hyperlink"/>
                  <w:rFonts w:ascii="Times New Roman" w:hAnsi="Times New Roman" w:cs="Times New Roman"/>
                  <w:color w:val="auto"/>
                  <w:sz w:val="24"/>
                  <w:szCs w:val="24"/>
                  <w:u w:val="none"/>
                </w:rPr>
                <w:t>Hasani</w:t>
              </w:r>
              <w:proofErr w:type="spellEnd"/>
              <w:r w:rsidR="0045287F" w:rsidRPr="00664507">
                <w:rPr>
                  <w:rStyle w:val="Hyperlink"/>
                  <w:rFonts w:ascii="Times New Roman" w:hAnsi="Times New Roman" w:cs="Times New Roman"/>
                  <w:color w:val="auto"/>
                  <w:sz w:val="24"/>
                  <w:szCs w:val="24"/>
                  <w:u w:val="none"/>
                </w:rPr>
                <w:t xml:space="preserve"> et al., 2020</w:t>
              </w:r>
            </w:hyperlink>
          </w:p>
        </w:tc>
        <w:tc>
          <w:tcPr>
            <w:tcW w:w="4410" w:type="dxa"/>
          </w:tcPr>
          <w:p w14:paraId="44009D4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LTC</w:t>
            </w:r>
            <w:r w:rsidRPr="00C6444D">
              <w:rPr>
                <w:rFonts w:ascii="Times New Roman" w:hAnsi="Times New Roman" w:cs="Times New Roman"/>
                <w:sz w:val="24"/>
                <w:szCs w:val="24"/>
              </w:rPr>
              <w:t>. A novel formulation of the NODE architecture. Boasts superior expressivity that is capable of adapting to unforeseen changes.</w:t>
            </w:r>
          </w:p>
        </w:tc>
        <w:tc>
          <w:tcPr>
            <w:tcW w:w="3420" w:type="dxa"/>
          </w:tcPr>
          <w:p w14:paraId="669F6983" w14:textId="6645DC8B"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Surpassed traditional DL and statistical models and overcame the underwhelming performance of other </w:t>
            </w:r>
            <w:r w:rsidR="00737076">
              <w:rPr>
                <w:rFonts w:ascii="Times New Roman" w:hAnsi="Times New Roman" w:cs="Times New Roman"/>
                <w:sz w:val="24"/>
                <w:szCs w:val="24"/>
              </w:rPr>
              <w:t xml:space="preserve">neural </w:t>
            </w:r>
            <w:r w:rsidRPr="00C6444D">
              <w:rPr>
                <w:rFonts w:ascii="Times New Roman" w:hAnsi="Times New Roman" w:cs="Times New Roman"/>
                <w:sz w:val="24"/>
                <w:szCs w:val="24"/>
              </w:rPr>
              <w:t>ODE architectures.</w:t>
            </w:r>
          </w:p>
        </w:tc>
        <w:tc>
          <w:tcPr>
            <w:tcW w:w="4140" w:type="dxa"/>
          </w:tcPr>
          <w:p w14:paraId="0C9FBE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It cannot model uncertainty and is computationally intensive.</w:t>
            </w:r>
          </w:p>
        </w:tc>
      </w:tr>
    </w:tbl>
    <w:p w14:paraId="65CCDEC1" w14:textId="77777777" w:rsidR="004B7CEA" w:rsidRDefault="004B7CEA" w:rsidP="004B7CEA">
      <w:pPr>
        <w:spacing w:line="360" w:lineRule="auto"/>
        <w:jc w:val="both"/>
        <w:rPr>
          <w:rFonts w:ascii="Times New Roman" w:hAnsi="Times New Roman" w:cs="Times New Roman"/>
          <w:sz w:val="24"/>
          <w:szCs w:val="24"/>
        </w:rPr>
      </w:pPr>
    </w:p>
    <w:p w14:paraId="2709C5C5" w14:textId="77777777" w:rsidR="004B7CEA" w:rsidRDefault="004B7CEA" w:rsidP="004B7CEA">
      <w:pPr>
        <w:spacing w:line="360" w:lineRule="auto"/>
        <w:jc w:val="both"/>
        <w:rPr>
          <w:rFonts w:ascii="Times New Roman" w:hAnsi="Times New Roman" w:cs="Times New Roman"/>
          <w:sz w:val="24"/>
          <w:szCs w:val="24"/>
        </w:rPr>
      </w:pPr>
    </w:p>
    <w:p w14:paraId="1ADD2149" w14:textId="77777777" w:rsidR="004B7CEA" w:rsidRDefault="004B7CEA" w:rsidP="004B7CEA">
      <w:pPr>
        <w:spacing w:line="360" w:lineRule="auto"/>
        <w:jc w:val="both"/>
        <w:rPr>
          <w:rFonts w:ascii="Times New Roman" w:hAnsi="Times New Roman" w:cs="Times New Roman"/>
          <w:sz w:val="24"/>
          <w:szCs w:val="24"/>
        </w:rPr>
      </w:pPr>
    </w:p>
    <w:p w14:paraId="7CFF0878" w14:textId="77777777" w:rsidR="004B7CEA" w:rsidRDefault="004B7CEA" w:rsidP="004B7CEA">
      <w:pPr>
        <w:spacing w:line="360" w:lineRule="auto"/>
        <w:jc w:val="both"/>
        <w:rPr>
          <w:rFonts w:ascii="Times New Roman" w:hAnsi="Times New Roman" w:cs="Times New Roman"/>
          <w:sz w:val="24"/>
          <w:szCs w:val="24"/>
        </w:rPr>
      </w:pPr>
    </w:p>
    <w:p w14:paraId="71D9F19D" w14:textId="77777777" w:rsidR="004B7CEA" w:rsidRDefault="004B7CEA" w:rsidP="004B7CEA">
      <w:pPr>
        <w:spacing w:line="360" w:lineRule="auto"/>
        <w:jc w:val="both"/>
        <w:rPr>
          <w:rFonts w:ascii="Times New Roman" w:hAnsi="Times New Roman" w:cs="Times New Roman"/>
          <w:sz w:val="24"/>
          <w:szCs w:val="24"/>
        </w:rPr>
      </w:pPr>
    </w:p>
    <w:p w14:paraId="7DE054EF" w14:textId="77777777" w:rsidR="004B7CEA" w:rsidRDefault="004B7CEA" w:rsidP="004B7CEA">
      <w:pPr>
        <w:spacing w:line="360" w:lineRule="auto"/>
        <w:jc w:val="both"/>
        <w:rPr>
          <w:rFonts w:ascii="Times New Roman" w:hAnsi="Times New Roman" w:cs="Times New Roman"/>
          <w:sz w:val="24"/>
          <w:szCs w:val="24"/>
        </w:rPr>
      </w:pPr>
    </w:p>
    <w:p w14:paraId="126F315A" w14:textId="77777777" w:rsidR="004B7CEA" w:rsidRPr="004B7CEA" w:rsidRDefault="004B7CEA" w:rsidP="004B7CEA">
      <w:pPr>
        <w:spacing w:line="360" w:lineRule="auto"/>
        <w:jc w:val="both"/>
        <w:rPr>
          <w:rFonts w:ascii="Times New Roman" w:hAnsi="Times New Roman" w:cs="Times New Roman"/>
          <w:sz w:val="24"/>
          <w:szCs w:val="24"/>
        </w:rPr>
      </w:pPr>
    </w:p>
    <w:p w14:paraId="00E97736" w14:textId="318F6971" w:rsidR="00BC180A" w:rsidRDefault="00BC180A" w:rsidP="00BC180A">
      <w:pPr>
        <w:pStyle w:val="Heading1"/>
        <w:spacing w:line="360" w:lineRule="auto"/>
        <w:rPr>
          <w:rFonts w:ascii="Times New Roman" w:hAnsi="Times New Roman" w:cs="Times New Roman"/>
          <w:b/>
          <w:bCs/>
          <w:color w:val="auto"/>
          <w:sz w:val="28"/>
          <w:szCs w:val="28"/>
        </w:rPr>
      </w:pPr>
      <w:bookmarkStart w:id="510" w:name="_Toc132325937"/>
      <w:r>
        <w:rPr>
          <w:rFonts w:ascii="Times New Roman" w:hAnsi="Times New Roman" w:cs="Times New Roman"/>
          <w:b/>
          <w:bCs/>
          <w:color w:val="auto"/>
          <w:sz w:val="28"/>
          <w:szCs w:val="28"/>
        </w:rPr>
        <w:lastRenderedPageBreak/>
        <w:t>B</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Studies associated with these algorithms</w:t>
      </w:r>
      <w:bookmarkEnd w:id="510"/>
    </w:p>
    <w:p w14:paraId="751D2EAC" w14:textId="19B59189" w:rsidR="00FB18CD" w:rsidRPr="00FB18CD" w:rsidRDefault="00FB18CD" w:rsidP="00FB18CD">
      <w:pPr>
        <w:pStyle w:val="Caption"/>
        <w:keepNext/>
        <w:jc w:val="center"/>
        <w:rPr>
          <w:rFonts w:ascii="Times New Roman" w:hAnsi="Times New Roman" w:cs="Times New Roman"/>
          <w:b w:val="0"/>
          <w:bCs w:val="0"/>
          <w:smallCaps w:val="0"/>
          <w:color w:val="auto"/>
          <w:sz w:val="24"/>
          <w:szCs w:val="24"/>
        </w:rPr>
      </w:pPr>
      <w:bookmarkStart w:id="511" w:name="_Toc132182732"/>
      <w:r w:rsidRPr="00FB18CD">
        <w:rPr>
          <w:rFonts w:ascii="Times New Roman" w:hAnsi="Times New Roman" w:cs="Times New Roman"/>
          <w:b w:val="0"/>
          <w:bCs w:val="0"/>
          <w:smallCaps w:val="0"/>
          <w:color w:val="auto"/>
          <w:sz w:val="24"/>
          <w:szCs w:val="24"/>
        </w:rPr>
        <w:t xml:space="preserve">Table </w:t>
      </w:r>
      <w:r w:rsidRPr="00FB18CD">
        <w:rPr>
          <w:rFonts w:ascii="Times New Roman" w:hAnsi="Times New Roman" w:cs="Times New Roman"/>
          <w:b w:val="0"/>
          <w:bCs w:val="0"/>
          <w:smallCaps w:val="0"/>
          <w:color w:val="auto"/>
          <w:sz w:val="24"/>
          <w:szCs w:val="24"/>
        </w:rPr>
        <w:fldChar w:fldCharType="begin"/>
      </w:r>
      <w:r w:rsidRPr="00FB18CD">
        <w:rPr>
          <w:rFonts w:ascii="Times New Roman" w:hAnsi="Times New Roman" w:cs="Times New Roman"/>
          <w:b w:val="0"/>
          <w:bCs w:val="0"/>
          <w:smallCaps w:val="0"/>
          <w:color w:val="auto"/>
          <w:sz w:val="24"/>
          <w:szCs w:val="24"/>
        </w:rPr>
        <w:instrText xml:space="preserve"> SEQ Table \* ARABIC </w:instrText>
      </w:r>
      <w:r w:rsidRPr="00FB18CD">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33</w:t>
      </w:r>
      <w:r w:rsidRPr="00FB18CD">
        <w:rPr>
          <w:rFonts w:ascii="Times New Roman" w:hAnsi="Times New Roman" w:cs="Times New Roman"/>
          <w:b w:val="0"/>
          <w:bCs w:val="0"/>
          <w:smallCaps w:val="0"/>
          <w:color w:val="auto"/>
          <w:sz w:val="24"/>
          <w:szCs w:val="24"/>
        </w:rPr>
        <w:fldChar w:fldCharType="end"/>
      </w:r>
      <w:r w:rsidRPr="00FB18CD">
        <w:rPr>
          <w:rFonts w:ascii="Times New Roman" w:hAnsi="Times New Roman" w:cs="Times New Roman"/>
          <w:b w:val="0"/>
          <w:bCs w:val="0"/>
          <w:smallCaps w:val="0"/>
          <w:color w:val="auto"/>
          <w:sz w:val="24"/>
          <w:szCs w:val="24"/>
        </w:rPr>
        <w:t>: Few studies associated with these algorithms</w:t>
      </w:r>
      <w:bookmarkEnd w:id="511"/>
    </w:p>
    <w:tbl>
      <w:tblPr>
        <w:tblStyle w:val="TableGrid"/>
        <w:tblW w:w="13045" w:type="dxa"/>
        <w:tblLook w:val="04A0" w:firstRow="1" w:lastRow="0" w:firstColumn="1" w:lastColumn="0" w:noHBand="0" w:noVBand="1"/>
      </w:tblPr>
      <w:tblGrid>
        <w:gridCol w:w="2245"/>
        <w:gridCol w:w="1980"/>
        <w:gridCol w:w="2340"/>
        <w:gridCol w:w="6480"/>
      </w:tblGrid>
      <w:tr w:rsidR="00A76E8E" w:rsidRPr="00071454" w14:paraId="44917658" w14:textId="77777777" w:rsidTr="00A76E8E">
        <w:tc>
          <w:tcPr>
            <w:tcW w:w="2245" w:type="dxa"/>
          </w:tcPr>
          <w:p w14:paraId="12B68BEF"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Ref.</w:t>
            </w:r>
          </w:p>
        </w:tc>
        <w:tc>
          <w:tcPr>
            <w:tcW w:w="1980" w:type="dxa"/>
          </w:tcPr>
          <w:p w14:paraId="002304BA"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Technology</w:t>
            </w:r>
          </w:p>
        </w:tc>
        <w:tc>
          <w:tcPr>
            <w:tcW w:w="2340" w:type="dxa"/>
          </w:tcPr>
          <w:p w14:paraId="5A79103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Outperforms</w:t>
            </w:r>
          </w:p>
        </w:tc>
        <w:tc>
          <w:tcPr>
            <w:tcW w:w="6480" w:type="dxa"/>
          </w:tcPr>
          <w:p w14:paraId="716ED941"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Findings</w:t>
            </w:r>
          </w:p>
        </w:tc>
      </w:tr>
      <w:tr w:rsidR="00071454" w:rsidRPr="00071454" w14:paraId="13F1D165" w14:textId="77777777" w:rsidTr="00071454">
        <w:tc>
          <w:tcPr>
            <w:tcW w:w="13045" w:type="dxa"/>
            <w:gridSpan w:val="4"/>
          </w:tcPr>
          <w:p w14:paraId="1B75DED2"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Statistical-based forecasting algorithms</w:t>
            </w:r>
          </w:p>
        </w:tc>
      </w:tr>
      <w:tr w:rsidR="00A76E8E" w:rsidRPr="00071454" w14:paraId="577FC8ED" w14:textId="77777777" w:rsidTr="00A76E8E">
        <w:tc>
          <w:tcPr>
            <w:tcW w:w="2245" w:type="dxa"/>
          </w:tcPr>
          <w:p w14:paraId="3EFABE86" w14:textId="1E9EB0D6" w:rsidR="00071454" w:rsidRPr="000C759E" w:rsidRDefault="00DA58FF" w:rsidP="00A76E8E">
            <w:pPr>
              <w:spacing w:line="360" w:lineRule="auto"/>
              <w:rPr>
                <w:rFonts w:ascii="Times New Roman" w:hAnsi="Times New Roman" w:cs="Times New Roman"/>
                <w:sz w:val="24"/>
                <w:szCs w:val="24"/>
              </w:rPr>
            </w:pPr>
            <w:hyperlink w:anchor="zhangref" w:history="1">
              <w:r w:rsidR="009D38DB" w:rsidRPr="000C759E">
                <w:rPr>
                  <w:rStyle w:val="Hyperlink"/>
                  <w:rFonts w:ascii="Times New Roman" w:hAnsi="Times New Roman" w:cs="Times New Roman"/>
                  <w:color w:val="auto"/>
                  <w:sz w:val="24"/>
                  <w:szCs w:val="24"/>
                  <w:u w:val="none"/>
                </w:rPr>
                <w:t>Zhang et al., 2022</w:t>
              </w:r>
            </w:hyperlink>
          </w:p>
        </w:tc>
        <w:tc>
          <w:tcPr>
            <w:tcW w:w="1980" w:type="dxa"/>
          </w:tcPr>
          <w:p w14:paraId="346BE25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w:t>
            </w:r>
          </w:p>
        </w:tc>
        <w:tc>
          <w:tcPr>
            <w:tcW w:w="2340" w:type="dxa"/>
          </w:tcPr>
          <w:p w14:paraId="29D5E36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w:t>
            </w:r>
          </w:p>
        </w:tc>
        <w:tc>
          <w:tcPr>
            <w:tcW w:w="6480" w:type="dxa"/>
          </w:tcPr>
          <w:p w14:paraId="0D8236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 outperformed the LSTM model for monthly and weekly forecasts, while LSTM performed better for daily forecasts. Additionally, they mentioned that there is no clear superior.</w:t>
            </w:r>
          </w:p>
        </w:tc>
      </w:tr>
      <w:tr w:rsidR="00A76E8E" w:rsidRPr="00071454" w14:paraId="795462EF" w14:textId="77777777" w:rsidTr="00A76E8E">
        <w:tc>
          <w:tcPr>
            <w:tcW w:w="2245" w:type="dxa"/>
          </w:tcPr>
          <w:p w14:paraId="5C4C039D" w14:textId="26DC0071" w:rsidR="00071454" w:rsidRPr="002D1C6E" w:rsidRDefault="00DA58FF" w:rsidP="00A76E8E">
            <w:pPr>
              <w:spacing w:line="360" w:lineRule="auto"/>
              <w:rPr>
                <w:rFonts w:ascii="Times New Roman" w:hAnsi="Times New Roman" w:cs="Times New Roman"/>
                <w:sz w:val="24"/>
                <w:szCs w:val="24"/>
              </w:rPr>
            </w:pPr>
            <w:hyperlink w:anchor="yenidoganref" w:history="1">
              <w:proofErr w:type="spellStart"/>
              <w:r w:rsidR="00DB02C3" w:rsidRPr="002D1C6E">
                <w:rPr>
                  <w:rStyle w:val="Hyperlink"/>
                  <w:rFonts w:ascii="Times New Roman" w:hAnsi="Times New Roman" w:cs="Times New Roman"/>
                  <w:color w:val="auto"/>
                  <w:sz w:val="24"/>
                  <w:szCs w:val="24"/>
                  <w:u w:val="none"/>
                </w:rPr>
                <w:t>Yenidogan</w:t>
              </w:r>
              <w:proofErr w:type="spellEnd"/>
              <w:r w:rsidR="00DB02C3" w:rsidRPr="002D1C6E">
                <w:rPr>
                  <w:rStyle w:val="Hyperlink"/>
                  <w:rFonts w:ascii="Times New Roman" w:hAnsi="Times New Roman" w:cs="Times New Roman"/>
                  <w:color w:val="auto"/>
                  <w:sz w:val="24"/>
                  <w:szCs w:val="24"/>
                  <w:u w:val="none"/>
                </w:rPr>
                <w:t xml:space="preserve"> et al., 2018</w:t>
              </w:r>
            </w:hyperlink>
          </w:p>
        </w:tc>
        <w:tc>
          <w:tcPr>
            <w:tcW w:w="1980" w:type="dxa"/>
          </w:tcPr>
          <w:p w14:paraId="6B337DD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Prophet</w:t>
            </w:r>
          </w:p>
        </w:tc>
        <w:tc>
          <w:tcPr>
            <w:tcW w:w="2340" w:type="dxa"/>
          </w:tcPr>
          <w:p w14:paraId="317093B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w:t>
            </w:r>
          </w:p>
        </w:tc>
        <w:tc>
          <w:tcPr>
            <w:tcW w:w="6480" w:type="dxa"/>
          </w:tcPr>
          <w:p w14:paraId="46DF232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Prophet is strong to outliers and missing data. It is also optimized for business forecasts with trends and seasonality within and nonlinear data growths, which ARIMA cannot handle. </w:t>
            </w:r>
          </w:p>
        </w:tc>
      </w:tr>
      <w:tr w:rsidR="00071454" w:rsidRPr="00071454" w14:paraId="68D7F860" w14:textId="77777777" w:rsidTr="00071454">
        <w:tc>
          <w:tcPr>
            <w:tcW w:w="13045" w:type="dxa"/>
            <w:gridSpan w:val="4"/>
          </w:tcPr>
          <w:p w14:paraId="35646DE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DL-based forecasting algorithms</w:t>
            </w:r>
          </w:p>
        </w:tc>
      </w:tr>
      <w:tr w:rsidR="00A76E8E" w:rsidRPr="00071454" w14:paraId="35B4F4B5" w14:textId="77777777" w:rsidTr="00A76E8E">
        <w:tc>
          <w:tcPr>
            <w:tcW w:w="2245" w:type="dxa"/>
          </w:tcPr>
          <w:p w14:paraId="40605816" w14:textId="4D72BB43" w:rsidR="00071454" w:rsidRPr="00FD2694" w:rsidRDefault="00DA58FF" w:rsidP="00FD0B87">
            <w:pPr>
              <w:spacing w:line="360" w:lineRule="auto"/>
              <w:rPr>
                <w:rFonts w:ascii="Times New Roman" w:hAnsi="Times New Roman" w:cs="Times New Roman"/>
                <w:sz w:val="24"/>
                <w:szCs w:val="24"/>
              </w:rPr>
            </w:pPr>
            <w:hyperlink w:anchor="kuanref" w:history="1">
              <w:proofErr w:type="spellStart"/>
              <w:r w:rsidR="00EB4050" w:rsidRPr="00FD2694">
                <w:rPr>
                  <w:rStyle w:val="Hyperlink"/>
                  <w:rFonts w:ascii="Times New Roman" w:hAnsi="Times New Roman" w:cs="Times New Roman"/>
                  <w:color w:val="auto"/>
                  <w:sz w:val="24"/>
                  <w:szCs w:val="24"/>
                  <w:u w:val="none"/>
                </w:rPr>
                <w:t>Kuan</w:t>
              </w:r>
              <w:proofErr w:type="spellEnd"/>
              <w:r w:rsidR="00EB4050" w:rsidRPr="00FD2694">
                <w:rPr>
                  <w:rStyle w:val="Hyperlink"/>
                  <w:rFonts w:ascii="Times New Roman" w:hAnsi="Times New Roman" w:cs="Times New Roman"/>
                  <w:color w:val="auto"/>
                  <w:sz w:val="24"/>
                  <w:szCs w:val="24"/>
                  <w:u w:val="none"/>
                </w:rPr>
                <w:t xml:space="preserve"> et al., 2017</w:t>
              </w:r>
            </w:hyperlink>
          </w:p>
        </w:tc>
        <w:tc>
          <w:tcPr>
            <w:tcW w:w="1980" w:type="dxa"/>
          </w:tcPr>
          <w:p w14:paraId="4B201C55"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9EBC8A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traditional GRU</w:t>
            </w:r>
          </w:p>
        </w:tc>
        <w:tc>
          <w:tcPr>
            <w:tcW w:w="6480" w:type="dxa"/>
          </w:tcPr>
          <w:p w14:paraId="557CF44C"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Scaled exponential linear units were proposed to deal with vanishing gradients. These architectures significantly outperformed LSTM and traditional GRU models.</w:t>
            </w:r>
          </w:p>
        </w:tc>
      </w:tr>
      <w:tr w:rsidR="00A76E8E" w:rsidRPr="00071454" w14:paraId="65C11F34" w14:textId="77777777" w:rsidTr="00A76E8E">
        <w:tc>
          <w:tcPr>
            <w:tcW w:w="2245" w:type="dxa"/>
          </w:tcPr>
          <w:p w14:paraId="7A1C8936" w14:textId="5FC5245D" w:rsidR="00071454" w:rsidRPr="00142335" w:rsidRDefault="00DA58FF" w:rsidP="00FD0B87">
            <w:pPr>
              <w:spacing w:line="360" w:lineRule="auto"/>
              <w:rPr>
                <w:rFonts w:ascii="Times New Roman" w:hAnsi="Times New Roman" w:cs="Times New Roman"/>
                <w:sz w:val="24"/>
                <w:szCs w:val="24"/>
              </w:rPr>
            </w:pPr>
            <w:hyperlink w:anchor="ugurluref" w:history="1">
              <w:proofErr w:type="spellStart"/>
              <w:r w:rsidR="0085595D" w:rsidRPr="00142335">
                <w:rPr>
                  <w:rStyle w:val="Hyperlink"/>
                  <w:rFonts w:ascii="Times New Roman" w:hAnsi="Times New Roman" w:cs="Times New Roman"/>
                  <w:color w:val="auto"/>
                  <w:sz w:val="24"/>
                  <w:szCs w:val="24"/>
                  <w:u w:val="none"/>
                </w:rPr>
                <w:t>Ugurlu</w:t>
              </w:r>
              <w:proofErr w:type="spellEnd"/>
              <w:r w:rsidR="0085595D" w:rsidRPr="00142335">
                <w:rPr>
                  <w:rStyle w:val="Hyperlink"/>
                  <w:rFonts w:ascii="Times New Roman" w:hAnsi="Times New Roman" w:cs="Times New Roman"/>
                  <w:color w:val="auto"/>
                  <w:sz w:val="24"/>
                  <w:szCs w:val="24"/>
                  <w:u w:val="none"/>
                </w:rPr>
                <w:t xml:space="preserve">, </w:t>
              </w:r>
              <w:proofErr w:type="spellStart"/>
              <w:r w:rsidR="0085595D" w:rsidRPr="00142335">
                <w:rPr>
                  <w:rStyle w:val="Hyperlink"/>
                  <w:rFonts w:ascii="Times New Roman" w:hAnsi="Times New Roman" w:cs="Times New Roman"/>
                  <w:color w:val="auto"/>
                  <w:sz w:val="24"/>
                  <w:szCs w:val="24"/>
                  <w:u w:val="none"/>
                </w:rPr>
                <w:t>Oksuz</w:t>
              </w:r>
              <w:proofErr w:type="spellEnd"/>
              <w:r w:rsidR="0085595D" w:rsidRPr="00142335">
                <w:rPr>
                  <w:rStyle w:val="Hyperlink"/>
                  <w:rFonts w:ascii="Times New Roman" w:hAnsi="Times New Roman" w:cs="Times New Roman"/>
                  <w:color w:val="auto"/>
                  <w:sz w:val="24"/>
                  <w:szCs w:val="24"/>
                  <w:u w:val="none"/>
                </w:rPr>
                <w:t xml:space="preserve"> and Tas, 2018</w:t>
              </w:r>
            </w:hyperlink>
          </w:p>
        </w:tc>
        <w:tc>
          <w:tcPr>
            <w:tcW w:w="1980" w:type="dxa"/>
          </w:tcPr>
          <w:p w14:paraId="33C8C511" w14:textId="77777777" w:rsidR="00071454" w:rsidRPr="00071454" w:rsidRDefault="00071454" w:rsidP="00071454">
            <w:pPr>
              <w:spacing w:line="360" w:lineRule="auto"/>
              <w:jc w:val="both"/>
              <w:rPr>
                <w:rFonts w:ascii="Times New Roman" w:hAnsi="Times New Roman" w:cs="Times New Roman"/>
                <w:sz w:val="24"/>
                <w:szCs w:val="24"/>
                <w:u w:val="single"/>
              </w:rPr>
            </w:pPr>
            <w:r w:rsidRPr="00071454">
              <w:rPr>
                <w:rFonts w:ascii="Times New Roman" w:hAnsi="Times New Roman" w:cs="Times New Roman"/>
                <w:sz w:val="24"/>
                <w:szCs w:val="24"/>
              </w:rPr>
              <w:t>GRU</w:t>
            </w:r>
          </w:p>
        </w:tc>
        <w:tc>
          <w:tcPr>
            <w:tcW w:w="2340" w:type="dxa"/>
          </w:tcPr>
          <w:p w14:paraId="383CFF1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LSTM</w:t>
            </w:r>
          </w:p>
        </w:tc>
        <w:tc>
          <w:tcPr>
            <w:tcW w:w="6480" w:type="dxa"/>
          </w:tcPr>
          <w:p w14:paraId="1713982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Performed much better than LSTM and trained faster as it is simply a simpler form of LSTM.</w:t>
            </w:r>
          </w:p>
        </w:tc>
      </w:tr>
      <w:tr w:rsidR="00A76E8E" w:rsidRPr="00071454" w14:paraId="17C7A06F" w14:textId="77777777" w:rsidTr="00A76E8E">
        <w:tc>
          <w:tcPr>
            <w:tcW w:w="2245" w:type="dxa"/>
          </w:tcPr>
          <w:p w14:paraId="3CD70494" w14:textId="0B9C608D" w:rsidR="00071454" w:rsidRPr="00721897" w:rsidRDefault="00DA58FF" w:rsidP="00FD0B87">
            <w:pPr>
              <w:spacing w:line="360" w:lineRule="auto"/>
              <w:rPr>
                <w:rFonts w:ascii="Times New Roman" w:hAnsi="Times New Roman" w:cs="Times New Roman"/>
                <w:sz w:val="24"/>
                <w:szCs w:val="24"/>
              </w:rPr>
            </w:pPr>
            <w:hyperlink w:anchor="wang2018ref" w:history="1">
              <w:r w:rsidR="00721897" w:rsidRPr="00721897">
                <w:rPr>
                  <w:rStyle w:val="Hyperlink"/>
                  <w:rFonts w:ascii="Times New Roman" w:hAnsi="Times New Roman" w:cs="Times New Roman"/>
                  <w:color w:val="auto"/>
                  <w:sz w:val="24"/>
                  <w:szCs w:val="24"/>
                  <w:u w:val="none"/>
                </w:rPr>
                <w:t>Wang, Liao and Chang, 2018</w:t>
              </w:r>
            </w:hyperlink>
          </w:p>
        </w:tc>
        <w:tc>
          <w:tcPr>
            <w:tcW w:w="1980" w:type="dxa"/>
          </w:tcPr>
          <w:p w14:paraId="1FD770D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70FCD9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ARIMA</w:t>
            </w:r>
          </w:p>
        </w:tc>
        <w:tc>
          <w:tcPr>
            <w:tcW w:w="6480" w:type="dxa"/>
          </w:tcPr>
          <w:p w14:paraId="244F7852"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K-Means clustering and Pearson coefficient were used to cluster groups and extract the most important features, respectively, which were then used to train the model.</w:t>
            </w:r>
          </w:p>
        </w:tc>
      </w:tr>
      <w:tr w:rsidR="00A76E8E" w:rsidRPr="00071454" w14:paraId="4E7C0604" w14:textId="77777777" w:rsidTr="00A76E8E">
        <w:tc>
          <w:tcPr>
            <w:tcW w:w="2245" w:type="dxa"/>
          </w:tcPr>
          <w:p w14:paraId="6062701B" w14:textId="2FF521A5" w:rsidR="00071454" w:rsidRPr="00502F15" w:rsidRDefault="00DA58FF" w:rsidP="00FD0B87">
            <w:pPr>
              <w:spacing w:line="360" w:lineRule="auto"/>
              <w:rPr>
                <w:rFonts w:ascii="Times New Roman" w:hAnsi="Times New Roman" w:cs="Times New Roman"/>
                <w:sz w:val="24"/>
                <w:szCs w:val="24"/>
              </w:rPr>
            </w:pPr>
            <w:hyperlink w:anchor="sagheerref" w:history="1">
              <w:proofErr w:type="spellStart"/>
              <w:r w:rsidR="009F5A34" w:rsidRPr="00502F15">
                <w:rPr>
                  <w:rStyle w:val="Hyperlink"/>
                  <w:rFonts w:ascii="Times New Roman" w:hAnsi="Times New Roman" w:cs="Times New Roman"/>
                  <w:color w:val="auto"/>
                  <w:sz w:val="24"/>
                  <w:szCs w:val="24"/>
                  <w:u w:val="none"/>
                </w:rPr>
                <w:t>Sagheer</w:t>
              </w:r>
              <w:proofErr w:type="spellEnd"/>
              <w:r w:rsidR="009F5A34" w:rsidRPr="00502F15">
                <w:rPr>
                  <w:rStyle w:val="Hyperlink"/>
                  <w:rFonts w:ascii="Times New Roman" w:hAnsi="Times New Roman" w:cs="Times New Roman"/>
                  <w:color w:val="auto"/>
                  <w:sz w:val="24"/>
                  <w:szCs w:val="24"/>
                  <w:u w:val="none"/>
                </w:rPr>
                <w:t xml:space="preserve"> and </w:t>
              </w:r>
              <w:proofErr w:type="spellStart"/>
              <w:r w:rsidR="009F5A34" w:rsidRPr="00502F15">
                <w:rPr>
                  <w:rStyle w:val="Hyperlink"/>
                  <w:rFonts w:ascii="Times New Roman" w:hAnsi="Times New Roman" w:cs="Times New Roman"/>
                  <w:color w:val="auto"/>
                  <w:sz w:val="24"/>
                  <w:szCs w:val="24"/>
                  <w:u w:val="none"/>
                </w:rPr>
                <w:t>Kotb</w:t>
              </w:r>
              <w:proofErr w:type="spellEnd"/>
              <w:r w:rsidR="009F5A34" w:rsidRPr="00502F15">
                <w:rPr>
                  <w:rStyle w:val="Hyperlink"/>
                  <w:rFonts w:ascii="Times New Roman" w:hAnsi="Times New Roman" w:cs="Times New Roman"/>
                  <w:color w:val="auto"/>
                  <w:sz w:val="24"/>
                  <w:szCs w:val="24"/>
                  <w:u w:val="none"/>
                </w:rPr>
                <w:t>, 2019</w:t>
              </w:r>
            </w:hyperlink>
          </w:p>
        </w:tc>
        <w:tc>
          <w:tcPr>
            <w:tcW w:w="1980" w:type="dxa"/>
          </w:tcPr>
          <w:p w14:paraId="3B7394F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C26F42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 GRU</w:t>
            </w:r>
          </w:p>
        </w:tc>
        <w:tc>
          <w:tcPr>
            <w:tcW w:w="6480" w:type="dxa"/>
          </w:tcPr>
          <w:p w14:paraId="5D70E13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Genetic algorithms were used to create an optimized LSTM architecture.</w:t>
            </w:r>
          </w:p>
        </w:tc>
      </w:tr>
      <w:tr w:rsidR="00A76E8E" w:rsidRPr="00071454" w14:paraId="1D71DDA5" w14:textId="77777777" w:rsidTr="00A76E8E">
        <w:tc>
          <w:tcPr>
            <w:tcW w:w="2245" w:type="dxa"/>
          </w:tcPr>
          <w:p w14:paraId="06FFB2E7" w14:textId="48DC3855" w:rsidR="00071454" w:rsidRPr="00314A35" w:rsidRDefault="00DA58FF" w:rsidP="00FD0B87">
            <w:pPr>
              <w:spacing w:line="360" w:lineRule="auto"/>
              <w:rPr>
                <w:rFonts w:ascii="Times New Roman" w:hAnsi="Times New Roman" w:cs="Times New Roman"/>
                <w:sz w:val="24"/>
                <w:szCs w:val="24"/>
              </w:rPr>
            </w:pPr>
            <w:hyperlink w:anchor="bouktifref" w:history="1">
              <w:proofErr w:type="spellStart"/>
              <w:r w:rsidR="00314A35" w:rsidRPr="00314A35">
                <w:rPr>
                  <w:rStyle w:val="Hyperlink"/>
                  <w:rFonts w:ascii="Times New Roman" w:hAnsi="Times New Roman" w:cs="Times New Roman"/>
                  <w:color w:val="auto"/>
                  <w:sz w:val="24"/>
                  <w:szCs w:val="24"/>
                  <w:u w:val="none"/>
                </w:rPr>
                <w:t>Bouktif</w:t>
              </w:r>
              <w:proofErr w:type="spellEnd"/>
              <w:r w:rsidR="00314A35" w:rsidRPr="00314A35">
                <w:rPr>
                  <w:rStyle w:val="Hyperlink"/>
                  <w:rFonts w:ascii="Times New Roman" w:hAnsi="Times New Roman" w:cs="Times New Roman"/>
                  <w:color w:val="auto"/>
                  <w:sz w:val="24"/>
                  <w:szCs w:val="24"/>
                  <w:u w:val="none"/>
                </w:rPr>
                <w:t xml:space="preserve"> et al., 2018</w:t>
              </w:r>
            </w:hyperlink>
          </w:p>
        </w:tc>
        <w:tc>
          <w:tcPr>
            <w:tcW w:w="1980" w:type="dxa"/>
          </w:tcPr>
          <w:p w14:paraId="1A7F0D8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1736C412"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Linear regression</w:t>
            </w:r>
          </w:p>
        </w:tc>
        <w:tc>
          <w:tcPr>
            <w:tcW w:w="6480" w:type="dxa"/>
          </w:tcPr>
          <w:p w14:paraId="2B0C99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The most optimal time lags and number of layers for an LSTM was found using genetic algorithms.</w:t>
            </w:r>
          </w:p>
        </w:tc>
      </w:tr>
      <w:tr w:rsidR="00A76E8E" w:rsidRPr="00071454" w14:paraId="64F25204" w14:textId="77777777" w:rsidTr="00A76E8E">
        <w:tc>
          <w:tcPr>
            <w:tcW w:w="2245" w:type="dxa"/>
          </w:tcPr>
          <w:p w14:paraId="3450C674" w14:textId="5173A077" w:rsidR="00071454" w:rsidRPr="003752F4" w:rsidRDefault="00DA58FF" w:rsidP="00FD0B87">
            <w:pPr>
              <w:spacing w:line="360" w:lineRule="auto"/>
              <w:rPr>
                <w:rFonts w:ascii="Times New Roman" w:hAnsi="Times New Roman" w:cs="Times New Roman"/>
                <w:sz w:val="24"/>
                <w:szCs w:val="24"/>
              </w:rPr>
            </w:pPr>
            <w:hyperlink w:anchor="fischerref" w:history="1">
              <w:r w:rsidR="003752F4" w:rsidRPr="00436377">
                <w:rPr>
                  <w:rStyle w:val="Hyperlink"/>
                  <w:rFonts w:ascii="Times New Roman" w:hAnsi="Times New Roman" w:cs="Times New Roman"/>
                  <w:color w:val="auto"/>
                  <w:sz w:val="24"/>
                  <w:szCs w:val="24"/>
                  <w:u w:val="none"/>
                </w:rPr>
                <w:t>Fischer and Krauss, 2018</w:t>
              </w:r>
            </w:hyperlink>
          </w:p>
        </w:tc>
        <w:tc>
          <w:tcPr>
            <w:tcW w:w="1980" w:type="dxa"/>
          </w:tcPr>
          <w:p w14:paraId="19DA1C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F924A7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Logistic regression</w:t>
            </w:r>
          </w:p>
        </w:tc>
        <w:tc>
          <w:tcPr>
            <w:tcW w:w="6480" w:type="dxa"/>
          </w:tcPr>
          <w:p w14:paraId="0A406F16"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Peeked into the internals of the LSTM to find common stock patterns in noisy data.</w:t>
            </w:r>
          </w:p>
        </w:tc>
      </w:tr>
      <w:tr w:rsidR="00A76E8E" w:rsidRPr="00071454" w14:paraId="196CDCAA" w14:textId="77777777" w:rsidTr="00A76E8E">
        <w:tc>
          <w:tcPr>
            <w:tcW w:w="2245" w:type="dxa"/>
          </w:tcPr>
          <w:p w14:paraId="3F41580B" w14:textId="33B03BDE" w:rsidR="00071454" w:rsidRPr="00A41F88" w:rsidRDefault="00DA58FF" w:rsidP="00FD0B87">
            <w:pPr>
              <w:spacing w:line="360" w:lineRule="auto"/>
              <w:rPr>
                <w:rFonts w:ascii="Times New Roman" w:hAnsi="Times New Roman" w:cs="Times New Roman"/>
                <w:sz w:val="24"/>
                <w:szCs w:val="24"/>
              </w:rPr>
            </w:pPr>
            <w:hyperlink w:anchor="panref" w:history="1">
              <w:r w:rsidR="00A41F88" w:rsidRPr="00A41F88">
                <w:rPr>
                  <w:rStyle w:val="Hyperlink"/>
                  <w:rFonts w:ascii="Times New Roman" w:hAnsi="Times New Roman" w:cs="Times New Roman"/>
                  <w:color w:val="auto"/>
                  <w:sz w:val="24"/>
                  <w:szCs w:val="24"/>
                  <w:u w:val="none"/>
                </w:rPr>
                <w:t>Pan et al., 2019</w:t>
              </w:r>
            </w:hyperlink>
          </w:p>
        </w:tc>
        <w:tc>
          <w:tcPr>
            <w:tcW w:w="1980" w:type="dxa"/>
          </w:tcPr>
          <w:p w14:paraId="48DB69C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2474B6B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traditional LSTM</w:t>
            </w:r>
          </w:p>
        </w:tc>
        <w:tc>
          <w:tcPr>
            <w:tcW w:w="6480" w:type="dxa"/>
          </w:tcPr>
          <w:p w14:paraId="2C92DE74"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Utilized a novel attention-based LSTM architecture to improve the performance of traditional LSTMs.</w:t>
            </w:r>
          </w:p>
        </w:tc>
      </w:tr>
      <w:tr w:rsidR="00A76E8E" w:rsidRPr="00071454" w14:paraId="1E82D731" w14:textId="77777777" w:rsidTr="00A76E8E">
        <w:tc>
          <w:tcPr>
            <w:tcW w:w="2245" w:type="dxa"/>
          </w:tcPr>
          <w:p w14:paraId="005A150B" w14:textId="086D0FA8" w:rsidR="00071454" w:rsidRPr="00071454" w:rsidRDefault="00DA58FF" w:rsidP="00FD0B87">
            <w:pPr>
              <w:spacing w:line="360" w:lineRule="auto"/>
              <w:rPr>
                <w:rFonts w:ascii="Times New Roman" w:hAnsi="Times New Roman" w:cs="Times New Roman"/>
                <w:sz w:val="24"/>
                <w:szCs w:val="24"/>
              </w:rPr>
            </w:pPr>
            <w:hyperlink w:anchor="orekshinref" w:history="1">
              <w:proofErr w:type="spellStart"/>
              <w:r w:rsidR="008E2BBD" w:rsidRPr="00BF748F">
                <w:rPr>
                  <w:rStyle w:val="Hyperlink"/>
                  <w:rFonts w:ascii="Times New Roman" w:hAnsi="Times New Roman" w:cs="Times New Roman"/>
                  <w:color w:val="auto"/>
                  <w:sz w:val="24"/>
                  <w:szCs w:val="24"/>
                  <w:u w:val="none"/>
                </w:rPr>
                <w:t>Oreshkin</w:t>
              </w:r>
              <w:proofErr w:type="spellEnd"/>
              <w:r w:rsidR="008E2BBD" w:rsidRPr="00BF748F">
                <w:rPr>
                  <w:rStyle w:val="Hyperlink"/>
                  <w:rFonts w:ascii="Times New Roman" w:hAnsi="Times New Roman" w:cs="Times New Roman"/>
                  <w:color w:val="auto"/>
                  <w:sz w:val="24"/>
                  <w:szCs w:val="24"/>
                  <w:u w:val="none"/>
                </w:rPr>
                <w:t xml:space="preserve"> et al., 2020</w:t>
              </w:r>
            </w:hyperlink>
          </w:p>
        </w:tc>
        <w:tc>
          <w:tcPr>
            <w:tcW w:w="1980" w:type="dxa"/>
          </w:tcPr>
          <w:p w14:paraId="1AE5EB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N-BEATS</w:t>
            </w:r>
          </w:p>
        </w:tc>
        <w:tc>
          <w:tcPr>
            <w:tcW w:w="2340" w:type="dxa"/>
          </w:tcPr>
          <w:p w14:paraId="01907F1D"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Competition winner</w:t>
            </w:r>
          </w:p>
        </w:tc>
        <w:tc>
          <w:tcPr>
            <w:tcW w:w="6480" w:type="dxa"/>
          </w:tcPr>
          <w:p w14:paraId="1F691CC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Surpassed the previous winner of the M4 competition with a significant difference in performance. Concluded that hybrid models are only </w:t>
            </w:r>
            <w:r w:rsidRPr="00B1105F">
              <w:rPr>
                <w:rFonts w:ascii="Times New Roman" w:hAnsi="Times New Roman" w:cs="Times New Roman"/>
                <w:b/>
                <w:bCs/>
                <w:sz w:val="24"/>
                <w:szCs w:val="24"/>
              </w:rPr>
              <w:t>sometimes</w:t>
            </w:r>
            <w:r w:rsidRPr="00071454">
              <w:rPr>
                <w:rFonts w:ascii="Times New Roman" w:hAnsi="Times New Roman" w:cs="Times New Roman"/>
                <w:sz w:val="24"/>
                <w:szCs w:val="24"/>
              </w:rPr>
              <w:t xml:space="preserve"> the best-performing.</w:t>
            </w:r>
          </w:p>
        </w:tc>
      </w:tr>
      <w:tr w:rsidR="00A76E8E" w:rsidRPr="00071454" w14:paraId="0F03CC0D" w14:textId="77777777" w:rsidTr="00A76E8E">
        <w:tc>
          <w:tcPr>
            <w:tcW w:w="2245" w:type="dxa"/>
          </w:tcPr>
          <w:p w14:paraId="1C86354D" w14:textId="697A7809" w:rsidR="00071454" w:rsidRPr="00071454" w:rsidRDefault="00DA58FF" w:rsidP="00FD0B87">
            <w:pPr>
              <w:spacing w:line="360" w:lineRule="auto"/>
              <w:rPr>
                <w:rFonts w:ascii="Times New Roman" w:hAnsi="Times New Roman" w:cs="Times New Roman"/>
                <w:sz w:val="24"/>
                <w:szCs w:val="24"/>
              </w:rPr>
            </w:pPr>
            <w:hyperlink w:anchor="hasani2020ref" w:history="1">
              <w:proofErr w:type="spellStart"/>
              <w:r w:rsidR="00972B94" w:rsidRPr="00664507">
                <w:rPr>
                  <w:rStyle w:val="Hyperlink"/>
                  <w:rFonts w:ascii="Times New Roman" w:hAnsi="Times New Roman" w:cs="Times New Roman"/>
                  <w:color w:val="auto"/>
                  <w:sz w:val="24"/>
                  <w:szCs w:val="24"/>
                  <w:u w:val="none"/>
                </w:rPr>
                <w:t>Hasani</w:t>
              </w:r>
              <w:proofErr w:type="spellEnd"/>
              <w:r w:rsidR="00972B94" w:rsidRPr="00664507">
                <w:rPr>
                  <w:rStyle w:val="Hyperlink"/>
                  <w:rFonts w:ascii="Times New Roman" w:hAnsi="Times New Roman" w:cs="Times New Roman"/>
                  <w:color w:val="auto"/>
                  <w:sz w:val="24"/>
                  <w:szCs w:val="24"/>
                  <w:u w:val="none"/>
                </w:rPr>
                <w:t xml:space="preserve"> et al., 2020</w:t>
              </w:r>
            </w:hyperlink>
          </w:p>
        </w:tc>
        <w:tc>
          <w:tcPr>
            <w:tcW w:w="1980" w:type="dxa"/>
          </w:tcPr>
          <w:p w14:paraId="63B79988"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LTC</w:t>
            </w:r>
          </w:p>
        </w:tc>
        <w:tc>
          <w:tcPr>
            <w:tcW w:w="2340" w:type="dxa"/>
          </w:tcPr>
          <w:p w14:paraId="28975D36" w14:textId="0B0135C9"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GRU,</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CT-RNN,</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CT-GRU</w:t>
            </w:r>
          </w:p>
        </w:tc>
        <w:tc>
          <w:tcPr>
            <w:tcW w:w="6480" w:type="dxa"/>
          </w:tcPr>
          <w:p w14:paraId="51DFBA88" w14:textId="55FB15C1"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A more stable implementation of the </w:t>
            </w:r>
            <w:r w:rsidR="00C21646">
              <w:rPr>
                <w:rFonts w:ascii="Times New Roman" w:hAnsi="Times New Roman" w:cs="Times New Roman"/>
                <w:sz w:val="24"/>
                <w:szCs w:val="24"/>
              </w:rPr>
              <w:t xml:space="preserve">neural </w:t>
            </w:r>
            <w:r w:rsidRPr="00071454">
              <w:rPr>
                <w:rFonts w:ascii="Times New Roman" w:hAnsi="Times New Roman" w:cs="Times New Roman"/>
                <w:sz w:val="24"/>
                <w:szCs w:val="24"/>
              </w:rPr>
              <w:t>ODE can be built by using a linear system of ODEs to declare the network’s flow.</w:t>
            </w:r>
          </w:p>
        </w:tc>
      </w:tr>
    </w:tbl>
    <w:p w14:paraId="7811F48D"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7FE32D8"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1B89915C"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D1204E" w:rsidRDefault="00FD2F9D" w:rsidP="008C7408">
      <w:pPr>
        <w:pStyle w:val="Heading1"/>
        <w:pBdr>
          <w:bottom w:val="double" w:sz="6" w:space="1" w:color="auto"/>
        </w:pBdr>
        <w:spacing w:line="360" w:lineRule="auto"/>
        <w:jc w:val="center"/>
        <w:rPr>
          <w:rFonts w:ascii="Arial" w:hAnsi="Arial" w:cs="Arial"/>
          <w:b/>
          <w:bCs/>
          <w:color w:val="auto"/>
          <w:sz w:val="32"/>
          <w:szCs w:val="32"/>
        </w:rPr>
      </w:pPr>
      <w:bookmarkStart w:id="512" w:name="_Toc125663166"/>
      <w:bookmarkStart w:id="513" w:name="_Toc132325938"/>
      <w:r w:rsidRPr="00D1204E">
        <w:rPr>
          <w:rFonts w:ascii="Arial" w:hAnsi="Arial" w:cs="Arial"/>
          <w:b/>
          <w:bCs/>
          <w:color w:val="auto"/>
          <w:sz w:val="32"/>
          <w:szCs w:val="32"/>
        </w:rPr>
        <w:lastRenderedPageBreak/>
        <w:t xml:space="preserve">APPENDIX </w:t>
      </w:r>
      <w:r w:rsidR="00742696">
        <w:rPr>
          <w:rFonts w:ascii="Arial" w:hAnsi="Arial" w:cs="Arial"/>
          <w:b/>
          <w:bCs/>
          <w:color w:val="auto"/>
          <w:sz w:val="32"/>
          <w:szCs w:val="32"/>
        </w:rPr>
        <w:t>C</w:t>
      </w:r>
      <w:r w:rsidRPr="00D1204E">
        <w:rPr>
          <w:rFonts w:ascii="Arial" w:hAnsi="Arial" w:cs="Arial"/>
          <w:b/>
          <w:bCs/>
          <w:color w:val="auto"/>
          <w:sz w:val="32"/>
          <w:szCs w:val="32"/>
        </w:rPr>
        <w:t xml:space="preserve"> – SRS</w:t>
      </w:r>
      <w:bookmarkEnd w:id="512"/>
      <w:bookmarkEnd w:id="513"/>
    </w:p>
    <w:p w14:paraId="3CC582F1" w14:textId="3756CAD7" w:rsidR="000323B6" w:rsidRPr="008744BF" w:rsidRDefault="00742696" w:rsidP="000323B6">
      <w:pPr>
        <w:pStyle w:val="Heading1"/>
        <w:rPr>
          <w:rFonts w:ascii="Times New Roman" w:hAnsi="Times New Roman" w:cs="Times New Roman"/>
          <w:b/>
          <w:bCs/>
          <w:sz w:val="32"/>
          <w:szCs w:val="32"/>
        </w:rPr>
      </w:pPr>
      <w:bookmarkStart w:id="514" w:name="_B.1._Requirement_elicitation"/>
      <w:bookmarkStart w:id="515" w:name="_A.1._Requirement_elicitation"/>
      <w:bookmarkStart w:id="516" w:name="_C.1._Requirement_elicitation"/>
      <w:bookmarkStart w:id="517" w:name="_Toc125663167"/>
      <w:bookmarkStart w:id="518" w:name="_Toc132325939"/>
      <w:bookmarkStart w:id="519" w:name="_Toc121126709"/>
      <w:bookmarkEnd w:id="514"/>
      <w:bookmarkEnd w:id="515"/>
      <w:bookmarkEnd w:id="516"/>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517"/>
      <w:bookmarkEnd w:id="518"/>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520"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519"/>
      <w:bookmarkEnd w:id="520"/>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673EBD">
        <w:tc>
          <w:tcPr>
            <w:tcW w:w="868"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7"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40"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5"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D574AF" w:rsidRPr="006B5E91" w14:paraId="38CAB946" w14:textId="77777777" w:rsidTr="00673EBD">
        <w:tc>
          <w:tcPr>
            <w:tcW w:w="868" w:type="dxa"/>
          </w:tcPr>
          <w:p w14:paraId="28975A3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7" w:type="dxa"/>
          </w:tcPr>
          <w:p w14:paraId="516C8D6D"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40" w:type="dxa"/>
          </w:tcPr>
          <w:p w14:paraId="4C7A7732" w14:textId="77777777" w:rsidR="00D574AF" w:rsidRPr="006B5E91" w:rsidRDefault="00D574AF" w:rsidP="00673EBD">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5" w:type="dxa"/>
          </w:tcPr>
          <w:p w14:paraId="113BA8E3"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D574AF" w:rsidRPr="006B5E91" w14:paraId="51456072" w14:textId="77777777" w:rsidTr="00673EBD">
        <w:tc>
          <w:tcPr>
            <w:tcW w:w="868" w:type="dxa"/>
          </w:tcPr>
          <w:p w14:paraId="54327DBB"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7" w:type="dxa"/>
          </w:tcPr>
          <w:p w14:paraId="300E5DD4"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40" w:type="dxa"/>
          </w:tcPr>
          <w:p w14:paraId="32326143"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5" w:type="dxa"/>
          </w:tcPr>
          <w:p w14:paraId="51CA199C"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D574AF" w:rsidRPr="006B5E91" w14:paraId="27824008" w14:textId="77777777" w:rsidTr="00673EBD">
        <w:tc>
          <w:tcPr>
            <w:tcW w:w="868" w:type="dxa"/>
          </w:tcPr>
          <w:p w14:paraId="6D91C908"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7" w:type="dxa"/>
          </w:tcPr>
          <w:p w14:paraId="0CDA2D0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40" w:type="dxa"/>
          </w:tcPr>
          <w:p w14:paraId="28FDEF10"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5" w:type="dxa"/>
          </w:tcPr>
          <w:p w14:paraId="30C8EEE9"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D574AF" w:rsidRPr="006B5E91" w14:paraId="3DBC409F" w14:textId="77777777" w:rsidTr="00673EBD">
        <w:tc>
          <w:tcPr>
            <w:tcW w:w="868" w:type="dxa"/>
          </w:tcPr>
          <w:p w14:paraId="4ADF2F2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7" w:type="dxa"/>
          </w:tcPr>
          <w:p w14:paraId="6F20A024"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40" w:type="dxa"/>
          </w:tcPr>
          <w:p w14:paraId="51AC6F07"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5" w:type="dxa"/>
          </w:tcPr>
          <w:p w14:paraId="5F2C3363"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65F3E982" w14:textId="77777777" w:rsidR="00D574AF" w:rsidRPr="00D574AF" w:rsidRDefault="00D574AF" w:rsidP="00D574AF"/>
    <w:p w14:paraId="71D5C793" w14:textId="5CE297A8" w:rsidR="000825C7" w:rsidRPr="008744BF" w:rsidRDefault="00742696" w:rsidP="000825C7">
      <w:pPr>
        <w:pStyle w:val="Heading1"/>
        <w:rPr>
          <w:rFonts w:ascii="Times New Roman" w:hAnsi="Times New Roman" w:cs="Times New Roman"/>
          <w:b/>
          <w:bCs/>
          <w:sz w:val="32"/>
          <w:szCs w:val="32"/>
        </w:rPr>
      </w:pPr>
      <w:bookmarkStart w:id="521" w:name="_B.2._Survey_analysis"/>
      <w:bookmarkStart w:id="522" w:name="_A.2._Survey_thematic"/>
      <w:bookmarkStart w:id="523" w:name="_B.3._Interview_analysis"/>
      <w:bookmarkStart w:id="524" w:name="_A.3._Interview_thematic"/>
      <w:bookmarkStart w:id="525" w:name="_A.2._Interview_analysis"/>
      <w:bookmarkStart w:id="526" w:name="_C.2._Interview_analysis"/>
      <w:bookmarkStart w:id="527" w:name="_Toc132325940"/>
      <w:bookmarkStart w:id="528" w:name="_Toc121126711"/>
      <w:bookmarkEnd w:id="521"/>
      <w:bookmarkEnd w:id="522"/>
      <w:bookmarkEnd w:id="523"/>
      <w:bookmarkEnd w:id="524"/>
      <w:bookmarkEnd w:id="525"/>
      <w:bookmarkEnd w:id="526"/>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527"/>
    </w:p>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9"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528"/>
      <w:bookmarkEnd w:id="529"/>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B40933" w14:paraId="0C007AB1" w14:textId="77777777" w:rsidTr="004A76E4">
        <w:tc>
          <w:tcPr>
            <w:tcW w:w="715" w:type="dxa"/>
          </w:tcPr>
          <w:p w14:paraId="74D8CF8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P1</w:t>
            </w:r>
          </w:p>
        </w:tc>
        <w:tc>
          <w:tcPr>
            <w:tcW w:w="3960" w:type="dxa"/>
          </w:tcPr>
          <w:p w14:paraId="3C9E457C"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675" w:type="dxa"/>
          </w:tcPr>
          <w:p w14:paraId="1EDC7EF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07E7EB49" w14:textId="77777777" w:rsidTr="004A76E4">
        <w:tc>
          <w:tcPr>
            <w:tcW w:w="715" w:type="dxa"/>
          </w:tcPr>
          <w:p w14:paraId="096F966C"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P2</w:t>
            </w:r>
          </w:p>
        </w:tc>
        <w:tc>
          <w:tcPr>
            <w:tcW w:w="3960" w:type="dxa"/>
          </w:tcPr>
          <w:p w14:paraId="18EA509A"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scientist at </w:t>
            </w:r>
            <w:proofErr w:type="spellStart"/>
            <w:r>
              <w:rPr>
                <w:rFonts w:ascii="Times New Roman Regular" w:hAnsi="Times New Roman Regular" w:cs="Times New Roman Regular"/>
                <w:sz w:val="24"/>
                <w:szCs w:val="24"/>
              </w:rPr>
              <w:t>Deepmind</w:t>
            </w:r>
            <w:proofErr w:type="spellEnd"/>
            <w:r>
              <w:rPr>
                <w:rFonts w:ascii="Times New Roman Regular" w:hAnsi="Times New Roman Regular" w:cs="Times New Roman Regular"/>
                <w:sz w:val="24"/>
                <w:szCs w:val="24"/>
              </w:rPr>
              <w:t>.</w:t>
            </w:r>
          </w:p>
        </w:tc>
        <w:tc>
          <w:tcPr>
            <w:tcW w:w="4675" w:type="dxa"/>
          </w:tcPr>
          <w:p w14:paraId="7022F39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78039937" w14:textId="77777777" w:rsidTr="004A76E4">
        <w:tc>
          <w:tcPr>
            <w:tcW w:w="715" w:type="dxa"/>
          </w:tcPr>
          <w:p w14:paraId="6739F3B5"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P3</w:t>
            </w:r>
          </w:p>
        </w:tc>
        <w:tc>
          <w:tcPr>
            <w:tcW w:w="3960" w:type="dxa"/>
          </w:tcPr>
          <w:p w14:paraId="35475CB1"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675" w:type="dxa"/>
          </w:tcPr>
          <w:p w14:paraId="0DBBC86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B40933" w14:paraId="2CE7BAE7" w14:textId="77777777" w:rsidTr="004A76E4">
        <w:tc>
          <w:tcPr>
            <w:tcW w:w="715" w:type="dxa"/>
          </w:tcPr>
          <w:p w14:paraId="3D19BA9B"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P4</w:t>
            </w:r>
          </w:p>
        </w:tc>
        <w:tc>
          <w:tcPr>
            <w:tcW w:w="3960" w:type="dxa"/>
          </w:tcPr>
          <w:p w14:paraId="1F18AE3E"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PhD candidate at University of Nottingham.</w:t>
            </w:r>
          </w:p>
        </w:tc>
        <w:tc>
          <w:tcPr>
            <w:tcW w:w="4675" w:type="dxa"/>
          </w:tcPr>
          <w:p w14:paraId="10E1438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XAI</w:t>
            </w:r>
          </w:p>
        </w:tc>
      </w:tr>
      <w:tr w:rsidR="00B40933" w14:paraId="42B932A3" w14:textId="77777777" w:rsidTr="004A76E4">
        <w:tc>
          <w:tcPr>
            <w:tcW w:w="715" w:type="dxa"/>
          </w:tcPr>
          <w:p w14:paraId="50FA003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P5</w:t>
            </w:r>
          </w:p>
        </w:tc>
        <w:tc>
          <w:tcPr>
            <w:tcW w:w="3960" w:type="dxa"/>
          </w:tcPr>
          <w:p w14:paraId="21E8199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Chief Product Officer at Niftron.</w:t>
            </w:r>
          </w:p>
        </w:tc>
        <w:tc>
          <w:tcPr>
            <w:tcW w:w="4675" w:type="dxa"/>
          </w:tcPr>
          <w:p w14:paraId="6029E814"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bl>
    <w:p w14:paraId="23954F06" w14:textId="15D94BE6" w:rsidR="006F1D8E" w:rsidRDefault="006F1D8E">
      <w:pPr>
        <w:pStyle w:val="Caption"/>
        <w:jc w:val="center"/>
        <w:rPr>
          <w:rFonts w:ascii="Times New Roman Regular" w:hAnsi="Times New Roman Regular" w:cs="Times New Roman Regular" w:hint="eastAsia"/>
          <w:b w:val="0"/>
          <w:bCs w:val="0"/>
          <w:smallCaps w:val="0"/>
          <w:sz w:val="24"/>
          <w:szCs w:val="24"/>
        </w:rPr>
      </w:pPr>
      <w:bookmarkStart w:id="530" w:name="_B.4._Use_case"/>
      <w:bookmarkStart w:id="531" w:name="_A.4._Use_case"/>
      <w:bookmarkStart w:id="532" w:name="_Toc125663170"/>
      <w:bookmarkEnd w:id="530"/>
      <w:bookmarkEnd w:id="531"/>
    </w:p>
    <w:p w14:paraId="4C417246" w14:textId="05C9B85B" w:rsidR="00E5614D" w:rsidRDefault="00E5614D" w:rsidP="00E5614D"/>
    <w:p w14:paraId="26B23521" w14:textId="77777777" w:rsidR="00E5614D" w:rsidRPr="00E5614D" w:rsidRDefault="00E5614D" w:rsidP="00E5614D"/>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33"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533"/>
    </w:p>
    <w:tbl>
      <w:tblPr>
        <w:tblStyle w:val="TableGrid"/>
        <w:tblW w:w="0" w:type="auto"/>
        <w:tblLook w:val="04A0" w:firstRow="1" w:lastRow="0" w:firstColumn="1" w:lastColumn="0" w:noHBand="0" w:noVBand="1"/>
      </w:tblPr>
      <w:tblGrid>
        <w:gridCol w:w="1615"/>
        <w:gridCol w:w="3960"/>
        <w:gridCol w:w="3775"/>
      </w:tblGrid>
      <w:tr w:rsidR="00B40933" w14:paraId="2F58ABCF" w14:textId="77777777">
        <w:tc>
          <w:tcPr>
            <w:tcW w:w="1615" w:type="dxa"/>
          </w:tcPr>
          <w:p w14:paraId="56AA4893"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tcPr>
          <w:p w14:paraId="5DAF0F3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1FE856DA"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B40933" w14:paraId="31F619D6" w14:textId="77777777">
        <w:tc>
          <w:tcPr>
            <w:tcW w:w="9350" w:type="dxa"/>
            <w:gridSpan w:val="3"/>
          </w:tcPr>
          <w:p w14:paraId="77C3EA08"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component</w:t>
            </w:r>
          </w:p>
        </w:tc>
      </w:tr>
      <w:tr w:rsidR="00B40933" w14:paraId="467602AA" w14:textId="77777777">
        <w:tc>
          <w:tcPr>
            <w:tcW w:w="1615" w:type="dxa"/>
          </w:tcPr>
          <w:p w14:paraId="4949F3FE" w14:textId="77777777" w:rsidR="00B40933" w:rsidRDefault="00FD2F9D" w:rsidP="00C051B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Problem &amp; Gap</w:t>
            </w:r>
          </w:p>
        </w:tc>
        <w:tc>
          <w:tcPr>
            <w:tcW w:w="3960" w:type="dxa"/>
          </w:tcPr>
          <w:p w14:paraId="35223B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validated the research gap and the defined problem. They were also happy that the author had been conducting this research, as few papers were published in this domain.</w:t>
            </w:r>
          </w:p>
        </w:tc>
        <w:tc>
          <w:tcPr>
            <w:tcW w:w="3775" w:type="dxa"/>
          </w:tcPr>
          <w:p w14:paraId="7D52853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there are many TS forecasting algorithms; however, many are obsolete.”</w:t>
            </w:r>
          </w:p>
          <w:p w14:paraId="61CE047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 chosen field of architectures can be considered an advancement.”</w:t>
            </w:r>
          </w:p>
          <w:p w14:paraId="378D655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per my knowledge, I have not seen a system using the basic LTC architecture itself, so this new architecture will be novel.”</w:t>
            </w:r>
          </w:p>
        </w:tc>
      </w:tr>
      <w:tr w:rsidR="00B40933" w14:paraId="4C508DEB" w14:textId="77777777">
        <w:tc>
          <w:tcPr>
            <w:tcW w:w="1615" w:type="dxa"/>
          </w:tcPr>
          <w:p w14:paraId="38510C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w:t>
            </w:r>
          </w:p>
        </w:tc>
        <w:tc>
          <w:tcPr>
            <w:tcW w:w="3960" w:type="dxa"/>
          </w:tcPr>
          <w:p w14:paraId="1866B98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were concerned that ODEs and SDEs could be expensive to compute and hence could take some time, which can be an issue given that the forecasts must be produced quickly. Therefore, the author must optimize the model as much as possible to avoid user-unfriendliness.</w:t>
            </w:r>
          </w:p>
        </w:tc>
        <w:tc>
          <w:tcPr>
            <w:tcW w:w="3775" w:type="dxa"/>
          </w:tcPr>
          <w:p w14:paraId="37E90C1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“They are expensive to compute.”</w:t>
            </w:r>
          </w:p>
          <w:p w14:paraId="0281E59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can be resource-intensive.”</w:t>
            </w:r>
          </w:p>
        </w:tc>
      </w:tr>
      <w:tr w:rsidR="00B40933" w14:paraId="4282E5D0" w14:textId="77777777">
        <w:tc>
          <w:tcPr>
            <w:tcW w:w="1615" w:type="dxa"/>
          </w:tcPr>
          <w:p w14:paraId="49614A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Advice</w:t>
            </w:r>
          </w:p>
        </w:tc>
        <w:tc>
          <w:tcPr>
            <w:tcW w:w="3960" w:type="dxa"/>
          </w:tcPr>
          <w:p w14:paraId="347741A5" w14:textId="01E2F368"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had initially planned on only creating an implementation of the LTC architecture proposed by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lastRenderedPageBreak/>
              <w:t>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However, the author could further improve the architecture by using SDEs instead (the base LTC uses ODEs), which could manifest into a novel algorithm, which is the author’s current aim as it carries more significance and a potentially more outstanding contribution.</w:t>
            </w:r>
          </w:p>
        </w:tc>
        <w:tc>
          <w:tcPr>
            <w:tcW w:w="3775" w:type="dxa"/>
          </w:tcPr>
          <w:p w14:paraId="5E1E390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“I think latent ODEs are obsolete.”</w:t>
            </w:r>
          </w:p>
          <w:p w14:paraId="487E6C1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“You should look into latent SDEs instead.”</w:t>
            </w:r>
          </w:p>
          <w:p w14:paraId="350601E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“Latent SDEs are more flexible, you could try applying LTC architectures to those more flexible models instead.”</w:t>
            </w:r>
          </w:p>
        </w:tc>
      </w:tr>
      <w:tr w:rsidR="00B40933" w14:paraId="2EE2825F" w14:textId="77777777">
        <w:tc>
          <w:tcPr>
            <w:tcW w:w="1615" w:type="dxa"/>
          </w:tcPr>
          <w:p w14:paraId="32B724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Other suggestions</w:t>
            </w:r>
          </w:p>
        </w:tc>
        <w:tc>
          <w:tcPr>
            <w:tcW w:w="3960" w:type="dxa"/>
          </w:tcPr>
          <w:p w14:paraId="3702BDD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What was concluded here was that XAI is primarily present for image classification, and there needs to be more literature on the TS domain. However, XAI integration into TS modelling could be confusing and complicated due to the temporal component. Additionally, XAI for SDEs needs to be researched, which the author could look into if time permits.</w:t>
            </w:r>
          </w:p>
        </w:tc>
        <w:tc>
          <w:tcPr>
            <w:tcW w:w="3775" w:type="dxa"/>
          </w:tcPr>
          <w:p w14:paraId="7F3ADC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“Yea, in the domain of TS I have not seen many explainable AI research conducted.”</w:t>
            </w:r>
          </w:p>
          <w:p w14:paraId="1034335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“Explainable AI is flourishing in image classification but I have not seen it in TS.”</w:t>
            </w:r>
          </w:p>
          <w:p w14:paraId="3DA2F0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“Integrating explainable AI might not be straightforward as other domains.”</w:t>
            </w:r>
          </w:p>
        </w:tc>
      </w:tr>
      <w:tr w:rsidR="00B40933" w14:paraId="7D47498F" w14:textId="77777777">
        <w:tc>
          <w:tcPr>
            <w:tcW w:w="9350" w:type="dxa"/>
            <w:gridSpan w:val="3"/>
          </w:tcPr>
          <w:p w14:paraId="42B037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Problem domain</w:t>
            </w:r>
          </w:p>
        </w:tc>
      </w:tr>
      <w:tr w:rsidR="00B40933" w14:paraId="554F9DA6" w14:textId="77777777">
        <w:tc>
          <w:tcPr>
            <w:tcW w:w="1615" w:type="dxa"/>
          </w:tcPr>
          <w:p w14:paraId="32DDEE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tcPr>
          <w:p w14:paraId="070279B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 was an additional validation for the data collected in the survey. Most suggestions were to use as many extra features as possible to make the model robust. Therefore, the author will ensure that they utilize the mentioned exogenous features.</w:t>
            </w:r>
          </w:p>
        </w:tc>
        <w:tc>
          <w:tcPr>
            <w:tcW w:w="3775" w:type="dxa"/>
          </w:tcPr>
          <w:p w14:paraId="050400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best if you try to include as many features as possible.”</w:t>
            </w:r>
          </w:p>
          <w:p w14:paraId="059F8F7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not practical to forecast with only historical prices.”</w:t>
            </w:r>
          </w:p>
        </w:tc>
      </w:tr>
    </w:tbl>
    <w:p w14:paraId="2FFB3504" w14:textId="7EA4A9E7"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534" w:name="_A.3._Survey_analysis"/>
      <w:bookmarkStart w:id="535" w:name="_C.3._Survey_analysis"/>
      <w:bookmarkStart w:id="536" w:name="_Toc125663168"/>
      <w:bookmarkStart w:id="537" w:name="_Toc132325941"/>
      <w:bookmarkStart w:id="538" w:name="_A.2._Survey_analysis"/>
      <w:bookmarkStart w:id="539" w:name="_A.4._Use_case_descriptions"/>
      <w:bookmarkEnd w:id="534"/>
      <w:bookmarkEnd w:id="535"/>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Survey analysis</w:t>
      </w:r>
      <w:bookmarkStart w:id="540" w:name="_A.3._Survey_thematic"/>
      <w:bookmarkEnd w:id="536"/>
      <w:bookmarkEnd w:id="537"/>
      <w:bookmarkEnd w:id="540"/>
    </w:p>
    <w:p w14:paraId="532D95CC" w14:textId="328C1A56" w:rsidR="00200F77" w:rsidRPr="00B966A1" w:rsidRDefault="00200F77" w:rsidP="00200F77">
      <w:pPr>
        <w:pStyle w:val="Caption"/>
        <w:keepNext/>
        <w:jc w:val="center"/>
        <w:rPr>
          <w:rFonts w:ascii="Times New Roman Regular" w:hAnsi="Times New Roman Regular" w:cs="Times New Roman Regular" w:hint="eastAsia"/>
          <w:b w:val="0"/>
          <w:bCs w:val="0"/>
          <w:smallCaps w:val="0"/>
          <w:color w:val="auto"/>
          <w:sz w:val="24"/>
          <w:szCs w:val="24"/>
        </w:rPr>
      </w:pPr>
      <w:bookmarkStart w:id="541" w:name="_Toc121126710"/>
      <w:bookmarkStart w:id="542" w:name="_Toc132182736"/>
      <w:bookmarkEnd w:id="538"/>
      <w:r w:rsidRPr="00B966A1">
        <w:rPr>
          <w:rFonts w:ascii="Times New Roman Regular" w:hAnsi="Times New Roman Regular" w:cs="Times New Roman Regular"/>
          <w:b w:val="0"/>
          <w:bCs w:val="0"/>
          <w:smallCaps w:val="0"/>
          <w:color w:val="auto"/>
          <w:sz w:val="24"/>
          <w:szCs w:val="24"/>
        </w:rPr>
        <w:t xml:space="preserve">Table </w:t>
      </w:r>
      <w:r w:rsidRPr="00B966A1">
        <w:rPr>
          <w:rFonts w:ascii="Times New Roman Regular" w:hAnsi="Times New Roman Regular" w:cs="Times New Roman Regular"/>
          <w:b w:val="0"/>
          <w:bCs w:val="0"/>
          <w:smallCaps w:val="0"/>
          <w:color w:val="auto"/>
          <w:sz w:val="24"/>
          <w:szCs w:val="24"/>
        </w:rPr>
        <w:fldChar w:fldCharType="begin"/>
      </w:r>
      <w:r w:rsidRPr="00B966A1">
        <w:rPr>
          <w:rFonts w:ascii="Times New Roman Regular" w:hAnsi="Times New Roman Regular" w:cs="Times New Roman Regular"/>
          <w:b w:val="0"/>
          <w:bCs w:val="0"/>
          <w:smallCaps w:val="0"/>
          <w:color w:val="auto"/>
          <w:sz w:val="24"/>
          <w:szCs w:val="24"/>
        </w:rPr>
        <w:instrText xml:space="preserve"> SEQ Table \* ARABIC </w:instrText>
      </w:r>
      <w:r w:rsidRPr="00B966A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Pr="00B966A1">
        <w:rPr>
          <w:rFonts w:ascii="Times New Roman Regular" w:hAnsi="Times New Roman Regular" w:cs="Times New Roman Regular"/>
          <w:b w:val="0"/>
          <w:bCs w:val="0"/>
          <w:smallCaps w:val="0"/>
          <w:color w:val="auto"/>
          <w:sz w:val="24"/>
          <w:szCs w:val="24"/>
        </w:rPr>
        <w:fldChar w:fldCharType="end"/>
      </w:r>
      <w:r w:rsidRPr="00B966A1">
        <w:rPr>
          <w:rFonts w:ascii="Times New Roman Regular" w:hAnsi="Times New Roman Regular" w:cs="Times New Roman Regular"/>
          <w:b w:val="0"/>
          <w:bCs w:val="0"/>
          <w:smallCaps w:val="0"/>
          <w:color w:val="auto"/>
          <w:sz w:val="24"/>
          <w:szCs w:val="24"/>
        </w:rPr>
        <w:t>: Survey thematic analysis codes, themes &amp; conclusions</w:t>
      </w:r>
      <w:bookmarkEnd w:id="541"/>
      <w:bookmarkEnd w:id="542"/>
    </w:p>
    <w:tbl>
      <w:tblPr>
        <w:tblStyle w:val="TableGrid"/>
        <w:tblW w:w="0" w:type="auto"/>
        <w:tblLook w:val="04A0" w:firstRow="1" w:lastRow="0" w:firstColumn="1" w:lastColumn="0" w:noHBand="0" w:noVBand="1"/>
      </w:tblPr>
      <w:tblGrid>
        <w:gridCol w:w="1615"/>
        <w:gridCol w:w="2880"/>
        <w:gridCol w:w="1080"/>
        <w:gridCol w:w="3775"/>
      </w:tblGrid>
      <w:tr w:rsidR="00200F77" w14:paraId="0A69D68B" w14:textId="77777777" w:rsidTr="00FD2F9D">
        <w:tc>
          <w:tcPr>
            <w:tcW w:w="4495" w:type="dxa"/>
            <w:gridSpan w:val="2"/>
          </w:tcPr>
          <w:p w14:paraId="16D8878E"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Code</w:t>
            </w:r>
          </w:p>
        </w:tc>
        <w:tc>
          <w:tcPr>
            <w:tcW w:w="4855" w:type="dxa"/>
            <w:gridSpan w:val="2"/>
          </w:tcPr>
          <w:p w14:paraId="0BD5214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r>
      <w:tr w:rsidR="00200F77" w14:paraId="2EC014B5" w14:textId="77777777" w:rsidTr="00FD2F9D">
        <w:tc>
          <w:tcPr>
            <w:tcW w:w="4495" w:type="dxa"/>
            <w:gridSpan w:val="2"/>
          </w:tcPr>
          <w:p w14:paraId="195845C0"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Exogenous factors</w:t>
            </w:r>
          </w:p>
        </w:tc>
        <w:tc>
          <w:tcPr>
            <w:tcW w:w="4855" w:type="dxa"/>
            <w:gridSpan w:val="2"/>
          </w:tcPr>
          <w:p w14:paraId="6A78938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r>
      <w:tr w:rsidR="00200F77" w14:paraId="1682CFCF" w14:textId="77777777" w:rsidTr="00FD2F9D">
        <w:tc>
          <w:tcPr>
            <w:tcW w:w="4495" w:type="dxa"/>
            <w:gridSpan w:val="2"/>
          </w:tcPr>
          <w:p w14:paraId="19E730D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Explainability, Insights</w:t>
            </w:r>
          </w:p>
        </w:tc>
        <w:tc>
          <w:tcPr>
            <w:tcW w:w="4855" w:type="dxa"/>
            <w:gridSpan w:val="2"/>
          </w:tcPr>
          <w:p w14:paraId="554A17E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r>
      <w:tr w:rsidR="00200F77" w14:paraId="0B132CA2" w14:textId="77777777" w:rsidTr="00FD2F9D">
        <w:tc>
          <w:tcPr>
            <w:tcW w:w="4495" w:type="dxa"/>
            <w:gridSpan w:val="2"/>
          </w:tcPr>
          <w:p w14:paraId="336AED1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Simplicity, Convenience</w:t>
            </w:r>
          </w:p>
        </w:tc>
        <w:tc>
          <w:tcPr>
            <w:tcW w:w="4855" w:type="dxa"/>
            <w:gridSpan w:val="2"/>
          </w:tcPr>
          <w:p w14:paraId="2816BB1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r>
      <w:tr w:rsidR="00200F77" w14:paraId="78982789" w14:textId="77777777" w:rsidTr="00FD2F9D">
        <w:tc>
          <w:tcPr>
            <w:tcW w:w="4495" w:type="dxa"/>
            <w:gridSpan w:val="2"/>
          </w:tcPr>
          <w:p w14:paraId="79A3F1D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Tuning</w:t>
            </w:r>
          </w:p>
        </w:tc>
        <w:tc>
          <w:tcPr>
            <w:tcW w:w="4855" w:type="dxa"/>
            <w:gridSpan w:val="2"/>
          </w:tcPr>
          <w:p w14:paraId="21814DF3"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r>
      <w:tr w:rsidR="00200F77" w14:paraId="32CB6289" w14:textId="77777777" w:rsidTr="00FD2F9D">
        <w:tc>
          <w:tcPr>
            <w:tcW w:w="4495" w:type="dxa"/>
            <w:gridSpan w:val="2"/>
          </w:tcPr>
          <w:p w14:paraId="00319ED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On-demand</w:t>
            </w:r>
          </w:p>
        </w:tc>
        <w:tc>
          <w:tcPr>
            <w:tcW w:w="4855" w:type="dxa"/>
            <w:gridSpan w:val="2"/>
          </w:tcPr>
          <w:p w14:paraId="7A16256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w:t>
            </w:r>
          </w:p>
          <w:p w14:paraId="0AA68F12" w14:textId="61183E2D" w:rsidR="007B7586" w:rsidRDefault="007B7586" w:rsidP="00FD2F9D">
            <w:pPr>
              <w:spacing w:after="0" w:line="360" w:lineRule="auto"/>
              <w:rPr>
                <w:rFonts w:ascii="Times New Roman Regular" w:hAnsi="Times New Roman Regular" w:cs="Times New Roman Regular" w:hint="eastAsia"/>
                <w:sz w:val="24"/>
                <w:szCs w:val="24"/>
              </w:rPr>
            </w:pPr>
          </w:p>
        </w:tc>
      </w:tr>
      <w:tr w:rsidR="00200F77" w14:paraId="47C9A9B9" w14:textId="77777777" w:rsidTr="00FD2F9D">
        <w:tc>
          <w:tcPr>
            <w:tcW w:w="1615" w:type="dxa"/>
          </w:tcPr>
          <w:p w14:paraId="0D47785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gridSpan w:val="2"/>
          </w:tcPr>
          <w:p w14:paraId="09DFDC3A"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6C1048E7"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200F77" w14:paraId="59541629" w14:textId="77777777" w:rsidTr="00FD2F9D">
        <w:tc>
          <w:tcPr>
            <w:tcW w:w="1615" w:type="dxa"/>
          </w:tcPr>
          <w:p w14:paraId="1E80F5F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gridSpan w:val="2"/>
          </w:tcPr>
          <w:p w14:paraId="546839A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Participants believed that prediction needed more than just including historical prices and that social media Trends and other factors (ex: sentiment) are required to make the system as robust and performant as possible.</w:t>
            </w:r>
          </w:p>
        </w:tc>
        <w:tc>
          <w:tcPr>
            <w:tcW w:w="3775" w:type="dxa"/>
          </w:tcPr>
          <w:p w14:paraId="3D78955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previous trends in the past.”</w:t>
            </w:r>
          </w:p>
          <w:p w14:paraId="5606AE28"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“Consider all possible external factors.”</w:t>
            </w:r>
          </w:p>
        </w:tc>
      </w:tr>
      <w:tr w:rsidR="00200F77" w14:paraId="5C7EAFBC" w14:textId="77777777" w:rsidTr="00FD2F9D">
        <w:tc>
          <w:tcPr>
            <w:tcW w:w="1615" w:type="dxa"/>
          </w:tcPr>
          <w:p w14:paraId="09E316B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c>
          <w:tcPr>
            <w:tcW w:w="3960" w:type="dxa"/>
            <w:gridSpan w:val="2"/>
          </w:tcPr>
          <w:p w14:paraId="67EBFD1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Almost all respondents requested that the system provide an Explainability component so that the insights obtained can be reliable as the inference becomes as transparent as possible.</w:t>
            </w:r>
          </w:p>
        </w:tc>
        <w:tc>
          <w:tcPr>
            <w:tcW w:w="3775" w:type="dxa"/>
          </w:tcPr>
          <w:p w14:paraId="6359508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“Insights about the forecast will be beneficial.”</w:t>
            </w:r>
          </w:p>
          <w:p w14:paraId="7473C1A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“Provide as much Explainability to make the prediction as credible as possible.”</w:t>
            </w:r>
          </w:p>
          <w:p w14:paraId="17D8353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rate of success of the prediction would be useful.”</w:t>
            </w:r>
          </w:p>
        </w:tc>
      </w:tr>
      <w:tr w:rsidR="00200F77" w14:paraId="0B1C0B31" w14:textId="77777777" w:rsidTr="00FD2F9D">
        <w:tc>
          <w:tcPr>
            <w:tcW w:w="1615" w:type="dxa"/>
          </w:tcPr>
          <w:p w14:paraId="0328ABF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c>
          <w:tcPr>
            <w:tcW w:w="3960" w:type="dxa"/>
            <w:gridSpan w:val="2"/>
          </w:tcPr>
          <w:p w14:paraId="4A5924E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requested that the system provide some cryptocurrency news to make it convenient and make the inference procedure as straightforward as possible, so there is no hindrance.</w:t>
            </w:r>
          </w:p>
        </w:tc>
        <w:tc>
          <w:tcPr>
            <w:tcW w:w="3775" w:type="dxa"/>
          </w:tcPr>
          <w:p w14:paraId="58EA72E9"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“Show some news about the current cryptocurrency world in the platform, so it’s convenient for the users.”</w:t>
            </w:r>
          </w:p>
          <w:p w14:paraId="35474B2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the steps from choosing a date to forecasting as simple as possible.”</w:t>
            </w:r>
          </w:p>
        </w:tc>
      </w:tr>
      <w:tr w:rsidR="00200F77" w14:paraId="5BAB26F8" w14:textId="77777777" w:rsidTr="00FD2F9D">
        <w:tc>
          <w:tcPr>
            <w:tcW w:w="1615" w:type="dxa"/>
          </w:tcPr>
          <w:p w14:paraId="4DE6045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c>
          <w:tcPr>
            <w:tcW w:w="3960" w:type="dxa"/>
            <w:gridSpan w:val="2"/>
          </w:tcPr>
          <w:p w14:paraId="0C4201A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An ML-knowledgeable participant mentioned that it would be an ideal scenario if the system could tune the hyperparameters of the model in use, </w:t>
            </w:r>
            <w:r>
              <w:rPr>
                <w:rFonts w:ascii="Times New Roman Regular" w:hAnsi="Times New Roman Regular" w:cs="Times New Roman Regular"/>
                <w:sz w:val="24"/>
                <w:szCs w:val="24"/>
              </w:rPr>
              <w:lastRenderedPageBreak/>
              <w:t>which could be an excellent enhancement to the system as the model anyways retrains periodically.</w:t>
            </w:r>
          </w:p>
        </w:tc>
        <w:tc>
          <w:tcPr>
            <w:tcW w:w="3775" w:type="dxa"/>
          </w:tcPr>
          <w:p w14:paraId="5B475C4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“Coming from machine learning point of view, I think it’ll be a good idea if there’s a functionality to change the hyperparameters used.”</w:t>
            </w:r>
          </w:p>
        </w:tc>
      </w:tr>
      <w:tr w:rsidR="00200F77" w14:paraId="2B67390D" w14:textId="77777777" w:rsidTr="00FD2F9D">
        <w:tc>
          <w:tcPr>
            <w:tcW w:w="1615" w:type="dxa"/>
          </w:tcPr>
          <w:p w14:paraId="5002CD8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considerations</w:t>
            </w:r>
          </w:p>
        </w:tc>
        <w:tc>
          <w:tcPr>
            <w:tcW w:w="3960" w:type="dxa"/>
            <w:gridSpan w:val="2"/>
          </w:tcPr>
          <w:p w14:paraId="1692F72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mentioned some additional features the author believes they will not be able to cover, given the time allotted.</w:t>
            </w:r>
          </w:p>
        </w:tc>
        <w:tc>
          <w:tcPr>
            <w:tcW w:w="3775" w:type="dxa"/>
          </w:tcPr>
          <w:p w14:paraId="1F1F6CF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“Predict the market for any given time duration.”</w:t>
            </w:r>
          </w:p>
          <w:p w14:paraId="13A4914F" w14:textId="31B0415C"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“Ability to identify a pump and dump scenario compared to an actual increase in the price of stock/crypto.”</w:t>
            </w:r>
          </w:p>
        </w:tc>
      </w:tr>
    </w:tbl>
    <w:p w14:paraId="2776B5E7" w14:textId="134B2754" w:rsidR="00290E29" w:rsidRPr="00290E29" w:rsidRDefault="00C07A9E" w:rsidP="00566713">
      <w:pPr>
        <w:pStyle w:val="Heading1"/>
        <w:spacing w:line="360" w:lineRule="auto"/>
        <w:rPr>
          <w:rFonts w:ascii="Times New Roman Regular" w:hAnsi="Times New Roman Regular" w:cs="Times New Roman Regular" w:hint="eastAsia"/>
          <w:b/>
          <w:bCs/>
          <w:color w:val="auto"/>
          <w:sz w:val="28"/>
          <w:szCs w:val="28"/>
        </w:rPr>
      </w:pPr>
      <w:bookmarkStart w:id="543" w:name="_C.4._Use_case"/>
      <w:bookmarkStart w:id="544" w:name="_Toc132325942"/>
      <w:bookmarkEnd w:id="543"/>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.4. Use case descriptions</w:t>
      </w:r>
      <w:bookmarkEnd w:id="532"/>
      <w:bookmarkEnd w:id="544"/>
    </w:p>
    <w:p w14:paraId="7735AF74" w14:textId="26329F29" w:rsidR="00B40933" w:rsidRPr="0056671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5" w:name="_Toc121126705"/>
      <w:bookmarkStart w:id="546" w:name="_Toc132182737"/>
      <w:bookmarkEnd w:id="539"/>
      <w:r w:rsidRPr="00566713">
        <w:rPr>
          <w:rFonts w:ascii="Times New Roman Regular" w:hAnsi="Times New Roman Regular" w:cs="Times New Roman Regular"/>
          <w:b w:val="0"/>
          <w:bCs w:val="0"/>
          <w:smallCaps w:val="0"/>
          <w:color w:val="auto"/>
          <w:sz w:val="24"/>
          <w:szCs w:val="24"/>
        </w:rPr>
        <w:t xml:space="preserve">Table </w:t>
      </w:r>
      <w:r w:rsidRPr="00566713">
        <w:rPr>
          <w:rFonts w:ascii="Times New Roman Regular" w:hAnsi="Times New Roman Regular" w:cs="Times New Roman Regular"/>
          <w:b w:val="0"/>
          <w:bCs w:val="0"/>
          <w:smallCaps w:val="0"/>
          <w:color w:val="auto"/>
          <w:sz w:val="24"/>
          <w:szCs w:val="24"/>
        </w:rPr>
        <w:fldChar w:fldCharType="begin"/>
      </w:r>
      <w:r w:rsidRPr="00566713">
        <w:rPr>
          <w:rFonts w:ascii="Times New Roman Regular" w:hAnsi="Times New Roman Regular" w:cs="Times New Roman Regular"/>
          <w:b w:val="0"/>
          <w:bCs w:val="0"/>
          <w:smallCaps w:val="0"/>
          <w:color w:val="auto"/>
          <w:sz w:val="24"/>
          <w:szCs w:val="24"/>
        </w:rPr>
        <w:instrText xml:space="preserve"> SEQ Table \* ARABIC </w:instrText>
      </w:r>
      <w:r w:rsidRPr="00566713">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Pr="00566713">
        <w:rPr>
          <w:rFonts w:ascii="Times New Roman Regular" w:hAnsi="Times New Roman Regular" w:cs="Times New Roman Regular"/>
          <w:b w:val="0"/>
          <w:bCs w:val="0"/>
          <w:smallCaps w:val="0"/>
          <w:color w:val="auto"/>
          <w:sz w:val="24"/>
          <w:szCs w:val="24"/>
        </w:rPr>
        <w:fldChar w:fldCharType="end"/>
      </w:r>
      <w:r w:rsidRPr="00566713">
        <w:rPr>
          <w:rFonts w:ascii="Times New Roman Regular" w:hAnsi="Times New Roman Regular" w:cs="Times New Roman Regular"/>
          <w:b w:val="0"/>
          <w:bCs w:val="0"/>
          <w:smallCaps w:val="0"/>
          <w:color w:val="auto"/>
          <w:sz w:val="24"/>
          <w:szCs w:val="24"/>
        </w:rPr>
        <w:t>: Use case description UC:03; UC:04; UC:05</w:t>
      </w:r>
      <w:bookmarkEnd w:id="545"/>
      <w:bookmarkEnd w:id="546"/>
    </w:p>
    <w:tbl>
      <w:tblPr>
        <w:tblStyle w:val="TableGrid"/>
        <w:tblW w:w="0" w:type="auto"/>
        <w:tblLook w:val="04A0" w:firstRow="1" w:lastRow="0" w:firstColumn="1" w:lastColumn="0" w:noHBand="0" w:noVBand="1"/>
      </w:tblPr>
      <w:tblGrid>
        <w:gridCol w:w="1795"/>
        <w:gridCol w:w="7555"/>
      </w:tblGrid>
      <w:tr w:rsidR="00B40933" w14:paraId="5DC7AC0F" w14:textId="77777777">
        <w:tc>
          <w:tcPr>
            <w:tcW w:w="1795" w:type="dxa"/>
            <w:shd w:val="clear" w:color="auto" w:fill="BFBFBF" w:themeFill="background1" w:themeFillShade="BF"/>
          </w:tcPr>
          <w:p w14:paraId="6198F9F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44BB3AB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exogenous features</w:t>
            </w:r>
          </w:p>
        </w:tc>
      </w:tr>
      <w:tr w:rsidR="00B40933" w14:paraId="3558C30B" w14:textId="77777777">
        <w:tc>
          <w:tcPr>
            <w:tcW w:w="1795" w:type="dxa"/>
            <w:shd w:val="clear" w:color="auto" w:fill="BFBFBF" w:themeFill="background1" w:themeFillShade="BF"/>
          </w:tcPr>
          <w:p w14:paraId="50209CC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0E2B7CA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UC:03; UC:04, UC:05</w:t>
            </w:r>
          </w:p>
        </w:tc>
      </w:tr>
      <w:tr w:rsidR="00B40933" w14:paraId="0366A529" w14:textId="77777777">
        <w:tc>
          <w:tcPr>
            <w:tcW w:w="1795" w:type="dxa"/>
            <w:shd w:val="clear" w:color="auto" w:fill="BFBFBF" w:themeFill="background1" w:themeFillShade="BF"/>
          </w:tcPr>
          <w:p w14:paraId="293F4A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7C13170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and process new data without the need for manual interaction.</w:t>
            </w:r>
          </w:p>
        </w:tc>
      </w:tr>
      <w:tr w:rsidR="00B40933" w14:paraId="0E0FAF88" w14:textId="77777777">
        <w:tc>
          <w:tcPr>
            <w:tcW w:w="1795" w:type="dxa"/>
            <w:shd w:val="clear" w:color="auto" w:fill="BFBFBF" w:themeFill="background1" w:themeFillShade="BF"/>
          </w:tcPr>
          <w:p w14:paraId="13DACC1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4BD38E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6BD8E97" w14:textId="77777777">
        <w:tc>
          <w:tcPr>
            <w:tcW w:w="1795" w:type="dxa"/>
            <w:shd w:val="clear" w:color="auto" w:fill="BFBFBF" w:themeFill="background1" w:themeFillShade="BF"/>
          </w:tcPr>
          <w:p w14:paraId="0ACDA9C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0EF637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74A2E1E4" w14:textId="77777777">
        <w:tc>
          <w:tcPr>
            <w:tcW w:w="1795" w:type="dxa"/>
            <w:shd w:val="clear" w:color="auto" w:fill="BFBFBF" w:themeFill="background1" w:themeFillShade="BF"/>
          </w:tcPr>
          <w:p w14:paraId="0113E81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3BB546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2051776E" w14:textId="77777777">
        <w:tc>
          <w:tcPr>
            <w:tcW w:w="1795" w:type="dxa"/>
            <w:shd w:val="clear" w:color="auto" w:fill="BFBFBF" w:themeFill="background1" w:themeFillShade="BF"/>
          </w:tcPr>
          <w:p w14:paraId="27C0DC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2CE3200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latest available data must be scraped and available.</w:t>
            </w:r>
          </w:p>
        </w:tc>
      </w:tr>
      <w:tr w:rsidR="00B40933" w14:paraId="0A4125CF" w14:textId="77777777">
        <w:tc>
          <w:tcPr>
            <w:tcW w:w="1795" w:type="dxa"/>
            <w:shd w:val="clear" w:color="auto" w:fill="BFBFBF" w:themeFill="background1" w:themeFillShade="BF"/>
          </w:tcPr>
          <w:p w14:paraId="705F6F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183B1416" w14:textId="7D310D6C"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 </w:t>
            </w:r>
            <w:proofErr w:type="spellStart"/>
            <w:r w:rsidR="009E00AF">
              <w:rPr>
                <w:rFonts w:ascii="Times New Roman Regular" w:hAnsi="Times New Roman Regular" w:cs="Times New Roman Regular"/>
                <w:sz w:val="24"/>
                <w:szCs w:val="24"/>
              </w:rPr>
              <w:t>c</w:t>
            </w:r>
            <w:r>
              <w:rPr>
                <w:rFonts w:ascii="Times New Roman Regular" w:hAnsi="Times New Roman Regular" w:cs="Times New Roman Regular"/>
                <w:sz w:val="24"/>
                <w:szCs w:val="24"/>
              </w:rPr>
              <w:t>ron</w:t>
            </w:r>
            <w:proofErr w:type="spellEnd"/>
            <w:r>
              <w:rPr>
                <w:rFonts w:ascii="Times New Roman Regular" w:hAnsi="Times New Roman Regular" w:cs="Times New Roman Regular"/>
                <w:sz w:val="24"/>
                <w:szCs w:val="24"/>
              </w:rPr>
              <w:t xml:space="preserve"> job triggered fetches the latest historical prices, tweets, Twitter volume, trends, and block reward size data.</w:t>
            </w:r>
          </w:p>
          <w:p w14:paraId="2D7E47F7"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Twitter volume, Google trends, and block reward size are scaled and cleaned.</w:t>
            </w:r>
          </w:p>
          <w:p w14:paraId="609B9C81"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Tweets undergo sentiment analysis to determine current speculation.</w:t>
            </w:r>
          </w:p>
          <w:p w14:paraId="4CCFEF88" w14:textId="01CB5D43"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sentiment is further weighted based on the </w:t>
            </w:r>
            <w:r w:rsidR="00CA05AF">
              <w:rPr>
                <w:rFonts w:ascii="Times New Roman Regular" w:hAnsi="Times New Roman Regular" w:cs="Times New Roman Regular"/>
                <w:sz w:val="24"/>
                <w:szCs w:val="24"/>
              </w:rPr>
              <w:t>t</w:t>
            </w:r>
            <w:r>
              <w:rPr>
                <w:rFonts w:ascii="Times New Roman Regular" w:hAnsi="Times New Roman Regular" w:cs="Times New Roman Regular"/>
                <w:sz w:val="24"/>
                <w:szCs w:val="24"/>
              </w:rPr>
              <w:t>weeter’s importance</w:t>
            </w:r>
            <w:r w:rsidR="00CA05AF">
              <w:rPr>
                <w:rFonts w:ascii="Times New Roman Regular" w:hAnsi="Times New Roman Regular" w:cs="Times New Roman Regular"/>
                <w:sz w:val="24"/>
                <w:szCs w:val="24"/>
              </w:rPr>
              <w:t>.</w:t>
            </w:r>
          </w:p>
          <w:p w14:paraId="6025191C"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are combined with historical closing prices to create an enriched dataset and retrain the model.</w:t>
            </w:r>
          </w:p>
        </w:tc>
      </w:tr>
      <w:tr w:rsidR="00B40933" w14:paraId="17CA45A4" w14:textId="77777777">
        <w:tc>
          <w:tcPr>
            <w:tcW w:w="1795" w:type="dxa"/>
            <w:shd w:val="clear" w:color="auto" w:fill="BFBFBF" w:themeFill="background1" w:themeFillShade="BF"/>
          </w:tcPr>
          <w:p w14:paraId="005439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3A2E28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B90266F" w14:textId="77777777">
        <w:tc>
          <w:tcPr>
            <w:tcW w:w="1795" w:type="dxa"/>
            <w:shd w:val="clear" w:color="auto" w:fill="BFBFBF" w:themeFill="background1" w:themeFillShade="BF"/>
          </w:tcPr>
          <w:p w14:paraId="45DE5D2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Exceptional flows</w:t>
            </w:r>
          </w:p>
        </w:tc>
        <w:tc>
          <w:tcPr>
            <w:tcW w:w="7555" w:type="dxa"/>
          </w:tcPr>
          <w:p w14:paraId="7EA859F6" w14:textId="77777777" w:rsidR="00B40933" w:rsidRDefault="00FD2F9D" w:rsidP="00C46E03">
            <w:pPr>
              <w:pStyle w:val="ListParagraph"/>
              <w:numPr>
                <w:ilvl w:val="0"/>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script could not fetch recent data – retry a few days later or alert Admin for manual overhaul.</w:t>
            </w:r>
          </w:p>
        </w:tc>
      </w:tr>
      <w:tr w:rsidR="00B40933" w14:paraId="65D1F17E" w14:textId="77777777">
        <w:tc>
          <w:tcPr>
            <w:tcW w:w="1795" w:type="dxa"/>
            <w:shd w:val="clear" w:color="auto" w:fill="BFBFBF" w:themeFill="background1" w:themeFillShade="BF"/>
          </w:tcPr>
          <w:p w14:paraId="041F31B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3BC3E91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new enriched dataset with the features is generated.</w:t>
            </w:r>
          </w:p>
        </w:tc>
      </w:tr>
    </w:tbl>
    <w:p w14:paraId="422A5C52" w14:textId="61DEE646" w:rsidR="00B40933" w:rsidRPr="00627F7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7" w:name="_Toc121126712"/>
      <w:bookmarkStart w:id="548" w:name="_Toc132182738"/>
      <w:r w:rsidRPr="00627F74">
        <w:rPr>
          <w:rFonts w:ascii="Times New Roman Regular" w:hAnsi="Times New Roman Regular" w:cs="Times New Roman Regular"/>
          <w:b w:val="0"/>
          <w:bCs w:val="0"/>
          <w:smallCaps w:val="0"/>
          <w:color w:val="auto"/>
          <w:sz w:val="24"/>
          <w:szCs w:val="24"/>
        </w:rPr>
        <w:t xml:space="preserve">Table </w:t>
      </w:r>
      <w:r w:rsidRPr="00627F74">
        <w:rPr>
          <w:rFonts w:ascii="Times New Roman Regular" w:hAnsi="Times New Roman Regular" w:cs="Times New Roman Regular"/>
          <w:b w:val="0"/>
          <w:bCs w:val="0"/>
          <w:smallCaps w:val="0"/>
          <w:color w:val="auto"/>
          <w:sz w:val="24"/>
          <w:szCs w:val="24"/>
        </w:rPr>
        <w:fldChar w:fldCharType="begin"/>
      </w:r>
      <w:r w:rsidRPr="00627F74">
        <w:rPr>
          <w:rFonts w:ascii="Times New Roman Regular" w:hAnsi="Times New Roman Regular" w:cs="Times New Roman Regular"/>
          <w:b w:val="0"/>
          <w:bCs w:val="0"/>
          <w:smallCaps w:val="0"/>
          <w:color w:val="auto"/>
          <w:sz w:val="24"/>
          <w:szCs w:val="24"/>
        </w:rPr>
        <w:instrText xml:space="preserve"> SEQ Table \* ARABIC </w:instrText>
      </w:r>
      <w:r w:rsidRPr="00627F7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Pr="00627F74">
        <w:rPr>
          <w:rFonts w:ascii="Times New Roman Regular" w:hAnsi="Times New Roman Regular" w:cs="Times New Roman Regular"/>
          <w:b w:val="0"/>
          <w:bCs w:val="0"/>
          <w:smallCaps w:val="0"/>
          <w:color w:val="auto"/>
          <w:sz w:val="24"/>
          <w:szCs w:val="24"/>
        </w:rPr>
        <w:fldChar w:fldCharType="end"/>
      </w:r>
      <w:r w:rsidRPr="00627F74">
        <w:rPr>
          <w:rFonts w:ascii="Times New Roman Regular" w:hAnsi="Times New Roman Regular" w:cs="Times New Roman Regular"/>
          <w:b w:val="0"/>
          <w:bCs w:val="0"/>
          <w:smallCaps w:val="0"/>
          <w:color w:val="auto"/>
          <w:sz w:val="24"/>
          <w:szCs w:val="24"/>
        </w:rPr>
        <w:t>: Use case description UC:07</w:t>
      </w:r>
      <w:bookmarkEnd w:id="547"/>
      <w:bookmarkEnd w:id="548"/>
    </w:p>
    <w:tbl>
      <w:tblPr>
        <w:tblStyle w:val="TableGrid"/>
        <w:tblW w:w="0" w:type="auto"/>
        <w:tblLook w:val="04A0" w:firstRow="1" w:lastRow="0" w:firstColumn="1" w:lastColumn="0" w:noHBand="0" w:noVBand="1"/>
      </w:tblPr>
      <w:tblGrid>
        <w:gridCol w:w="1795"/>
        <w:gridCol w:w="7555"/>
      </w:tblGrid>
      <w:tr w:rsidR="00B40933" w14:paraId="4288B3FF" w14:textId="77777777">
        <w:tc>
          <w:tcPr>
            <w:tcW w:w="1795" w:type="dxa"/>
            <w:shd w:val="clear" w:color="auto" w:fill="BFBFBF" w:themeFill="background1" w:themeFillShade="BF"/>
          </w:tcPr>
          <w:p w14:paraId="6E247EB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091D426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Update model hyperparameters</w:t>
            </w:r>
          </w:p>
        </w:tc>
      </w:tr>
      <w:tr w:rsidR="00B40933" w14:paraId="44D61833" w14:textId="77777777">
        <w:tc>
          <w:tcPr>
            <w:tcW w:w="1795" w:type="dxa"/>
            <w:shd w:val="clear" w:color="auto" w:fill="BFBFBF" w:themeFill="background1" w:themeFillShade="BF"/>
          </w:tcPr>
          <w:p w14:paraId="116E03E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449936B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UC:07</w:t>
            </w:r>
          </w:p>
        </w:tc>
      </w:tr>
      <w:tr w:rsidR="00B40933" w14:paraId="782F125E" w14:textId="77777777">
        <w:tc>
          <w:tcPr>
            <w:tcW w:w="1795" w:type="dxa"/>
            <w:shd w:val="clear" w:color="auto" w:fill="BFBFBF" w:themeFill="background1" w:themeFillShade="BF"/>
          </w:tcPr>
          <w:p w14:paraId="646B3C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00EBFBF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Manually change the hyperparameters used by the model.</w:t>
            </w:r>
          </w:p>
        </w:tc>
      </w:tr>
      <w:tr w:rsidR="00B40933" w14:paraId="6284DB00" w14:textId="77777777">
        <w:tc>
          <w:tcPr>
            <w:tcW w:w="1795" w:type="dxa"/>
            <w:shd w:val="clear" w:color="auto" w:fill="BFBFBF" w:themeFill="background1" w:themeFillShade="BF"/>
          </w:tcPr>
          <w:p w14:paraId="40E08A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013B7F0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w:t>
            </w:r>
          </w:p>
        </w:tc>
      </w:tr>
      <w:tr w:rsidR="00B40933" w14:paraId="0E12D938" w14:textId="77777777">
        <w:tc>
          <w:tcPr>
            <w:tcW w:w="1795" w:type="dxa"/>
            <w:shd w:val="clear" w:color="auto" w:fill="BFBFBF" w:themeFill="background1" w:themeFillShade="BF"/>
          </w:tcPr>
          <w:p w14:paraId="1DD2765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2E1245F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354EAAAA" w14:textId="77777777">
        <w:tc>
          <w:tcPr>
            <w:tcW w:w="1795" w:type="dxa"/>
            <w:shd w:val="clear" w:color="auto" w:fill="BFBFBF" w:themeFill="background1" w:themeFillShade="BF"/>
          </w:tcPr>
          <w:p w14:paraId="0423ED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15DC4A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F897260" w14:textId="77777777">
        <w:tc>
          <w:tcPr>
            <w:tcW w:w="1795" w:type="dxa"/>
            <w:shd w:val="clear" w:color="auto" w:fill="BFBFBF" w:themeFill="background1" w:themeFillShade="BF"/>
          </w:tcPr>
          <w:p w14:paraId="25F60D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6B7C6D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All the data must be scraped and preprocessed (as the model would ideally need to be retrained upon hyperparameter tuning). </w:t>
            </w:r>
          </w:p>
        </w:tc>
      </w:tr>
      <w:tr w:rsidR="00B40933" w14:paraId="03644FC5" w14:textId="77777777">
        <w:tc>
          <w:tcPr>
            <w:tcW w:w="1795" w:type="dxa"/>
            <w:shd w:val="clear" w:color="auto" w:fill="BFBFBF" w:themeFill="background1" w:themeFillShade="BF"/>
          </w:tcPr>
          <w:p w14:paraId="76F59A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4737E11A"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authorizes themselves.</w:t>
            </w:r>
          </w:p>
          <w:p w14:paraId="45C38B45"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can change the hyperparameters in use to a set of predefined values.</w:t>
            </w:r>
          </w:p>
          <w:p w14:paraId="79C2B453"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ensures data available is up-to-date (must be in this case, as the script will run periodically automatically). If not:</w:t>
            </w:r>
          </w:p>
          <w:p w14:paraId="3D8CC153" w14:textId="77777777" w:rsidR="00B40933" w:rsidRDefault="00FD2F9D" w:rsidP="00C46E03">
            <w:pPr>
              <w:pStyle w:val="ListParagraph"/>
              <w:numPr>
                <w:ilvl w:val="1"/>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Obtains the latest available data.</w:t>
            </w:r>
          </w:p>
          <w:p w14:paraId="5BE159A7" w14:textId="77777777" w:rsidR="00B40933" w:rsidRDefault="00FD2F9D" w:rsidP="00C46E03">
            <w:pPr>
              <w:pStyle w:val="ListParagraph"/>
              <w:numPr>
                <w:ilvl w:val="1"/>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Performs sentiment analysis and self-retrains.</w:t>
            </w:r>
          </w:p>
          <w:p w14:paraId="6F3946F6"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retrains itself with the data and new hyperparameters.</w:t>
            </w:r>
          </w:p>
        </w:tc>
      </w:tr>
      <w:tr w:rsidR="00B40933" w14:paraId="0A7ABAB3" w14:textId="77777777">
        <w:tc>
          <w:tcPr>
            <w:tcW w:w="1795" w:type="dxa"/>
            <w:shd w:val="clear" w:color="auto" w:fill="BFBFBF" w:themeFill="background1" w:themeFillShade="BF"/>
          </w:tcPr>
          <w:p w14:paraId="3A54EA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66B6B64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4DCF550F" w14:textId="77777777">
        <w:tc>
          <w:tcPr>
            <w:tcW w:w="1795" w:type="dxa"/>
            <w:shd w:val="clear" w:color="auto" w:fill="BFBFBF" w:themeFill="background1" w:themeFillShade="BF"/>
          </w:tcPr>
          <w:p w14:paraId="21592B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Exceptional flows</w:t>
            </w:r>
          </w:p>
        </w:tc>
        <w:tc>
          <w:tcPr>
            <w:tcW w:w="7555" w:type="dxa"/>
          </w:tcPr>
          <w:p w14:paraId="74F09D4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EBA5F2B" w14:textId="77777777">
        <w:tc>
          <w:tcPr>
            <w:tcW w:w="1795" w:type="dxa"/>
            <w:shd w:val="clear" w:color="auto" w:fill="BFBFBF" w:themeFill="background1" w:themeFillShade="BF"/>
          </w:tcPr>
          <w:p w14:paraId="25FF026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430B2C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model is updated with the chosen hyperparameters.</w:t>
            </w:r>
          </w:p>
        </w:tc>
      </w:tr>
    </w:tbl>
    <w:p w14:paraId="7A4B8A05" w14:textId="77777777" w:rsidR="00B40933" w:rsidRPr="002F4970" w:rsidRDefault="00B40933" w:rsidP="002F4970">
      <w:pPr>
        <w:spacing w:line="360" w:lineRule="auto"/>
        <w:jc w:val="both"/>
        <w:rPr>
          <w:rFonts w:ascii="Times New Roman" w:hAnsi="Times New Roman" w:cs="Times New Roman"/>
          <w:sz w:val="24"/>
          <w:szCs w:val="24"/>
        </w:rPr>
      </w:pPr>
      <w:bookmarkStart w:id="549" w:name="_A.5._Functional_requirements"/>
      <w:bookmarkStart w:id="550" w:name="_B.5._Functional_requirements"/>
      <w:bookmarkStart w:id="551" w:name="_Toc125663171"/>
      <w:bookmarkEnd w:id="549"/>
      <w:bookmarkEnd w:id="550"/>
    </w:p>
    <w:p w14:paraId="2192E6BE" w14:textId="77777777" w:rsidR="002A366B" w:rsidRPr="002F4970" w:rsidRDefault="002A366B" w:rsidP="002F4970">
      <w:pPr>
        <w:spacing w:line="360" w:lineRule="auto"/>
        <w:jc w:val="both"/>
        <w:rPr>
          <w:rFonts w:ascii="Times New Roman" w:hAnsi="Times New Roman" w:cs="Times New Roman"/>
          <w:sz w:val="24"/>
          <w:szCs w:val="24"/>
        </w:rPr>
      </w:pPr>
    </w:p>
    <w:p w14:paraId="027EF29F" w14:textId="77777777" w:rsidR="002A366B" w:rsidRPr="002F4970" w:rsidRDefault="002A366B" w:rsidP="002F4970">
      <w:pPr>
        <w:spacing w:line="360" w:lineRule="auto"/>
        <w:jc w:val="both"/>
        <w:rPr>
          <w:rFonts w:ascii="Times New Roman" w:hAnsi="Times New Roman" w:cs="Times New Roman"/>
          <w:sz w:val="24"/>
          <w:szCs w:val="24"/>
        </w:rPr>
      </w:pPr>
    </w:p>
    <w:p w14:paraId="234ADAFA" w14:textId="77777777" w:rsidR="002A366B" w:rsidRPr="002F4970" w:rsidRDefault="002A366B" w:rsidP="002F4970">
      <w:pPr>
        <w:spacing w:line="360" w:lineRule="auto"/>
        <w:jc w:val="both"/>
        <w:rPr>
          <w:rFonts w:ascii="Times New Roman" w:hAnsi="Times New Roman" w:cs="Times New Roman"/>
          <w:sz w:val="24"/>
          <w:szCs w:val="24"/>
        </w:rPr>
      </w:pPr>
    </w:p>
    <w:p w14:paraId="0DF3F965" w14:textId="77777777" w:rsidR="002A366B" w:rsidRPr="002F4970" w:rsidRDefault="002A366B" w:rsidP="002F4970">
      <w:pPr>
        <w:spacing w:line="360" w:lineRule="auto"/>
        <w:jc w:val="both"/>
        <w:rPr>
          <w:rFonts w:ascii="Times New Roman" w:hAnsi="Times New Roman" w:cs="Times New Roman"/>
          <w:sz w:val="24"/>
          <w:szCs w:val="24"/>
        </w:rPr>
      </w:pPr>
    </w:p>
    <w:p w14:paraId="3EFAE910" w14:textId="176E67F9"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552" w:name="_C.5._Functional_requirements"/>
      <w:bookmarkStart w:id="553" w:name="_Toc132325943"/>
      <w:bookmarkEnd w:id="552"/>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.5. Functional requirements</w:t>
      </w:r>
      <w:bookmarkEnd w:id="551"/>
      <w:bookmarkEnd w:id="553"/>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54" w:name="_Toc121126706"/>
      <w:bookmarkStart w:id="555"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554"/>
      <w:bookmarkEnd w:id="555"/>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A9A81BE" w14:textId="77777777">
        <w:tc>
          <w:tcPr>
            <w:tcW w:w="1975" w:type="dxa"/>
          </w:tcPr>
          <w:p w14:paraId="6A2E483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 (Must have)</w:t>
            </w:r>
          </w:p>
        </w:tc>
        <w:tc>
          <w:tcPr>
            <w:tcW w:w="7375" w:type="dxa"/>
          </w:tcPr>
          <w:p w14:paraId="0C94FC2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implement requirements with this priority for the project to succeed.</w:t>
            </w:r>
          </w:p>
        </w:tc>
      </w:tr>
      <w:tr w:rsidR="00B40933" w14:paraId="24C338F1" w14:textId="77777777">
        <w:tc>
          <w:tcPr>
            <w:tcW w:w="1975" w:type="dxa"/>
          </w:tcPr>
          <w:p w14:paraId="24702F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 (Should have)</w:t>
            </w:r>
          </w:p>
        </w:tc>
        <w:tc>
          <w:tcPr>
            <w:tcW w:w="7375" w:type="dxa"/>
          </w:tcPr>
          <w:p w14:paraId="7EDAA39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would be of value but are not necessary.</w:t>
            </w:r>
          </w:p>
        </w:tc>
      </w:tr>
      <w:tr w:rsidR="00B40933" w14:paraId="37954239" w14:textId="77777777">
        <w:tc>
          <w:tcPr>
            <w:tcW w:w="1975" w:type="dxa"/>
          </w:tcPr>
          <w:p w14:paraId="706C41E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 (could have)</w:t>
            </w:r>
          </w:p>
        </w:tc>
        <w:tc>
          <w:tcPr>
            <w:tcW w:w="7375" w:type="dxa"/>
          </w:tcPr>
          <w:p w14:paraId="0429184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that are optional and have no significant impact.  It is desirable to implement them if time permits.</w:t>
            </w:r>
          </w:p>
        </w:tc>
      </w:tr>
      <w:tr w:rsidR="00B40933" w14:paraId="749879E7" w14:textId="77777777">
        <w:tc>
          <w:tcPr>
            <w:tcW w:w="1975" w:type="dxa"/>
          </w:tcPr>
          <w:p w14:paraId="741A43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 (Will not have)</w:t>
            </w:r>
          </w:p>
        </w:tc>
        <w:tc>
          <w:tcPr>
            <w:tcW w:w="7375" w:type="dxa"/>
          </w:tcPr>
          <w:p w14:paraId="2EA7C0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will not be a part of the implementation at this point.</w:t>
            </w:r>
          </w:p>
        </w:tc>
      </w:tr>
    </w:tbl>
    <w:p w14:paraId="30216C1A" w14:textId="702EBAE4" w:rsidR="00DC16BD" w:rsidRDefault="00DC16BD" w:rsidP="00DC16BD">
      <w:pPr>
        <w:spacing w:line="360" w:lineRule="auto"/>
        <w:jc w:val="both"/>
        <w:rPr>
          <w:rFonts w:ascii="Times New Roman" w:hAnsi="Times New Roman" w:cs="Times New Roman"/>
          <w:sz w:val="24"/>
          <w:szCs w:val="24"/>
        </w:rPr>
      </w:pPr>
      <w:bookmarkStart w:id="556" w:name="_Toc125663172"/>
    </w:p>
    <w:p w14:paraId="4BC4B457" w14:textId="54473CA7" w:rsidR="00B819DD" w:rsidRDefault="00B819DD" w:rsidP="00DC16BD">
      <w:pPr>
        <w:spacing w:line="360" w:lineRule="auto"/>
        <w:jc w:val="both"/>
        <w:rPr>
          <w:rFonts w:ascii="Times New Roman" w:hAnsi="Times New Roman" w:cs="Times New Roman"/>
          <w:sz w:val="24"/>
          <w:szCs w:val="24"/>
        </w:rPr>
      </w:pPr>
    </w:p>
    <w:p w14:paraId="4BEEC4B5" w14:textId="390B5BA2" w:rsidR="00B819DD" w:rsidRDefault="00B819DD" w:rsidP="00DC16BD">
      <w:pPr>
        <w:spacing w:line="360" w:lineRule="auto"/>
        <w:jc w:val="both"/>
        <w:rPr>
          <w:rFonts w:ascii="Times New Roman" w:hAnsi="Times New Roman" w:cs="Times New Roman"/>
          <w:sz w:val="24"/>
          <w:szCs w:val="24"/>
        </w:rPr>
      </w:pPr>
    </w:p>
    <w:p w14:paraId="03C72F05" w14:textId="0B638C24" w:rsidR="00B819DD" w:rsidRDefault="00B819DD" w:rsidP="00DC16BD">
      <w:pPr>
        <w:spacing w:line="360" w:lineRule="auto"/>
        <w:jc w:val="both"/>
        <w:rPr>
          <w:rFonts w:ascii="Times New Roman" w:hAnsi="Times New Roman" w:cs="Times New Roman"/>
          <w:sz w:val="24"/>
          <w:szCs w:val="24"/>
        </w:rPr>
      </w:pPr>
    </w:p>
    <w:p w14:paraId="0503F2D6" w14:textId="0387A03C" w:rsidR="00B819DD" w:rsidRDefault="00B819DD" w:rsidP="00DC16BD">
      <w:pPr>
        <w:spacing w:line="360" w:lineRule="auto"/>
        <w:jc w:val="both"/>
        <w:rPr>
          <w:rFonts w:ascii="Times New Roman" w:hAnsi="Times New Roman" w:cs="Times New Roman"/>
          <w:sz w:val="24"/>
          <w:szCs w:val="24"/>
        </w:rPr>
      </w:pPr>
    </w:p>
    <w:p w14:paraId="051AE2E2" w14:textId="737EBDB5" w:rsidR="00B819DD" w:rsidRDefault="00B819DD" w:rsidP="00DC16BD">
      <w:pPr>
        <w:spacing w:line="360" w:lineRule="auto"/>
        <w:jc w:val="both"/>
        <w:rPr>
          <w:rFonts w:ascii="Times New Roman" w:hAnsi="Times New Roman" w:cs="Times New Roman"/>
          <w:sz w:val="24"/>
          <w:szCs w:val="24"/>
        </w:rPr>
      </w:pPr>
    </w:p>
    <w:p w14:paraId="6040BF24" w14:textId="2EF1A19E" w:rsidR="00B819DD" w:rsidRDefault="00B819DD" w:rsidP="00DC16BD">
      <w:pPr>
        <w:spacing w:line="360" w:lineRule="auto"/>
        <w:jc w:val="both"/>
        <w:rPr>
          <w:rFonts w:ascii="Times New Roman" w:hAnsi="Times New Roman" w:cs="Times New Roman"/>
          <w:sz w:val="24"/>
          <w:szCs w:val="24"/>
        </w:rPr>
      </w:pPr>
    </w:p>
    <w:p w14:paraId="06D20690" w14:textId="425285D3" w:rsidR="00B819DD" w:rsidRDefault="00B819DD" w:rsidP="00DC16BD">
      <w:pPr>
        <w:spacing w:line="360" w:lineRule="auto"/>
        <w:jc w:val="both"/>
        <w:rPr>
          <w:rFonts w:ascii="Times New Roman" w:hAnsi="Times New Roman" w:cs="Times New Roman"/>
          <w:sz w:val="24"/>
          <w:szCs w:val="24"/>
        </w:rPr>
      </w:pPr>
    </w:p>
    <w:p w14:paraId="72E4BC60" w14:textId="4C1BAF14" w:rsidR="00B819DD" w:rsidRDefault="00B819DD" w:rsidP="00DC16BD">
      <w:pPr>
        <w:spacing w:line="360" w:lineRule="auto"/>
        <w:jc w:val="both"/>
        <w:rPr>
          <w:rFonts w:ascii="Times New Roman" w:hAnsi="Times New Roman" w:cs="Times New Roman"/>
          <w:sz w:val="24"/>
          <w:szCs w:val="24"/>
        </w:rPr>
      </w:pPr>
    </w:p>
    <w:p w14:paraId="5D186403" w14:textId="0BC1A773" w:rsidR="00B819DD" w:rsidRDefault="00B819DD" w:rsidP="00DC16BD">
      <w:pPr>
        <w:spacing w:line="360" w:lineRule="auto"/>
        <w:jc w:val="both"/>
        <w:rPr>
          <w:rFonts w:ascii="Times New Roman" w:hAnsi="Times New Roman" w:cs="Times New Roman"/>
          <w:sz w:val="24"/>
          <w:szCs w:val="24"/>
        </w:rPr>
      </w:pPr>
    </w:p>
    <w:p w14:paraId="1F41B0E2" w14:textId="362B9A3B" w:rsidR="00B819DD" w:rsidRDefault="00B819DD" w:rsidP="00DC16BD">
      <w:pPr>
        <w:spacing w:line="360" w:lineRule="auto"/>
        <w:jc w:val="both"/>
        <w:rPr>
          <w:rFonts w:ascii="Times New Roman" w:hAnsi="Times New Roman" w:cs="Times New Roman"/>
          <w:sz w:val="24"/>
          <w:szCs w:val="24"/>
        </w:rPr>
      </w:pPr>
    </w:p>
    <w:p w14:paraId="41C891E4" w14:textId="4691A41B" w:rsidR="00B819DD" w:rsidRDefault="00B819DD" w:rsidP="00DC16BD">
      <w:pPr>
        <w:spacing w:line="360" w:lineRule="auto"/>
        <w:jc w:val="both"/>
        <w:rPr>
          <w:rFonts w:ascii="Times New Roman" w:hAnsi="Times New Roman" w:cs="Times New Roman"/>
          <w:sz w:val="24"/>
          <w:szCs w:val="24"/>
        </w:rPr>
      </w:pPr>
    </w:p>
    <w:p w14:paraId="5C517633" w14:textId="3C306CED" w:rsidR="00B819DD" w:rsidRDefault="00B819DD" w:rsidP="00DC16BD">
      <w:pPr>
        <w:spacing w:line="360" w:lineRule="auto"/>
        <w:jc w:val="both"/>
        <w:rPr>
          <w:rFonts w:ascii="Times New Roman" w:hAnsi="Times New Roman" w:cs="Times New Roman"/>
          <w:sz w:val="24"/>
          <w:szCs w:val="24"/>
        </w:rPr>
      </w:pPr>
    </w:p>
    <w:p w14:paraId="28CF973E" w14:textId="3EE9E284" w:rsidR="00B819DD" w:rsidRDefault="00B819DD" w:rsidP="00DC16BD">
      <w:pPr>
        <w:spacing w:line="360" w:lineRule="auto"/>
        <w:jc w:val="both"/>
        <w:rPr>
          <w:rFonts w:ascii="Times New Roman" w:hAnsi="Times New Roman" w:cs="Times New Roman"/>
          <w:sz w:val="24"/>
          <w:szCs w:val="24"/>
        </w:rPr>
      </w:pPr>
    </w:p>
    <w:p w14:paraId="2DA3B640" w14:textId="7C9375FC" w:rsidR="00B819DD" w:rsidRDefault="00B819DD" w:rsidP="00DC16BD">
      <w:pPr>
        <w:spacing w:line="360" w:lineRule="auto"/>
        <w:jc w:val="both"/>
        <w:rPr>
          <w:rFonts w:ascii="Times New Roman" w:hAnsi="Times New Roman" w:cs="Times New Roman"/>
          <w:sz w:val="24"/>
          <w:szCs w:val="24"/>
        </w:rPr>
      </w:pPr>
    </w:p>
    <w:p w14:paraId="4022425A" w14:textId="7D584FA2" w:rsidR="00B819DD" w:rsidRDefault="00B819DD" w:rsidP="00DC16BD">
      <w:pPr>
        <w:spacing w:line="360" w:lineRule="auto"/>
        <w:jc w:val="both"/>
        <w:rPr>
          <w:rFonts w:ascii="Times New Roman" w:hAnsi="Times New Roman" w:cs="Times New Roman"/>
          <w:sz w:val="24"/>
          <w:szCs w:val="24"/>
        </w:rPr>
      </w:pPr>
    </w:p>
    <w:p w14:paraId="18897BD2" w14:textId="0B70B6CE" w:rsidR="00B40933" w:rsidRPr="00753DBD" w:rsidRDefault="00FD2F9D" w:rsidP="00E632F2">
      <w:pPr>
        <w:pStyle w:val="Heading1"/>
        <w:pBdr>
          <w:bottom w:val="double" w:sz="6" w:space="1" w:color="auto"/>
        </w:pBdr>
        <w:spacing w:line="360" w:lineRule="auto"/>
        <w:jc w:val="center"/>
        <w:rPr>
          <w:rFonts w:ascii="Arial" w:hAnsi="Arial" w:cs="Arial"/>
          <w:b/>
          <w:bCs/>
          <w:color w:val="auto"/>
          <w:sz w:val="32"/>
          <w:szCs w:val="32"/>
        </w:rPr>
      </w:pPr>
      <w:bookmarkStart w:id="557" w:name="_Toc132325944"/>
      <w:r w:rsidRPr="00753DBD">
        <w:rPr>
          <w:rFonts w:ascii="Arial" w:hAnsi="Arial" w:cs="Arial"/>
          <w:b/>
          <w:bCs/>
          <w:color w:val="auto"/>
          <w:sz w:val="32"/>
          <w:szCs w:val="32"/>
        </w:rPr>
        <w:t xml:space="preserve">APPENDIX </w:t>
      </w:r>
      <w:r w:rsidR="007B4C72">
        <w:rPr>
          <w:rFonts w:ascii="Arial" w:hAnsi="Arial" w:cs="Arial"/>
          <w:b/>
          <w:bCs/>
          <w:color w:val="auto"/>
          <w:sz w:val="32"/>
          <w:szCs w:val="32"/>
        </w:rPr>
        <w:t>D</w:t>
      </w:r>
      <w:r w:rsidRPr="00753DBD">
        <w:rPr>
          <w:rFonts w:ascii="Arial" w:hAnsi="Arial" w:cs="Arial"/>
          <w:b/>
          <w:bCs/>
          <w:color w:val="auto"/>
          <w:sz w:val="32"/>
          <w:szCs w:val="32"/>
        </w:rPr>
        <w:t xml:space="preserve"> – DESIGN</w:t>
      </w:r>
      <w:bookmarkEnd w:id="556"/>
      <w:bookmarkEnd w:id="557"/>
    </w:p>
    <w:p w14:paraId="6D5FE627" w14:textId="6D75BEBB" w:rsidR="00B40933" w:rsidRPr="008D49E8" w:rsidRDefault="007B4C72" w:rsidP="00FC3194">
      <w:pPr>
        <w:pStyle w:val="Heading1"/>
        <w:spacing w:line="360" w:lineRule="auto"/>
        <w:rPr>
          <w:rFonts w:ascii="Times New Roman Regular" w:hAnsi="Times New Roman Regular" w:cs="Times New Roman Regular" w:hint="eastAsia"/>
          <w:b/>
          <w:bCs/>
          <w:color w:val="auto"/>
          <w:sz w:val="28"/>
          <w:szCs w:val="28"/>
        </w:rPr>
      </w:pPr>
      <w:bookmarkStart w:id="558" w:name="_C.1._Algorithm_intuition"/>
      <w:bookmarkStart w:id="559" w:name="_B.1._Algorithm_intuition"/>
      <w:bookmarkStart w:id="560" w:name="_B.1._Design_goals_1"/>
      <w:bookmarkStart w:id="561" w:name="_D.1._LTS_algorithm"/>
      <w:bookmarkStart w:id="562" w:name="_Toc125663173"/>
      <w:bookmarkStart w:id="563" w:name="_Toc132325945"/>
      <w:bookmarkStart w:id="564" w:name="_B.2._Algorithm_intuition"/>
      <w:bookmarkEnd w:id="558"/>
      <w:bookmarkEnd w:id="559"/>
      <w:bookmarkEnd w:id="560"/>
      <w:bookmarkEnd w:id="561"/>
      <w:r>
        <w:rPr>
          <w:rFonts w:ascii="Times New Roman Regular" w:hAnsi="Times New Roman Regular" w:cs="Times New Roman Regular"/>
          <w:b/>
          <w:bCs/>
          <w:color w:val="auto"/>
          <w:sz w:val="28"/>
          <w:szCs w:val="28"/>
        </w:rPr>
        <w:t>D</w:t>
      </w:r>
      <w:r w:rsidRPr="008D49E8">
        <w:rPr>
          <w:rFonts w:ascii="Times New Roman Regular" w:hAnsi="Times New Roman Regular" w:cs="Times New Roman Regular"/>
          <w:b/>
          <w:bCs/>
          <w:color w:val="auto"/>
          <w:sz w:val="28"/>
          <w:szCs w:val="28"/>
        </w:rPr>
        <w:t>.</w:t>
      </w:r>
      <w:r w:rsidR="00F63304" w:rsidRPr="008D49E8">
        <w:rPr>
          <w:rFonts w:ascii="Times New Roman Regular" w:hAnsi="Times New Roman Regular" w:cs="Times New Roman Regular"/>
          <w:b/>
          <w:bCs/>
          <w:color w:val="auto"/>
          <w:sz w:val="28"/>
          <w:szCs w:val="28"/>
        </w:rPr>
        <w:t>1</w:t>
      </w:r>
      <w:r w:rsidRPr="008D49E8">
        <w:rPr>
          <w:rFonts w:ascii="Times New Roman Regular" w:hAnsi="Times New Roman Regular" w:cs="Times New Roman Regular"/>
          <w:b/>
          <w:bCs/>
          <w:color w:val="auto"/>
          <w:sz w:val="28"/>
          <w:szCs w:val="28"/>
        </w:rPr>
        <w:t xml:space="preserve">. </w:t>
      </w:r>
      <w:r w:rsidR="005829A9" w:rsidRPr="008D49E8">
        <w:rPr>
          <w:rFonts w:ascii="Times New Roman Regular" w:hAnsi="Times New Roman Regular" w:cs="Times New Roman Regular"/>
          <w:b/>
          <w:bCs/>
          <w:color w:val="auto"/>
          <w:sz w:val="28"/>
          <w:szCs w:val="28"/>
        </w:rPr>
        <w:t>LTS a</w:t>
      </w:r>
      <w:r w:rsidRPr="008D49E8">
        <w:rPr>
          <w:rFonts w:ascii="Times New Roman Regular" w:hAnsi="Times New Roman Regular" w:cs="Times New Roman Regular"/>
          <w:b/>
          <w:bCs/>
          <w:color w:val="auto"/>
          <w:sz w:val="28"/>
          <w:szCs w:val="28"/>
        </w:rPr>
        <w:t>lgorithm intuition</w:t>
      </w:r>
      <w:bookmarkEnd w:id="562"/>
      <w:bookmarkEnd w:id="563"/>
    </w:p>
    <w:bookmarkEnd w:id="564"/>
    <w:p w14:paraId="130D4F38" w14:textId="79D8FF8A" w:rsidR="00B40933" w:rsidRDefault="002737FF" w:rsidP="002E0EFE">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6AE26F27" wp14:editId="4C14CBB8">
            <wp:extent cx="4366342" cy="2631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95359" cy="2648484"/>
                    </a:xfrm>
                    <a:prstGeom prst="rect">
                      <a:avLst/>
                    </a:prstGeom>
                    <a:noFill/>
                    <a:ln>
                      <a:noFill/>
                    </a:ln>
                  </pic:spPr>
                </pic:pic>
              </a:graphicData>
            </a:graphic>
          </wp:inline>
        </w:drawing>
      </w:r>
    </w:p>
    <w:p w14:paraId="00A4E44D" w14:textId="479C3330" w:rsidR="00B40933" w:rsidRPr="005B7F4A"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65" w:name="_Toc121649178"/>
      <w:bookmarkStart w:id="566" w:name="_Toc132182776"/>
      <w:r w:rsidRPr="005B7F4A">
        <w:rPr>
          <w:rFonts w:ascii="Times New Roman Regular" w:hAnsi="Times New Roman Regular" w:cs="Times New Roman Regular"/>
          <w:b w:val="0"/>
          <w:bCs w:val="0"/>
          <w:smallCaps w:val="0"/>
          <w:color w:val="auto"/>
          <w:sz w:val="24"/>
          <w:szCs w:val="24"/>
        </w:rPr>
        <w:t xml:space="preserve">Figure </w:t>
      </w:r>
      <w:r w:rsidR="00BA3EB5" w:rsidRPr="005B7F4A">
        <w:rPr>
          <w:rFonts w:ascii="Times New Roman Regular" w:hAnsi="Times New Roman Regular" w:cs="Times New Roman Regular" w:hint="eastAsia"/>
          <w:b w:val="0"/>
          <w:bCs w:val="0"/>
          <w:smallCaps w:val="0"/>
          <w:color w:val="auto"/>
          <w:sz w:val="24"/>
          <w:szCs w:val="24"/>
        </w:rPr>
        <w:fldChar w:fldCharType="begin"/>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b w:val="0"/>
          <w:bCs w:val="0"/>
          <w:smallCaps w:val="0"/>
          <w:color w:val="auto"/>
          <w:sz w:val="24"/>
          <w:szCs w:val="24"/>
        </w:rPr>
        <w:instrText>SEQ Figure \* ARABIC</w:instrText>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24</w:t>
      </w:r>
      <w:r w:rsidR="00BA3EB5" w:rsidRPr="005B7F4A">
        <w:rPr>
          <w:rFonts w:ascii="Times New Roman Regular" w:hAnsi="Times New Roman Regular" w:cs="Times New Roman Regular" w:hint="eastAsia"/>
          <w:b w:val="0"/>
          <w:bCs w:val="0"/>
          <w:smallCaps w:val="0"/>
          <w:color w:val="auto"/>
          <w:sz w:val="24"/>
          <w:szCs w:val="24"/>
        </w:rPr>
        <w:fldChar w:fldCharType="end"/>
      </w:r>
      <w:r w:rsidRPr="005B7F4A">
        <w:rPr>
          <w:rFonts w:ascii="Times New Roman Regular" w:hAnsi="Times New Roman Regular" w:cs="Times New Roman Regular"/>
          <w:b w:val="0"/>
          <w:bCs w:val="0"/>
          <w:smallCaps w:val="0"/>
          <w:color w:val="auto"/>
          <w:sz w:val="24"/>
          <w:szCs w:val="24"/>
        </w:rPr>
        <w:t>: Algorithm intuition (</w:t>
      </w:r>
      <w:r w:rsidRPr="005B7F4A">
        <w:rPr>
          <w:rFonts w:ascii="Times New Roman Regular" w:hAnsi="Times New Roman Regular" w:cs="Times New Roman Regular"/>
          <w:b w:val="0"/>
          <w:bCs w:val="0"/>
          <w:i/>
          <w:iCs/>
          <w:smallCaps w:val="0"/>
          <w:color w:val="auto"/>
          <w:sz w:val="24"/>
          <w:szCs w:val="24"/>
        </w:rPr>
        <w:t>Self-Composed</w:t>
      </w:r>
      <w:r w:rsidRPr="005B7F4A">
        <w:rPr>
          <w:rFonts w:ascii="Times New Roman Regular" w:hAnsi="Times New Roman Regular" w:cs="Times New Roman Regular"/>
          <w:b w:val="0"/>
          <w:bCs w:val="0"/>
          <w:smallCaps w:val="0"/>
          <w:color w:val="auto"/>
          <w:sz w:val="24"/>
          <w:szCs w:val="24"/>
        </w:rPr>
        <w:t>)</w:t>
      </w:r>
      <w:bookmarkEnd w:id="565"/>
      <w:bookmarkEnd w:id="566"/>
    </w:p>
    <w:p w14:paraId="66C0A0D7" w14:textId="77777777" w:rsidR="003C1595" w:rsidRPr="003C1595" w:rsidRDefault="003C1595">
      <w:pPr>
        <w:rPr>
          <w:rFonts w:ascii="Times New Roman Regular" w:hAnsi="Times New Roman Regular" w:cs="Times New Roman Regular" w:hint="eastAsia"/>
          <w:b/>
          <w:bCs/>
          <w:sz w:val="26"/>
          <w:szCs w:val="26"/>
        </w:rPr>
      </w:pPr>
    </w:p>
    <w:p w14:paraId="63277895" w14:textId="4EBDE9D6" w:rsidR="00B40933" w:rsidRPr="003C1595" w:rsidRDefault="003C1595">
      <w:pPr>
        <w:rPr>
          <w:rFonts w:ascii="Times New Roman Regular" w:hAnsi="Times New Roman Regular" w:cs="Times New Roman Regular" w:hint="eastAsia"/>
          <w:b/>
          <w:bCs/>
          <w:sz w:val="24"/>
          <w:szCs w:val="24"/>
        </w:rPr>
      </w:pPr>
      <w:r w:rsidRPr="003C1595">
        <w:rPr>
          <w:rFonts w:ascii="Times New Roman Regular" w:hAnsi="Times New Roman Regular" w:cs="Times New Roman Regular"/>
          <w:b/>
          <w:bCs/>
          <w:sz w:val="24"/>
          <w:szCs w:val="24"/>
        </w:rPr>
        <w:t>What exactly an SDE solves compared to an ODE?</w:t>
      </w:r>
    </w:p>
    <w:p w14:paraId="4E877A4F" w14:textId="77777777" w:rsidR="006541AA" w:rsidRDefault="00EF6147" w:rsidP="006541AA">
      <w:pPr>
        <w:keepNext/>
        <w:jc w:val="center"/>
      </w:pPr>
      <w:r>
        <w:rPr>
          <w:rFonts w:ascii="Times New Roman Regular" w:hAnsi="Times New Roman Regular" w:cs="Times New Roman Regular" w:hint="eastAsia"/>
          <w:noProof/>
        </w:rPr>
        <w:lastRenderedPageBreak/>
        <w:drawing>
          <wp:inline distT="0" distB="0" distL="0" distR="0" wp14:anchorId="2F7B848D" wp14:editId="790317CD">
            <wp:extent cx="5016500" cy="279443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766" b="8944"/>
                    <a:stretch/>
                  </pic:blipFill>
                  <pic:spPr bwMode="auto">
                    <a:xfrm>
                      <a:off x="0" y="0"/>
                      <a:ext cx="5056925" cy="2816957"/>
                    </a:xfrm>
                    <a:prstGeom prst="rect">
                      <a:avLst/>
                    </a:prstGeom>
                    <a:noFill/>
                    <a:ln>
                      <a:noFill/>
                    </a:ln>
                    <a:extLst>
                      <a:ext uri="{53640926-AAD7-44D8-BBD7-CCE9431645EC}">
                        <a14:shadowObscured xmlns:a14="http://schemas.microsoft.com/office/drawing/2010/main"/>
                      </a:ext>
                    </a:extLst>
                  </pic:spPr>
                </pic:pic>
              </a:graphicData>
            </a:graphic>
          </wp:inline>
        </w:drawing>
      </w:r>
    </w:p>
    <w:p w14:paraId="55042F87" w14:textId="78638D88" w:rsidR="003C1595" w:rsidRPr="00797B75" w:rsidRDefault="006541AA" w:rsidP="006541AA">
      <w:pPr>
        <w:pStyle w:val="Caption"/>
        <w:jc w:val="center"/>
        <w:rPr>
          <w:rFonts w:ascii="Times New Roman" w:hAnsi="Times New Roman" w:cs="Times New Roman"/>
          <w:b w:val="0"/>
          <w:bCs w:val="0"/>
          <w:smallCaps w:val="0"/>
          <w:color w:val="auto"/>
          <w:sz w:val="24"/>
          <w:szCs w:val="24"/>
        </w:rPr>
      </w:pPr>
      <w:bookmarkStart w:id="567" w:name="_Toc132182777"/>
      <w:r w:rsidRPr="00797B75">
        <w:rPr>
          <w:rFonts w:ascii="Times New Roman" w:hAnsi="Times New Roman" w:cs="Times New Roman"/>
          <w:b w:val="0"/>
          <w:bCs w:val="0"/>
          <w:smallCaps w:val="0"/>
          <w:color w:val="auto"/>
          <w:sz w:val="24"/>
          <w:szCs w:val="24"/>
        </w:rPr>
        <w:t xml:space="preserve">Figure </w:t>
      </w:r>
      <w:r w:rsidRPr="00797B75">
        <w:rPr>
          <w:rFonts w:ascii="Times New Roman" w:hAnsi="Times New Roman" w:cs="Times New Roman"/>
          <w:b w:val="0"/>
          <w:bCs w:val="0"/>
          <w:smallCaps w:val="0"/>
          <w:color w:val="auto"/>
          <w:sz w:val="24"/>
          <w:szCs w:val="24"/>
        </w:rPr>
        <w:fldChar w:fldCharType="begin"/>
      </w:r>
      <w:r w:rsidRPr="00797B75">
        <w:rPr>
          <w:rFonts w:ascii="Times New Roman" w:hAnsi="Times New Roman" w:cs="Times New Roman"/>
          <w:b w:val="0"/>
          <w:bCs w:val="0"/>
          <w:smallCaps w:val="0"/>
          <w:color w:val="auto"/>
          <w:sz w:val="24"/>
          <w:szCs w:val="24"/>
        </w:rPr>
        <w:instrText xml:space="preserve"> SEQ Figure \* ARABIC </w:instrText>
      </w:r>
      <w:r w:rsidRPr="00797B7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25</w:t>
      </w:r>
      <w:r w:rsidRPr="00797B75">
        <w:rPr>
          <w:rFonts w:ascii="Times New Roman" w:hAnsi="Times New Roman" w:cs="Times New Roman"/>
          <w:b w:val="0"/>
          <w:bCs w:val="0"/>
          <w:smallCaps w:val="0"/>
          <w:color w:val="auto"/>
          <w:sz w:val="24"/>
          <w:szCs w:val="24"/>
        </w:rPr>
        <w:fldChar w:fldCharType="end"/>
      </w:r>
      <w:r w:rsidRPr="00797B75">
        <w:rPr>
          <w:rFonts w:ascii="Times New Roman" w:hAnsi="Times New Roman" w:cs="Times New Roman"/>
          <w:b w:val="0"/>
          <w:bCs w:val="0"/>
          <w:smallCaps w:val="0"/>
          <w:color w:val="auto"/>
          <w:sz w:val="24"/>
          <w:szCs w:val="24"/>
        </w:rPr>
        <w:t>: Understanding what an SDE solves</w:t>
      </w:r>
      <w:bookmarkEnd w:id="567"/>
    </w:p>
    <w:p w14:paraId="6ADAAFF0" w14:textId="088A30B5" w:rsidR="00645A6A" w:rsidRPr="00645A6A" w:rsidRDefault="00645A6A">
      <w:pPr>
        <w:spacing w:line="24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Considering this, </w:t>
      </w:r>
      <w:r w:rsidR="00707405">
        <w:rPr>
          <w:rFonts w:ascii="Times New Roman Regular" w:hAnsi="Times New Roman Regular" w:cs="Times New Roman Regular"/>
          <w:sz w:val="24"/>
          <w:szCs w:val="24"/>
        </w:rPr>
        <w:t xml:space="preserve">SDEs would more accurately </w:t>
      </w:r>
      <w:r>
        <w:rPr>
          <w:rFonts w:ascii="Times New Roman Regular" w:hAnsi="Times New Roman Regular" w:cs="Times New Roman Regular"/>
          <w:sz w:val="24"/>
          <w:szCs w:val="24"/>
        </w:rPr>
        <w:t xml:space="preserve">model </w:t>
      </w:r>
      <w:r w:rsidR="00707405">
        <w:rPr>
          <w:rFonts w:ascii="Times New Roman Regular" w:hAnsi="Times New Roman Regular" w:cs="Times New Roman Regular"/>
          <w:sz w:val="24"/>
          <w:szCs w:val="24"/>
        </w:rPr>
        <w:t xml:space="preserve">domains that have </w:t>
      </w:r>
      <w:r>
        <w:rPr>
          <w:rFonts w:ascii="Times New Roman Regular" w:hAnsi="Times New Roman Regular" w:cs="Times New Roman Regular"/>
          <w:sz w:val="24"/>
          <w:szCs w:val="24"/>
        </w:rPr>
        <w:t>high volatility</w:t>
      </w:r>
      <w:r w:rsidR="0061138F">
        <w:rPr>
          <w:rFonts w:ascii="Times New Roman Regular" w:hAnsi="Times New Roman Regular" w:cs="Times New Roman Regular"/>
          <w:sz w:val="24"/>
          <w:szCs w:val="24"/>
        </w:rPr>
        <w:t>/noise</w:t>
      </w:r>
      <w:r>
        <w:rPr>
          <w:rFonts w:ascii="Times New Roman Regular" w:hAnsi="Times New Roman Regular" w:cs="Times New Roman Regular"/>
          <w:sz w:val="24"/>
          <w:szCs w:val="24"/>
        </w:rPr>
        <w:t>.</w:t>
      </w:r>
    </w:p>
    <w:p w14:paraId="7C49D21A" w14:textId="06B50DAF"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Existing LTC architecture</w:t>
      </w:r>
    </w:p>
    <w:p w14:paraId="370E37D1"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m:t>
          </m:r>
          <m:r>
            <m:rPr>
              <m:sty m:val="bi"/>
            </m:rPr>
            <w:rPr>
              <w:rFonts w:ascii="DejaVu Math TeX Gyre" w:hAnsi="DejaVu Math TeX Gyre" w:cs="Times New Roman Regular"/>
              <w:sz w:val="24"/>
              <w:szCs w:val="24"/>
            </w:rPr>
            <m:t xml:space="preserve"> </m:t>
          </m:r>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B40933" w14:paraId="73FDFFF1" w14:textId="77777777">
        <w:tc>
          <w:tcPr>
            <w:tcW w:w="1165" w:type="dxa"/>
          </w:tcPr>
          <w:p w14:paraId="378016E1"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τ</m:t>
                </m:r>
              </m:oMath>
            </m:oMathPara>
          </w:p>
        </w:tc>
        <w:tc>
          <w:tcPr>
            <w:tcW w:w="8185" w:type="dxa"/>
          </w:tcPr>
          <w:p w14:paraId="47FA9A4B"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Time-constant</w:t>
            </w:r>
          </w:p>
        </w:tc>
      </w:tr>
      <w:tr w:rsidR="00B40933" w14:paraId="0400605F" w14:textId="77777777">
        <w:tc>
          <w:tcPr>
            <w:tcW w:w="1165" w:type="dxa"/>
          </w:tcPr>
          <w:p w14:paraId="7250B270"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1CDA767D"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Hidden state</w:t>
            </w:r>
          </w:p>
        </w:tc>
      </w:tr>
      <w:tr w:rsidR="00B40933" w14:paraId="02DA88C2" w14:textId="77777777">
        <w:tc>
          <w:tcPr>
            <w:tcW w:w="1165" w:type="dxa"/>
          </w:tcPr>
          <w:p w14:paraId="1D7DD084" w14:textId="77777777" w:rsidR="00B40933" w:rsidRDefault="00FD2F9D">
            <w:pPr>
              <w:spacing w:after="0" w:line="360" w:lineRule="auto"/>
              <w:jc w:val="both"/>
              <w:rPr>
                <w:rFonts w:ascii="Times New Roman Regular" w:eastAsia="Times New Roman" w:hAnsi="Times New Roman Regular" w:cs="Times New Roman Regular"/>
                <w:b/>
                <w:i/>
                <w:sz w:val="24"/>
                <w:szCs w:val="24"/>
              </w:rPr>
            </w:pPr>
            <m:oMathPara>
              <m:oMath>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7EB50DAC"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Input</w:t>
            </w:r>
          </w:p>
        </w:tc>
      </w:tr>
      <w:tr w:rsidR="00B40933" w14:paraId="25553994" w14:textId="77777777">
        <w:tc>
          <w:tcPr>
            <w:tcW w:w="1165" w:type="dxa"/>
          </w:tcPr>
          <w:p w14:paraId="14BD24F7"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w:r>
              <w:rPr>
                <w:rFonts w:ascii="Times New Roman Regular" w:eastAsia="Times New Roman" w:hAnsi="Times New Roman Regular" w:cs="Times New Roman Regular"/>
                <w:bCs/>
                <w:i/>
                <w:sz w:val="24"/>
                <w:szCs w:val="24"/>
              </w:rPr>
              <w:t>t</w:t>
            </w:r>
          </w:p>
        </w:tc>
        <w:tc>
          <w:tcPr>
            <w:tcW w:w="8185" w:type="dxa"/>
          </w:tcPr>
          <w:p w14:paraId="373FCAD6"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w:t>
            </w:r>
            <w:r>
              <w:rPr>
                <w:rFonts w:ascii="Times New Roman Regular" w:hAnsi="Times New Roman Regular" w:cs="Times New Roman Regular"/>
                <w:i/>
                <w:iCs/>
                <w:sz w:val="24"/>
                <w:szCs w:val="24"/>
              </w:rPr>
              <w:tab/>
            </w:r>
          </w:p>
        </w:tc>
      </w:tr>
      <w:tr w:rsidR="00B40933" w14:paraId="32AB815F" w14:textId="77777777">
        <w:tc>
          <w:tcPr>
            <w:tcW w:w="1165" w:type="dxa"/>
          </w:tcPr>
          <w:p w14:paraId="518EA154"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m:oMathPara>
              <m:oMath>
                <m:r>
                  <w:rPr>
                    <w:rFonts w:ascii="DejaVu Math TeX Gyre" w:hAnsi="DejaVu Math TeX Gyre" w:cs="Times New Roman Regular"/>
                    <w:sz w:val="24"/>
                    <w:szCs w:val="24"/>
                  </w:rPr>
                  <m:t>f</m:t>
                </m:r>
              </m:oMath>
            </m:oMathPara>
          </w:p>
        </w:tc>
        <w:tc>
          <w:tcPr>
            <w:tcW w:w="8185" w:type="dxa"/>
          </w:tcPr>
          <w:p w14:paraId="67D0070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Neural network</w:t>
            </w:r>
          </w:p>
        </w:tc>
      </w:tr>
      <w:tr w:rsidR="00B40933" w14:paraId="4BF542A1" w14:textId="77777777">
        <w:tc>
          <w:tcPr>
            <w:tcW w:w="1165" w:type="dxa"/>
          </w:tcPr>
          <w:p w14:paraId="788EF8D1" w14:textId="77777777" w:rsidR="00B40933" w:rsidRDefault="00FD2F9D">
            <w:pPr>
              <w:spacing w:after="0" w:line="360" w:lineRule="auto"/>
              <w:jc w:val="center"/>
              <w:rPr>
                <w:rFonts w:ascii="Times New Roman Regular" w:eastAsia="Times New Roman" w:hAnsi="Times New Roman Regular" w:cs="Times New Roman Regular"/>
                <w:sz w:val="24"/>
                <w:szCs w:val="24"/>
              </w:rPr>
            </w:pPr>
            <m:oMathPara>
              <m:oMath>
                <m:r>
                  <w:rPr>
                    <w:rFonts w:ascii="DejaVu Math TeX Gyre" w:hAnsi="DejaVu Math TeX Gyre" w:cs="Times New Roman Regular"/>
                    <w:sz w:val="24"/>
                    <w:szCs w:val="24"/>
                  </w:rPr>
                  <m:t>θ,A</m:t>
                </m:r>
              </m:oMath>
            </m:oMathPara>
          </w:p>
        </w:tc>
        <w:tc>
          <w:tcPr>
            <w:tcW w:w="8185" w:type="dxa"/>
          </w:tcPr>
          <w:p w14:paraId="1FEC6BE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Parameters</w:t>
            </w:r>
          </w:p>
        </w:tc>
      </w:tr>
    </w:tbl>
    <w:p w14:paraId="1B0A0B08" w14:textId="77777777" w:rsidR="00B40933" w:rsidRDefault="00B40933">
      <w:pPr>
        <w:spacing w:line="360" w:lineRule="auto"/>
        <w:jc w:val="both"/>
        <w:rPr>
          <w:rFonts w:ascii="Times New Roman Regular" w:hAnsi="Times New Roman Regular" w:cs="Times New Roman Regular" w:hint="eastAsia"/>
          <w:sz w:val="24"/>
          <w:szCs w:val="24"/>
        </w:rPr>
      </w:pPr>
    </w:p>
    <w:p w14:paraId="6B560500" w14:textId="072E3D71"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formulation was proposed by</w:t>
      </w:r>
      <w:r>
        <w:rPr>
          <w:rFonts w:ascii="Times New Roman Regular" w:hAnsi="Times New Roman Regular" w:cs="Times New Roman Regular"/>
          <w:b/>
          <w:bCs/>
          <w:sz w:val="24"/>
          <w:szCs w:val="24"/>
        </w:rPr>
        <w:t xml:space="preserve">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where a system of linear ODEs is used to declare the flow of the hidden state; the ODEs are of the following form.</w:t>
      </w:r>
    </w:p>
    <w:p w14:paraId="5E0ABBB2"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5CCF8EAD" w14:textId="77777777" w:rsidR="00B40933" w:rsidRDefault="00FD2F9D">
      <w:pPr>
        <w:spacing w:line="360" w:lineRule="auto"/>
        <w:jc w:val="center"/>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Where S(t) represents the following nonlinearity</w:t>
      </w:r>
    </w:p>
    <w:p w14:paraId="21A17C15"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m:t>
          </m:r>
        </m:oMath>
      </m:oMathPara>
    </w:p>
    <w:p w14:paraId="4B22076C" w14:textId="77777777" w:rsidR="00B40933" w:rsidRDefault="00FD2F9D">
      <w:pPr>
        <w:spacing w:line="360" w:lineRule="auto"/>
        <w:jc w:val="both"/>
        <w:rPr>
          <w:rFonts w:ascii="Times New Roman Regular" w:hAnsi="Times New Roman Regular" w:cs="Times New Roman Regular" w:hint="eastAsia"/>
        </w:rPr>
      </w:pPr>
      <w:r>
        <w:rPr>
          <w:rFonts w:ascii="Times New Roman Regular" w:hAnsi="Times New Roman Regular" w:cs="Times New Roman Regular"/>
          <w:sz w:val="24"/>
          <w:szCs w:val="24"/>
        </w:rPr>
        <w:lastRenderedPageBreak/>
        <w:t>The equation manifests by plugging the above equation into the system of linear ODEs.</w:t>
      </w:r>
    </w:p>
    <w:p w14:paraId="7383933F" w14:textId="77777777"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Formulation</w:t>
      </w:r>
    </w:p>
    <w:p w14:paraId="19B4D000"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01 – transitioning from an ODE to an SDE</w:t>
      </w:r>
    </w:p>
    <w:p w14:paraId="489C4A12"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simple terms, an SDE is an ODE with additional noise added at each step, which the model can use to model uncertainty.</w:t>
      </w:r>
    </w:p>
    <w:p w14:paraId="2ED2659D"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Assume an ODE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;which obtains the expected slope of 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891000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ODE can be used to calculate the ‘expected’ slope, whereas the ‘realized’ slope differs from the ‘expected’ due to random noise, also called random Gaussian perturbations or Gaussian white noise. With that in consideration, the following can be derived:</w:t>
      </w:r>
    </w:p>
    <w:p w14:paraId="4DBB6ED3"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An SDE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;where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 is ~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oMath>
      </m:oMathPara>
    </w:p>
    <w:p w14:paraId="2A9783C6" w14:textId="77777777" w:rsidR="00B40933" w:rsidRDefault="00FD2F9D">
      <w:pPr>
        <w:spacing w:line="360" w:lineRule="auto"/>
        <w:jc w:val="both"/>
        <w:rPr>
          <w:rFonts w:ascii="Times New Roman Regular" w:hAnsi="Times New Roman Regular" w:cs="Times New Roman Regular" w:hint="eastAsia"/>
          <w:b/>
          <w:bCs/>
          <w:sz w:val="24"/>
          <w:szCs w:val="24"/>
        </w:rPr>
      </w:pPr>
      <m:oMathPara>
        <m:oMath>
          <m:r>
            <w:rPr>
              <w:rFonts w:ascii="DejaVu Math TeX Gyre" w:hAnsi="DejaVu Math TeX Gyre" w:cs="Times New Roman Regular"/>
              <w:sz w:val="24"/>
              <w:szCs w:val="24"/>
            </w:rPr>
            <m:t>Where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r>
            <w:rPr>
              <w:rFonts w:ascii="DejaVu Math TeX Gyre" w:hAnsi="DejaVu Math TeX Gyre" w:cs="Times New Roman Regular"/>
              <w:sz w:val="24"/>
              <w:szCs w:val="24"/>
            </w:rPr>
            <m:t xml:space="preserve"> is a Gaussian 0,1 random variable</m:t>
          </m:r>
        </m:oMath>
      </m:oMathPara>
    </w:p>
    <w:p w14:paraId="11A704B8"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noise can be of varying intensities (some could be high, some could be low). Considering this varying intensity, the SDE can be further expressed as follows:</w:t>
      </w:r>
    </w:p>
    <w:p w14:paraId="4F6CCCC0"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m:rPr>
                  <m:scr m:val="script"/>
                </m:rPr>
                <w:rPr>
                  <w:rFonts w:ascii="DejaVu Math TeX Gyre" w:eastAsia="MS Mincho" w:hAnsi="DejaVu Math TeX Gyre" w:cs="MS Mincho"/>
                  <w:sz w:val="24"/>
                  <w:szCs w:val="24"/>
                </w:rPr>
                <m:t>* 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;where 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is the intensity</m:t>
          </m:r>
        </m:oMath>
      </m:oMathPara>
    </w:p>
    <w:p w14:paraId="1BF7CDA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implied, the missing factor in the existing architecture that consists of ODEs is the absent stochastic transition dynamics (i.e., a noise for each timestep – which is vital to model the tiny unobserved interactions). The above equation considers the small unobserved interactions and uncertainties that could occur; this is further important in the context of TS data, as the initial state of data is unlikely to be certain.</w:t>
      </w:r>
    </w:p>
    <w:p w14:paraId="0C99225D"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02 – adding neural networks into SDE dynamics</w:t>
      </w:r>
    </w:p>
    <w:p w14:paraId="69C80114" w14:textId="22A41E9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findings of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w:t>
      </w:r>
      <w:hyperlink w:anchor="duvenaudref" w:history="1">
        <w:r>
          <w:rPr>
            <w:rStyle w:val="Hyperlink"/>
            <w:rFonts w:ascii="Times New Roman Regular" w:hAnsi="Times New Roman Regular" w:cs="Times New Roman Regular"/>
            <w:color w:val="auto"/>
            <w:sz w:val="24"/>
            <w:szCs w:val="24"/>
            <w:u w:val="none"/>
          </w:rPr>
          <w:t>2021</w:t>
        </w:r>
      </w:hyperlink>
      <w:r>
        <w:rPr>
          <w:rFonts w:ascii="Times New Roman Regular" w:hAnsi="Times New Roman Regular" w:cs="Times New Roman Regular"/>
          <w:sz w:val="24"/>
          <w:szCs w:val="24"/>
        </w:rPr>
        <w:t>), the noise mentioned in the previous step can be considered as Brownian motion</w:t>
      </w:r>
      <w:r w:rsidR="00CA05AF">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a generalized form of the Gaussian noise. Researchers can produce the following by plugging Brownian motion into the equation determined in the previous step.</w:t>
      </w:r>
    </w:p>
    <w:p w14:paraId="38DE5E6B"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dx=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dt</m:t>
          </m:r>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45D8F5E7"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A neural network can be integrated into the above equation to solve the system, resulting in the following equation:</w:t>
      </w:r>
    </w:p>
    <w:p w14:paraId="2F5E8040"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dx=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f</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x(t)</m:t>
              </m:r>
            </m:e>
          </m:d>
          <m:r>
            <w:rPr>
              <w:rFonts w:ascii="DejaVu Math TeX Gyre" w:hAnsi="DejaVu Math TeX Gyre" w:cs="Times New Roman Regular"/>
              <w:sz w:val="24"/>
              <w:szCs w:val="24"/>
            </w:rPr>
            <m:t>dt+</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o</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76AEF37"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where f is usually a tiny neural network and θ are its parameters</m:t>
          </m:r>
        </m:oMath>
      </m:oMathPara>
    </w:p>
    <w:p w14:paraId="3C67F443"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03 – Integrating the above equation into the LTC architecture</w:t>
      </w:r>
    </w:p>
    <w:p w14:paraId="7B127BA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Moving back to the main problem at hand, the author can now construct a new formula by using the equation determined in the previous step.</w:t>
      </w:r>
    </w:p>
    <w:p w14:paraId="0F1F13FC"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364E5B53" w14:textId="03C4EFA3" w:rsidR="00B40933" w:rsidRDefault="00CA05A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equation is a linear system of ODEs initially proposed by </w:t>
      </w:r>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w:t>
      </w:r>
      <w:hyperlink w:anchor="lapicqueref" w:history="1">
        <w:r>
          <w:rPr>
            <w:rStyle w:val="Hyperlink"/>
            <w:rFonts w:ascii="Times New Roman Regular" w:hAnsi="Times New Roman Regular" w:cs="Times New Roman Regular"/>
            <w:color w:val="auto"/>
            <w:sz w:val="24"/>
            <w:szCs w:val="24"/>
            <w:u w:val="none"/>
          </w:rPr>
          <w:t>1907</w:t>
        </w:r>
      </w:hyperlink>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 </w:t>
      </w:r>
      <w:r>
        <w:rPr>
          <w:rFonts w:ascii="Times New Roman Regular" w:hAnsi="Times New Roman Regular" w:cs="Times New Roman Regular"/>
          <w:sz w:val="24"/>
          <w:szCs w:val="24"/>
        </w:rPr>
        <w:t>the author could add the uncertainty noise to the equation to produce the following:</w:t>
      </w:r>
    </w:p>
    <w:p w14:paraId="77126281"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1759E98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equation now defines a stochastic process instead of deterministic evolution. Therefore, researchers can model any tiny unobserved interactions.</w:t>
      </w:r>
    </w:p>
    <w:p w14:paraId="6F607A7D"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the following could be derived by applying this to the LTC formula:</w:t>
      </w:r>
    </w:p>
    <w:p w14:paraId="6348122E"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5EEE69D1"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Replace 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with the nonlinearity proposed,</m:t>
          </m:r>
        </m:oMath>
      </m:oMathPara>
    </w:p>
    <w:p w14:paraId="7B5E6178"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 xml:space="preserve">B </m:t>
          </m:r>
        </m:oMath>
      </m:oMathPara>
    </w:p>
    <w:p w14:paraId="6ECE440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Expand out the equation,</m:t>
          </m:r>
        </m:oMath>
      </m:oMathPara>
    </w:p>
    <w:p w14:paraId="7A14E874"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xml:space="preserve"> -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A</m:t>
          </m:r>
        </m:oMath>
      </m:oMathPara>
    </w:p>
    <w:p w14:paraId="0F26AC9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Lastly, refactor the equation into the format of the original LTC</m:t>
          </m:r>
        </m:oMath>
      </m:oMathPara>
    </w:p>
    <w:p w14:paraId="59B7FFD6" w14:textId="4032E6BD" w:rsidR="00B40933" w:rsidRPr="0029385E" w:rsidRDefault="00DA58FF">
      <w:pPr>
        <w:rPr>
          <w:rFonts w:ascii="Times New Roman Regular" w:hAnsi="Times New Roman Regular" w:cs="Times New Roman Regular" w:hint="eastAsia"/>
          <w:sz w:val="24"/>
          <w:szCs w:val="24"/>
        </w:rPr>
      </w:pPr>
      <m:oMathPara>
        <m:oMath>
          <m:borderBox>
            <m:borderBoxPr>
              <m:ctrlPr>
                <w:rPr>
                  <w:rFonts w:ascii="DejaVu Math TeX Gyre" w:hAnsi="DejaVu Math TeX Gyre" w:cs="Times New Roman Regular"/>
                  <w:i/>
                  <w:sz w:val="24"/>
                  <w:szCs w:val="24"/>
                </w:rPr>
              </m:ctrlPr>
            </m:borderBox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t,θ</m:t>
                      </m:r>
                    </m:e>
                  </m:d>
                  <m:r>
                    <m:rPr>
                      <m:scr m:val="script"/>
                    </m:rPr>
                    <w:rPr>
                      <w:rFonts w:ascii="DejaVu Math TeX Gyre" w:eastAsia="MS Mincho" w:hAnsi="DejaVu Math TeX Gyre" w:cs="MS Mincho"/>
                      <w:sz w:val="24"/>
                      <w:szCs w:val="24"/>
                    </w:rPr>
                    <m:t>-o</m:t>
                  </m:r>
                  <m:r>
                    <w:rPr>
                      <w:rFonts w:ascii="DejaVu Math TeX Gyre" w:hAnsi="DejaVu Math TeX Gyre" w:cs="Times New Roman Regular"/>
                      <w:sz w:val="24"/>
                      <w:szCs w:val="24"/>
                    </w:rPr>
                    <m:t xml:space="preserve">B </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,t,θ</m:t>
                  </m:r>
                </m:e>
              </m:d>
              <m:r>
                <w:rPr>
                  <w:rFonts w:ascii="DejaVu Math TeX Gyre" w:hAnsi="DejaVu Math TeX Gyre" w:cs="Times New Roman Regular"/>
                  <w:sz w:val="24"/>
                  <w:szCs w:val="24"/>
                </w:rPr>
                <m:t xml:space="preserve">A </m:t>
              </m:r>
            </m:e>
          </m:borderBox>
        </m:oMath>
      </m:oMathPara>
    </w:p>
    <w:p w14:paraId="7BCAB061" w14:textId="29DD83A2" w:rsidR="0029385E" w:rsidRDefault="0029385E">
      <w:pPr>
        <w:rPr>
          <w:rFonts w:ascii="Times New Roman Regular" w:hAnsi="Times New Roman Regular" w:cs="Times New Roman Regular" w:hint="eastAsia"/>
          <w:sz w:val="24"/>
          <w:szCs w:val="24"/>
        </w:rPr>
      </w:pPr>
    </w:p>
    <w:p w14:paraId="2BACF966" w14:textId="1C6CDF82" w:rsidR="0029385E" w:rsidRDefault="0029385E">
      <w:pPr>
        <w:rPr>
          <w:rFonts w:ascii="Times New Roman Regular" w:hAnsi="Times New Roman Regular" w:cs="Times New Roman Regular" w:hint="eastAsia"/>
          <w:sz w:val="24"/>
          <w:szCs w:val="24"/>
        </w:rPr>
      </w:pPr>
    </w:p>
    <w:p w14:paraId="17C730F5" w14:textId="3246B217" w:rsidR="0029385E" w:rsidRDefault="0029385E">
      <w:pPr>
        <w:rPr>
          <w:rFonts w:ascii="Times New Roman Regular" w:hAnsi="Times New Roman Regular" w:cs="Times New Roman Regular" w:hint="eastAsia"/>
          <w:sz w:val="24"/>
          <w:szCs w:val="24"/>
        </w:rPr>
      </w:pPr>
    </w:p>
    <w:p w14:paraId="5D2AE4F6" w14:textId="05010BF2" w:rsidR="0029385E" w:rsidRDefault="0029385E">
      <w:pPr>
        <w:rPr>
          <w:rFonts w:ascii="Times New Roman Regular" w:hAnsi="Times New Roman Regular" w:cs="Times New Roman Regular" w:hint="eastAsia"/>
          <w:sz w:val="24"/>
          <w:szCs w:val="24"/>
        </w:rPr>
      </w:pPr>
    </w:p>
    <w:p w14:paraId="1433ECA7" w14:textId="6B5A7131" w:rsidR="0029385E" w:rsidRDefault="0029385E">
      <w:pPr>
        <w:rPr>
          <w:rFonts w:ascii="Times New Roman Regular" w:hAnsi="Times New Roman Regular" w:cs="Times New Roman Regular" w:hint="eastAsia"/>
          <w:sz w:val="24"/>
          <w:szCs w:val="24"/>
        </w:rPr>
      </w:pPr>
    </w:p>
    <w:p w14:paraId="07B5545F" w14:textId="118CD980" w:rsidR="0029385E" w:rsidRDefault="0029385E">
      <w:pPr>
        <w:rPr>
          <w:rFonts w:ascii="Times New Roman Regular" w:hAnsi="Times New Roman Regular" w:cs="Times New Roman Regular" w:hint="eastAsia"/>
          <w:sz w:val="24"/>
          <w:szCs w:val="24"/>
        </w:rPr>
      </w:pPr>
    </w:p>
    <w:p w14:paraId="6380B7CC" w14:textId="02F990B8" w:rsidR="0029385E" w:rsidRDefault="0029385E">
      <w:pPr>
        <w:rPr>
          <w:rFonts w:ascii="Times New Roman Regular" w:hAnsi="Times New Roman Regular" w:cs="Times New Roman Regular" w:hint="eastAsia"/>
          <w:sz w:val="24"/>
          <w:szCs w:val="24"/>
        </w:rPr>
      </w:pPr>
    </w:p>
    <w:p w14:paraId="3B3187DC" w14:textId="00153C72" w:rsidR="0029385E" w:rsidRDefault="0029385E">
      <w:pPr>
        <w:rPr>
          <w:rFonts w:ascii="Times New Roman Regular" w:hAnsi="Times New Roman Regular" w:cs="Times New Roman Regular" w:hint="eastAsia"/>
          <w:sz w:val="24"/>
          <w:szCs w:val="24"/>
        </w:rPr>
      </w:pPr>
    </w:p>
    <w:p w14:paraId="49BC83BB" w14:textId="11E1AE16" w:rsidR="0029385E" w:rsidRDefault="0029385E">
      <w:pPr>
        <w:rPr>
          <w:rFonts w:ascii="Times New Roman Regular" w:hAnsi="Times New Roman Regular" w:cs="Times New Roman Regular" w:hint="eastAsia"/>
          <w:sz w:val="24"/>
          <w:szCs w:val="24"/>
        </w:rPr>
      </w:pPr>
    </w:p>
    <w:p w14:paraId="19E03971" w14:textId="6208A1B0" w:rsidR="0029385E" w:rsidRDefault="0029385E">
      <w:pPr>
        <w:rPr>
          <w:rFonts w:ascii="Times New Roman Regular" w:hAnsi="Times New Roman Regular" w:cs="Times New Roman Regular" w:hint="eastAsia"/>
          <w:sz w:val="24"/>
          <w:szCs w:val="24"/>
        </w:rPr>
      </w:pPr>
    </w:p>
    <w:p w14:paraId="0E49733A" w14:textId="36FF617F" w:rsidR="004E078D" w:rsidRPr="00696A64" w:rsidRDefault="007B4C72" w:rsidP="00E862A4">
      <w:pPr>
        <w:pStyle w:val="Heading1"/>
        <w:spacing w:line="360" w:lineRule="auto"/>
        <w:rPr>
          <w:rFonts w:ascii="Times New Roman Regular" w:hAnsi="Times New Roman Regular" w:cs="Times New Roman Regular" w:hint="eastAsia"/>
          <w:b/>
          <w:bCs/>
          <w:color w:val="auto"/>
          <w:sz w:val="28"/>
          <w:szCs w:val="28"/>
        </w:rPr>
      </w:pPr>
      <w:bookmarkStart w:id="568" w:name="_B.2._Algorithm_complexity"/>
      <w:bookmarkStart w:id="569" w:name="_B.3._Tweet_sentiment"/>
      <w:bookmarkStart w:id="570" w:name="_B.2._Tweet_sentiment"/>
      <w:bookmarkStart w:id="571" w:name="_D.2._Tweet_sentiment"/>
      <w:bookmarkStart w:id="572" w:name="_Toc132325946"/>
      <w:bookmarkEnd w:id="568"/>
      <w:bookmarkEnd w:id="569"/>
      <w:bookmarkEnd w:id="570"/>
      <w:bookmarkEnd w:id="571"/>
      <w:r>
        <w:rPr>
          <w:rFonts w:ascii="Times New Roman Regular" w:hAnsi="Times New Roman Regular" w:cs="Times New Roman Regular"/>
          <w:b/>
          <w:bCs/>
          <w:color w:val="auto"/>
          <w:sz w:val="28"/>
          <w:szCs w:val="28"/>
        </w:rPr>
        <w:t>D</w:t>
      </w:r>
      <w:r w:rsidR="004E078D" w:rsidRPr="00696A64">
        <w:rPr>
          <w:rFonts w:ascii="Times New Roman Regular" w:hAnsi="Times New Roman Regular" w:cs="Times New Roman Regular"/>
          <w:b/>
          <w:bCs/>
          <w:color w:val="auto"/>
          <w:sz w:val="28"/>
          <w:szCs w:val="28"/>
        </w:rPr>
        <w:t>.</w:t>
      </w:r>
      <w:r w:rsidR="00B70D85" w:rsidRPr="00696A64">
        <w:rPr>
          <w:rFonts w:ascii="Times New Roman Regular" w:hAnsi="Times New Roman Regular" w:cs="Times New Roman Regular"/>
          <w:b/>
          <w:bCs/>
          <w:color w:val="auto"/>
          <w:sz w:val="28"/>
          <w:szCs w:val="28"/>
        </w:rPr>
        <w:t>2</w:t>
      </w:r>
      <w:r w:rsidR="004E078D" w:rsidRPr="00696A64">
        <w:rPr>
          <w:rFonts w:ascii="Times New Roman Regular" w:hAnsi="Times New Roman Regular" w:cs="Times New Roman Regular"/>
          <w:b/>
          <w:bCs/>
          <w:color w:val="auto"/>
          <w:sz w:val="28"/>
          <w:szCs w:val="28"/>
        </w:rPr>
        <w:t>. Tweet sentiment weigh</w:t>
      </w:r>
      <w:r w:rsidR="00067965">
        <w:rPr>
          <w:rFonts w:ascii="Times New Roman Regular" w:hAnsi="Times New Roman Regular" w:cs="Times New Roman Regular"/>
          <w:b/>
          <w:bCs/>
          <w:color w:val="auto"/>
          <w:sz w:val="28"/>
          <w:szCs w:val="28"/>
        </w:rPr>
        <w:t>t</w:t>
      </w:r>
      <w:r w:rsidR="004E078D" w:rsidRPr="00696A64">
        <w:rPr>
          <w:rFonts w:ascii="Times New Roman Regular" w:hAnsi="Times New Roman Regular" w:cs="Times New Roman Regular"/>
          <w:b/>
          <w:bCs/>
          <w:color w:val="auto"/>
          <w:sz w:val="28"/>
          <w:szCs w:val="28"/>
        </w:rPr>
        <w:t>ing algorithm intuition</w:t>
      </w:r>
      <w:bookmarkEnd w:id="572"/>
    </w:p>
    <w:p w14:paraId="43B8E8E6" w14:textId="3CE0A262" w:rsidR="00B106D1" w:rsidRDefault="00FC714F"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proposed formula is a linear combination of the metrics considered by the author</w:t>
      </w:r>
      <w:r w:rsidR="00EF41E8">
        <w:rPr>
          <w:rFonts w:ascii="Times New Roman Regular" w:hAnsi="Times New Roman Regular" w:cs="Times New Roman Regular"/>
          <w:sz w:val="24"/>
          <w:szCs w:val="24"/>
        </w:rPr>
        <w:t>.</w:t>
      </w:r>
    </w:p>
    <w:p w14:paraId="10C24CAA" w14:textId="66CF387F" w:rsidR="00EF41E8" w:rsidRDefault="00EF41E8"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Initially, the metrics are specified and defined as follows:</w:t>
      </w:r>
    </w:p>
    <w:p w14:paraId="4F0EDDAE" w14:textId="293E8F40" w:rsidR="00B106D1" w:rsidRPr="00165C3D" w:rsidRDefault="00DA58FF" w:rsidP="007922C7">
      <w:pPr>
        <w:spacing w:line="360" w:lineRule="auto"/>
        <w:jc w:val="both"/>
        <w:rPr>
          <w:rFonts w:ascii="Times New Roman Regular" w:hAnsi="Times New Roman Regular" w:cs="Times New Roman Regular" w:hint="eastAsia"/>
          <w:sz w:val="28"/>
          <w:szCs w:val="28"/>
        </w:rPr>
      </w:pPr>
      <m:oMathPara>
        <m:oMath>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561F6158" w14:textId="452B5E16" w:rsidR="00005DA5" w:rsidRDefault="00005DA5"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hint="eastAsia"/>
          <w:sz w:val="24"/>
          <w:szCs w:val="24"/>
        </w:rPr>
        <w:t>A</w:t>
      </w:r>
      <w:r>
        <w:rPr>
          <w:rFonts w:ascii="Times New Roman Regular" w:hAnsi="Times New Roman Regular" w:cs="Times New Roman Regular"/>
          <w:sz w:val="24"/>
          <w:szCs w:val="24"/>
        </w:rPr>
        <w:t>lpha, beta, gamma and delta are different weigh</w:t>
      </w:r>
      <w:r w:rsidR="00067965">
        <w:rPr>
          <w:rFonts w:ascii="Times New Roman Regular" w:hAnsi="Times New Roman Regular" w:cs="Times New Roman Regular"/>
          <w:sz w:val="24"/>
          <w:szCs w:val="24"/>
        </w:rPr>
        <w:t>t</w:t>
      </w:r>
      <w:r>
        <w:rPr>
          <w:rFonts w:ascii="Times New Roman Regular" w:hAnsi="Times New Roman Regular" w:cs="Times New Roman Regular"/>
          <w:sz w:val="24"/>
          <w:szCs w:val="24"/>
        </w:rPr>
        <w:t>ing factors applied to each metric. This is determined by observing how much of an impact each metric makes.</w:t>
      </w:r>
      <w:r w:rsidR="00EF41E8">
        <w:rPr>
          <w:rFonts w:ascii="Times New Roman Regular" w:hAnsi="Times New Roman Regular" w:cs="Times New Roman Regular"/>
          <w:sz w:val="24"/>
          <w:szCs w:val="24"/>
        </w:rPr>
        <w:t xml:space="preserve"> Applying these weigh</w:t>
      </w:r>
      <w:r w:rsidR="00067965">
        <w:rPr>
          <w:rFonts w:ascii="Times New Roman Regular" w:hAnsi="Times New Roman Regular" w:cs="Times New Roman Regular"/>
          <w:sz w:val="24"/>
          <w:szCs w:val="24"/>
        </w:rPr>
        <w:t>t</w:t>
      </w:r>
      <w:r w:rsidR="00EF41E8">
        <w:rPr>
          <w:rFonts w:ascii="Times New Roman Regular" w:hAnsi="Times New Roman Regular" w:cs="Times New Roman Regular"/>
          <w:sz w:val="24"/>
          <w:szCs w:val="24"/>
        </w:rPr>
        <w:t>ing factors will produce the following:</w:t>
      </w:r>
    </w:p>
    <w:p w14:paraId="197C5799" w14:textId="3F01AF12" w:rsidR="00EF41E8" w:rsidRPr="00EF41E8" w:rsidRDefault="00EF41E8" w:rsidP="007922C7">
      <w:pPr>
        <w:spacing w:line="360" w:lineRule="auto"/>
        <w:jc w:val="both"/>
        <w:rPr>
          <w:rFonts w:ascii="Times New Roman Regular" w:hAnsi="Times New Roman Regular" w:cs="Times New Roman Regular" w:hint="eastAsia"/>
          <w:sz w:val="28"/>
          <w:szCs w:val="28"/>
        </w:rPr>
      </w:pPr>
      <m:oMathPara>
        <m:oMath>
          <m:r>
            <w:rPr>
              <w:rFonts w:ascii="Cambria Math" w:hAnsi="Cambria Math" w:cs="Times New Roman Regular"/>
              <w:sz w:val="24"/>
              <w:szCs w:val="24"/>
            </w:rPr>
            <m:t>α</m:t>
          </m:r>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βlist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γretweet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δlik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7AD8121E" w14:textId="2DA35943" w:rsidR="00005DA5" w:rsidRDefault="00063770"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wanted to provide more weightage to the tweeter themselves rather than the specific tweet, as the impact of a tweet is </w:t>
      </w:r>
      <w:r w:rsidR="00307E15">
        <w:rPr>
          <w:rFonts w:ascii="Times New Roman Regular" w:hAnsi="Times New Roman Regular" w:cs="Times New Roman Regular"/>
          <w:sz w:val="24"/>
          <w:szCs w:val="24"/>
        </w:rPr>
        <w:t xml:space="preserve">more </w:t>
      </w:r>
      <w:r>
        <w:rPr>
          <w:rFonts w:ascii="Times New Roman Regular" w:hAnsi="Times New Roman Regular" w:cs="Times New Roman Regular"/>
          <w:sz w:val="24"/>
          <w:szCs w:val="24"/>
        </w:rPr>
        <w:t>correlated with the tweeter</w:t>
      </w:r>
      <w:r w:rsidR="003C5771">
        <w:rPr>
          <w:rFonts w:ascii="Times New Roman Regular" w:hAnsi="Times New Roman Regular" w:cs="Times New Roman Regular"/>
          <w:sz w:val="24"/>
          <w:szCs w:val="24"/>
        </w:rPr>
        <w:t xml:space="preserve"> rather than its likes and retweets</w:t>
      </w:r>
      <w:r>
        <w:rPr>
          <w:rFonts w:ascii="Times New Roman Regular" w:hAnsi="Times New Roman Regular" w:cs="Times New Roman Regular"/>
          <w:sz w:val="24"/>
          <w:szCs w:val="24"/>
        </w:rPr>
        <w:t>.</w:t>
      </w:r>
      <w:r w:rsidR="00C4156D">
        <w:rPr>
          <w:rFonts w:ascii="Times New Roman Regular" w:hAnsi="Times New Roman Regular" w:cs="Times New Roman Regular"/>
          <w:sz w:val="24"/>
          <w:szCs w:val="24"/>
        </w:rPr>
        <w:t xml:space="preserve"> As such, the author proposes the arbitrary values of </w:t>
      </w:r>
      <w:r w:rsidR="00C4156D" w:rsidRPr="00622961">
        <w:rPr>
          <w:rFonts w:ascii="Times New Roman Regular" w:hAnsi="Times New Roman Regular" w:cs="Times New Roman Regular"/>
          <w:b/>
          <w:bCs/>
          <w:sz w:val="24"/>
          <w:szCs w:val="24"/>
        </w:rPr>
        <w:t>0.5</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0.3</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and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for </w:t>
      </w:r>
      <w:r w:rsidR="00622961">
        <w:rPr>
          <w:rFonts w:ascii="Times New Roman Regular" w:hAnsi="Times New Roman Regular" w:cs="Times New Roman Regular"/>
          <w:sz w:val="24"/>
          <w:szCs w:val="24"/>
        </w:rPr>
        <w:t xml:space="preserve">alpha, beta, gamma and delta </w:t>
      </w:r>
      <w:r w:rsidR="00C4156D">
        <w:rPr>
          <w:rFonts w:ascii="Times New Roman Regular" w:hAnsi="Times New Roman Regular" w:cs="Times New Roman Regular"/>
          <w:sz w:val="24"/>
          <w:szCs w:val="24"/>
        </w:rPr>
        <w:t>respectively.</w:t>
      </w:r>
    </w:p>
    <w:p w14:paraId="49B2C269" w14:textId="1EA971A5" w:rsidR="00D63FC6" w:rsidRDefault="00AF668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avoid a specific metric from dominating the score</w:t>
      </w:r>
      <w:r w:rsidR="00DA3061">
        <w:rPr>
          <w:rFonts w:ascii="Times New Roman Regular" w:hAnsi="Times New Roman Regular" w:cs="Times New Roman Regular"/>
          <w:sz w:val="24"/>
          <w:szCs w:val="24"/>
        </w:rPr>
        <w:t xml:space="preserve"> (if the number of followers is in the millions and number of retweets is in the thousands, the number of followers would dominate the score)</w:t>
      </w:r>
      <w:r>
        <w:rPr>
          <w:rFonts w:ascii="Times New Roman Regular" w:hAnsi="Times New Roman Regular" w:cs="Times New Roman Regular"/>
          <w:sz w:val="24"/>
          <w:szCs w:val="24"/>
        </w:rPr>
        <w:t>, a logarithm can be applied. Applying a logarithm can normalize and balance all the metrics into a similar scale to avoid any bias</w:t>
      </w:r>
      <w:r w:rsidR="00E56DA0">
        <w:rPr>
          <w:rFonts w:ascii="Times New Roman Regular" w:hAnsi="Times New Roman Regular" w:cs="Times New Roman Regular"/>
          <w:sz w:val="24"/>
          <w:szCs w:val="24"/>
        </w:rPr>
        <w:t>, as such accurately reflect each metric’s true impact on the score.</w:t>
      </w:r>
      <w:r w:rsidR="00F34FB4">
        <w:rPr>
          <w:rFonts w:ascii="Times New Roman Regular" w:hAnsi="Times New Roman Regular" w:cs="Times New Roman Regular"/>
          <w:sz w:val="24"/>
          <w:szCs w:val="24"/>
        </w:rPr>
        <w:t xml:space="preserve"> Furthermore, the author will add the value “1” to each</w:t>
      </w:r>
      <w:r w:rsidR="003C2E63">
        <w:rPr>
          <w:rFonts w:ascii="Times New Roman Regular" w:hAnsi="Times New Roman Regular" w:cs="Times New Roman Regular"/>
          <w:sz w:val="24"/>
          <w:szCs w:val="24"/>
        </w:rPr>
        <w:t xml:space="preserve"> </w:t>
      </w:r>
      <w:r w:rsidR="00F34FB4">
        <w:rPr>
          <w:rFonts w:ascii="Times New Roman Regular" w:hAnsi="Times New Roman Regular" w:cs="Times New Roman Regular"/>
          <w:sz w:val="24"/>
          <w:szCs w:val="24"/>
        </w:rPr>
        <w:t xml:space="preserve">metric prior to obtaining the logarithmic </w:t>
      </w:r>
      <w:r w:rsidR="00F34FB4">
        <w:rPr>
          <w:rFonts w:ascii="Times New Roman Regular" w:hAnsi="Times New Roman Regular" w:cs="Times New Roman Regular"/>
          <w:sz w:val="24"/>
          <w:szCs w:val="24"/>
        </w:rPr>
        <w:lastRenderedPageBreak/>
        <w:t xml:space="preserve">value. Performing this will prevent mathematical errors that would arise for the case of a metric having the value of 0. </w:t>
      </w:r>
      <w:r w:rsidR="003C2E63">
        <w:rPr>
          <w:rFonts w:ascii="Times New Roman Regular" w:hAnsi="Times New Roman Regular" w:cs="Times New Roman Regular"/>
          <w:sz w:val="24"/>
          <w:szCs w:val="24"/>
        </w:rPr>
        <w:t>The terms can now be written as follows:</w:t>
      </w:r>
    </w:p>
    <w:p w14:paraId="2CB391DD" w14:textId="60DB17B0" w:rsidR="00A85044" w:rsidRPr="00A56B68" w:rsidRDefault="001A1B25" w:rsidP="001A1B25">
      <w:pPr>
        <w:spacing w:line="360" w:lineRule="auto"/>
        <w:jc w:val="center"/>
        <w:rPr>
          <w:rFonts w:ascii="Times New Roman Regular" w:hAnsi="Times New Roman Regular" w:cs="Times New Roman Regular" w:hint="eastAsia"/>
          <w:sz w:val="24"/>
          <w:szCs w:val="24"/>
        </w:rPr>
      </w:pPr>
      <m:oMath>
        <m:r>
          <m:rPr>
            <m:sty m:val="p"/>
          </m:rPr>
          <w:rPr>
            <w:rFonts w:ascii="Cambria Math" w:hAnsi="Cambria Math" w:cs="Times New Roman Regular"/>
            <w:sz w:val="20"/>
            <w:szCs w:val="20"/>
          </w:rPr>
          <m:t>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 xml:space="preserve">, </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w:p>
    <w:p w14:paraId="11EA3A69" w14:textId="11798110" w:rsidR="00761B6B" w:rsidRDefault="00AC0297" w:rsidP="00A85044">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As the formula is a linear combination of these metrics, they </w:t>
      </w:r>
      <w:r w:rsidR="00631600">
        <w:rPr>
          <w:rFonts w:ascii="Times New Roman" w:hAnsi="Times New Roman" w:cs="Times New Roman"/>
          <w:iCs/>
          <w:sz w:val="24"/>
          <w:szCs w:val="24"/>
        </w:rPr>
        <w:t xml:space="preserve">are summed up to provide a </w:t>
      </w:r>
      <w:r w:rsidR="0034647D">
        <w:rPr>
          <w:rFonts w:ascii="Times New Roman" w:hAnsi="Times New Roman" w:cs="Times New Roman"/>
          <w:iCs/>
          <w:sz w:val="24"/>
          <w:szCs w:val="24"/>
        </w:rPr>
        <w:t xml:space="preserve">tweet sum and an </w:t>
      </w:r>
      <w:r w:rsidR="00631600">
        <w:rPr>
          <w:rFonts w:ascii="Times New Roman" w:hAnsi="Times New Roman" w:cs="Times New Roman"/>
          <w:iCs/>
          <w:sz w:val="24"/>
          <w:szCs w:val="24"/>
        </w:rPr>
        <w:t>influencer sum.</w:t>
      </w:r>
    </w:p>
    <w:p w14:paraId="0F1E3A7E" w14:textId="3C0E2FD4" w:rsidR="00ED0254" w:rsidRPr="00ED0254" w:rsidRDefault="00DA58FF" w:rsidP="00ED0254">
      <w:pPr>
        <w:spacing w:line="360" w:lineRule="auto"/>
        <w:jc w:val="center"/>
        <w:rPr>
          <w:rFonts w:ascii="Times New Roman Regular" w:hAnsi="Times New Roman Regular" w:cs="Times New Roman Regular" w:hint="eastAsia"/>
          <w:iCs/>
          <w:sz w:val="20"/>
          <w:szCs w:val="20"/>
        </w:rPr>
      </w:pPr>
      <m:oMath>
        <m:sSub>
          <m:sSubPr>
            <m:ctrlPr>
              <w:rPr>
                <w:rFonts w:ascii="Cambria Math" w:hAnsi="Cambria Math" w:cs="Times New Roman Regular"/>
                <w:i/>
                <w:sz w:val="20"/>
                <w:szCs w:val="20"/>
              </w:rPr>
            </m:ctrlPr>
          </m:sSubPr>
          <m:e>
            <m:r>
              <w:rPr>
                <w:rFonts w:ascii="Cambria Math" w:hAnsi="Cambria Math" w:cs="Times New Roman Regular"/>
                <w:sz w:val="20"/>
                <w:szCs w:val="20"/>
              </w:rPr>
              <m:t>influencer</m:t>
            </m:r>
          </m:e>
          <m:sub>
            <m:r>
              <w:rPr>
                <w:rFonts w:ascii="Cambria Math" w:hAnsi="Cambria Math" w:cs="Times New Roman Regular"/>
                <w:sz w:val="20"/>
                <w:szCs w:val="20"/>
              </w:rPr>
              <m:t>sum</m:t>
            </m:r>
          </m:sub>
        </m:sSub>
        <m:r>
          <w:rPr>
            <w:rFonts w:ascii="Cambria Math" w:hAnsi="Cambria Math" w:cs="Times New Roman Regular"/>
            <w:sz w:val="20"/>
            <w:szCs w:val="20"/>
          </w:rPr>
          <m:t>=</m:t>
        </m:r>
        <m:r>
          <m:rPr>
            <m:sty m:val="p"/>
          </m:rPr>
          <w:rPr>
            <w:rFonts w:ascii="Cambria Math" w:hAnsi="Cambria Math" w:cs="Times New Roman Regular"/>
            <w:sz w:val="20"/>
            <w:szCs w:val="20"/>
          </w:rPr>
          <m:t xml:space="preserve"> 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00850FB0"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oMath>
    </w:p>
    <w:p w14:paraId="3FB46191" w14:textId="39C8FBD8" w:rsidR="00ED0254" w:rsidRPr="00ED0254" w:rsidRDefault="00ED0254" w:rsidP="00ED0254">
      <w:pPr>
        <w:spacing w:line="360" w:lineRule="auto"/>
        <w:jc w:val="center"/>
        <w:rPr>
          <w:rFonts w:ascii="Times New Roman Regular" w:hAnsi="Times New Roman Regular" w:cs="Times New Roman Regular" w:hint="eastAsia"/>
          <w:sz w:val="24"/>
          <w:szCs w:val="24"/>
        </w:rPr>
      </w:pPr>
      <m:oMathPara>
        <m:oMath>
          <m:r>
            <w:rPr>
              <w:rFonts w:ascii="Cambria Math" w:hAnsi="Cambria Math" w:cs="Times New Roman Regular"/>
              <w:sz w:val="20"/>
              <w:szCs w:val="20"/>
            </w:rPr>
            <m:t>twee</m:t>
          </m:r>
          <m:sSub>
            <m:sSubPr>
              <m:ctrlPr>
                <w:rPr>
                  <w:rFonts w:ascii="Cambria Math" w:hAnsi="Cambria Math" w:cs="Times New Roman Regular"/>
                  <w:i/>
                  <w:iCs/>
                  <w:sz w:val="20"/>
                  <w:szCs w:val="20"/>
                </w:rPr>
              </m:ctrlPr>
            </m:sSubPr>
            <m:e>
              <m:r>
                <w:rPr>
                  <w:rFonts w:ascii="Cambria Math" w:hAnsi="Cambria Math" w:cs="Times New Roman Regular"/>
                  <w:sz w:val="20"/>
                  <w:szCs w:val="20"/>
                </w:rPr>
                <m:t>t</m:t>
              </m:r>
            </m:e>
            <m:sub>
              <m:r>
                <w:rPr>
                  <w:rFonts w:ascii="Cambria Math" w:hAnsi="Cambria Math" w:cs="Times New Roman Regular"/>
                  <w:sz w:val="20"/>
                  <w:szCs w:val="20"/>
                </w:rPr>
                <m:t>sum</m:t>
              </m:r>
            </m:sub>
          </m:sSub>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m:oMathPara>
    </w:p>
    <w:p w14:paraId="082E0C82" w14:textId="77777777" w:rsidR="006D231B" w:rsidRDefault="00497A99" w:rsidP="007A1D2D">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The obtained sum</w:t>
      </w:r>
      <w:r w:rsidR="006B2662">
        <w:rPr>
          <w:rFonts w:ascii="Times New Roman" w:hAnsi="Times New Roman" w:cs="Times New Roman"/>
          <w:iCs/>
          <w:sz w:val="24"/>
          <w:szCs w:val="24"/>
        </w:rPr>
        <w:t>s</w:t>
      </w:r>
      <w:r>
        <w:rPr>
          <w:rFonts w:ascii="Times New Roman" w:hAnsi="Times New Roman" w:cs="Times New Roman"/>
          <w:iCs/>
          <w:sz w:val="24"/>
          <w:szCs w:val="24"/>
        </w:rPr>
        <w:t xml:space="preserve"> do not fall within any range and must be normalized to ensure that the final score will not exceed 1.</w:t>
      </w:r>
      <w:r w:rsidR="006D231B">
        <w:rPr>
          <w:rFonts w:ascii="Times New Roman" w:hAnsi="Times New Roman" w:cs="Times New Roman"/>
          <w:iCs/>
          <w:sz w:val="24"/>
          <w:szCs w:val="24"/>
        </w:rPr>
        <w:t xml:space="preserve"> Normalization can be applied as follows:</w:t>
      </w:r>
    </w:p>
    <w:p w14:paraId="7FEF9469" w14:textId="69A152D1" w:rsidR="00A85044" w:rsidRPr="00D03614" w:rsidRDefault="00DA58FF" w:rsidP="004A11C5">
      <w:pPr>
        <w:spacing w:line="360" w:lineRule="auto"/>
        <w:jc w:val="center"/>
        <w:rPr>
          <w:rFonts w:ascii="Times New Roman" w:hAnsi="Times New Roman" w:cs="Times New Roman"/>
          <w:iCs/>
          <w:sz w:val="24"/>
          <w:szCs w:val="24"/>
        </w:rPr>
      </w:pPr>
      <m:oMathPara>
        <m:oMath>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f>
            <m:fPr>
              <m:ctrlPr>
                <w:rPr>
                  <w:rFonts w:ascii="Cambria Math" w:hAnsi="DejaVu Math TeX Gyre" w:cs="Times New Roman Regular"/>
                  <w:i/>
                  <w:sz w:val="24"/>
                  <w:szCs w:val="24"/>
                </w:rPr>
              </m:ctrlPr>
            </m:fPr>
            <m:num>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num>
            <m:den>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r>
                <w:rPr>
                  <w:rFonts w:ascii="Cambria Math" w:hAnsi="DejaVu Math TeX Gyre" w:cs="Times New Roman Regular"/>
                  <w:sz w:val="24"/>
                  <w:szCs w:val="24"/>
                </w:rPr>
                <m:t>+1</m:t>
              </m:r>
            </m:den>
          </m:f>
        </m:oMath>
      </m:oMathPara>
    </w:p>
    <w:p w14:paraId="56749BC5" w14:textId="17F5B096" w:rsidR="00D63FC6" w:rsidRDefault="00F4636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this influencer score can be applied to the vanilla compound score to obtain a weighted compound score</w:t>
      </w:r>
      <w:r w:rsidR="008342A9">
        <w:rPr>
          <w:rFonts w:ascii="Times New Roman Regular" w:hAnsi="Times New Roman Regular" w:cs="Times New Roman Regular"/>
          <w:sz w:val="24"/>
          <w:szCs w:val="24"/>
        </w:rPr>
        <w:t>.</w:t>
      </w:r>
    </w:p>
    <w:p w14:paraId="18E914AF" w14:textId="50D93068" w:rsidR="00D63FC6" w:rsidRPr="00A95896" w:rsidRDefault="00DA58FF" w:rsidP="00D63FC6">
      <w:pPr>
        <w:spacing w:line="360" w:lineRule="auto"/>
        <w:jc w:val="both"/>
        <w:rPr>
          <w:rFonts w:hAnsi="DejaVu Math TeX Gyre" w:cs="Times New Roman Regular" w:hint="eastAsia"/>
          <w:sz w:val="24"/>
          <w:szCs w:val="24"/>
        </w:rPr>
      </w:pPr>
      <m:oMathPara>
        <m:oMath>
          <m:borderBox>
            <m:borderBoxPr>
              <m:ctrlPr>
                <w:rPr>
                  <w:rFonts w:ascii="DejaVu Math TeX Gyre" w:hAnsi="DejaVu Math TeX Gyre" w:cs="Times New Roman Regular"/>
                  <w:i/>
                  <w:sz w:val="24"/>
                  <w:szCs w:val="24"/>
                </w:rPr>
              </m:ctrlPr>
            </m:borderBoxPr>
            <m:e>
              <m:r>
                <w:rPr>
                  <w:rFonts w:ascii="Cambria Math" w:hAnsi="DejaVu Math TeX Gyre" w:cs="Times New Roman Regular"/>
                  <w:sz w:val="24"/>
                  <w:szCs w:val="24"/>
                </w:rPr>
                <m:t>weig</m:t>
              </m:r>
              <m:r>
                <w:rPr>
                  <w:rFonts w:ascii="Cambria Math" w:hAnsi="DejaVu Math TeX Gyre" w:cs="Times New Roman Regular"/>
                  <w:sz w:val="24"/>
                  <w:szCs w:val="24"/>
                </w:rPr>
                <m:t>h</m:t>
              </m:r>
              <m:r>
                <w:rPr>
                  <w:rFonts w:ascii="Cambria Math" w:hAnsi="DejaVu Math TeX Gyre" w:cs="Times New Roman Regular"/>
                  <w:sz w:val="24"/>
                  <w:szCs w:val="24"/>
                </w:rPr>
                <m:t>te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r>
                <w:rPr>
                  <w:rFonts w:ascii="Cambria Math" w:hAnsi="DejaVu Math TeX Gyre" w:cs="Times New Roman Regular"/>
                  <w:sz w:val="24"/>
                  <w:szCs w:val="24"/>
                </w:rPr>
                <m:t>compoun</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DejaVu Math TeX Gyre" w:hAnsi="DejaVu Math TeX Gyre" w:cs="Times New Roman Regular"/>
                  <w:sz w:val="24"/>
                  <w:szCs w:val="24"/>
                </w:rPr>
                <m:t xml:space="preserve"> </m:t>
              </m:r>
            </m:e>
          </m:borderBox>
        </m:oMath>
      </m:oMathPara>
    </w:p>
    <w:p w14:paraId="07D8C211" w14:textId="62DF0063" w:rsidR="00377F3C" w:rsidRPr="000E396A" w:rsidRDefault="00A015FE" w:rsidP="00F04900">
      <w:pPr>
        <w:pStyle w:val="Heading1"/>
        <w:spacing w:line="360" w:lineRule="auto"/>
        <w:rPr>
          <w:rFonts w:ascii="Times New Roman Regular" w:hAnsi="Times New Roman Regular" w:cs="Times New Roman Regular" w:hint="eastAsia"/>
          <w:b/>
          <w:bCs/>
          <w:color w:val="auto"/>
          <w:sz w:val="28"/>
          <w:szCs w:val="28"/>
        </w:rPr>
      </w:pPr>
      <w:bookmarkStart w:id="573" w:name="_B.3._LTS_algorithm"/>
      <w:bookmarkStart w:id="574" w:name="_D.3._LTS_algorithm"/>
      <w:bookmarkStart w:id="575" w:name="_Toc132325947"/>
      <w:bookmarkEnd w:id="573"/>
      <w:bookmarkEnd w:id="574"/>
      <w:r>
        <w:rPr>
          <w:rFonts w:ascii="Times New Roman Regular" w:hAnsi="Times New Roman Regular" w:cs="Times New Roman Regular"/>
          <w:b/>
          <w:bCs/>
          <w:color w:val="auto"/>
          <w:sz w:val="28"/>
          <w:szCs w:val="28"/>
        </w:rPr>
        <w:t>D</w:t>
      </w:r>
      <w:r w:rsidR="00377F3C" w:rsidRPr="000E396A">
        <w:rPr>
          <w:rFonts w:ascii="Times New Roman Regular" w:hAnsi="Times New Roman Regular" w:cs="Times New Roman Regular"/>
          <w:b/>
          <w:bCs/>
          <w:color w:val="auto"/>
          <w:sz w:val="28"/>
          <w:szCs w:val="28"/>
        </w:rPr>
        <w:t>.3. LTS algorithm complexity analysis</w:t>
      </w:r>
      <w:bookmarkEnd w:id="575"/>
    </w:p>
    <w:p w14:paraId="2199B0F6" w14:textId="314034B5" w:rsidR="00377F3C" w:rsidRPr="00F04900" w:rsidRDefault="00377F3C" w:rsidP="00377F3C">
      <w:pPr>
        <w:pStyle w:val="Caption"/>
        <w:keepNext/>
        <w:jc w:val="center"/>
        <w:rPr>
          <w:rFonts w:ascii="Times New Roman Regular" w:hAnsi="Times New Roman Regular" w:cs="Times New Roman Regular" w:hint="eastAsia"/>
          <w:b w:val="0"/>
          <w:bCs w:val="0"/>
          <w:smallCaps w:val="0"/>
          <w:color w:val="auto"/>
          <w:sz w:val="24"/>
          <w:szCs w:val="24"/>
        </w:rPr>
      </w:pPr>
      <w:bookmarkStart w:id="576" w:name="_Toc132182740"/>
      <w:r w:rsidRPr="00F04900">
        <w:rPr>
          <w:rFonts w:ascii="Times New Roman Regular" w:hAnsi="Times New Roman Regular" w:cs="Times New Roman Regular"/>
          <w:b w:val="0"/>
          <w:bCs w:val="0"/>
          <w:smallCaps w:val="0"/>
          <w:color w:val="auto"/>
          <w:sz w:val="24"/>
          <w:szCs w:val="24"/>
        </w:rPr>
        <w:t xml:space="preserve">Table </w:t>
      </w:r>
      <w:r w:rsidRPr="00F04900">
        <w:rPr>
          <w:rFonts w:ascii="Times New Roman Regular" w:hAnsi="Times New Roman Regular" w:cs="Times New Roman Regular"/>
          <w:b w:val="0"/>
          <w:bCs w:val="0"/>
          <w:smallCaps w:val="0"/>
          <w:color w:val="auto"/>
          <w:sz w:val="24"/>
          <w:szCs w:val="24"/>
        </w:rPr>
        <w:fldChar w:fldCharType="begin"/>
      </w:r>
      <w:r w:rsidRPr="00F04900">
        <w:rPr>
          <w:rFonts w:ascii="Times New Roman Regular" w:hAnsi="Times New Roman Regular" w:cs="Times New Roman Regular"/>
          <w:b w:val="0"/>
          <w:bCs w:val="0"/>
          <w:smallCaps w:val="0"/>
          <w:color w:val="auto"/>
          <w:sz w:val="24"/>
          <w:szCs w:val="24"/>
        </w:rPr>
        <w:instrText xml:space="preserve"> SEQ Table \* ARABIC </w:instrText>
      </w:r>
      <w:r w:rsidRPr="00F0490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Pr="00F04900">
        <w:rPr>
          <w:rFonts w:ascii="Times New Roman Regular" w:hAnsi="Times New Roman Regular" w:cs="Times New Roman Regular"/>
          <w:b w:val="0"/>
          <w:bCs w:val="0"/>
          <w:smallCaps w:val="0"/>
          <w:color w:val="auto"/>
          <w:sz w:val="24"/>
          <w:szCs w:val="24"/>
        </w:rPr>
        <w:fldChar w:fldCharType="end"/>
      </w:r>
      <w:r w:rsidRPr="00F04900">
        <w:rPr>
          <w:rFonts w:ascii="Times New Roman Regular" w:hAnsi="Times New Roman Regular" w:cs="Times New Roman Regular"/>
          <w:b w:val="0"/>
          <w:bCs w:val="0"/>
          <w:smallCaps w:val="0"/>
          <w:color w:val="auto"/>
          <w:sz w:val="24"/>
          <w:szCs w:val="24"/>
        </w:rPr>
        <w:t>: Complexities of BPTT and adjoint sensitivity</w:t>
      </w:r>
      <w:bookmarkEnd w:id="576"/>
    </w:p>
    <w:p w14:paraId="20269C58" w14:textId="77777777" w:rsidR="00377F3C" w:rsidRDefault="00377F3C" w:rsidP="00377F3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 xml:space="preserve">Note: </w:t>
      </w:r>
      <w:r>
        <w:rPr>
          <w:rFonts w:ascii="Times New Roman Regular" w:hAnsi="Times New Roman Regular" w:cs="Times New Roman Regular"/>
          <w:i/>
          <w:iCs/>
          <w:sz w:val="24"/>
          <w:szCs w:val="24"/>
        </w:rPr>
        <w:t>L</w:t>
      </w:r>
      <w:r>
        <w:rPr>
          <w:rFonts w:ascii="Times New Roman Regular" w:hAnsi="Times New Roman Regular" w:cs="Times New Roman Regular"/>
          <w:sz w:val="24"/>
          <w:szCs w:val="24"/>
        </w:rPr>
        <w:t xml:space="preserve"> = number of steps</w:t>
      </w:r>
    </w:p>
    <w:tbl>
      <w:tblPr>
        <w:tblStyle w:val="TableGrid"/>
        <w:tblW w:w="0" w:type="auto"/>
        <w:tblLook w:val="04A0" w:firstRow="1" w:lastRow="0" w:firstColumn="1" w:lastColumn="0" w:noHBand="0" w:noVBand="1"/>
      </w:tblPr>
      <w:tblGrid>
        <w:gridCol w:w="3116"/>
        <w:gridCol w:w="3117"/>
        <w:gridCol w:w="3117"/>
      </w:tblGrid>
      <w:tr w:rsidR="00377F3C" w14:paraId="252F278A" w14:textId="77777777" w:rsidTr="00FD2F9D">
        <w:tc>
          <w:tcPr>
            <w:tcW w:w="3116" w:type="dxa"/>
          </w:tcPr>
          <w:p w14:paraId="0448A0AF" w14:textId="77777777" w:rsidR="00377F3C" w:rsidRDefault="00377F3C" w:rsidP="00FD2F9D">
            <w:pPr>
              <w:spacing w:after="0" w:line="360" w:lineRule="auto"/>
              <w:jc w:val="both"/>
              <w:rPr>
                <w:rFonts w:ascii="Times New Roman Regular" w:hAnsi="Times New Roman Regular" w:cs="Times New Roman Regular" w:hint="eastAsia"/>
                <w:sz w:val="24"/>
                <w:szCs w:val="24"/>
              </w:rPr>
            </w:pPr>
          </w:p>
        </w:tc>
        <w:tc>
          <w:tcPr>
            <w:tcW w:w="3117" w:type="dxa"/>
          </w:tcPr>
          <w:p w14:paraId="7148FC57"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BPTT</w:t>
            </w:r>
          </w:p>
        </w:tc>
        <w:tc>
          <w:tcPr>
            <w:tcW w:w="3117" w:type="dxa"/>
          </w:tcPr>
          <w:p w14:paraId="18057A3D"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Adjoint sensitivity</w:t>
            </w:r>
          </w:p>
        </w:tc>
      </w:tr>
      <w:tr w:rsidR="00377F3C" w14:paraId="09DE5372" w14:textId="77777777" w:rsidTr="00FD2F9D">
        <w:tc>
          <w:tcPr>
            <w:tcW w:w="3116" w:type="dxa"/>
          </w:tcPr>
          <w:p w14:paraId="1D0CA78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Time</w:t>
            </w:r>
          </w:p>
        </w:tc>
        <w:tc>
          <w:tcPr>
            <w:tcW w:w="3117" w:type="dxa"/>
          </w:tcPr>
          <w:p w14:paraId="0982FFEB"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01A09E1C"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O(</w:t>
            </w:r>
            <w:proofErr w:type="spellStart"/>
            <w:r>
              <w:rPr>
                <w:rFonts w:ascii="Times New Roman Regular" w:hAnsi="Times New Roman Regular" w:cs="Times New Roman Regular"/>
                <w:b/>
                <w:bCs/>
                <w:sz w:val="24"/>
                <w:szCs w:val="24"/>
              </w:rPr>
              <w:t>LlogL</w:t>
            </w:r>
            <w:proofErr w:type="spellEnd"/>
            <w:r>
              <w:rPr>
                <w:rFonts w:ascii="Times New Roman Regular" w:hAnsi="Times New Roman Regular" w:cs="Times New Roman Regular"/>
                <w:b/>
                <w:bCs/>
                <w:sz w:val="24"/>
                <w:szCs w:val="24"/>
              </w:rPr>
              <w:t>)</w:t>
            </w:r>
          </w:p>
        </w:tc>
      </w:tr>
      <w:tr w:rsidR="00377F3C" w14:paraId="478FD7D0" w14:textId="77777777" w:rsidTr="00FD2F9D">
        <w:tc>
          <w:tcPr>
            <w:tcW w:w="3116" w:type="dxa"/>
          </w:tcPr>
          <w:p w14:paraId="3133E387"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Memory</w:t>
            </w:r>
          </w:p>
        </w:tc>
        <w:tc>
          <w:tcPr>
            <w:tcW w:w="3117" w:type="dxa"/>
          </w:tcPr>
          <w:p w14:paraId="2EAC9057"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2D2A3714"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proofErr w:type="gramStart"/>
            <w:r>
              <w:rPr>
                <w:rFonts w:ascii="Times New Roman Regular" w:hAnsi="Times New Roman Regular" w:cs="Times New Roman Regular"/>
                <w:b/>
                <w:bCs/>
                <w:sz w:val="24"/>
                <w:szCs w:val="24"/>
              </w:rPr>
              <w:t>O(</w:t>
            </w:r>
            <w:proofErr w:type="gramEnd"/>
            <w:r>
              <w:rPr>
                <w:rFonts w:ascii="Times New Roman Regular" w:hAnsi="Times New Roman Regular" w:cs="Times New Roman Regular"/>
                <w:b/>
                <w:bCs/>
                <w:sz w:val="24"/>
                <w:szCs w:val="24"/>
              </w:rPr>
              <w:t>1)</w:t>
            </w:r>
          </w:p>
        </w:tc>
      </w:tr>
      <w:tr w:rsidR="00377F3C" w14:paraId="14F3854E" w14:textId="77777777" w:rsidTr="00FD2F9D">
        <w:tc>
          <w:tcPr>
            <w:tcW w:w="3116" w:type="dxa"/>
          </w:tcPr>
          <w:p w14:paraId="74572B1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Forward accuracy</w:t>
            </w:r>
          </w:p>
        </w:tc>
        <w:tc>
          <w:tcPr>
            <w:tcW w:w="3117" w:type="dxa"/>
          </w:tcPr>
          <w:p w14:paraId="4F1C7E9F"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c>
          <w:tcPr>
            <w:tcW w:w="3117" w:type="dxa"/>
          </w:tcPr>
          <w:p w14:paraId="13328A62"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r>
      <w:tr w:rsidR="00377F3C" w14:paraId="56118622" w14:textId="77777777" w:rsidTr="00FD2F9D">
        <w:tc>
          <w:tcPr>
            <w:tcW w:w="3116" w:type="dxa"/>
          </w:tcPr>
          <w:p w14:paraId="5D4DC18C"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Backward accuracy</w:t>
            </w:r>
          </w:p>
        </w:tc>
        <w:tc>
          <w:tcPr>
            <w:tcW w:w="3117" w:type="dxa"/>
          </w:tcPr>
          <w:p w14:paraId="0B070B41" w14:textId="77777777" w:rsidR="00377F3C" w:rsidRDefault="00377F3C"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High</w:t>
            </w:r>
          </w:p>
        </w:tc>
        <w:tc>
          <w:tcPr>
            <w:tcW w:w="3117" w:type="dxa"/>
          </w:tcPr>
          <w:p w14:paraId="2847659A"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Low</w:t>
            </w:r>
          </w:p>
        </w:tc>
      </w:tr>
    </w:tbl>
    <w:p w14:paraId="666C434C" w14:textId="77777777" w:rsidR="00D63FC6" w:rsidRPr="007922C7" w:rsidRDefault="00D63FC6" w:rsidP="007922C7">
      <w:pPr>
        <w:spacing w:line="360" w:lineRule="auto"/>
        <w:jc w:val="both"/>
        <w:rPr>
          <w:rFonts w:ascii="Times New Roman Regular" w:hAnsi="Times New Roman Regular" w:cs="Times New Roman Regular" w:hint="eastAsia"/>
          <w:sz w:val="24"/>
          <w:szCs w:val="24"/>
        </w:rPr>
      </w:pPr>
    </w:p>
    <w:p w14:paraId="02DE8C90" w14:textId="1433FDB8" w:rsidR="00B40933" w:rsidRPr="00FD7E0B" w:rsidRDefault="00CC0430" w:rsidP="00023C6B">
      <w:pPr>
        <w:pStyle w:val="Heading1"/>
        <w:spacing w:line="360" w:lineRule="auto"/>
        <w:rPr>
          <w:rFonts w:ascii="Times New Roman Regular" w:hAnsi="Times New Roman Regular" w:cs="Times New Roman Regular" w:hint="eastAsia"/>
          <w:b/>
          <w:bCs/>
          <w:color w:val="auto"/>
          <w:sz w:val="28"/>
          <w:szCs w:val="28"/>
        </w:rPr>
      </w:pPr>
      <w:bookmarkStart w:id="577" w:name="_B.2._UI_wireframes"/>
      <w:bookmarkStart w:id="578" w:name="_C.2._UI_wireframes"/>
      <w:bookmarkStart w:id="579" w:name="_B.4._UI_wireframes"/>
      <w:bookmarkStart w:id="580" w:name="_D.4._UI_wireframes"/>
      <w:bookmarkStart w:id="581" w:name="_Toc125663174"/>
      <w:bookmarkStart w:id="582" w:name="_Toc132325948"/>
      <w:bookmarkStart w:id="583" w:name="_B.3._UI_wireframes"/>
      <w:bookmarkEnd w:id="577"/>
      <w:bookmarkEnd w:id="578"/>
      <w:bookmarkEnd w:id="579"/>
      <w:bookmarkEnd w:id="580"/>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sidR="00CB2D7F" w:rsidRPr="00FD7E0B">
        <w:rPr>
          <w:rFonts w:ascii="Times New Roman Regular" w:hAnsi="Times New Roman Regular" w:cs="Times New Roman Regular"/>
          <w:b/>
          <w:bCs/>
          <w:color w:val="auto"/>
          <w:sz w:val="28"/>
          <w:szCs w:val="28"/>
        </w:rPr>
        <w:t>4</w:t>
      </w:r>
      <w:r w:rsidRPr="00FD7E0B">
        <w:rPr>
          <w:rFonts w:ascii="Times New Roman Regular" w:hAnsi="Times New Roman Regular" w:cs="Times New Roman Regular"/>
          <w:b/>
          <w:bCs/>
          <w:color w:val="auto"/>
          <w:sz w:val="28"/>
          <w:szCs w:val="28"/>
        </w:rPr>
        <w:t>. UI wireframes</w:t>
      </w:r>
      <w:bookmarkEnd w:id="581"/>
      <w:bookmarkEnd w:id="5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343ED" w:rsidRPr="00D343ED" w14:paraId="62334DE0" w14:textId="77777777">
        <w:tc>
          <w:tcPr>
            <w:tcW w:w="4675" w:type="dxa"/>
          </w:tcPr>
          <w:bookmarkEnd w:id="583"/>
          <w:p w14:paraId="2EC31F4B"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59702F2" wp14:editId="7D58BDE6">
                  <wp:extent cx="2670810" cy="35547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2730019" cy="3633491"/>
                          </a:xfrm>
                          <a:prstGeom prst="rect">
                            <a:avLst/>
                          </a:prstGeom>
                          <a:noFill/>
                          <a:ln>
                            <a:noFill/>
                          </a:ln>
                        </pic:spPr>
                      </pic:pic>
                    </a:graphicData>
                  </a:graphic>
                </wp:inline>
              </w:drawing>
            </w:r>
          </w:p>
          <w:p w14:paraId="0E9455D2" w14:textId="2D111ED5"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4" w:name="_Toc121649179"/>
            <w:bookmarkStart w:id="585" w:name="_Toc132182778"/>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26</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Hom</w:t>
            </w:r>
            <w:bookmarkEnd w:id="584"/>
            <w:r w:rsidRPr="00D343ED">
              <w:rPr>
                <w:rFonts w:ascii="Times New Roman Regular" w:hAnsi="Times New Roman Regular" w:cs="Times New Roman Regular"/>
                <w:b w:val="0"/>
                <w:bCs w:val="0"/>
                <w:smallCaps w:val="0"/>
                <w:color w:val="auto"/>
                <w:sz w:val="24"/>
                <w:szCs w:val="24"/>
              </w:rPr>
              <w:t>e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5"/>
          </w:p>
          <w:p w14:paraId="6BAD0E09" w14:textId="77777777" w:rsidR="00B40933" w:rsidRPr="00D343ED" w:rsidRDefault="00B40933">
            <w:pPr>
              <w:pStyle w:val="Caption"/>
              <w:spacing w:after="0"/>
              <w:jc w:val="center"/>
              <w:rPr>
                <w:rFonts w:ascii="Times New Roman Regular" w:hAnsi="Times New Roman Regular" w:cs="Times New Roman Regular" w:hint="eastAsia"/>
                <w:color w:val="auto"/>
              </w:rPr>
            </w:pPr>
          </w:p>
        </w:tc>
        <w:tc>
          <w:tcPr>
            <w:tcW w:w="4675" w:type="dxa"/>
          </w:tcPr>
          <w:p w14:paraId="69006AAD"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507A2567" wp14:editId="78F9BC34">
                  <wp:extent cx="2538095"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2572023" cy="3609884"/>
                          </a:xfrm>
                          <a:prstGeom prst="rect">
                            <a:avLst/>
                          </a:prstGeom>
                          <a:noFill/>
                          <a:ln>
                            <a:noFill/>
                          </a:ln>
                        </pic:spPr>
                      </pic:pic>
                    </a:graphicData>
                  </a:graphic>
                </wp:inline>
              </w:drawing>
            </w:r>
          </w:p>
          <w:p w14:paraId="50094EFB" w14:textId="5CBEAAC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6" w:name="_Toc121649180"/>
            <w:bookmarkStart w:id="587" w:name="_Toc132182779"/>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27</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New</w:t>
            </w:r>
            <w:bookmarkEnd w:id="586"/>
            <w:r w:rsidRPr="00D343ED">
              <w:rPr>
                <w:rFonts w:ascii="Times New Roman Regular" w:hAnsi="Times New Roman Regular" w:cs="Times New Roman Regular"/>
                <w:b w:val="0"/>
                <w:bCs w:val="0"/>
                <w:smallCaps w:val="0"/>
                <w:color w:val="auto"/>
                <w:sz w:val="24"/>
                <w:szCs w:val="24"/>
              </w:rPr>
              <w:t>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7"/>
          </w:p>
          <w:p w14:paraId="1027CEC0" w14:textId="77777777" w:rsidR="00B40933" w:rsidRPr="00D343ED" w:rsidRDefault="00B40933">
            <w:pPr>
              <w:pStyle w:val="Caption"/>
              <w:spacing w:after="0"/>
              <w:jc w:val="center"/>
              <w:rPr>
                <w:rFonts w:ascii="Times New Roman Regular" w:hAnsi="Times New Roman Regular" w:cs="Times New Roman Regular" w:hint="eastAsia"/>
                <w:b w:val="0"/>
                <w:bCs w:val="0"/>
                <w:smallCaps w:val="0"/>
                <w:color w:val="auto"/>
                <w:sz w:val="24"/>
                <w:szCs w:val="24"/>
              </w:rPr>
            </w:pPr>
          </w:p>
        </w:tc>
      </w:tr>
      <w:tr w:rsidR="00D343ED" w:rsidRPr="00D343ED" w14:paraId="71463162" w14:textId="77777777">
        <w:tc>
          <w:tcPr>
            <w:tcW w:w="4675" w:type="dxa"/>
          </w:tcPr>
          <w:p w14:paraId="653F7811"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1FB6044A" wp14:editId="24CF45DA">
                  <wp:extent cx="2602230" cy="298069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2641003" cy="3024930"/>
                          </a:xfrm>
                          <a:prstGeom prst="rect">
                            <a:avLst/>
                          </a:prstGeom>
                          <a:noFill/>
                          <a:ln>
                            <a:noFill/>
                          </a:ln>
                        </pic:spPr>
                      </pic:pic>
                    </a:graphicData>
                  </a:graphic>
                </wp:inline>
              </w:drawing>
            </w:r>
          </w:p>
          <w:p w14:paraId="4EEE2161" w14:textId="6EDC063F"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8" w:name="_Toc121649181"/>
            <w:bookmarkStart w:id="589" w:name="_Toc132182780"/>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28</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Cryptocurrencies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8"/>
            <w:bookmarkEnd w:id="589"/>
          </w:p>
        </w:tc>
        <w:tc>
          <w:tcPr>
            <w:tcW w:w="4675" w:type="dxa"/>
          </w:tcPr>
          <w:p w14:paraId="20837416"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EB79429" wp14:editId="23BBCC2D">
                  <wp:extent cx="2600325" cy="298069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2680143" cy="3071616"/>
                          </a:xfrm>
                          <a:prstGeom prst="rect">
                            <a:avLst/>
                          </a:prstGeom>
                          <a:noFill/>
                          <a:ln>
                            <a:noFill/>
                          </a:ln>
                        </pic:spPr>
                      </pic:pic>
                    </a:graphicData>
                  </a:graphic>
                </wp:inline>
              </w:drawing>
            </w:r>
          </w:p>
          <w:p w14:paraId="6E092E68" w14:textId="0650B2F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0" w:name="_Toc121649182"/>
            <w:bookmarkStart w:id="591" w:name="_Toc132182781"/>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29</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Cryptocurrency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90"/>
            <w:bookmarkEnd w:id="591"/>
          </w:p>
        </w:tc>
      </w:tr>
    </w:tbl>
    <w:p w14:paraId="2CE16222" w14:textId="77777777" w:rsidR="00B40933" w:rsidRDefault="00B40933">
      <w:pPr>
        <w:pStyle w:val="Caption"/>
        <w:rPr>
          <w:rFonts w:ascii="Times New Roman Regular" w:hAnsi="Times New Roman Regular" w:cs="Times New Roman Regular" w:hint="eastAsia"/>
          <w:b w:val="0"/>
          <w:bCs w:val="0"/>
          <w:smallCaps w:val="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40933" w14:paraId="61D0A448" w14:textId="77777777">
        <w:tc>
          <w:tcPr>
            <w:tcW w:w="4675" w:type="dxa"/>
          </w:tcPr>
          <w:p w14:paraId="5D7E6A9F" w14:textId="77777777" w:rsidR="00B40933" w:rsidRPr="00F62FBB" w:rsidRDefault="00FD2F9D">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sz w:val="24"/>
                <w:szCs w:val="24"/>
              </w:rPr>
              <w:lastRenderedPageBreak/>
              <w:drawing>
                <wp:inline distT="0" distB="0" distL="0" distR="0" wp14:anchorId="7694A7AC" wp14:editId="3FF15CB5">
                  <wp:extent cx="2585720" cy="257683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2607059" cy="2597745"/>
                          </a:xfrm>
                          <a:prstGeom prst="rect">
                            <a:avLst/>
                          </a:prstGeom>
                          <a:noFill/>
                          <a:ln>
                            <a:noFill/>
                          </a:ln>
                        </pic:spPr>
                      </pic:pic>
                    </a:graphicData>
                  </a:graphic>
                </wp:inline>
              </w:drawing>
            </w:r>
          </w:p>
          <w:p w14:paraId="55CD3F69" w14:textId="4A6C4759"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2" w:name="_Toc121649183"/>
            <w:bookmarkStart w:id="593" w:name="_Toc132182782"/>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30</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Admin login</w:t>
            </w:r>
            <w:bookmarkEnd w:id="592"/>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3"/>
          </w:p>
          <w:p w14:paraId="3E067D54" w14:textId="77777777" w:rsidR="00B40933" w:rsidRPr="00F62FBB" w:rsidRDefault="00B40933">
            <w:pPr>
              <w:pStyle w:val="Caption"/>
              <w:spacing w:after="0"/>
              <w:jc w:val="center"/>
              <w:rPr>
                <w:rFonts w:ascii="Times New Roman Regular" w:hAnsi="Times New Roman Regular" w:cs="Times New Roman Regular" w:hint="eastAsia"/>
                <w:color w:val="auto"/>
              </w:rPr>
            </w:pPr>
          </w:p>
        </w:tc>
        <w:tc>
          <w:tcPr>
            <w:tcW w:w="4675" w:type="dxa"/>
          </w:tcPr>
          <w:p w14:paraId="1A02E5B8" w14:textId="18EE300E" w:rsidR="00B40933" w:rsidRPr="00F62FBB" w:rsidRDefault="00DD106F">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rPr>
              <w:drawing>
                <wp:inline distT="0" distB="0" distL="0" distR="0" wp14:anchorId="1468DBA2" wp14:editId="4FAA5892">
                  <wp:extent cx="2562225" cy="25556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86275" cy="2579677"/>
                          </a:xfrm>
                          <a:prstGeom prst="rect">
                            <a:avLst/>
                          </a:prstGeom>
                          <a:noFill/>
                          <a:ln>
                            <a:noFill/>
                          </a:ln>
                        </pic:spPr>
                      </pic:pic>
                    </a:graphicData>
                  </a:graphic>
                </wp:inline>
              </w:drawing>
            </w:r>
          </w:p>
          <w:p w14:paraId="7C339463" w14:textId="68C92580"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4" w:name="_Toc121649184"/>
            <w:bookmarkStart w:id="595" w:name="_Toc132182783"/>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31</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xml:space="preserve">: UI wireframes – Admin </w:t>
            </w:r>
            <w:r w:rsidR="00711083" w:rsidRPr="00F62FBB">
              <w:rPr>
                <w:rFonts w:ascii="Times New Roman Regular" w:hAnsi="Times New Roman Regular" w:cs="Times New Roman Regular"/>
                <w:b w:val="0"/>
                <w:bCs w:val="0"/>
                <w:smallCaps w:val="0"/>
                <w:color w:val="auto"/>
                <w:sz w:val="24"/>
                <w:szCs w:val="24"/>
              </w:rPr>
              <w:t>metrics</w:t>
            </w:r>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4"/>
            <w:bookmarkEnd w:id="595"/>
          </w:p>
        </w:tc>
      </w:tr>
      <w:tr w:rsidR="00B40933" w14:paraId="0C1B39ED" w14:textId="77777777">
        <w:tc>
          <w:tcPr>
            <w:tcW w:w="9350" w:type="dxa"/>
            <w:gridSpan w:val="2"/>
          </w:tcPr>
          <w:p w14:paraId="1C3B43FC" w14:textId="77777777" w:rsidR="00B40933" w:rsidRPr="00F62FBB" w:rsidRDefault="00FD2F9D">
            <w:pPr>
              <w:pStyle w:val="Caption"/>
              <w:keepNext/>
              <w:spacing w:after="0"/>
              <w:jc w:val="center"/>
              <w:rPr>
                <w:rFonts w:ascii="Times New Roman Regular" w:hAnsi="Times New Roman Regular" w:cs="Times New Roman Regular" w:hint="eastAsia"/>
                <w:color w:val="auto"/>
              </w:rPr>
            </w:pPr>
            <w:r w:rsidRPr="00F62FBB">
              <w:rPr>
                <w:rFonts w:ascii="Times New Roman Regular" w:hAnsi="Times New Roman Regular" w:cs="Times New Roman Regular"/>
                <w:b w:val="0"/>
                <w:bCs w:val="0"/>
                <w:smallCaps w:val="0"/>
                <w:noProof/>
                <w:color w:val="auto"/>
                <w:sz w:val="24"/>
                <w:szCs w:val="24"/>
              </w:rPr>
              <w:drawing>
                <wp:inline distT="0" distB="0" distL="0" distR="0" wp14:anchorId="7D94A526" wp14:editId="4A90B058">
                  <wp:extent cx="3883660" cy="44488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3906504" cy="4474845"/>
                          </a:xfrm>
                          <a:prstGeom prst="rect">
                            <a:avLst/>
                          </a:prstGeom>
                          <a:noFill/>
                          <a:ln>
                            <a:noFill/>
                          </a:ln>
                        </pic:spPr>
                      </pic:pic>
                    </a:graphicData>
                  </a:graphic>
                </wp:inline>
              </w:drawing>
            </w:r>
          </w:p>
          <w:p w14:paraId="28ABEE9E" w14:textId="77777777" w:rsidR="00B40933" w:rsidRPr="00F62FBB" w:rsidRDefault="00B40933">
            <w:pPr>
              <w:spacing w:after="0" w:line="240" w:lineRule="auto"/>
              <w:rPr>
                <w:rFonts w:ascii="Times New Roman Regular" w:hAnsi="Times New Roman Regular" w:cs="Times New Roman Regular" w:hint="eastAsia"/>
              </w:rPr>
            </w:pPr>
          </w:p>
          <w:p w14:paraId="66EDF598" w14:textId="1BEAE333"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6" w:name="_Toc121649185"/>
            <w:bookmarkStart w:id="597" w:name="_Toc132182784"/>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32</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Forecast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6"/>
            <w:bookmarkEnd w:id="597"/>
          </w:p>
          <w:p w14:paraId="51F3AC06" w14:textId="77777777" w:rsidR="00B40933" w:rsidRPr="00F62FBB" w:rsidRDefault="00B40933">
            <w:pPr>
              <w:spacing w:after="0" w:line="240" w:lineRule="auto"/>
              <w:rPr>
                <w:rFonts w:ascii="Times New Roman Regular" w:hAnsi="Times New Roman Regular" w:cs="Times New Roman Regular" w:hint="eastAsia"/>
              </w:rPr>
            </w:pPr>
          </w:p>
        </w:tc>
      </w:tr>
    </w:tbl>
    <w:p w14:paraId="0B89E11D" w14:textId="7CFE44EB" w:rsidR="00B40933" w:rsidRPr="00935296" w:rsidRDefault="00FD2F9D" w:rsidP="00324453">
      <w:pPr>
        <w:pStyle w:val="Heading1"/>
        <w:pBdr>
          <w:bottom w:val="double" w:sz="6" w:space="1" w:color="auto"/>
        </w:pBdr>
        <w:spacing w:line="360" w:lineRule="auto"/>
        <w:jc w:val="center"/>
        <w:rPr>
          <w:rFonts w:ascii="Arial" w:hAnsi="Arial" w:cs="Arial"/>
          <w:b/>
          <w:bCs/>
          <w:color w:val="auto"/>
          <w:sz w:val="32"/>
          <w:szCs w:val="32"/>
        </w:rPr>
      </w:pPr>
      <w:bookmarkStart w:id="598" w:name="_C.1._Fetch_data"/>
      <w:bookmarkStart w:id="599" w:name="_D.1._Fetch_data"/>
      <w:bookmarkStart w:id="600" w:name="_Toc132325949"/>
      <w:bookmarkEnd w:id="598"/>
      <w:bookmarkEnd w:id="599"/>
      <w:r w:rsidRPr="00935296">
        <w:rPr>
          <w:rFonts w:ascii="Arial" w:hAnsi="Arial" w:cs="Arial"/>
          <w:b/>
          <w:bCs/>
          <w:color w:val="auto"/>
          <w:sz w:val="32"/>
          <w:szCs w:val="32"/>
        </w:rPr>
        <w:lastRenderedPageBreak/>
        <w:t xml:space="preserve">APPENDIX </w:t>
      </w:r>
      <w:r w:rsidR="002C6028">
        <w:rPr>
          <w:rFonts w:ascii="Arial" w:hAnsi="Arial" w:cs="Arial"/>
          <w:b/>
          <w:bCs/>
          <w:color w:val="auto"/>
          <w:sz w:val="32"/>
          <w:szCs w:val="32"/>
        </w:rPr>
        <w:t>E</w:t>
      </w:r>
      <w:r w:rsidRPr="00935296">
        <w:rPr>
          <w:rFonts w:ascii="Arial" w:hAnsi="Arial" w:cs="Arial"/>
          <w:b/>
          <w:bCs/>
          <w:color w:val="auto"/>
          <w:sz w:val="32"/>
          <w:szCs w:val="32"/>
        </w:rPr>
        <w:t xml:space="preserve"> – IMPLEMENTATION</w:t>
      </w:r>
      <w:bookmarkEnd w:id="600"/>
    </w:p>
    <w:p w14:paraId="438DC8DC" w14:textId="3B605B75"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601" w:name="_D.1._Selection_of"/>
      <w:bookmarkStart w:id="602" w:name="_C.1._Selection_of"/>
      <w:bookmarkStart w:id="603" w:name="_E.1._Selection_of"/>
      <w:bookmarkStart w:id="604" w:name="_Toc132325950"/>
      <w:bookmarkEnd w:id="601"/>
      <w:bookmarkEnd w:id="602"/>
      <w:bookmarkEnd w:id="603"/>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.1. Selection of programming language</w:t>
      </w:r>
      <w:bookmarkEnd w:id="604"/>
    </w:p>
    <w:p w14:paraId="315F8A0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below table summarizes the analysis of the language chosen for the data science component, where each option was given a score within H – High, M – Medium, and L – Low.</w:t>
      </w:r>
    </w:p>
    <w:p w14:paraId="393EC373" w14:textId="3493B7EE"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05" w:name="_Toc124969336"/>
      <w:bookmarkStart w:id="606"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Selection of data science language</w:t>
      </w:r>
      <w:bookmarkEnd w:id="605"/>
      <w:bookmarkEnd w:id="606"/>
    </w:p>
    <w:tbl>
      <w:tblPr>
        <w:tblStyle w:val="TableGrid"/>
        <w:tblW w:w="0" w:type="auto"/>
        <w:tblLayout w:type="fixed"/>
        <w:tblLook w:val="04A0" w:firstRow="1" w:lastRow="0" w:firstColumn="1" w:lastColumn="0" w:noHBand="0" w:noVBand="1"/>
      </w:tblPr>
      <w:tblGrid>
        <w:gridCol w:w="1836"/>
        <w:gridCol w:w="6218"/>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Two of the most popular languages used widely for data science were analyzed to implement the core data science components.</w:t>
            </w:r>
          </w:p>
        </w:tc>
      </w:tr>
      <w:tr w:rsidR="00B40933" w14:paraId="57F9E40E" w14:textId="77777777">
        <w:trPr>
          <w:cantSplit/>
          <w:trHeight w:val="1007"/>
        </w:trPr>
        <w:tc>
          <w:tcPr>
            <w:tcW w:w="1836"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6218"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tc>
          <w:tcPr>
            <w:tcW w:w="1836" w:type="dxa"/>
          </w:tcPr>
          <w:p w14:paraId="28AEC72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 of libraries.</w:t>
            </w:r>
          </w:p>
        </w:tc>
        <w:tc>
          <w:tcPr>
            <w:tcW w:w="6218" w:type="dxa"/>
          </w:tcPr>
          <w:p w14:paraId="541AE36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language supporting multiple libraries is paramount, as the author would require numerous techniques to gather the necessary data and streamline the model and algorithm development.</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tc>
          <w:tcPr>
            <w:tcW w:w="1836" w:type="dxa"/>
          </w:tcPr>
          <w:p w14:paraId="1C88F32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Author familiarity and ease of implementation.</w:t>
            </w:r>
          </w:p>
        </w:tc>
        <w:tc>
          <w:tcPr>
            <w:tcW w:w="6218" w:type="dxa"/>
          </w:tcPr>
          <w:p w14:paraId="4CE445DA" w14:textId="6EB2CD22"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Implementing the algorithm, the mathematical intricacies, and the respective model should be as simple as possible. It is an additional benefit if the author has hands-on experience with the chosen language</w:t>
            </w:r>
            <w:r w:rsidR="00BF1608">
              <w:rPr>
                <w:rFonts w:ascii="Times New Roman Regular" w:hAnsi="Times New Roman Regular" w:cs="Times New Roman Regular"/>
                <w:sz w:val="24"/>
                <w:szCs w:val="24"/>
              </w:rPr>
              <w:t>.</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tc>
          <w:tcPr>
            <w:tcW w:w="1836"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6218" w:type="dxa"/>
          </w:tcPr>
          <w:p w14:paraId="1F01E25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difficulty of the chosen language must not be a hindrance, as the goal is to utilize the tool to implement a system rather than spending time learning the language.</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tc>
          <w:tcPr>
            <w:tcW w:w="1836" w:type="dxa"/>
          </w:tcPr>
          <w:p w14:paraId="23EE267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and documentation.</w:t>
            </w:r>
          </w:p>
        </w:tc>
        <w:tc>
          <w:tcPr>
            <w:tcW w:w="6218" w:type="dxa"/>
          </w:tcPr>
          <w:p w14:paraId="0246363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support and well-written documentation are important, as the author will not have time to debug trivial issues.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decided to use </w:t>
            </w:r>
            <w:r>
              <w:rPr>
                <w:rFonts w:ascii="Times New Roman Regular" w:hAnsi="Times New Roman Regular" w:cs="Times New Roman Regular"/>
                <w:b/>
                <w:bCs/>
                <w:sz w:val="24"/>
                <w:szCs w:val="24"/>
              </w:rPr>
              <w:t>Python</w:t>
            </w:r>
            <w:r>
              <w:rPr>
                <w:rFonts w:ascii="Times New Roman Regular" w:hAnsi="Times New Roman Regular" w:cs="Times New Roman Regular"/>
                <w:sz w:val="24"/>
                <w:szCs w:val="24"/>
              </w:rPr>
              <w:t>, as it was more relevant.</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607" w:name="_D.2._Selection_of"/>
      <w:bookmarkStart w:id="608" w:name="_C.2._Selection_of"/>
      <w:bookmarkStart w:id="609" w:name="_E.2._Selection_of"/>
      <w:bookmarkStart w:id="610" w:name="_Toc132325951"/>
      <w:bookmarkStart w:id="611" w:name="_Toc124969337"/>
      <w:bookmarkEnd w:id="607"/>
      <w:bookmarkEnd w:id="608"/>
      <w:bookmarkEnd w:id="609"/>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 Selection of Deep Learning (DL) framework</w:t>
      </w:r>
      <w:bookmarkEnd w:id="610"/>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2"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611"/>
      <w:bookmarkEnd w:id="612"/>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Used for production-level applications, has detailed documentation and community support, and handles large datasets. It also provides better visualization options, making it easy to debug and monitor training, which is vital as a novel algorithm is being built, and no comparison is present.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more lightweight and developer-friendly, as it provides a higher-level development. Therefore, it has a much smaller learning curve, easier to get started, and feels more intuitive as it is simpler to build models.</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3AFF8921"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TensorFlow</w:t>
            </w:r>
            <w:r>
              <w:rPr>
                <w:rFonts w:ascii="Times New Roman Regular" w:hAnsi="Times New Roman Regular" w:cs="Times New Roman Regular"/>
                <w:sz w:val="24"/>
                <w:szCs w:val="24"/>
              </w:rPr>
              <w:t xml:space="preserve">. Although it is more complicated, the higher-level API: </w:t>
            </w:r>
            <w:proofErr w:type="spellStart"/>
            <w:r>
              <w:rPr>
                <w:rFonts w:ascii="Times New Roman Regular" w:hAnsi="Times New Roman Regular" w:cs="Times New Roman Regular"/>
                <w:sz w:val="24"/>
                <w:szCs w:val="24"/>
              </w:rPr>
              <w:t>Keras</w:t>
            </w:r>
            <w:proofErr w:type="spellEnd"/>
            <w:r>
              <w:rPr>
                <w:rFonts w:ascii="Times New Roman Regular" w:hAnsi="Times New Roman Regular" w:cs="Times New Roman Regular"/>
                <w:sz w:val="24"/>
                <w:szCs w:val="24"/>
              </w:rPr>
              <w:t>, is now officially a part of TensorFlow. Therefore, model development has become much more straightforward. Additionally, building the algorithm requires more low-level details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"pytorchvstensorflowref" </w:instrText>
            </w:r>
            <w:r w:rsidR="00DA58FF">
              <w:rPr>
                <w:rFonts w:ascii="Times New Roman Regular" w:hAnsi="Times New Roman Regular" w:cs="Times New Roman Regular"/>
                <w:sz w:val="24"/>
                <w:szCs w:val="24"/>
              </w:rPr>
              <w:fldChar w:fldCharType="separate"/>
            </w:r>
            <w:r w:rsidR="00105D25">
              <w:rPr>
                <w:rFonts w:ascii="Times New Roman Regular" w:hAnsi="Times New Roman Regular" w:cs="Times New Roman Regular"/>
                <w:sz w:val="24"/>
                <w:szCs w:val="24"/>
              </w:rPr>
              <w:t>Kurama</w:t>
            </w:r>
            <w:proofErr w:type="spellEnd"/>
            <w:r>
              <w:rPr>
                <w:rStyle w:val="Hyperlink"/>
                <w:rFonts w:ascii="Times New Roman Regular" w:hAnsi="Times New Roman Regular" w:cs="Times New Roman Regular"/>
                <w:color w:val="auto"/>
                <w:sz w:val="24"/>
                <w:szCs w:val="24"/>
                <w:u w:val="none"/>
              </w:rPr>
              <w:t>, 2022</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613" w:name="_D.3._Selection_of"/>
      <w:bookmarkStart w:id="614" w:name="_C.3._Selection_of"/>
      <w:bookmarkStart w:id="615" w:name="_E.3._Selection_of"/>
      <w:bookmarkStart w:id="616" w:name="_Toc132325952"/>
      <w:bookmarkEnd w:id="613"/>
      <w:bookmarkEnd w:id="614"/>
      <w:bookmarkEnd w:id="615"/>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.3. Selection of User Interface (UI) framework</w:t>
      </w:r>
      <w:bookmarkEnd w:id="616"/>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7" w:name="_Toc124969338"/>
      <w:bookmarkStart w:id="618"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617"/>
      <w:bookmarkEnd w:id="618"/>
    </w:p>
    <w:tbl>
      <w:tblPr>
        <w:tblStyle w:val="TableGrid"/>
        <w:tblW w:w="0" w:type="auto"/>
        <w:tblLook w:val="04A0" w:firstRow="1" w:lastRow="0" w:firstColumn="1" w:lastColumn="0" w:noHBand="0" w:noVBand="1"/>
      </w:tblPr>
      <w:tblGrid>
        <w:gridCol w:w="1615"/>
        <w:gridCol w:w="7735"/>
      </w:tblGrid>
      <w:tr w:rsidR="00B40933" w14:paraId="000ADD6D" w14:textId="77777777">
        <w:tc>
          <w:tcPr>
            <w:tcW w:w="161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tc>
          <w:tcPr>
            <w:tcW w:w="161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7735" w:type="dxa"/>
          </w:tcPr>
          <w:p w14:paraId="3260AE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large-scale applications with dedicated submodules for particular functionalities. However, it can be less performant in comparison and unnecessarily heavy.</w:t>
            </w:r>
          </w:p>
        </w:tc>
      </w:tr>
      <w:tr w:rsidR="00B40933" w14:paraId="6D67614D" w14:textId="77777777">
        <w:tc>
          <w:tcPr>
            <w:tcW w:w="161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7735" w:type="dxa"/>
          </w:tcPr>
          <w:p w14:paraId="51B0242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tiny framework that takes little to no time to startup and is much more intuitive as the code is simple. Additionally, based on simulations, it has been identified to perform better than Angular and React. However, it has much fewer resources.</w:t>
            </w:r>
          </w:p>
        </w:tc>
      </w:tr>
      <w:tr w:rsidR="00B40933" w14:paraId="3419E82F" w14:textId="77777777">
        <w:tc>
          <w:tcPr>
            <w:tcW w:w="161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7735" w:type="dxa"/>
          </w:tcPr>
          <w:p w14:paraId="2D5091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most lightweight and genuinely reactive. Much more performant than the rest; however, it has a small community of developers and is relatively new.</w:t>
            </w:r>
          </w:p>
          <w:p w14:paraId="06EC58DE" w14:textId="77777777" w:rsidR="00B40933" w:rsidRDefault="00B40933">
            <w:pPr>
              <w:spacing w:after="0" w:line="360" w:lineRule="auto"/>
              <w:jc w:val="both"/>
              <w:rPr>
                <w:rFonts w:ascii="Times New Roman Regular" w:hAnsi="Times New Roman Regular" w:cs="Times New Roman Regular" w:hint="eastAsia"/>
                <w:sz w:val="24"/>
                <w:szCs w:val="24"/>
              </w:rPr>
            </w:pPr>
          </w:p>
        </w:tc>
      </w:tr>
      <w:tr w:rsidR="00B40933" w14:paraId="2B0EB6BC" w14:textId="77777777">
        <w:tc>
          <w:tcPr>
            <w:tcW w:w="161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React</w:t>
            </w:r>
          </w:p>
        </w:tc>
        <w:tc>
          <w:tcPr>
            <w:tcW w:w="7735" w:type="dxa"/>
          </w:tcPr>
          <w:p w14:paraId="0331DD9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Customizable and promotes code reusability via functions as components. It carries a large community and is open-source while being SEO-friendly. Additionally, the React developer tools is very handy.</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038A97D6"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chose </w:t>
            </w:r>
            <w:r>
              <w:rPr>
                <w:rFonts w:ascii="Times New Roman Regular" w:hAnsi="Times New Roman Regular" w:cs="Times New Roman Regular"/>
                <w:b/>
                <w:bCs/>
                <w:sz w:val="24"/>
                <w:szCs w:val="24"/>
              </w:rPr>
              <w:t>React</w:t>
            </w:r>
            <w:r>
              <w:rPr>
                <w:rFonts w:ascii="Times New Roman Regular" w:hAnsi="Times New Roman Regular" w:cs="Times New Roman Regular"/>
                <w:sz w:val="24"/>
                <w:szCs w:val="24"/>
              </w:rPr>
              <w:t xml:space="preserve"> as the GUI built will be simple, and there is no requirement for large-scale applications, as it is not the primary focus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"angularvsreactvsvuevssvelteref" </w:instrText>
            </w:r>
            <w:r w:rsidR="00DA58FF">
              <w:rPr>
                <w:rFonts w:ascii="Times New Roman Regular" w:hAnsi="Times New Roman Regular" w:cs="Times New Roman Regular"/>
                <w:sz w:val="24"/>
                <w:szCs w:val="24"/>
              </w:rPr>
              <w:fldChar w:fldCharType="separate"/>
            </w:r>
            <w:r w:rsidR="007D38ED" w:rsidRPr="0091409E">
              <w:rPr>
                <w:rFonts w:ascii="Times New Roman Regular" w:hAnsi="Times New Roman Regular" w:cs="Times New Roman Regular"/>
                <w:sz w:val="24"/>
                <w:szCs w:val="24"/>
              </w:rPr>
              <w:t>Patadiya</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619" w:name="_C.4._Selection_of"/>
      <w:bookmarkStart w:id="620" w:name="_D.4._Selection_of"/>
      <w:bookmarkStart w:id="621" w:name="_E.4._Selection_of"/>
      <w:bookmarkStart w:id="622" w:name="_Toc132325953"/>
      <w:bookmarkEnd w:id="619"/>
      <w:bookmarkEnd w:id="620"/>
      <w:bookmarkEnd w:id="621"/>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.4. Selection of Application Programming Interface (API) framework</w:t>
      </w:r>
      <w:bookmarkEnd w:id="622"/>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23" w:name="_Toc124969339"/>
      <w:bookmarkStart w:id="624"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623"/>
      <w:bookmarkEnd w:id="624"/>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very lightweight framework that provides only the simplest of functionalities. However, it is the preferred choice for ML API development because it is light.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more larger scaled applications that provide a vast range of functionalities, it is stricter and less flexible. Therefore, is much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26A557FF"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chose </w:t>
            </w:r>
            <w:r>
              <w:rPr>
                <w:rFonts w:ascii="Times New Roman Regular" w:hAnsi="Times New Roman Regular" w:cs="Times New Roman Regular"/>
                <w:b/>
                <w:bCs/>
                <w:sz w:val="24"/>
                <w:szCs w:val="24"/>
              </w:rPr>
              <w:t>Flask</w:t>
            </w:r>
            <w:r>
              <w:rPr>
                <w:rFonts w:ascii="Times New Roman Regular" w:hAnsi="Times New Roman Regular" w:cs="Times New Roman Regular"/>
                <w:sz w:val="24"/>
                <w:szCs w:val="24"/>
              </w:rPr>
              <w:t xml:space="preserve"> as it provides only the necessities in exposing an ML model and since the luxury features provided by Django (ex: authentication) were not required</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"flaskvsdjangoref" </w:instrText>
            </w:r>
            <w:r w:rsidR="00DA58FF">
              <w:rPr>
                <w:rFonts w:ascii="Times New Roman Regular" w:hAnsi="Times New Roman Regular" w:cs="Times New Roman Regular"/>
                <w:sz w:val="24"/>
                <w:szCs w:val="24"/>
              </w:rPr>
              <w:fldChar w:fldCharType="separate"/>
            </w:r>
            <w:r w:rsidR="0010507C" w:rsidRPr="000C238C">
              <w:rPr>
                <w:rFonts w:ascii="Times New Roman Regular" w:hAnsi="Times New Roman Regular" w:cs="Times New Roman Regular"/>
                <w:sz w:val="24"/>
                <w:szCs w:val="24"/>
              </w:rPr>
              <w:t>InterviewBit</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77777777" w:rsidR="00B40933" w:rsidRDefault="00B40933">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51884BDC"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625" w:name="_C.5._Fetch_data"/>
      <w:bookmarkStart w:id="626" w:name="_E.5._Fetch_data"/>
      <w:bookmarkStart w:id="627" w:name="_Toc125663176"/>
      <w:bookmarkStart w:id="628" w:name="_Toc132325954"/>
      <w:bookmarkEnd w:id="625"/>
      <w:bookmarkEnd w:id="626"/>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.5. Fetch data</w:t>
      </w:r>
      <w:bookmarkEnd w:id="627"/>
      <w:bookmarkEnd w:id="628"/>
    </w:p>
    <w:p w14:paraId="3E54F96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historical prices</w:t>
      </w:r>
    </w:p>
    <w:p w14:paraId="5CF06FA8" w14:textId="1E7118F1" w:rsidR="00B40933" w:rsidRDefault="002737FF">
      <w:pPr>
        <w:keepNext/>
        <w:spacing w:line="360" w:lineRule="auto"/>
        <w:jc w:val="center"/>
        <w:rPr>
          <w:rFonts w:ascii="Times New Roman Regular" w:hAnsi="Times New Roman Regular" w:cs="Times New Roman Regular" w:hint="eastAsia"/>
        </w:rPr>
      </w:pPr>
      <w:r w:rsidRPr="00BB18A4">
        <w:rPr>
          <w:rFonts w:ascii="Times New Roman" w:hAnsi="Times New Roman" w:cs="Times New Roman"/>
          <w:noProof/>
        </w:rPr>
        <w:drawing>
          <wp:inline distT="0" distB="0" distL="0" distR="0" wp14:anchorId="73D68727" wp14:editId="64E35621">
            <wp:extent cx="5943600" cy="35426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42665"/>
                    </a:xfrm>
                    <a:prstGeom prst="rect">
                      <a:avLst/>
                    </a:prstGeom>
                  </pic:spPr>
                </pic:pic>
              </a:graphicData>
            </a:graphic>
          </wp:inline>
        </w:drawing>
      </w:r>
    </w:p>
    <w:p w14:paraId="0EF86351" w14:textId="1BE6527B" w:rsidR="00B40933" w:rsidRPr="000410FF"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29" w:name="_Toc124969361"/>
      <w:bookmarkStart w:id="630" w:name="_Toc132182785"/>
      <w:r w:rsidRPr="000410FF">
        <w:rPr>
          <w:rFonts w:ascii="Times New Roman Regular" w:hAnsi="Times New Roman Regular" w:cs="Times New Roman Regular"/>
          <w:b w:val="0"/>
          <w:bCs w:val="0"/>
          <w:smallCaps w:val="0"/>
          <w:color w:val="auto"/>
          <w:sz w:val="24"/>
          <w:szCs w:val="24"/>
        </w:rPr>
        <w:t xml:space="preserve">Figure </w:t>
      </w:r>
      <w:r w:rsidR="00BA3EB5" w:rsidRPr="000410FF">
        <w:rPr>
          <w:rFonts w:ascii="Times New Roman Regular" w:hAnsi="Times New Roman Regular" w:cs="Times New Roman Regular" w:hint="eastAsia"/>
          <w:b w:val="0"/>
          <w:bCs w:val="0"/>
          <w:smallCaps w:val="0"/>
          <w:color w:val="auto"/>
          <w:sz w:val="24"/>
          <w:szCs w:val="24"/>
        </w:rPr>
        <w:fldChar w:fldCharType="begin"/>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b w:val="0"/>
          <w:bCs w:val="0"/>
          <w:smallCaps w:val="0"/>
          <w:color w:val="auto"/>
          <w:sz w:val="24"/>
          <w:szCs w:val="24"/>
        </w:rPr>
        <w:instrText>SEQ Figure \* ARABIC</w:instrText>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33</w:t>
      </w:r>
      <w:r w:rsidR="00BA3EB5" w:rsidRPr="000410FF">
        <w:rPr>
          <w:rFonts w:ascii="Times New Roman Regular" w:hAnsi="Times New Roman Regular" w:cs="Times New Roman Regular" w:hint="eastAsia"/>
          <w:b w:val="0"/>
          <w:bCs w:val="0"/>
          <w:smallCaps w:val="0"/>
          <w:color w:val="auto"/>
          <w:sz w:val="24"/>
          <w:szCs w:val="24"/>
        </w:rPr>
        <w:fldChar w:fldCharType="end"/>
      </w:r>
      <w:r w:rsidRPr="000410FF">
        <w:rPr>
          <w:rFonts w:ascii="Times New Roman Regular" w:hAnsi="Times New Roman Regular" w:cs="Times New Roman Regular"/>
          <w:b w:val="0"/>
          <w:bCs w:val="0"/>
          <w:smallCaps w:val="0"/>
          <w:color w:val="auto"/>
          <w:sz w:val="24"/>
          <w:szCs w:val="24"/>
        </w:rPr>
        <w:t>: Fetch historical prices (</w:t>
      </w:r>
      <w:r w:rsidRPr="000410FF">
        <w:rPr>
          <w:rFonts w:ascii="Times New Roman Regular" w:hAnsi="Times New Roman Regular" w:cs="Times New Roman Regular"/>
          <w:b w:val="0"/>
          <w:bCs w:val="0"/>
          <w:i/>
          <w:iCs/>
          <w:smallCaps w:val="0"/>
          <w:color w:val="auto"/>
          <w:sz w:val="24"/>
          <w:szCs w:val="24"/>
        </w:rPr>
        <w:t>Self-Composed</w:t>
      </w:r>
      <w:r w:rsidRPr="000410FF">
        <w:rPr>
          <w:rFonts w:ascii="Times New Roman Regular" w:hAnsi="Times New Roman Regular" w:cs="Times New Roman Regular"/>
          <w:b w:val="0"/>
          <w:bCs w:val="0"/>
          <w:smallCaps w:val="0"/>
          <w:color w:val="auto"/>
          <w:sz w:val="24"/>
          <w:szCs w:val="24"/>
        </w:rPr>
        <w:t>)</w:t>
      </w:r>
      <w:bookmarkEnd w:id="629"/>
      <w:bookmarkEnd w:id="630"/>
    </w:p>
    <w:p w14:paraId="6A06C163" w14:textId="2BC9FD00"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describes a couple of functions that can be used to fetch the latest BTC historical prices data and </w:t>
      </w:r>
      <w:r w:rsidR="00BF1608">
        <w:rPr>
          <w:rFonts w:ascii="Times New Roman Regular" w:hAnsi="Times New Roman Regular" w:cs="Times New Roman Regular"/>
          <w:sz w:val="24"/>
          <w:szCs w:val="24"/>
        </w:rPr>
        <w:t xml:space="preserve">store </w:t>
      </w:r>
      <w:r w:rsidR="00E40398">
        <w:rPr>
          <w:rFonts w:ascii="Times New Roman Regular" w:hAnsi="Times New Roman Regular" w:cs="Times New Roman Regular"/>
          <w:sz w:val="24"/>
          <w:szCs w:val="24"/>
        </w:rPr>
        <w:t>it</w:t>
      </w:r>
      <w:r w:rsidR="00BF1608">
        <w:rPr>
          <w:rFonts w:ascii="Times New Roman Regular" w:hAnsi="Times New Roman Regular" w:cs="Times New Roman Regular"/>
          <w:sz w:val="24"/>
          <w:szCs w:val="24"/>
        </w:rPr>
        <w:t xml:space="preserve"> into a MongoDB collection</w:t>
      </w:r>
      <w:r w:rsidR="00AD02BD">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so</w:t>
      </w:r>
      <w:r>
        <w:rPr>
          <w:rFonts w:ascii="Times New Roman Regular" w:hAnsi="Times New Roman Regular" w:cs="Times New Roman Regular"/>
          <w:sz w:val="24"/>
          <w:szCs w:val="24"/>
        </w:rPr>
        <w:t xml:space="preserve"> that </w:t>
      </w:r>
      <w:r w:rsidR="00411309">
        <w:rPr>
          <w:rFonts w:ascii="Times New Roman Regular" w:hAnsi="Times New Roman Regular" w:cs="Times New Roman Regular"/>
          <w:sz w:val="24"/>
          <w:szCs w:val="24"/>
        </w:rPr>
        <w:t xml:space="preserve">it </w:t>
      </w:r>
      <w:r>
        <w:rPr>
          <w:rFonts w:ascii="Times New Roman Regular" w:hAnsi="Times New Roman Regular" w:cs="Times New Roman Regular"/>
          <w:sz w:val="24"/>
          <w:szCs w:val="24"/>
        </w:rPr>
        <w:t>can be later read from by the model. A third-party API was used to fetch the data, as existing APIs are all discontinued.</w:t>
      </w:r>
    </w:p>
    <w:p w14:paraId="25561808" w14:textId="72E4C08C" w:rsidR="000023F1" w:rsidRDefault="000023F1">
      <w:pPr>
        <w:spacing w:line="360" w:lineRule="auto"/>
        <w:jc w:val="both"/>
        <w:rPr>
          <w:rFonts w:ascii="Times New Roman Regular" w:hAnsi="Times New Roman Regular" w:cs="Times New Roman Regular" w:hint="eastAsia"/>
          <w:sz w:val="24"/>
          <w:szCs w:val="24"/>
        </w:rPr>
      </w:pPr>
    </w:p>
    <w:p w14:paraId="4CBBAC4D" w14:textId="56CDE01C" w:rsidR="000023F1" w:rsidRDefault="000023F1">
      <w:pPr>
        <w:spacing w:line="360" w:lineRule="auto"/>
        <w:jc w:val="both"/>
        <w:rPr>
          <w:rFonts w:ascii="Times New Roman Regular" w:hAnsi="Times New Roman Regular" w:cs="Times New Roman Regular" w:hint="eastAsia"/>
          <w:sz w:val="24"/>
          <w:szCs w:val="24"/>
        </w:rPr>
      </w:pPr>
    </w:p>
    <w:p w14:paraId="331B7FB8" w14:textId="40FF7EC0" w:rsidR="000023F1" w:rsidRDefault="000023F1">
      <w:pPr>
        <w:spacing w:line="360" w:lineRule="auto"/>
        <w:jc w:val="both"/>
        <w:rPr>
          <w:rFonts w:ascii="Times New Roman Regular" w:hAnsi="Times New Roman Regular" w:cs="Times New Roman Regular" w:hint="eastAsia"/>
          <w:sz w:val="24"/>
          <w:szCs w:val="24"/>
        </w:rPr>
      </w:pPr>
    </w:p>
    <w:p w14:paraId="24AE5B7A" w14:textId="4FF814FC" w:rsidR="000023F1" w:rsidRDefault="000023F1">
      <w:pPr>
        <w:spacing w:line="360" w:lineRule="auto"/>
        <w:jc w:val="both"/>
        <w:rPr>
          <w:rFonts w:ascii="Times New Roman Regular" w:hAnsi="Times New Roman Regular" w:cs="Times New Roman Regular" w:hint="eastAsia"/>
          <w:sz w:val="24"/>
          <w:szCs w:val="24"/>
        </w:rPr>
      </w:pPr>
    </w:p>
    <w:p w14:paraId="7B49F431" w14:textId="5F29E42D" w:rsidR="000023F1" w:rsidRDefault="000023F1">
      <w:pPr>
        <w:spacing w:line="360" w:lineRule="auto"/>
        <w:jc w:val="both"/>
        <w:rPr>
          <w:rFonts w:ascii="Times New Roman Regular" w:hAnsi="Times New Roman Regular" w:cs="Times New Roman Regular" w:hint="eastAsia"/>
          <w:sz w:val="24"/>
          <w:szCs w:val="24"/>
        </w:rPr>
      </w:pPr>
    </w:p>
    <w:p w14:paraId="65236D3C" w14:textId="1B227D4D" w:rsidR="000023F1" w:rsidRDefault="000023F1">
      <w:pPr>
        <w:spacing w:line="360" w:lineRule="auto"/>
        <w:jc w:val="both"/>
        <w:rPr>
          <w:rFonts w:ascii="Times New Roman Regular" w:hAnsi="Times New Roman Regular" w:cs="Times New Roman Regular" w:hint="eastAsia"/>
          <w:sz w:val="24"/>
          <w:szCs w:val="24"/>
        </w:rPr>
      </w:pPr>
    </w:p>
    <w:p w14:paraId="152DB909" w14:textId="16203B61" w:rsidR="000023F1" w:rsidRDefault="000023F1">
      <w:pPr>
        <w:spacing w:line="360" w:lineRule="auto"/>
        <w:jc w:val="both"/>
        <w:rPr>
          <w:rFonts w:ascii="Times New Roman Regular" w:hAnsi="Times New Roman Regular" w:cs="Times New Roman Regular" w:hint="eastAsia"/>
          <w:sz w:val="24"/>
          <w:szCs w:val="24"/>
        </w:rPr>
      </w:pPr>
    </w:p>
    <w:p w14:paraId="30D20622" w14:textId="4AB4B64B" w:rsidR="000023F1" w:rsidRDefault="000023F1" w:rsidP="000023F1">
      <w:pPr>
        <w:spacing w:line="360" w:lineRule="auto"/>
        <w:jc w:val="both"/>
        <w:rPr>
          <w:rFonts w:ascii="Times New Roman" w:hAnsi="Times New Roman" w:cs="Times New Roman"/>
          <w:b/>
          <w:bCs/>
          <w:sz w:val="24"/>
          <w:szCs w:val="24"/>
        </w:rPr>
      </w:pPr>
      <w:r w:rsidRPr="003D453E">
        <w:rPr>
          <w:rFonts w:ascii="Times New Roman" w:hAnsi="Times New Roman" w:cs="Times New Roman"/>
          <w:b/>
          <w:bCs/>
          <w:sz w:val="24"/>
          <w:szCs w:val="24"/>
        </w:rPr>
        <w:lastRenderedPageBreak/>
        <w:t>Fetch Twitter volume</w:t>
      </w:r>
      <w:r>
        <w:rPr>
          <w:rFonts w:ascii="Times New Roman" w:hAnsi="Times New Roman" w:cs="Times New Roman"/>
          <w:b/>
          <w:bCs/>
          <w:sz w:val="24"/>
          <w:szCs w:val="24"/>
        </w:rPr>
        <w:t xml:space="preserve">, Google Trends &amp; </w:t>
      </w:r>
      <w:r w:rsidRPr="003D453E">
        <w:rPr>
          <w:rFonts w:ascii="Times New Roman" w:hAnsi="Times New Roman" w:cs="Times New Roman"/>
          <w:b/>
          <w:bCs/>
          <w:sz w:val="24"/>
          <w:szCs w:val="24"/>
        </w:rPr>
        <w:t>block reward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B2C5C" w:rsidRPr="00FB2C5C" w14:paraId="540E6636" w14:textId="77777777" w:rsidTr="00FD2F9D">
        <w:tc>
          <w:tcPr>
            <w:tcW w:w="4675" w:type="dxa"/>
          </w:tcPr>
          <w:p w14:paraId="61E30584" w14:textId="7A02647E"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48D61D2D" wp14:editId="27D16605">
                  <wp:extent cx="2041170" cy="3181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91954" cy="3260501"/>
                          </a:xfrm>
                          <a:prstGeom prst="rect">
                            <a:avLst/>
                          </a:prstGeom>
                        </pic:spPr>
                      </pic:pic>
                    </a:graphicData>
                  </a:graphic>
                </wp:inline>
              </w:drawing>
            </w:r>
          </w:p>
          <w:p w14:paraId="5D578CF1" w14:textId="6B2B7F3F"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1" w:name="_Toc124969362"/>
            <w:bookmarkStart w:id="632" w:name="_Toc132182786"/>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xml:space="preserve">: </w:t>
            </w:r>
            <w:bookmarkEnd w:id="631"/>
            <w:r w:rsidRPr="00FB2C5C">
              <w:rPr>
                <w:rFonts w:ascii="Times New Roman Regular" w:hAnsi="Times New Roman Regular" w:cs="Times New Roman Regular"/>
                <w:b w:val="0"/>
                <w:bCs w:val="0"/>
                <w:smallCaps w:val="0"/>
                <w:color w:val="auto"/>
                <w:sz w:val="24"/>
                <w:szCs w:val="24"/>
              </w:rPr>
              <w:t>Fetch Twitter volume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2"/>
          </w:p>
          <w:p w14:paraId="02C6DA4A" w14:textId="77777777"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p>
        </w:tc>
        <w:tc>
          <w:tcPr>
            <w:tcW w:w="4675" w:type="dxa"/>
          </w:tcPr>
          <w:p w14:paraId="21B0E91B" w14:textId="5F156F43"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545A4018" wp14:editId="59A0FFC6">
                  <wp:extent cx="2495550" cy="3169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22804" cy="3203715"/>
                          </a:xfrm>
                          <a:prstGeom prst="rect">
                            <a:avLst/>
                          </a:prstGeom>
                        </pic:spPr>
                      </pic:pic>
                    </a:graphicData>
                  </a:graphic>
                </wp:inline>
              </w:drawing>
            </w:r>
          </w:p>
          <w:p w14:paraId="1AEB6856" w14:textId="56EFCECE"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3" w:name="_Toc124969363"/>
            <w:bookmarkStart w:id="634" w:name="_Toc132182787"/>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Fetch block reward siz</w:t>
            </w:r>
            <w:bookmarkEnd w:id="633"/>
            <w:r w:rsidRPr="00FB2C5C">
              <w:rPr>
                <w:rFonts w:ascii="Times New Roman Regular" w:hAnsi="Times New Roman Regular" w:cs="Times New Roman Regular"/>
                <w:b w:val="0"/>
                <w:bCs w:val="0"/>
                <w:smallCaps w:val="0"/>
                <w:color w:val="auto"/>
                <w:sz w:val="24"/>
                <w:szCs w:val="24"/>
              </w:rPr>
              <w:t>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4"/>
          </w:p>
        </w:tc>
      </w:tr>
      <w:tr w:rsidR="00FB2C5C" w:rsidRPr="00FB2C5C" w14:paraId="2FEC2979" w14:textId="77777777" w:rsidTr="00FD2F9D">
        <w:tc>
          <w:tcPr>
            <w:tcW w:w="9350" w:type="dxa"/>
            <w:gridSpan w:val="2"/>
          </w:tcPr>
          <w:p w14:paraId="4773FD95" w14:textId="21DB4204" w:rsidR="000023F1" w:rsidRPr="00FB2C5C" w:rsidRDefault="009373FB" w:rsidP="00FD2F9D">
            <w:pPr>
              <w:keepNext/>
              <w:spacing w:after="0" w:line="360" w:lineRule="auto"/>
              <w:jc w:val="center"/>
            </w:pPr>
            <w:r w:rsidRPr="00FB2C5C">
              <w:rPr>
                <w:rFonts w:ascii="Times New Roman" w:hAnsi="Times New Roman" w:cs="Times New Roman"/>
                <w:noProof/>
                <w:sz w:val="24"/>
                <w:szCs w:val="24"/>
              </w:rPr>
              <w:drawing>
                <wp:inline distT="0" distB="0" distL="0" distR="0" wp14:anchorId="73805922" wp14:editId="77D06B4D">
                  <wp:extent cx="2257425" cy="34530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76045" cy="3481524"/>
                          </a:xfrm>
                          <a:prstGeom prst="rect">
                            <a:avLst/>
                          </a:prstGeom>
                        </pic:spPr>
                      </pic:pic>
                    </a:graphicData>
                  </a:graphic>
                </wp:inline>
              </w:drawing>
            </w:r>
          </w:p>
          <w:p w14:paraId="47D42069" w14:textId="6CEFE927" w:rsidR="000023F1" w:rsidRPr="00FB2C5C" w:rsidRDefault="000023F1" w:rsidP="00FD2F9D">
            <w:pPr>
              <w:pStyle w:val="Caption"/>
              <w:jc w:val="center"/>
              <w:rPr>
                <w:rFonts w:ascii="Times New Roman" w:hAnsi="Times New Roman" w:cs="Times New Roman"/>
                <w:b w:val="0"/>
                <w:bCs w:val="0"/>
                <w:smallCaps w:val="0"/>
                <w:noProof/>
                <w:color w:val="auto"/>
                <w:sz w:val="24"/>
                <w:szCs w:val="24"/>
              </w:rPr>
            </w:pPr>
            <w:bookmarkStart w:id="635" w:name="_Toc132182788"/>
            <w:r w:rsidRPr="00FB2C5C">
              <w:rPr>
                <w:rFonts w:ascii="Times New Roman" w:hAnsi="Times New Roman" w:cs="Times New Roman"/>
                <w:b w:val="0"/>
                <w:bCs w:val="0"/>
                <w:smallCaps w:val="0"/>
                <w:color w:val="auto"/>
                <w:sz w:val="24"/>
                <w:szCs w:val="24"/>
              </w:rPr>
              <w:t xml:space="preserve">Figure </w:t>
            </w:r>
            <w:r w:rsidR="00BA3EB5" w:rsidRPr="00FB2C5C">
              <w:rPr>
                <w:rFonts w:ascii="Times New Roman" w:hAnsi="Times New Roman" w:cs="Times New Roman"/>
                <w:b w:val="0"/>
                <w:bCs w:val="0"/>
                <w:smallCaps w:val="0"/>
                <w:color w:val="auto"/>
                <w:sz w:val="24"/>
                <w:szCs w:val="24"/>
              </w:rPr>
              <w:fldChar w:fldCharType="begin"/>
            </w:r>
            <w:r w:rsidR="00BA3EB5" w:rsidRPr="00FB2C5C">
              <w:rPr>
                <w:rFonts w:ascii="Times New Roman" w:hAnsi="Times New Roman" w:cs="Times New Roman"/>
                <w:b w:val="0"/>
                <w:bCs w:val="0"/>
                <w:smallCaps w:val="0"/>
                <w:color w:val="auto"/>
                <w:sz w:val="24"/>
                <w:szCs w:val="24"/>
              </w:rPr>
              <w:instrText xml:space="preserve"> SEQ Figure \* ARABIC </w:instrText>
            </w:r>
            <w:r w:rsidR="00BA3EB5" w:rsidRPr="00FB2C5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36</w:t>
            </w:r>
            <w:r w:rsidR="00BA3EB5" w:rsidRPr="00FB2C5C">
              <w:rPr>
                <w:rFonts w:ascii="Times New Roman" w:hAnsi="Times New Roman" w:cs="Times New Roman"/>
                <w:b w:val="0"/>
                <w:bCs w:val="0"/>
                <w:smallCaps w:val="0"/>
                <w:color w:val="auto"/>
                <w:sz w:val="24"/>
                <w:szCs w:val="24"/>
              </w:rPr>
              <w:fldChar w:fldCharType="end"/>
            </w:r>
            <w:r w:rsidRPr="00FB2C5C">
              <w:rPr>
                <w:rFonts w:ascii="Times New Roman" w:hAnsi="Times New Roman" w:cs="Times New Roman"/>
                <w:b w:val="0"/>
                <w:bCs w:val="0"/>
                <w:smallCaps w:val="0"/>
                <w:color w:val="auto"/>
                <w:sz w:val="24"/>
                <w:szCs w:val="24"/>
              </w:rPr>
              <w:t>: Fetch google trends (</w:t>
            </w:r>
            <w:r w:rsidRPr="00FB2C5C">
              <w:rPr>
                <w:rFonts w:ascii="Times New Roman" w:hAnsi="Times New Roman" w:cs="Times New Roman"/>
                <w:b w:val="0"/>
                <w:bCs w:val="0"/>
                <w:i/>
                <w:iCs/>
                <w:smallCaps w:val="0"/>
                <w:color w:val="auto"/>
                <w:sz w:val="24"/>
                <w:szCs w:val="24"/>
              </w:rPr>
              <w:t>Self-Composed</w:t>
            </w:r>
            <w:r w:rsidRPr="00FB2C5C">
              <w:rPr>
                <w:rFonts w:ascii="Times New Roman" w:hAnsi="Times New Roman" w:cs="Times New Roman"/>
                <w:b w:val="0"/>
                <w:bCs w:val="0"/>
                <w:smallCaps w:val="0"/>
                <w:color w:val="auto"/>
                <w:sz w:val="24"/>
                <w:szCs w:val="24"/>
              </w:rPr>
              <w:t>)</w:t>
            </w:r>
            <w:bookmarkEnd w:id="635"/>
          </w:p>
        </w:tc>
      </w:tr>
    </w:tbl>
    <w:p w14:paraId="11C2311E" w14:textId="77777777" w:rsidR="000023F1" w:rsidRDefault="000023F1" w:rsidP="000023F1">
      <w:pPr>
        <w:spacing w:line="360" w:lineRule="auto"/>
        <w:jc w:val="both"/>
        <w:rPr>
          <w:rFonts w:ascii="Times New Roman" w:hAnsi="Times New Roman" w:cs="Times New Roman"/>
          <w:b/>
          <w:bCs/>
          <w:sz w:val="24"/>
          <w:szCs w:val="24"/>
        </w:rPr>
      </w:pPr>
    </w:p>
    <w:p w14:paraId="2180424F"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The above scripts fetch the Twitter volume and block reward from a website that publicly exposes this data. Therefore, a simple website scraping tool can be used without authentication or authorization.</w:t>
      </w:r>
    </w:p>
    <w:p w14:paraId="507CA22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tweet data</w:t>
      </w:r>
    </w:p>
    <w:p w14:paraId="5865504A" w14:textId="65C79D6D" w:rsidR="00B40933" w:rsidRDefault="00837B23">
      <w:pPr>
        <w:keepNext/>
        <w:spacing w:line="360" w:lineRule="auto"/>
        <w:jc w:val="center"/>
        <w:rPr>
          <w:rFonts w:ascii="Times New Roman Regular" w:hAnsi="Times New Roman Regular" w:cs="Times New Roman Regular" w:hint="eastAsia"/>
        </w:rPr>
      </w:pPr>
      <w:r w:rsidRPr="00837B23">
        <w:rPr>
          <w:rFonts w:ascii="Times New Roman Regular" w:hAnsi="Times New Roman Regular" w:cs="Times New Roman Regular"/>
          <w:noProof/>
        </w:rPr>
        <w:drawing>
          <wp:inline distT="0" distB="0" distL="0" distR="0" wp14:anchorId="35EF4FF7" wp14:editId="4F9E9C00">
            <wp:extent cx="5943600" cy="2414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414270"/>
                    </a:xfrm>
                    <a:prstGeom prst="rect">
                      <a:avLst/>
                    </a:prstGeom>
                  </pic:spPr>
                </pic:pic>
              </a:graphicData>
            </a:graphic>
          </wp:inline>
        </w:drawing>
      </w:r>
    </w:p>
    <w:p w14:paraId="41C60179" w14:textId="404B32ED" w:rsidR="00B40933" w:rsidRPr="002F443D"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36" w:name="_Toc124969364"/>
      <w:bookmarkStart w:id="637" w:name="_Toc132182789"/>
      <w:r w:rsidRPr="002F443D">
        <w:rPr>
          <w:rFonts w:ascii="Times New Roman Regular" w:hAnsi="Times New Roman Regular" w:cs="Times New Roman Regular"/>
          <w:b w:val="0"/>
          <w:bCs w:val="0"/>
          <w:smallCaps w:val="0"/>
          <w:color w:val="auto"/>
          <w:sz w:val="24"/>
          <w:szCs w:val="24"/>
        </w:rPr>
        <w:t xml:space="preserve">Figure </w:t>
      </w:r>
      <w:r w:rsidR="00BA3EB5" w:rsidRPr="002F443D">
        <w:rPr>
          <w:rFonts w:ascii="Times New Roman Regular" w:hAnsi="Times New Roman Regular" w:cs="Times New Roman Regular" w:hint="eastAsia"/>
          <w:b w:val="0"/>
          <w:bCs w:val="0"/>
          <w:smallCaps w:val="0"/>
          <w:color w:val="auto"/>
          <w:sz w:val="24"/>
          <w:szCs w:val="24"/>
        </w:rPr>
        <w:fldChar w:fldCharType="begin"/>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b w:val="0"/>
          <w:bCs w:val="0"/>
          <w:smallCaps w:val="0"/>
          <w:color w:val="auto"/>
          <w:sz w:val="24"/>
          <w:szCs w:val="24"/>
        </w:rPr>
        <w:instrText>SEQ Figure \* ARABIC</w:instrText>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00BA3EB5" w:rsidRPr="002F443D">
        <w:rPr>
          <w:rFonts w:ascii="Times New Roman Regular" w:hAnsi="Times New Roman Regular" w:cs="Times New Roman Regular" w:hint="eastAsia"/>
          <w:b w:val="0"/>
          <w:bCs w:val="0"/>
          <w:smallCaps w:val="0"/>
          <w:color w:val="auto"/>
          <w:sz w:val="24"/>
          <w:szCs w:val="24"/>
        </w:rPr>
        <w:fldChar w:fldCharType="end"/>
      </w:r>
      <w:r w:rsidRPr="002F443D">
        <w:rPr>
          <w:rFonts w:ascii="Times New Roman Regular" w:hAnsi="Times New Roman Regular" w:cs="Times New Roman Regular"/>
          <w:b w:val="0"/>
          <w:bCs w:val="0"/>
          <w:smallCaps w:val="0"/>
          <w:color w:val="auto"/>
          <w:sz w:val="24"/>
          <w:szCs w:val="24"/>
        </w:rPr>
        <w:t>: Scrape tweets (</w:t>
      </w:r>
      <w:r w:rsidRPr="002F443D">
        <w:rPr>
          <w:rFonts w:ascii="Times New Roman Regular" w:hAnsi="Times New Roman Regular" w:cs="Times New Roman Regular"/>
          <w:b w:val="0"/>
          <w:bCs w:val="0"/>
          <w:i/>
          <w:iCs/>
          <w:smallCaps w:val="0"/>
          <w:color w:val="auto"/>
          <w:sz w:val="24"/>
          <w:szCs w:val="24"/>
        </w:rPr>
        <w:t>Self-Composed</w:t>
      </w:r>
      <w:r w:rsidRPr="002F443D">
        <w:rPr>
          <w:rFonts w:ascii="Times New Roman Regular" w:hAnsi="Times New Roman Regular" w:cs="Times New Roman Regular"/>
          <w:b w:val="0"/>
          <w:bCs w:val="0"/>
          <w:smallCaps w:val="0"/>
          <w:color w:val="auto"/>
          <w:sz w:val="24"/>
          <w:szCs w:val="24"/>
        </w:rPr>
        <w:t>)</w:t>
      </w:r>
      <w:bookmarkEnd w:id="636"/>
      <w:bookmarkEnd w:id="637"/>
    </w:p>
    <w:p w14:paraId="64334995" w14:textId="4E5D40DA"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Obtaining the tweet data required a more tedious process as the Twitter API had been updated only to provide tweets for the past week</w:t>
      </w:r>
      <w:r w:rsidR="003E63C1">
        <w:rPr>
          <w:rFonts w:ascii="Times New Roman Regular" w:hAnsi="Times New Roman Regular" w:cs="Times New Roman Regular"/>
          <w:sz w:val="24"/>
          <w:szCs w:val="24"/>
        </w:rPr>
        <w:t>; h</w:t>
      </w:r>
      <w:r>
        <w:rPr>
          <w:rFonts w:ascii="Times New Roman Regular" w:hAnsi="Times New Roman Regular" w:cs="Times New Roman Regular"/>
          <w:sz w:val="24"/>
          <w:szCs w:val="24"/>
        </w:rPr>
        <w:t xml:space="preserve">owever, third-party libraries offer this functionality. Tweets fetched were limited to 500 for a single day due to time, performance, and storage constraints, and </w:t>
      </w:r>
      <w:r w:rsidR="003E63C1">
        <w:rPr>
          <w:rFonts w:ascii="Times New Roman Regular" w:hAnsi="Times New Roman Regular" w:cs="Times New Roman Regular"/>
          <w:sz w:val="24"/>
          <w:szCs w:val="24"/>
        </w:rPr>
        <w:t xml:space="preserve">as </w:t>
      </w:r>
      <w:r>
        <w:rPr>
          <w:rFonts w:ascii="Times New Roman Regular" w:hAnsi="Times New Roman Regular" w:cs="Times New Roman Regular"/>
          <w:sz w:val="24"/>
          <w:szCs w:val="24"/>
        </w:rPr>
        <w:t xml:space="preserve">the application is not the core contribution. Initially, tweets were fetched up to a specific time point; in the future, the above script could be run to scrape tweets of particular dates that are described to be from the days currently existing in the </w:t>
      </w:r>
      <w:r w:rsidR="00667BBB">
        <w:rPr>
          <w:rFonts w:ascii="Times New Roman Regular" w:hAnsi="Times New Roman Regular" w:cs="Times New Roman Regular"/>
          <w:sz w:val="24"/>
          <w:szCs w:val="24"/>
        </w:rPr>
        <w:t>collection</w:t>
      </w:r>
      <w:r>
        <w:rPr>
          <w:rFonts w:ascii="Times New Roman Regular" w:hAnsi="Times New Roman Regular" w:cs="Times New Roman Regular"/>
          <w:sz w:val="24"/>
          <w:szCs w:val="24"/>
        </w:rPr>
        <w:t xml:space="preserve"> up to the day at which the script is run. There is a further limitation as only ‘#bitcoin’ is searched.</w:t>
      </w:r>
    </w:p>
    <w:p w14:paraId="1E9AD609" w14:textId="5328693C" w:rsidR="00B40933" w:rsidRDefault="006D678B">
      <w:pPr>
        <w:keepNext/>
        <w:spacing w:line="360" w:lineRule="auto"/>
        <w:jc w:val="center"/>
        <w:rPr>
          <w:rFonts w:ascii="Times New Roman Regular" w:hAnsi="Times New Roman Regular" w:cs="Times New Roman Regular" w:hint="eastAsia"/>
        </w:rPr>
      </w:pPr>
      <w:r w:rsidRPr="006D678B">
        <w:rPr>
          <w:rFonts w:ascii="Times New Roman Regular" w:hAnsi="Times New Roman Regular" w:cs="Times New Roman Regular"/>
          <w:noProof/>
        </w:rPr>
        <w:lastRenderedPageBreak/>
        <w:drawing>
          <wp:inline distT="0" distB="0" distL="0" distR="0" wp14:anchorId="5059FBE3" wp14:editId="5A08BB15">
            <wp:extent cx="5943600" cy="3033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33395"/>
                    </a:xfrm>
                    <a:prstGeom prst="rect">
                      <a:avLst/>
                    </a:prstGeom>
                  </pic:spPr>
                </pic:pic>
              </a:graphicData>
            </a:graphic>
          </wp:inline>
        </w:drawing>
      </w:r>
    </w:p>
    <w:p w14:paraId="3511E93E" w14:textId="203EE324" w:rsidR="00B40933" w:rsidRPr="00F10031"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38" w:name="_Toc124969365"/>
      <w:bookmarkStart w:id="639" w:name="_Toc132182790"/>
      <w:r w:rsidRPr="00F10031">
        <w:rPr>
          <w:rFonts w:ascii="Times New Roman Regular" w:hAnsi="Times New Roman Regular" w:cs="Times New Roman Regular"/>
          <w:b w:val="0"/>
          <w:bCs w:val="0"/>
          <w:smallCaps w:val="0"/>
          <w:color w:val="auto"/>
          <w:sz w:val="24"/>
          <w:szCs w:val="24"/>
        </w:rPr>
        <w:t xml:space="preserve">Figure </w:t>
      </w:r>
      <w:r w:rsidR="00BA3EB5" w:rsidRPr="00F10031">
        <w:rPr>
          <w:rFonts w:ascii="Times New Roman Regular" w:hAnsi="Times New Roman Regular" w:cs="Times New Roman Regular" w:hint="eastAsia"/>
          <w:b w:val="0"/>
          <w:bCs w:val="0"/>
          <w:smallCaps w:val="0"/>
          <w:color w:val="auto"/>
          <w:sz w:val="24"/>
          <w:szCs w:val="24"/>
        </w:rPr>
        <w:fldChar w:fldCharType="begin"/>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b w:val="0"/>
          <w:bCs w:val="0"/>
          <w:smallCaps w:val="0"/>
          <w:color w:val="auto"/>
          <w:sz w:val="24"/>
          <w:szCs w:val="24"/>
        </w:rPr>
        <w:instrText>SEQ Figure \* ARABIC</w:instrText>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00BA3EB5" w:rsidRPr="00F10031">
        <w:rPr>
          <w:rFonts w:ascii="Times New Roman Regular" w:hAnsi="Times New Roman Regular" w:cs="Times New Roman Regular" w:hint="eastAsia"/>
          <w:b w:val="0"/>
          <w:bCs w:val="0"/>
          <w:smallCaps w:val="0"/>
          <w:color w:val="auto"/>
          <w:sz w:val="24"/>
          <w:szCs w:val="24"/>
        </w:rPr>
        <w:fldChar w:fldCharType="end"/>
      </w:r>
      <w:r w:rsidRPr="00F10031">
        <w:rPr>
          <w:rFonts w:ascii="Times New Roman Regular" w:hAnsi="Times New Roman Regular" w:cs="Times New Roman Regular"/>
          <w:b w:val="0"/>
          <w:bCs w:val="0"/>
          <w:smallCaps w:val="0"/>
          <w:color w:val="auto"/>
          <w:sz w:val="24"/>
          <w:szCs w:val="24"/>
        </w:rPr>
        <w:t>: Clean tweets (</w:t>
      </w:r>
      <w:r w:rsidRPr="00F10031">
        <w:rPr>
          <w:rFonts w:ascii="Times New Roman Regular" w:hAnsi="Times New Roman Regular" w:cs="Times New Roman Regular"/>
          <w:b w:val="0"/>
          <w:bCs w:val="0"/>
          <w:i/>
          <w:iCs/>
          <w:smallCaps w:val="0"/>
          <w:color w:val="auto"/>
          <w:sz w:val="24"/>
          <w:szCs w:val="24"/>
        </w:rPr>
        <w:t>Self-Composed</w:t>
      </w:r>
      <w:r w:rsidRPr="00F10031">
        <w:rPr>
          <w:rFonts w:ascii="Times New Roman Regular" w:hAnsi="Times New Roman Regular" w:cs="Times New Roman Regular"/>
          <w:b w:val="0"/>
          <w:bCs w:val="0"/>
          <w:smallCaps w:val="0"/>
          <w:color w:val="auto"/>
          <w:sz w:val="24"/>
          <w:szCs w:val="24"/>
        </w:rPr>
        <w:t>)</w:t>
      </w:r>
      <w:bookmarkEnd w:id="638"/>
      <w:bookmarkEnd w:id="639"/>
    </w:p>
    <w:p w14:paraId="0B2DBE6D" w14:textId="1780885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this research is currently limited to only English, the tweets are filtered, and non-English tweets are removed.</w:t>
      </w:r>
    </w:p>
    <w:p w14:paraId="38FB6C57" w14:textId="74DA4DD7" w:rsidR="00DB1CA2" w:rsidRDefault="00DB1CA2">
      <w:pPr>
        <w:spacing w:line="360" w:lineRule="auto"/>
        <w:jc w:val="both"/>
        <w:rPr>
          <w:rFonts w:ascii="Times New Roman Regular" w:hAnsi="Times New Roman Regular" w:cs="Times New Roman Regular" w:hint="eastAsia"/>
          <w:sz w:val="24"/>
          <w:szCs w:val="24"/>
        </w:rPr>
      </w:pPr>
    </w:p>
    <w:p w14:paraId="75E917C1" w14:textId="2246C8A7" w:rsidR="00DB1CA2" w:rsidRDefault="00DB1CA2">
      <w:pPr>
        <w:spacing w:line="360" w:lineRule="auto"/>
        <w:jc w:val="both"/>
        <w:rPr>
          <w:rFonts w:ascii="Times New Roman Regular" w:hAnsi="Times New Roman Regular" w:cs="Times New Roman Regular" w:hint="eastAsia"/>
          <w:sz w:val="24"/>
          <w:szCs w:val="24"/>
        </w:rPr>
      </w:pPr>
    </w:p>
    <w:p w14:paraId="108C82AA" w14:textId="0D770667" w:rsidR="00DB1CA2" w:rsidRDefault="00DB1CA2">
      <w:pPr>
        <w:spacing w:line="360" w:lineRule="auto"/>
        <w:jc w:val="both"/>
        <w:rPr>
          <w:rFonts w:ascii="Times New Roman Regular" w:hAnsi="Times New Roman Regular" w:cs="Times New Roman Regular" w:hint="eastAsia"/>
          <w:sz w:val="24"/>
          <w:szCs w:val="24"/>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78E48CEE" w14:textId="0FF4C337" w:rsidR="00DB1CA2" w:rsidRDefault="00DB1CA2">
      <w:pPr>
        <w:spacing w:line="360" w:lineRule="auto"/>
        <w:jc w:val="both"/>
        <w:rPr>
          <w:rFonts w:ascii="Times New Roman Regular" w:hAnsi="Times New Roman Regular" w:cs="Times New Roman Regular" w:hint="eastAsia"/>
          <w:sz w:val="24"/>
          <w:szCs w:val="24"/>
        </w:rPr>
      </w:pPr>
    </w:p>
    <w:p w14:paraId="3BF1BC18" w14:textId="7AC0DC6D" w:rsidR="00DB1CA2" w:rsidRDefault="00DB1CA2">
      <w:pPr>
        <w:spacing w:line="360" w:lineRule="auto"/>
        <w:jc w:val="both"/>
        <w:rPr>
          <w:rFonts w:ascii="Times New Roman Regular" w:hAnsi="Times New Roman Regular" w:cs="Times New Roman Regular" w:hint="eastAsia"/>
          <w:sz w:val="24"/>
          <w:szCs w:val="24"/>
        </w:rPr>
      </w:pPr>
    </w:p>
    <w:p w14:paraId="53D53955" w14:textId="54941979" w:rsidR="00DB1CA2" w:rsidRDefault="00DB1CA2">
      <w:pPr>
        <w:spacing w:line="360" w:lineRule="auto"/>
        <w:jc w:val="both"/>
        <w:rPr>
          <w:rFonts w:ascii="Times New Roman Regular" w:hAnsi="Times New Roman Regular" w:cs="Times New Roman Regular" w:hint="eastAsia"/>
          <w:sz w:val="24"/>
          <w:szCs w:val="24"/>
        </w:rPr>
      </w:pPr>
    </w:p>
    <w:p w14:paraId="50A211C5" w14:textId="197B025F" w:rsidR="00DB1CA2" w:rsidRDefault="00DB1CA2">
      <w:pPr>
        <w:spacing w:line="360" w:lineRule="auto"/>
        <w:jc w:val="both"/>
        <w:rPr>
          <w:rFonts w:ascii="Times New Roman Regular" w:hAnsi="Times New Roman Regular" w:cs="Times New Roman Regular" w:hint="eastAsia"/>
          <w:sz w:val="24"/>
          <w:szCs w:val="24"/>
        </w:rPr>
      </w:pPr>
    </w:p>
    <w:p w14:paraId="1F16C8C9" w14:textId="518D45D7" w:rsidR="00DB1CA2" w:rsidRDefault="00DB1CA2">
      <w:pPr>
        <w:spacing w:line="360" w:lineRule="auto"/>
        <w:jc w:val="both"/>
        <w:rPr>
          <w:rFonts w:ascii="Times New Roman Regular" w:hAnsi="Times New Roman Regular" w:cs="Times New Roman Regular" w:hint="eastAsia"/>
          <w:sz w:val="24"/>
          <w:szCs w:val="24"/>
        </w:rPr>
      </w:pPr>
    </w:p>
    <w:p w14:paraId="33BD3142" w14:textId="3791D10E" w:rsidR="00762749" w:rsidRDefault="00762749">
      <w:pPr>
        <w:spacing w:line="360" w:lineRule="auto"/>
        <w:jc w:val="both"/>
        <w:rPr>
          <w:rFonts w:ascii="Times New Roman Regular" w:hAnsi="Times New Roman Regular" w:cs="Times New Roman Regular" w:hint="eastAsia"/>
          <w:sz w:val="24"/>
          <w:szCs w:val="24"/>
        </w:rPr>
      </w:pPr>
    </w:p>
    <w:p w14:paraId="700DE3BE" w14:textId="31F19D71" w:rsidR="00762749" w:rsidRDefault="00762749">
      <w:pPr>
        <w:spacing w:line="360" w:lineRule="auto"/>
        <w:jc w:val="both"/>
        <w:rPr>
          <w:rFonts w:ascii="Times New Roman Regular" w:hAnsi="Times New Roman Regular" w:cs="Times New Roman Regular" w:hint="eastAsia"/>
          <w:sz w:val="24"/>
          <w:szCs w:val="24"/>
        </w:rPr>
      </w:pPr>
    </w:p>
    <w:p w14:paraId="115ECC80" w14:textId="61A9A9D4" w:rsidR="00B40933" w:rsidRPr="00CB2DA5" w:rsidRDefault="00281A09" w:rsidP="005935FA">
      <w:pPr>
        <w:pStyle w:val="Heading1"/>
        <w:spacing w:line="360" w:lineRule="auto"/>
        <w:rPr>
          <w:rFonts w:ascii="Times New Roman Regular" w:hAnsi="Times New Roman Regular" w:cs="Times New Roman Regular" w:hint="eastAsia"/>
          <w:b/>
          <w:bCs/>
          <w:color w:val="auto"/>
          <w:sz w:val="28"/>
          <w:szCs w:val="28"/>
        </w:rPr>
      </w:pPr>
      <w:bookmarkStart w:id="640" w:name="_D.2._Preprocessing"/>
      <w:bookmarkStart w:id="641" w:name="_C.6._Preprocessing"/>
      <w:bookmarkStart w:id="642" w:name="_C.2._Preprocessing"/>
      <w:bookmarkStart w:id="643" w:name="_E.6._Preprocessing"/>
      <w:bookmarkStart w:id="644" w:name="_Toc125663177"/>
      <w:bookmarkStart w:id="645" w:name="_Toc132325955"/>
      <w:bookmarkEnd w:id="640"/>
      <w:bookmarkEnd w:id="641"/>
      <w:bookmarkEnd w:id="642"/>
      <w:bookmarkEnd w:id="643"/>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.6. Preprocessing</w:t>
      </w:r>
      <w:bookmarkEnd w:id="644"/>
      <w:bookmarkEnd w:id="645"/>
    </w:p>
    <w:p w14:paraId="7CD7F50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Tweet sentiment analysis</w:t>
      </w:r>
    </w:p>
    <w:p w14:paraId="03E120E3"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main step of preprocessing is to perform sentiment analysis on the obtained tweet data. In this research, the VADER sentiment analyzer is used as determined in previous chapters.</w:t>
      </w:r>
    </w:p>
    <w:p w14:paraId="6EB74F3F" w14:textId="78D99305" w:rsidR="00B40933" w:rsidRDefault="00177C01">
      <w:pPr>
        <w:keepNext/>
        <w:spacing w:line="360" w:lineRule="auto"/>
        <w:jc w:val="center"/>
        <w:rPr>
          <w:rFonts w:ascii="Times New Roman Regular" w:hAnsi="Times New Roman Regular" w:cs="Times New Roman Regular" w:hint="eastAsia"/>
        </w:rPr>
      </w:pPr>
      <w:r w:rsidRPr="00177C01">
        <w:rPr>
          <w:rFonts w:ascii="Times New Roman Regular" w:hAnsi="Times New Roman Regular" w:cs="Times New Roman Regular"/>
          <w:noProof/>
        </w:rPr>
        <w:drawing>
          <wp:inline distT="0" distB="0" distL="0" distR="0" wp14:anchorId="4DEA2AFD" wp14:editId="2C9DC36A">
            <wp:extent cx="5943600" cy="4711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711065"/>
                    </a:xfrm>
                    <a:prstGeom prst="rect">
                      <a:avLst/>
                    </a:prstGeom>
                  </pic:spPr>
                </pic:pic>
              </a:graphicData>
            </a:graphic>
          </wp:inline>
        </w:drawing>
      </w:r>
    </w:p>
    <w:p w14:paraId="0968193A" w14:textId="0E726444" w:rsidR="00B40933" w:rsidRPr="005935F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6" w:name="_Toc124969367"/>
      <w:bookmarkStart w:id="647" w:name="_Toc132182791"/>
      <w:r w:rsidRPr="005935FA">
        <w:rPr>
          <w:rFonts w:ascii="Times New Roman Regular" w:hAnsi="Times New Roman Regular" w:cs="Times New Roman Regular"/>
          <w:b w:val="0"/>
          <w:bCs w:val="0"/>
          <w:smallCaps w:val="0"/>
          <w:color w:val="auto"/>
          <w:sz w:val="24"/>
          <w:szCs w:val="24"/>
        </w:rPr>
        <w:t xml:space="preserve">Figure </w:t>
      </w:r>
      <w:r w:rsidR="00BA3EB5" w:rsidRPr="005935FA">
        <w:rPr>
          <w:rFonts w:ascii="Times New Roman Regular" w:hAnsi="Times New Roman Regular" w:cs="Times New Roman Regular" w:hint="eastAsia"/>
          <w:b w:val="0"/>
          <w:bCs w:val="0"/>
          <w:smallCaps w:val="0"/>
          <w:color w:val="auto"/>
          <w:sz w:val="24"/>
          <w:szCs w:val="24"/>
        </w:rPr>
        <w:fldChar w:fldCharType="begin"/>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b w:val="0"/>
          <w:bCs w:val="0"/>
          <w:smallCaps w:val="0"/>
          <w:color w:val="auto"/>
          <w:sz w:val="24"/>
          <w:szCs w:val="24"/>
        </w:rPr>
        <w:instrText>SEQ Figure \* ARABIC</w:instrText>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00BA3EB5" w:rsidRPr="005935FA">
        <w:rPr>
          <w:rFonts w:ascii="Times New Roman Regular" w:hAnsi="Times New Roman Regular" w:cs="Times New Roman Regular" w:hint="eastAsia"/>
          <w:b w:val="0"/>
          <w:bCs w:val="0"/>
          <w:smallCaps w:val="0"/>
          <w:color w:val="auto"/>
          <w:sz w:val="24"/>
          <w:szCs w:val="24"/>
        </w:rPr>
        <w:fldChar w:fldCharType="end"/>
      </w:r>
      <w:r w:rsidRPr="005935FA">
        <w:rPr>
          <w:rFonts w:ascii="Times New Roman Regular" w:hAnsi="Times New Roman Regular" w:cs="Times New Roman Regular"/>
          <w:b w:val="0"/>
          <w:bCs w:val="0"/>
          <w:smallCaps w:val="0"/>
          <w:color w:val="auto"/>
          <w:sz w:val="24"/>
          <w:szCs w:val="24"/>
        </w:rPr>
        <w:t>: Analyze sentiments (</w:t>
      </w:r>
      <w:r w:rsidRPr="005935FA">
        <w:rPr>
          <w:rFonts w:ascii="Times New Roman Regular" w:hAnsi="Times New Roman Regular" w:cs="Times New Roman Regular"/>
          <w:b w:val="0"/>
          <w:bCs w:val="0"/>
          <w:i/>
          <w:iCs/>
          <w:smallCaps w:val="0"/>
          <w:color w:val="auto"/>
          <w:sz w:val="24"/>
          <w:szCs w:val="24"/>
        </w:rPr>
        <w:t>Self-Composed</w:t>
      </w:r>
      <w:r w:rsidRPr="005935FA">
        <w:rPr>
          <w:rFonts w:ascii="Times New Roman Regular" w:hAnsi="Times New Roman Regular" w:cs="Times New Roman Regular"/>
          <w:b w:val="0"/>
          <w:bCs w:val="0"/>
          <w:smallCaps w:val="0"/>
          <w:color w:val="auto"/>
          <w:sz w:val="24"/>
          <w:szCs w:val="24"/>
        </w:rPr>
        <w:t>)</w:t>
      </w:r>
      <w:bookmarkEnd w:id="646"/>
      <w:bookmarkEnd w:id="647"/>
    </w:p>
    <w:p w14:paraId="799C8AED" w14:textId="46819FAE"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perform sentiment analysis on the tweets and concatenates the negative, positive, neutral, and compound scores into the existing tweet dataset</w:t>
      </w:r>
      <w:r w:rsidR="00A77474">
        <w:rPr>
          <w:rFonts w:ascii="Times New Roman Regular" w:hAnsi="Times New Roman Regular" w:cs="Times New Roman Regular"/>
          <w:sz w:val="24"/>
          <w:szCs w:val="24"/>
        </w:rPr>
        <w:t>. The compound score is weigh</w:t>
      </w:r>
      <w:r w:rsidR="002D0912">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ed beforehand by utilizing the proposed sentiment weigh</w:t>
      </w:r>
      <w:r w:rsidR="00067965">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 xml:space="preserve">ing formula in </w:t>
      </w:r>
      <w:hyperlink w:anchor="_6.5.2.2_Tweet_sentiment" w:history="1">
        <w:r w:rsidR="00A77474" w:rsidRPr="00702424">
          <w:rPr>
            <w:rStyle w:val="Hyperlink"/>
            <w:rFonts w:ascii="Times New Roman Regular" w:hAnsi="Times New Roman Regular" w:cs="Times New Roman Regular"/>
            <w:b/>
            <w:bCs/>
            <w:color w:val="auto"/>
            <w:sz w:val="24"/>
            <w:szCs w:val="24"/>
            <w:u w:val="none"/>
          </w:rPr>
          <w:t xml:space="preserve">Chapter </w:t>
        </w:r>
        <w:r w:rsidR="00702424" w:rsidRPr="00702424">
          <w:rPr>
            <w:rStyle w:val="Hyperlink"/>
            <w:rFonts w:ascii="Times New Roman Regular" w:hAnsi="Times New Roman Regular" w:cs="Times New Roman Regular"/>
            <w:b/>
            <w:bCs/>
            <w:color w:val="auto"/>
            <w:sz w:val="24"/>
            <w:szCs w:val="24"/>
            <w:u w:val="none"/>
          </w:rPr>
          <w:t>6</w:t>
        </w:r>
      </w:hyperlink>
      <w:r w:rsidR="009404CC">
        <w:rPr>
          <w:rFonts w:ascii="Times New Roman Regular" w:hAnsi="Times New Roman Regular" w:cs="Times New Roman Regular"/>
          <w:b/>
          <w:bCs/>
          <w:sz w:val="24"/>
          <w:szCs w:val="24"/>
        </w:rPr>
        <w:t xml:space="preserve"> </w:t>
      </w:r>
      <w:r w:rsidR="009404CC">
        <w:rPr>
          <w:rFonts w:ascii="Times New Roman Regular" w:hAnsi="Times New Roman Regular" w:cs="Times New Roman Regular"/>
          <w:sz w:val="24"/>
          <w:szCs w:val="24"/>
        </w:rPr>
        <w:t>(as only the compound score is used on fort</w:t>
      </w:r>
      <w:r w:rsidR="009404CC">
        <w:rPr>
          <w:rFonts w:ascii="Times New Roman Regular" w:hAnsi="Times New Roman Regular" w:cs="Times New Roman Regular" w:hint="eastAsia"/>
          <w:sz w:val="24"/>
          <w:szCs w:val="24"/>
        </w:rPr>
        <w:t>h</w:t>
      </w:r>
      <w:r w:rsidR="009404CC">
        <w:rPr>
          <w:rFonts w:ascii="Times New Roman Regular" w:hAnsi="Times New Roman Regular" w:cs="Times New Roman Regular"/>
          <w:sz w:val="24"/>
          <w:szCs w:val="24"/>
        </w:rPr>
        <w:t xml:space="preserve">, there is no requirement </w:t>
      </w:r>
      <w:r w:rsidR="00827010">
        <w:rPr>
          <w:rFonts w:ascii="Times New Roman Regular" w:hAnsi="Times New Roman Regular" w:cs="Times New Roman Regular"/>
          <w:sz w:val="24"/>
          <w:szCs w:val="24"/>
        </w:rPr>
        <w:t>to weigh</w:t>
      </w:r>
      <w:r w:rsidR="009E00AF">
        <w:rPr>
          <w:rFonts w:ascii="Times New Roman Regular" w:hAnsi="Times New Roman Regular" w:cs="Times New Roman Regular"/>
          <w:sz w:val="24"/>
          <w:szCs w:val="24"/>
        </w:rPr>
        <w:t>t</w:t>
      </w:r>
      <w:r w:rsidR="00827010">
        <w:rPr>
          <w:rFonts w:ascii="Times New Roman Regular" w:hAnsi="Times New Roman Regular" w:cs="Times New Roman Regular"/>
          <w:sz w:val="24"/>
          <w:szCs w:val="24"/>
        </w:rPr>
        <w:t xml:space="preserve"> </w:t>
      </w:r>
      <w:r w:rsidR="009404CC">
        <w:rPr>
          <w:rFonts w:ascii="Times New Roman Regular" w:hAnsi="Times New Roman Regular" w:cs="Times New Roman Regular"/>
          <w:sz w:val="24"/>
          <w:szCs w:val="24"/>
        </w:rPr>
        <w:t>the negative, positive and neutral scores)</w:t>
      </w:r>
      <w:r w:rsidR="00A77474" w:rsidRPr="008E0F8D">
        <w:rPr>
          <w:rFonts w:ascii="Times New Roman Regular" w:hAnsi="Times New Roman Regular" w:cs="Times New Roman Regular"/>
          <w:sz w:val="24"/>
          <w:szCs w:val="24"/>
        </w:rPr>
        <w:t>.</w:t>
      </w:r>
      <w:r w:rsidR="00A77474">
        <w:rPr>
          <w:rFonts w:ascii="Times New Roman Regular" w:hAnsi="Times New Roman Regular" w:cs="Times New Roman Regular"/>
          <w:sz w:val="24"/>
          <w:szCs w:val="24"/>
        </w:rPr>
        <w:t xml:space="preserve"> They can </w:t>
      </w:r>
      <w:r>
        <w:rPr>
          <w:rFonts w:ascii="Times New Roman Regular" w:hAnsi="Times New Roman Regular" w:cs="Times New Roman Regular"/>
          <w:sz w:val="24"/>
          <w:szCs w:val="24"/>
        </w:rPr>
        <w:t>then be condensed down to create an average score for a single day.</w:t>
      </w:r>
    </w:p>
    <w:p w14:paraId="058AA388" w14:textId="77777777" w:rsidR="00B40933" w:rsidRDefault="00FD2F9D">
      <w:pPr>
        <w:keepNext/>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Tweet dataset condensation</w:t>
      </w:r>
    </w:p>
    <w:p w14:paraId="32B04E95" w14:textId="46FB641B" w:rsidR="00B40933" w:rsidRDefault="00206D0A">
      <w:pPr>
        <w:keepNext/>
        <w:spacing w:line="360" w:lineRule="auto"/>
        <w:jc w:val="center"/>
        <w:rPr>
          <w:rFonts w:ascii="Times New Roman Regular" w:hAnsi="Times New Roman Regular" w:cs="Times New Roman Regular" w:hint="eastAsia"/>
        </w:rPr>
      </w:pPr>
      <w:r w:rsidRPr="007F4A48">
        <w:rPr>
          <w:rFonts w:ascii="Times New Roman" w:hAnsi="Times New Roman" w:cs="Times New Roman"/>
          <w:noProof/>
        </w:rPr>
        <w:drawing>
          <wp:inline distT="0" distB="0" distL="0" distR="0" wp14:anchorId="353C39F3" wp14:editId="3837154E">
            <wp:extent cx="5221553" cy="4619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45200" cy="4640546"/>
                    </a:xfrm>
                    <a:prstGeom prst="rect">
                      <a:avLst/>
                    </a:prstGeom>
                  </pic:spPr>
                </pic:pic>
              </a:graphicData>
            </a:graphic>
          </wp:inline>
        </w:drawing>
      </w:r>
    </w:p>
    <w:p w14:paraId="30C36A1E" w14:textId="07F76ACE" w:rsidR="00B40933" w:rsidRPr="00CD51A3"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8" w:name="_Toc124969368"/>
      <w:bookmarkStart w:id="649" w:name="_Toc132182792"/>
      <w:r w:rsidRPr="00CD51A3">
        <w:rPr>
          <w:rFonts w:ascii="Times New Roman Regular" w:hAnsi="Times New Roman Regular" w:cs="Times New Roman Regular"/>
          <w:b w:val="0"/>
          <w:bCs w:val="0"/>
          <w:smallCaps w:val="0"/>
          <w:color w:val="auto"/>
          <w:sz w:val="24"/>
          <w:szCs w:val="24"/>
        </w:rPr>
        <w:t xml:space="preserve">Figure </w:t>
      </w:r>
      <w:r w:rsidR="00BA3EB5" w:rsidRPr="00CD51A3">
        <w:rPr>
          <w:rFonts w:ascii="Times New Roman Regular" w:hAnsi="Times New Roman Regular" w:cs="Times New Roman Regular" w:hint="eastAsia"/>
          <w:b w:val="0"/>
          <w:bCs w:val="0"/>
          <w:smallCaps w:val="0"/>
          <w:color w:val="auto"/>
          <w:sz w:val="24"/>
          <w:szCs w:val="24"/>
        </w:rPr>
        <w:fldChar w:fldCharType="begin"/>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b w:val="0"/>
          <w:bCs w:val="0"/>
          <w:smallCaps w:val="0"/>
          <w:color w:val="auto"/>
          <w:sz w:val="24"/>
          <w:szCs w:val="24"/>
        </w:rPr>
        <w:instrText>SEQ Figure \* ARABIC</w:instrText>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00BA3EB5" w:rsidRPr="00CD51A3">
        <w:rPr>
          <w:rFonts w:ascii="Times New Roman Regular" w:hAnsi="Times New Roman Regular" w:cs="Times New Roman Regular" w:hint="eastAsia"/>
          <w:b w:val="0"/>
          <w:bCs w:val="0"/>
          <w:smallCaps w:val="0"/>
          <w:color w:val="auto"/>
          <w:sz w:val="24"/>
          <w:szCs w:val="24"/>
        </w:rPr>
        <w:fldChar w:fldCharType="end"/>
      </w:r>
      <w:r w:rsidRPr="00CD51A3">
        <w:rPr>
          <w:rFonts w:ascii="Times New Roman Regular" w:hAnsi="Times New Roman Regular" w:cs="Times New Roman Regular"/>
          <w:b w:val="0"/>
          <w:bCs w:val="0"/>
          <w:smallCaps w:val="0"/>
          <w:color w:val="auto"/>
          <w:sz w:val="24"/>
          <w:szCs w:val="24"/>
        </w:rPr>
        <w:t>: Combine and condense tweets (</w:t>
      </w:r>
      <w:r w:rsidRPr="00CD51A3">
        <w:rPr>
          <w:rFonts w:ascii="Times New Roman Regular" w:hAnsi="Times New Roman Regular" w:cs="Times New Roman Regular"/>
          <w:b w:val="0"/>
          <w:bCs w:val="0"/>
          <w:i/>
          <w:iCs/>
          <w:smallCaps w:val="0"/>
          <w:color w:val="auto"/>
          <w:sz w:val="24"/>
          <w:szCs w:val="24"/>
        </w:rPr>
        <w:t>Self-Composed</w:t>
      </w:r>
      <w:r w:rsidRPr="00CD51A3">
        <w:rPr>
          <w:rFonts w:ascii="Times New Roman Regular" w:hAnsi="Times New Roman Regular" w:cs="Times New Roman Regular"/>
          <w:b w:val="0"/>
          <w:bCs w:val="0"/>
          <w:smallCaps w:val="0"/>
          <w:color w:val="auto"/>
          <w:sz w:val="24"/>
          <w:szCs w:val="24"/>
        </w:rPr>
        <w:t>)</w:t>
      </w:r>
      <w:bookmarkEnd w:id="648"/>
      <w:bookmarkEnd w:id="649"/>
    </w:p>
    <w:p w14:paraId="53CADF62" w14:textId="3398A7C8"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As the other data being used directly creates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 xml:space="preserve">frame </w:t>
      </w:r>
      <w:r>
        <w:rPr>
          <w:rFonts w:ascii="Times New Roman Regular" w:hAnsi="Times New Roman Regular" w:cs="Times New Roman Regular"/>
          <w:sz w:val="24"/>
          <w:szCs w:val="24"/>
        </w:rPr>
        <w:t xml:space="preserve">with a row for each date, the condensation process is unnecessary. However, as the tweet data fetched consists of a separate </w:t>
      </w:r>
      <w:proofErr w:type="spellStart"/>
      <w:r w:rsidR="007074DC">
        <w:rPr>
          <w:rFonts w:ascii="Times New Roman Regular" w:hAnsi="Times New Roman Regular" w:cs="Times New Roman Regular"/>
          <w:sz w:val="24"/>
          <w:szCs w:val="24"/>
        </w:rPr>
        <w:t>dataframe</w:t>
      </w:r>
      <w:proofErr w:type="spellEnd"/>
      <w:r w:rsidR="007074D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file for each date, this data must be compressed to the same format as other datasets.</w:t>
      </w:r>
    </w:p>
    <w:p w14:paraId="28E88E51" w14:textId="026971A9" w:rsidR="00B40933" w:rsidRDefault="00FD2F9D">
      <w:pPr>
        <w:spacing w:line="360" w:lineRule="auto"/>
        <w:ind w:firstLine="72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condenses the tweet dataset into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frame</w:t>
      </w:r>
      <w:r>
        <w:rPr>
          <w:rFonts w:ascii="Times New Roman Regular" w:hAnsi="Times New Roman Regular" w:cs="Times New Roman Regular"/>
          <w:sz w:val="24"/>
          <w:szCs w:val="24"/>
        </w:rPr>
        <w:t xml:space="preserve"> by averaging the sentiment scores for each day.</w:t>
      </w:r>
    </w:p>
    <w:p w14:paraId="7CA8797C" w14:textId="77777777" w:rsidR="00B40933" w:rsidRDefault="00B40933">
      <w:pPr>
        <w:spacing w:line="360" w:lineRule="auto"/>
        <w:jc w:val="both"/>
        <w:rPr>
          <w:rFonts w:ascii="Times New Roman Regular" w:hAnsi="Times New Roman Regular" w:cs="Times New Roman Regular" w:hint="eastAsia"/>
          <w:b/>
          <w:bCs/>
          <w:sz w:val="24"/>
          <w:szCs w:val="24"/>
        </w:rPr>
      </w:pPr>
    </w:p>
    <w:p w14:paraId="664995DC" w14:textId="77777777" w:rsidR="00B40933" w:rsidRDefault="00B40933">
      <w:pPr>
        <w:spacing w:line="360" w:lineRule="auto"/>
        <w:jc w:val="both"/>
        <w:rPr>
          <w:rFonts w:ascii="Times New Roman Regular" w:hAnsi="Times New Roman Regular" w:cs="Times New Roman Regular" w:hint="eastAsia"/>
          <w:b/>
          <w:bCs/>
          <w:sz w:val="24"/>
          <w:szCs w:val="24"/>
        </w:rPr>
      </w:pPr>
    </w:p>
    <w:p w14:paraId="30071707" w14:textId="77777777" w:rsidR="00B40933" w:rsidRDefault="00B40933">
      <w:pPr>
        <w:spacing w:line="360" w:lineRule="auto"/>
        <w:jc w:val="both"/>
        <w:rPr>
          <w:rFonts w:ascii="Times New Roman Regular" w:hAnsi="Times New Roman Regular" w:cs="Times New Roman Regular" w:hint="eastAsia"/>
          <w:b/>
          <w:bCs/>
          <w:sz w:val="24"/>
          <w:szCs w:val="24"/>
        </w:rPr>
      </w:pPr>
    </w:p>
    <w:p w14:paraId="1B0B35EC" w14:textId="77777777" w:rsidR="00B40933" w:rsidRDefault="00B40933">
      <w:pPr>
        <w:spacing w:line="360" w:lineRule="auto"/>
        <w:jc w:val="both"/>
        <w:rPr>
          <w:rFonts w:ascii="Times New Roman Regular" w:hAnsi="Times New Roman Regular" w:cs="Times New Roman Regular" w:hint="eastAsia"/>
          <w:b/>
          <w:bCs/>
          <w:sz w:val="24"/>
          <w:szCs w:val="24"/>
        </w:rPr>
      </w:pPr>
    </w:p>
    <w:p w14:paraId="2BA4237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Final dataset creation</w:t>
      </w:r>
    </w:p>
    <w:p w14:paraId="52F26640" w14:textId="29D1654C" w:rsidR="00B40933" w:rsidRDefault="003926D2">
      <w:pPr>
        <w:keepNext/>
        <w:spacing w:line="360" w:lineRule="auto"/>
        <w:jc w:val="center"/>
        <w:rPr>
          <w:rFonts w:ascii="Times New Roman Regular" w:hAnsi="Times New Roman Regular" w:cs="Times New Roman Regular" w:hint="eastAsia"/>
        </w:rPr>
      </w:pPr>
      <w:r w:rsidRPr="002B6674">
        <w:rPr>
          <w:rFonts w:ascii="Times New Roman" w:hAnsi="Times New Roman" w:cs="Times New Roman"/>
          <w:noProof/>
        </w:rPr>
        <w:drawing>
          <wp:inline distT="0" distB="0" distL="0" distR="0" wp14:anchorId="6127E3F5" wp14:editId="5261158E">
            <wp:extent cx="3503221" cy="4971093"/>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11026" cy="4982169"/>
                    </a:xfrm>
                    <a:prstGeom prst="rect">
                      <a:avLst/>
                    </a:prstGeom>
                  </pic:spPr>
                </pic:pic>
              </a:graphicData>
            </a:graphic>
          </wp:inline>
        </w:drawing>
      </w:r>
    </w:p>
    <w:p w14:paraId="3849780C" w14:textId="172BE1DA" w:rsidR="00B40933" w:rsidRPr="0081562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50" w:name="_Toc132182793"/>
      <w:r w:rsidRPr="00815623">
        <w:rPr>
          <w:rFonts w:ascii="Times New Roman Regular" w:hAnsi="Times New Roman Regular" w:cs="Times New Roman Regular"/>
          <w:b w:val="0"/>
          <w:bCs w:val="0"/>
          <w:smallCaps w:val="0"/>
          <w:color w:val="auto"/>
          <w:sz w:val="24"/>
          <w:szCs w:val="24"/>
        </w:rPr>
        <w:t xml:space="preserve">Figure </w:t>
      </w:r>
      <w:r w:rsidR="00BA3EB5" w:rsidRPr="00815623">
        <w:rPr>
          <w:rFonts w:ascii="Times New Roman Regular" w:hAnsi="Times New Roman Regular" w:cs="Times New Roman Regular" w:hint="eastAsia"/>
          <w:b w:val="0"/>
          <w:bCs w:val="0"/>
          <w:smallCaps w:val="0"/>
          <w:color w:val="auto"/>
          <w:sz w:val="24"/>
          <w:szCs w:val="24"/>
        </w:rPr>
        <w:fldChar w:fldCharType="begin"/>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b w:val="0"/>
          <w:bCs w:val="0"/>
          <w:smallCaps w:val="0"/>
          <w:color w:val="auto"/>
          <w:sz w:val="24"/>
          <w:szCs w:val="24"/>
        </w:rPr>
        <w:instrText>SEQ Figure \* ARABIC</w:instrText>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00BA3EB5" w:rsidRPr="00815623">
        <w:rPr>
          <w:rFonts w:ascii="Times New Roman Regular" w:hAnsi="Times New Roman Regular" w:cs="Times New Roman Regular" w:hint="eastAsia"/>
          <w:b w:val="0"/>
          <w:bCs w:val="0"/>
          <w:smallCaps w:val="0"/>
          <w:color w:val="auto"/>
          <w:sz w:val="24"/>
          <w:szCs w:val="24"/>
        </w:rPr>
        <w:fldChar w:fldCharType="end"/>
      </w:r>
      <w:r w:rsidRPr="00815623">
        <w:rPr>
          <w:rFonts w:ascii="Times New Roman Regular" w:hAnsi="Times New Roman Regular" w:cs="Times New Roman Regular"/>
          <w:b w:val="0"/>
          <w:bCs w:val="0"/>
          <w:smallCaps w:val="0"/>
          <w:color w:val="auto"/>
          <w:sz w:val="24"/>
          <w:szCs w:val="24"/>
        </w:rPr>
        <w:t>: Combine all datasets (</w:t>
      </w:r>
      <w:r w:rsidRPr="00815623">
        <w:rPr>
          <w:rFonts w:ascii="Times New Roman Regular" w:hAnsi="Times New Roman Regular" w:cs="Times New Roman Regular"/>
          <w:b w:val="0"/>
          <w:bCs w:val="0"/>
          <w:i/>
          <w:iCs/>
          <w:smallCaps w:val="0"/>
          <w:color w:val="auto"/>
          <w:sz w:val="24"/>
          <w:szCs w:val="24"/>
        </w:rPr>
        <w:t>Self-Composed</w:t>
      </w:r>
      <w:r w:rsidRPr="00815623">
        <w:rPr>
          <w:rFonts w:ascii="Times New Roman Regular" w:hAnsi="Times New Roman Regular" w:cs="Times New Roman Regular"/>
          <w:b w:val="0"/>
          <w:bCs w:val="0"/>
          <w:smallCaps w:val="0"/>
          <w:color w:val="auto"/>
          <w:sz w:val="24"/>
          <w:szCs w:val="24"/>
        </w:rPr>
        <w:t>)</w:t>
      </w:r>
      <w:bookmarkEnd w:id="650"/>
    </w:p>
    <w:p w14:paraId="758F332E" w14:textId="7D307CB2"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create the final dataset that the model uses. It fetches all the datasets and combines them into a single data frame. Initially, a helper function removes unneeded columns from the data, which were decided upon conducting correlation tests</w:t>
      </w:r>
      <w:r w:rsidR="00AB34E3">
        <w:rPr>
          <w:rFonts w:ascii="Times New Roman Regular" w:hAnsi="Times New Roman Regular" w:cs="Times New Roman Regular"/>
          <w:sz w:val="24"/>
          <w:szCs w:val="24"/>
        </w:rPr>
        <w:t xml:space="preserve"> initially</w:t>
      </w:r>
      <w:r>
        <w:rPr>
          <w:rFonts w:ascii="Times New Roman Regular" w:hAnsi="Times New Roman Regular" w:cs="Times New Roman Regular"/>
          <w:sz w:val="24"/>
          <w:szCs w:val="24"/>
        </w:rPr>
        <w:t>. The mean of their respective columns imputes missing values of each feature of specific dates</w:t>
      </w:r>
      <w:r w:rsidR="003C0598">
        <w:rPr>
          <w:rFonts w:ascii="Times New Roman Regular" w:hAnsi="Times New Roman Regular" w:cs="Times New Roman Regular"/>
          <w:sz w:val="24"/>
          <w:szCs w:val="24"/>
        </w:rPr>
        <w:t xml:space="preserve">, </w:t>
      </w:r>
      <w:r w:rsidR="000655E0">
        <w:rPr>
          <w:rFonts w:ascii="Times New Roman Regular" w:hAnsi="Times New Roman Regular" w:cs="Times New Roman Regular"/>
          <w:sz w:val="24"/>
          <w:szCs w:val="24"/>
        </w:rPr>
        <w:t xml:space="preserve">and the </w:t>
      </w:r>
      <w:r>
        <w:rPr>
          <w:rFonts w:ascii="Times New Roman Regular" w:hAnsi="Times New Roman Regular" w:cs="Times New Roman Regular"/>
          <w:sz w:val="24"/>
          <w:szCs w:val="24"/>
        </w:rPr>
        <w:t xml:space="preserve">combined dataset </w:t>
      </w:r>
      <w:r w:rsidR="00192D99">
        <w:rPr>
          <w:rFonts w:ascii="Times New Roman Regular" w:hAnsi="Times New Roman Regular" w:cs="Times New Roman Regular"/>
          <w:sz w:val="24"/>
          <w:szCs w:val="24"/>
        </w:rPr>
        <w:t xml:space="preserve">is stored in </w:t>
      </w:r>
      <w:r w:rsidR="007978BF">
        <w:rPr>
          <w:rFonts w:ascii="Times New Roman Regular" w:hAnsi="Times New Roman Regular" w:cs="Times New Roman Regular"/>
          <w:sz w:val="24"/>
          <w:szCs w:val="24"/>
        </w:rPr>
        <w:t xml:space="preserve">a </w:t>
      </w:r>
      <w:r w:rsidR="00192D99">
        <w:rPr>
          <w:rFonts w:ascii="Times New Roman Regular" w:hAnsi="Times New Roman Regular" w:cs="Times New Roman Regular"/>
          <w:sz w:val="24"/>
          <w:szCs w:val="24"/>
        </w:rPr>
        <w:t xml:space="preserve">MongoDB </w:t>
      </w:r>
      <w:r w:rsidR="007978BF">
        <w:rPr>
          <w:rFonts w:ascii="Times New Roman Regular" w:hAnsi="Times New Roman Regular" w:cs="Times New Roman Regular"/>
          <w:sz w:val="24"/>
          <w:szCs w:val="24"/>
        </w:rPr>
        <w:t xml:space="preserve">collection </w:t>
      </w:r>
      <w:r>
        <w:rPr>
          <w:rFonts w:ascii="Times New Roman Regular" w:hAnsi="Times New Roman Regular" w:cs="Times New Roman Regular"/>
          <w:sz w:val="24"/>
          <w:szCs w:val="24"/>
        </w:rPr>
        <w:t>so the model can finally utilize it.</w:t>
      </w:r>
    </w:p>
    <w:p w14:paraId="11AB6F37" w14:textId="77777777" w:rsidR="00B40933" w:rsidRDefault="00B40933">
      <w:pPr>
        <w:spacing w:line="360" w:lineRule="auto"/>
        <w:jc w:val="both"/>
        <w:rPr>
          <w:rFonts w:ascii="Times New Roman Regular" w:hAnsi="Times New Roman Regular" w:cs="Times New Roman Regular" w:hint="eastAsia"/>
          <w:b/>
          <w:bCs/>
          <w:sz w:val="24"/>
          <w:szCs w:val="24"/>
        </w:rPr>
      </w:pPr>
    </w:p>
    <w:p w14:paraId="5B47788F" w14:textId="77777777" w:rsidR="00416BF0" w:rsidRDefault="00416BF0">
      <w:pPr>
        <w:spacing w:line="360" w:lineRule="auto"/>
        <w:jc w:val="both"/>
        <w:rPr>
          <w:rFonts w:ascii="Times New Roman Regular" w:hAnsi="Times New Roman Regular" w:cs="Times New Roman Regular" w:hint="eastAsia"/>
          <w:b/>
          <w:bCs/>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0B5D8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651" w:name="_E.7._User_interface"/>
      <w:bookmarkStart w:id="652" w:name="_Toc132325956"/>
      <w:bookmarkEnd w:id="651"/>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D33504">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652"/>
    </w:p>
    <w:p w14:paraId="07479905" w14:textId="77777777" w:rsidR="00142859" w:rsidRDefault="00142859" w:rsidP="00142859">
      <w:pPr>
        <w:keepNext/>
        <w:spacing w:line="360" w:lineRule="auto"/>
        <w:jc w:val="both"/>
      </w:pPr>
      <w:r>
        <w:rPr>
          <w:rFonts w:ascii="Times New Roman Regular" w:hAnsi="Times New Roman Regular" w:cs="Times New Roman Regular"/>
          <w:noProof/>
          <w:sz w:val="24"/>
          <w:szCs w:val="24"/>
        </w:rPr>
        <w:drawing>
          <wp:inline distT="0" distB="0" distL="0" distR="0" wp14:anchorId="74254C6C" wp14:editId="49511E02">
            <wp:extent cx="5943600" cy="6530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6530340"/>
                    </a:xfrm>
                    <a:prstGeom prst="rect">
                      <a:avLst/>
                    </a:prstGeom>
                    <a:noFill/>
                    <a:ln>
                      <a:noFill/>
                    </a:ln>
                  </pic:spPr>
                </pic:pic>
              </a:graphicData>
            </a:graphic>
          </wp:inline>
        </w:drawing>
      </w:r>
    </w:p>
    <w:p w14:paraId="3CCE24E8" w14:textId="6CF67A0D"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653"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42</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GUI - Home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653"/>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77777777" w:rsidR="001D4A7C" w:rsidRDefault="001D4A7C"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74E7314D" wp14:editId="7DE0B7F4">
            <wp:extent cx="5362575" cy="4339904"/>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66951" cy="4343445"/>
                    </a:xfrm>
                    <a:prstGeom prst="rect">
                      <a:avLst/>
                    </a:prstGeom>
                    <a:noFill/>
                    <a:ln>
                      <a:noFill/>
                    </a:ln>
                  </pic:spPr>
                </pic:pic>
              </a:graphicData>
            </a:graphic>
          </wp:inline>
        </w:drawing>
      </w:r>
    </w:p>
    <w:p w14:paraId="1A34A033" w14:textId="0DDCBBE5"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654"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43</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GUI - News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654"/>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77777777" w:rsidR="00694745" w:rsidRDefault="00694745" w:rsidP="00694745">
      <w:pPr>
        <w:keepNext/>
        <w:spacing w:line="360" w:lineRule="auto"/>
        <w:jc w:val="center"/>
      </w:pPr>
      <w:r w:rsidRPr="00694745">
        <w:rPr>
          <w:rFonts w:ascii="Times New Roman Regular" w:hAnsi="Times New Roman Regular" w:cs="Times New Roman Regular"/>
          <w:noProof/>
          <w:sz w:val="24"/>
          <w:szCs w:val="24"/>
        </w:rPr>
        <w:drawing>
          <wp:inline distT="0" distB="0" distL="0" distR="0" wp14:anchorId="47667A22" wp14:editId="3D014D4F">
            <wp:extent cx="5370976" cy="2654501"/>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77140" cy="2657547"/>
                    </a:xfrm>
                    <a:prstGeom prst="rect">
                      <a:avLst/>
                    </a:prstGeom>
                  </pic:spPr>
                </pic:pic>
              </a:graphicData>
            </a:graphic>
          </wp:inline>
        </w:drawing>
      </w:r>
    </w:p>
    <w:p w14:paraId="153E15FB" w14:textId="3A68A14B"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5"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44</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Cryptocurrencies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5"/>
    </w:p>
    <w:p w14:paraId="006B8062" w14:textId="77777777" w:rsidR="00694745" w:rsidRDefault="00694745"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661BC14D" wp14:editId="5FF31858">
            <wp:extent cx="5417462" cy="7753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22198" cy="7760128"/>
                    </a:xfrm>
                    <a:prstGeom prst="rect">
                      <a:avLst/>
                    </a:prstGeom>
                    <a:noFill/>
                    <a:ln>
                      <a:noFill/>
                    </a:ln>
                  </pic:spPr>
                </pic:pic>
              </a:graphicData>
            </a:graphic>
          </wp:inline>
        </w:drawing>
      </w:r>
    </w:p>
    <w:p w14:paraId="2691C3C5" w14:textId="37AC32FA"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6"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45</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Cryptocurrency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6"/>
    </w:p>
    <w:p w14:paraId="254A2049" w14:textId="77777777" w:rsidR="00AD1ED9" w:rsidRDefault="00AD1ED9" w:rsidP="00AD1ED9">
      <w:pPr>
        <w:keepNext/>
        <w:spacing w:line="360" w:lineRule="auto"/>
        <w:jc w:val="both"/>
      </w:pPr>
      <w:r>
        <w:rPr>
          <w:rFonts w:ascii="Times New Roman Regular" w:hAnsi="Times New Roman Regular" w:cs="Times New Roman Regular"/>
          <w:noProof/>
          <w:sz w:val="24"/>
          <w:szCs w:val="24"/>
        </w:rPr>
        <w:lastRenderedPageBreak/>
        <w:drawing>
          <wp:inline distT="0" distB="0" distL="0" distR="0" wp14:anchorId="6A5EC766" wp14:editId="335F37EF">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352247E" w14:textId="51E08986"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657"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GUI - Admin login (</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657"/>
    </w:p>
    <w:p w14:paraId="51D01A16" w14:textId="77777777" w:rsidR="00A252E5" w:rsidRDefault="00A252E5" w:rsidP="00A252E5">
      <w:pPr>
        <w:keepNext/>
        <w:spacing w:line="360" w:lineRule="auto"/>
        <w:jc w:val="both"/>
      </w:pPr>
      <w:r>
        <w:rPr>
          <w:rFonts w:ascii="Times New Roman Regular" w:hAnsi="Times New Roman Regular" w:cs="Times New Roman Regular"/>
          <w:noProof/>
          <w:sz w:val="24"/>
          <w:szCs w:val="24"/>
        </w:rPr>
        <w:drawing>
          <wp:inline distT="0" distB="0" distL="0" distR="0" wp14:anchorId="73CA9047" wp14:editId="1133E8C2">
            <wp:extent cx="5943600"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62C5AF7" w14:textId="57617673" w:rsidR="00416BF0" w:rsidRPr="00A252E5" w:rsidRDefault="00A252E5" w:rsidP="00A252E5">
      <w:pPr>
        <w:pStyle w:val="Caption"/>
        <w:jc w:val="center"/>
        <w:rPr>
          <w:rFonts w:ascii="Times New Roman" w:hAnsi="Times New Roman" w:cs="Times New Roman"/>
          <w:b w:val="0"/>
          <w:bCs w:val="0"/>
          <w:smallCaps w:val="0"/>
          <w:color w:val="auto"/>
          <w:sz w:val="26"/>
          <w:szCs w:val="26"/>
        </w:rPr>
      </w:pPr>
      <w:bookmarkStart w:id="658" w:name="_Toc132182799"/>
      <w:r w:rsidRPr="00A252E5">
        <w:rPr>
          <w:rFonts w:ascii="Times New Roman" w:hAnsi="Times New Roman" w:cs="Times New Roman"/>
          <w:b w:val="0"/>
          <w:bCs w:val="0"/>
          <w:smallCaps w:val="0"/>
          <w:color w:val="auto"/>
          <w:sz w:val="24"/>
          <w:szCs w:val="24"/>
        </w:rPr>
        <w:t xml:space="preserve">Figure </w:t>
      </w:r>
      <w:r w:rsidRPr="00A252E5">
        <w:rPr>
          <w:rFonts w:ascii="Times New Roman" w:hAnsi="Times New Roman" w:cs="Times New Roman"/>
          <w:b w:val="0"/>
          <w:bCs w:val="0"/>
          <w:smallCaps w:val="0"/>
          <w:color w:val="auto"/>
          <w:sz w:val="24"/>
          <w:szCs w:val="24"/>
        </w:rPr>
        <w:fldChar w:fldCharType="begin"/>
      </w:r>
      <w:r w:rsidRPr="00A252E5">
        <w:rPr>
          <w:rFonts w:ascii="Times New Roman" w:hAnsi="Times New Roman" w:cs="Times New Roman"/>
          <w:b w:val="0"/>
          <w:bCs w:val="0"/>
          <w:smallCaps w:val="0"/>
          <w:color w:val="auto"/>
          <w:sz w:val="24"/>
          <w:szCs w:val="24"/>
        </w:rPr>
        <w:instrText xml:space="preserve"> SEQ Figure \* ARABIC </w:instrText>
      </w:r>
      <w:r w:rsidRPr="00A252E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A252E5">
        <w:rPr>
          <w:rFonts w:ascii="Times New Roman" w:hAnsi="Times New Roman" w:cs="Times New Roman"/>
          <w:b w:val="0"/>
          <w:bCs w:val="0"/>
          <w:smallCaps w:val="0"/>
          <w:color w:val="auto"/>
          <w:sz w:val="24"/>
          <w:szCs w:val="24"/>
        </w:rPr>
        <w:fldChar w:fldCharType="end"/>
      </w:r>
      <w:r w:rsidRPr="00A252E5">
        <w:rPr>
          <w:rFonts w:ascii="Times New Roman" w:hAnsi="Times New Roman" w:cs="Times New Roman"/>
          <w:b w:val="0"/>
          <w:bCs w:val="0"/>
          <w:smallCaps w:val="0"/>
          <w:color w:val="auto"/>
          <w:sz w:val="24"/>
          <w:szCs w:val="24"/>
        </w:rPr>
        <w:t>: GUI - Admin metrics (</w:t>
      </w:r>
      <w:r w:rsidRPr="00E31A30">
        <w:rPr>
          <w:rFonts w:ascii="Times New Roman" w:hAnsi="Times New Roman" w:cs="Times New Roman"/>
          <w:b w:val="0"/>
          <w:bCs w:val="0"/>
          <w:i/>
          <w:iCs/>
          <w:smallCaps w:val="0"/>
          <w:color w:val="auto"/>
          <w:sz w:val="24"/>
          <w:szCs w:val="24"/>
        </w:rPr>
        <w:t>Self-Composed</w:t>
      </w:r>
      <w:r w:rsidRPr="00A252E5">
        <w:rPr>
          <w:rFonts w:ascii="Times New Roman" w:hAnsi="Times New Roman" w:cs="Times New Roman"/>
          <w:b w:val="0"/>
          <w:bCs w:val="0"/>
          <w:smallCaps w:val="0"/>
          <w:color w:val="auto"/>
          <w:sz w:val="24"/>
          <w:szCs w:val="24"/>
        </w:rPr>
        <w:t>)</w:t>
      </w:r>
      <w:bookmarkEnd w:id="658"/>
    </w:p>
    <w:p w14:paraId="0423F9BE"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2E5C9E65"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41BEF35C" w14:textId="77777777" w:rsidR="00416BF0" w:rsidRDefault="00416BF0">
      <w:pPr>
        <w:spacing w:line="360" w:lineRule="auto"/>
        <w:jc w:val="both"/>
        <w:rPr>
          <w:rFonts w:ascii="Times New Roman Regular" w:hAnsi="Times New Roman Regular" w:cs="Times New Roman Regular" w:hint="eastAsia"/>
          <w:sz w:val="24"/>
          <w:szCs w:val="24"/>
        </w:rPr>
      </w:pPr>
    </w:p>
    <w:p w14:paraId="15EDFDD5" w14:textId="77777777" w:rsidR="0017195F" w:rsidRDefault="0017195F">
      <w:pPr>
        <w:spacing w:line="360" w:lineRule="auto"/>
        <w:jc w:val="both"/>
        <w:rPr>
          <w:rFonts w:ascii="Times New Roman Regular" w:hAnsi="Times New Roman Regular" w:cs="Times New Roman Regular" w:hint="eastAsia"/>
          <w:sz w:val="24"/>
          <w:szCs w:val="24"/>
        </w:rPr>
      </w:pPr>
    </w:p>
    <w:p w14:paraId="5A4FAC14" w14:textId="77777777" w:rsidR="002106A1" w:rsidRDefault="002106A1" w:rsidP="002106A1">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1AF994FB" wp14:editId="37729211">
            <wp:extent cx="5413651" cy="7752522"/>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16790" cy="7757017"/>
                    </a:xfrm>
                    <a:prstGeom prst="rect">
                      <a:avLst/>
                    </a:prstGeom>
                    <a:noFill/>
                    <a:ln>
                      <a:noFill/>
                    </a:ln>
                  </pic:spPr>
                </pic:pic>
              </a:graphicData>
            </a:graphic>
          </wp:inline>
        </w:drawing>
      </w:r>
    </w:p>
    <w:p w14:paraId="11F76163" w14:textId="33F966E1" w:rsidR="0017195F" w:rsidRDefault="002106A1" w:rsidP="00136FBA">
      <w:pPr>
        <w:pStyle w:val="Caption"/>
        <w:jc w:val="center"/>
        <w:rPr>
          <w:rFonts w:ascii="Times New Roman Regular" w:hAnsi="Times New Roman Regular" w:cs="Times New Roman Regular" w:hint="eastAsia"/>
          <w:sz w:val="24"/>
          <w:szCs w:val="24"/>
        </w:rPr>
      </w:pPr>
      <w:bookmarkStart w:id="659" w:name="_Toc132182800"/>
      <w:r w:rsidRPr="002106A1">
        <w:rPr>
          <w:rFonts w:ascii="Times New Roman" w:hAnsi="Times New Roman" w:cs="Times New Roman"/>
          <w:b w:val="0"/>
          <w:bCs w:val="0"/>
          <w:smallCaps w:val="0"/>
          <w:color w:val="auto"/>
          <w:sz w:val="24"/>
          <w:szCs w:val="24"/>
        </w:rPr>
        <w:t xml:space="preserve">Figure </w:t>
      </w:r>
      <w:r w:rsidRPr="002106A1">
        <w:rPr>
          <w:rFonts w:ascii="Times New Roman" w:hAnsi="Times New Roman" w:cs="Times New Roman"/>
          <w:b w:val="0"/>
          <w:bCs w:val="0"/>
          <w:smallCaps w:val="0"/>
          <w:color w:val="auto"/>
          <w:sz w:val="24"/>
          <w:szCs w:val="24"/>
        </w:rPr>
        <w:fldChar w:fldCharType="begin"/>
      </w:r>
      <w:r w:rsidRPr="002106A1">
        <w:rPr>
          <w:rFonts w:ascii="Times New Roman" w:hAnsi="Times New Roman" w:cs="Times New Roman"/>
          <w:b w:val="0"/>
          <w:bCs w:val="0"/>
          <w:smallCaps w:val="0"/>
          <w:color w:val="auto"/>
          <w:sz w:val="24"/>
          <w:szCs w:val="24"/>
        </w:rPr>
        <w:instrText xml:space="preserve"> SEQ Figure \* ARABIC </w:instrText>
      </w:r>
      <w:r w:rsidRPr="002106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2106A1">
        <w:rPr>
          <w:rFonts w:ascii="Times New Roman" w:hAnsi="Times New Roman" w:cs="Times New Roman"/>
          <w:b w:val="0"/>
          <w:bCs w:val="0"/>
          <w:smallCaps w:val="0"/>
          <w:color w:val="auto"/>
          <w:sz w:val="24"/>
          <w:szCs w:val="24"/>
        </w:rPr>
        <w:fldChar w:fldCharType="end"/>
      </w:r>
      <w:r w:rsidRPr="002106A1">
        <w:rPr>
          <w:rFonts w:ascii="Times New Roman" w:hAnsi="Times New Roman" w:cs="Times New Roman"/>
          <w:b w:val="0"/>
          <w:bCs w:val="0"/>
          <w:smallCaps w:val="0"/>
          <w:color w:val="auto"/>
          <w:sz w:val="24"/>
          <w:szCs w:val="24"/>
        </w:rPr>
        <w:t>: GUI - Forecast (</w:t>
      </w:r>
      <w:r w:rsidRPr="00E31A30">
        <w:rPr>
          <w:rFonts w:ascii="Times New Roman" w:hAnsi="Times New Roman" w:cs="Times New Roman"/>
          <w:b w:val="0"/>
          <w:bCs w:val="0"/>
          <w:i/>
          <w:iCs/>
          <w:smallCaps w:val="0"/>
          <w:color w:val="auto"/>
          <w:sz w:val="24"/>
          <w:szCs w:val="24"/>
        </w:rPr>
        <w:t>Self-Composed</w:t>
      </w:r>
      <w:r w:rsidRPr="002106A1">
        <w:rPr>
          <w:rFonts w:ascii="Times New Roman" w:hAnsi="Times New Roman" w:cs="Times New Roman"/>
          <w:b w:val="0"/>
          <w:bCs w:val="0"/>
          <w:smallCaps w:val="0"/>
          <w:color w:val="auto"/>
          <w:sz w:val="24"/>
          <w:szCs w:val="24"/>
        </w:rPr>
        <w:t>)</w:t>
      </w:r>
      <w:bookmarkEnd w:id="659"/>
    </w:p>
    <w:p w14:paraId="5C24663C" w14:textId="21953170"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660" w:name="_Toc132325957"/>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660"/>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1" w:name="_D.1._Functional_testing"/>
      <w:bookmarkStart w:id="662" w:name="_F.1._Functional_testing"/>
      <w:bookmarkStart w:id="663" w:name="_Toc132325958"/>
      <w:bookmarkEnd w:id="661"/>
      <w:bookmarkEnd w:id="662"/>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663"/>
    </w:p>
    <w:p w14:paraId="18475E64" w14:textId="0EE219C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664"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664"/>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427F32">
        <w:tc>
          <w:tcPr>
            <w:tcW w:w="714"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w:t>
              </w:r>
              <w:r>
                <w:rPr>
                  <w:rStyle w:val="Hyperlink"/>
                  <w:rFonts w:ascii="Times New Roman Regular" w:hAnsi="Times New Roman Regular" w:cs="Times New Roman Regular"/>
                  <w:color w:val="auto"/>
                  <w:sz w:val="24"/>
                  <w:szCs w:val="24"/>
                  <w:u w:val="none"/>
                  <w:bdr w:val="single" w:sz="4" w:space="0" w:color="00B050"/>
                </w:rPr>
                <w:t>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w:t>
              </w:r>
              <w:r w:rsidRPr="006D7EB5">
                <w:rPr>
                  <w:rStyle w:val="Hyperlink"/>
                  <w:rFonts w:ascii="Times New Roman" w:hAnsi="Times New Roman" w:cs="Times New Roman"/>
                  <w:color w:val="auto"/>
                  <w:sz w:val="24"/>
                  <w:szCs w:val="24"/>
                  <w:u w:val="none"/>
                  <w:bdr w:val="single" w:sz="4" w:space="0" w:color="00B050"/>
                </w:rPr>
                <w:t>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5" w:name="_D.2._Non-functional_testing"/>
      <w:bookmarkStart w:id="666" w:name="_F.2._Non-functional_testing"/>
      <w:bookmarkStart w:id="667" w:name="_Toc132325959"/>
      <w:bookmarkEnd w:id="665"/>
      <w:bookmarkEnd w:id="666"/>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667"/>
    </w:p>
    <w:p w14:paraId="3E668A6F" w14:textId="29C8038C" w:rsidR="00E20528" w:rsidRPr="00E20528" w:rsidRDefault="00E20528">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applied performance, GUI and maintainability testing</w:t>
      </w:r>
      <w:r w:rsidR="00456C3D">
        <w:rPr>
          <w:rFonts w:ascii="Times New Roman Regular" w:hAnsi="Times New Roman Regular" w:cs="Times New Roman Regular"/>
          <w:sz w:val="24"/>
          <w:szCs w:val="24"/>
        </w:rPr>
        <w:t xml:space="preserve">, </w:t>
      </w:r>
      <w:r w:rsidR="00700096">
        <w:rPr>
          <w:rFonts w:ascii="Times New Roman Regular" w:hAnsi="Times New Roman Regular" w:cs="Times New Roman Regular"/>
          <w:sz w:val="24"/>
          <w:szCs w:val="24"/>
        </w:rPr>
        <w:t xml:space="preserve">and a few test-cases </w:t>
      </w:r>
      <w:r>
        <w:rPr>
          <w:rFonts w:ascii="Times New Roman Regular" w:hAnsi="Times New Roman Regular" w:cs="Times New Roman Regular"/>
          <w:sz w:val="24"/>
          <w:szCs w:val="24"/>
        </w:rPr>
        <w:t xml:space="preserve">to determine if the system meets the non-functional requirements </w:t>
      </w:r>
      <w:r w:rsidR="00BA632D">
        <w:rPr>
          <w:rFonts w:ascii="Times New Roman Regular" w:hAnsi="Times New Roman Regular" w:cs="Times New Roman Regular"/>
          <w:sz w:val="24"/>
          <w:szCs w:val="24"/>
        </w:rPr>
        <w:t xml:space="preserve">and </w:t>
      </w:r>
      <w:r>
        <w:rPr>
          <w:rFonts w:ascii="Times New Roman Regular" w:hAnsi="Times New Roman Regular" w:cs="Times New Roman Regular"/>
          <w:sz w:val="24"/>
          <w:szCs w:val="24"/>
        </w:rPr>
        <w:t>the design goals.</w:t>
      </w:r>
    </w:p>
    <w:p w14:paraId="7EFD0C40" w14:textId="57A70B3A" w:rsidR="00533979" w:rsidRDefault="00E20528">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0C37E709" w14:textId="6CE7AD57" w:rsidR="00E20528" w:rsidRDefault="00354CBA">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had deployed the API and model</w:t>
      </w:r>
      <w:r w:rsidR="00E37029">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therefore, there is no requirement of having a high GPU and CPU power. </w:t>
      </w:r>
      <w:r w:rsidR="00AA61DA">
        <w:rPr>
          <w:rFonts w:ascii="Times New Roman Regular" w:hAnsi="Times New Roman Regular" w:cs="Times New Roman Regular"/>
          <w:sz w:val="24"/>
          <w:szCs w:val="24"/>
        </w:rPr>
        <w:t xml:space="preserve">Docker, GitHub Actions and Heroku </w:t>
      </w:r>
      <w:r w:rsidR="00687FB9">
        <w:rPr>
          <w:rFonts w:ascii="Times New Roman Regular" w:hAnsi="Times New Roman Regular" w:cs="Times New Roman Regular"/>
          <w:sz w:val="24"/>
          <w:szCs w:val="24"/>
        </w:rPr>
        <w:t xml:space="preserve">with basic Dynos </w:t>
      </w:r>
      <w:r w:rsidR="00AA61DA">
        <w:rPr>
          <w:rFonts w:ascii="Times New Roman Regular" w:hAnsi="Times New Roman Regular" w:cs="Times New Roman Regular"/>
          <w:sz w:val="24"/>
          <w:szCs w:val="24"/>
        </w:rPr>
        <w:t>were utilized for deployment purposes</w:t>
      </w:r>
      <w:r w:rsidR="00687FB9">
        <w:rPr>
          <w:rFonts w:ascii="Times New Roman Regular" w:hAnsi="Times New Roman Regular" w:cs="Times New Roman Regular"/>
          <w:sz w:val="24"/>
          <w:szCs w:val="24"/>
        </w:rPr>
        <w:t xml:space="preserve">, which is capable of serving requests for small-scale applications. However, for large-scale purposes, it </w:t>
      </w:r>
      <w:r w:rsidR="000C3E9B">
        <w:rPr>
          <w:rFonts w:ascii="Times New Roman Regular" w:hAnsi="Times New Roman Regular" w:cs="Times New Roman Regular"/>
          <w:sz w:val="24"/>
          <w:szCs w:val="24"/>
        </w:rPr>
        <w:t>is recommended that the Dynos are scaled up</w:t>
      </w:r>
      <w:r w:rsidR="009D5EDD">
        <w:rPr>
          <w:rFonts w:ascii="Times New Roman Regular" w:hAnsi="Times New Roman Regular" w:cs="Times New Roman Regular"/>
          <w:sz w:val="24"/>
          <w:szCs w:val="24"/>
        </w:rPr>
        <w:t>, as the application would not be able to handle multiple requests concurrently.</w:t>
      </w:r>
      <w:r w:rsidR="00D84574">
        <w:rPr>
          <w:rFonts w:ascii="Times New Roman Regular" w:hAnsi="Times New Roman Regular" w:cs="Times New Roman Regular"/>
          <w:sz w:val="24"/>
          <w:szCs w:val="24"/>
        </w:rPr>
        <w:t xml:space="preserve"> It is also worth mentioning that as the system is developed using TensorFlow, initial load times can take some time.</w:t>
      </w:r>
    </w:p>
    <w:p w14:paraId="496EF425" w14:textId="2FDE6C86" w:rsidR="0094034C" w:rsidRDefault="00560191">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1091F23B" w:rsidR="00560191" w:rsidRDefault="0056019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requirement gathering phase determined that the need for developing a simple and effective GUI was important. The GUI was tested by Google Lighthouse to determine</w:t>
      </w:r>
      <w:r w:rsidR="00E05AE6">
        <w:rPr>
          <w:rFonts w:ascii="Times New Roman Regular" w:hAnsi="Times New Roman Regular" w:cs="Times New Roman Regular"/>
          <w:sz w:val="24"/>
          <w:szCs w:val="24"/>
        </w:rPr>
        <w:t xml:space="preserve"> its performance and accessibility, the diagram below illustrates the obtained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88871" cy="1045276"/>
                          </a:xfrm>
                          <a:prstGeom prst="rect">
                            <a:avLst/>
                          </a:prstGeom>
                        </pic:spPr>
                      </pic:pic>
                    </a:graphicData>
                  </a:graphic>
                </wp:inline>
              </w:drawing>
            </w:r>
          </w:p>
          <w:p w14:paraId="7FEDA449" w14:textId="7C43362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668"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home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668"/>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63276" cy="1068677"/>
                          </a:xfrm>
                          <a:prstGeom prst="rect">
                            <a:avLst/>
                          </a:prstGeom>
                        </pic:spPr>
                      </pic:pic>
                    </a:graphicData>
                  </a:graphic>
                </wp:inline>
              </w:drawing>
            </w:r>
          </w:p>
          <w:p w14:paraId="5AC47DC1" w14:textId="79DC636E"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669"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69"/>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13209" cy="979254"/>
                          </a:xfrm>
                          <a:prstGeom prst="rect">
                            <a:avLst/>
                          </a:prstGeom>
                        </pic:spPr>
                      </pic:pic>
                    </a:graphicData>
                  </a:graphic>
                </wp:inline>
              </w:drawing>
            </w:r>
          </w:p>
          <w:p w14:paraId="43959F0A" w14:textId="44AE621B"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670"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cryptocurrencies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0"/>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77574" cy="970583"/>
                          </a:xfrm>
                          <a:prstGeom prst="rect">
                            <a:avLst/>
                          </a:prstGeom>
                        </pic:spPr>
                      </pic:pic>
                    </a:graphicData>
                  </a:graphic>
                </wp:inline>
              </w:drawing>
            </w:r>
          </w:p>
          <w:p w14:paraId="5E030C23" w14:textId="052ED01A"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671"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cryptocurrency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1"/>
          </w:p>
        </w:tc>
      </w:tr>
      <w:tr w:rsidR="009D3D37" w:rsidRPr="009D3D37" w14:paraId="1FFBD60B" w14:textId="77777777" w:rsidTr="00FF19F1">
        <w:tc>
          <w:tcPr>
            <w:tcW w:w="4695" w:type="dxa"/>
          </w:tcPr>
          <w:p w14:paraId="3FA15B61" w14:textId="77777777" w:rsidR="00281F51" w:rsidRPr="009D3D37" w:rsidRDefault="00281F51" w:rsidP="00281F51">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76765C3" wp14:editId="1AB04992">
                  <wp:extent cx="2844800" cy="9597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70088" cy="968307"/>
                          </a:xfrm>
                          <a:prstGeom prst="rect">
                            <a:avLst/>
                          </a:prstGeom>
                        </pic:spPr>
                      </pic:pic>
                    </a:graphicData>
                  </a:graphic>
                </wp:inline>
              </w:drawing>
            </w:r>
          </w:p>
          <w:p w14:paraId="259C10B7" w14:textId="6D10421E" w:rsidR="00C2153C" w:rsidRPr="009D3D37" w:rsidRDefault="00281F51" w:rsidP="00281F51">
            <w:pPr>
              <w:pStyle w:val="Caption"/>
              <w:spacing w:line="360" w:lineRule="auto"/>
              <w:jc w:val="center"/>
              <w:rPr>
                <w:rFonts w:ascii="Times New Roman" w:hAnsi="Times New Roman" w:cs="Times New Roman"/>
                <w:b w:val="0"/>
                <w:bCs w:val="0"/>
                <w:smallCaps w:val="0"/>
                <w:color w:val="auto"/>
                <w:sz w:val="24"/>
                <w:szCs w:val="24"/>
              </w:rPr>
            </w:pPr>
            <w:bookmarkStart w:id="672" w:name="_Toc132182805"/>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news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2"/>
          </w:p>
        </w:tc>
        <w:tc>
          <w:tcPr>
            <w:tcW w:w="4665" w:type="dxa"/>
          </w:tcPr>
          <w:p w14:paraId="43FB027A" w14:textId="77777777" w:rsidR="00250C44" w:rsidRPr="009D3D37" w:rsidRDefault="00250C44" w:rsidP="00520140">
            <w:pPr>
              <w:keepNext/>
              <w:spacing w:line="360" w:lineRule="auto"/>
              <w:jc w:val="both"/>
              <w:rPr>
                <w:ins w:id="673" w:author="Ammar ." w:date="2023-03-31T06:10:00Z"/>
              </w:rPr>
            </w:pPr>
            <w:r w:rsidRPr="009D3D37">
              <w:rPr>
                <w:rFonts w:ascii="Times New Roman Regular" w:hAnsi="Times New Roman Regular" w:cs="Times New Roman Regular"/>
                <w:noProof/>
                <w:sz w:val="24"/>
                <w:szCs w:val="24"/>
              </w:rPr>
              <w:drawing>
                <wp:inline distT="0" distB="0" distL="0" distR="0" wp14:anchorId="4BC23E62" wp14:editId="46AC78B4">
                  <wp:extent cx="2724150" cy="905846"/>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43395" cy="912245"/>
                          </a:xfrm>
                          <a:prstGeom prst="rect">
                            <a:avLst/>
                          </a:prstGeom>
                        </pic:spPr>
                      </pic:pic>
                    </a:graphicData>
                  </a:graphic>
                </wp:inline>
              </w:drawing>
            </w:r>
          </w:p>
          <w:p w14:paraId="6F3A05C2" w14:textId="456E9589" w:rsidR="00C2153C" w:rsidRPr="009D3D37" w:rsidRDefault="00250C44" w:rsidP="00520140">
            <w:pPr>
              <w:pStyle w:val="Caption"/>
              <w:jc w:val="center"/>
              <w:rPr>
                <w:rFonts w:ascii="Times New Roman" w:hAnsi="Times New Roman" w:cs="Times New Roman"/>
                <w:sz w:val="24"/>
                <w:szCs w:val="24"/>
              </w:rPr>
            </w:pPr>
            <w:bookmarkStart w:id="674" w:name="_Toc132182806"/>
            <w:ins w:id="675" w:author="Ammar ." w:date="2023-03-31T06:10:00Z">
              <w:r w:rsidRPr="009D3D37">
                <w:rPr>
                  <w:rFonts w:ascii="Times New Roman" w:hAnsi="Times New Roman" w:cs="Times New Roman"/>
                  <w:b w:val="0"/>
                  <w:bCs w:val="0"/>
                  <w:smallCaps w:val="0"/>
                  <w:color w:val="auto"/>
                  <w:sz w:val="24"/>
                  <w:szCs w:val="24"/>
                </w:rPr>
                <w:t xml:space="preserve">Figure </w:t>
              </w:r>
              <w:r w:rsidRPr="009D3D37">
                <w:rPr>
                  <w:rFonts w:ascii="Times New Roman" w:hAnsi="Times New Roman" w:cs="Times New Roman"/>
                  <w:b w:val="0"/>
                  <w:bCs w:val="0"/>
                  <w:smallCaps w:val="0"/>
                  <w:color w:val="auto"/>
                  <w:sz w:val="24"/>
                  <w:szCs w:val="24"/>
                </w:rPr>
                <w:fldChar w:fldCharType="begin"/>
              </w:r>
              <w:r w:rsidRPr="009D3D37">
                <w:rPr>
                  <w:rFonts w:ascii="Times New Roman" w:hAnsi="Times New Roman" w:cs="Times New Roman"/>
                  <w:b w:val="0"/>
                  <w:bCs w:val="0"/>
                  <w:smallCaps w:val="0"/>
                  <w:color w:val="auto"/>
                  <w:sz w:val="24"/>
                  <w:szCs w:val="24"/>
                </w:rPr>
                <w:instrText xml:space="preserve"> SEQ Figure \* ARABIC </w:instrText>
              </w:r>
            </w:ins>
            <w:r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54</w:t>
            </w:r>
            <w:ins w:id="676" w:author="Ammar ." w:date="2023-03-31T06:10:00Z">
              <w:r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metrics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ins>
            <w:bookmarkEnd w:id="674"/>
          </w:p>
        </w:tc>
      </w:tr>
    </w:tbl>
    <w:p w14:paraId="02D4EFB6" w14:textId="01AE338A" w:rsidR="00FF19F1" w:rsidRPr="00545996" w:rsidRDefault="00545996" w:rsidP="00FF19F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results vary from page-to-page. This is likely since most pages utilize third party APIs to render information, hence demonstrating a subpar performance value. </w:t>
      </w:r>
    </w:p>
    <w:p w14:paraId="397E5870" w14:textId="77777777" w:rsidR="00545996" w:rsidRDefault="00545996" w:rsidP="00FF19F1">
      <w:pPr>
        <w:spacing w:line="360" w:lineRule="auto"/>
        <w:jc w:val="both"/>
        <w:rPr>
          <w:rFonts w:ascii="Times New Roman Regular" w:hAnsi="Times New Roman Regular" w:cs="Times New Roman Regular" w:hint="eastAsia"/>
          <w:b/>
          <w:bCs/>
          <w:sz w:val="24"/>
          <w:szCs w:val="24"/>
        </w:rPr>
      </w:pPr>
    </w:p>
    <w:p w14:paraId="0528A788" w14:textId="3DFCC9E5" w:rsidR="00FF19F1" w:rsidRDefault="00FF19F1" w:rsidP="00FF19F1">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03AFB146" w14:textId="46E76D20" w:rsidR="00FF19F1" w:rsidRPr="002E514C" w:rsidRDefault="00FF19F1" w:rsidP="00FF19F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Maintainability is important so that future research on the system and especially the developed algorithm </w:t>
      </w:r>
      <w:r w:rsidR="00CD66B1">
        <w:rPr>
          <w:rFonts w:ascii="Times New Roman Regular" w:hAnsi="Times New Roman Regular" w:cs="Times New Roman Regular"/>
          <w:sz w:val="24"/>
          <w:szCs w:val="24"/>
        </w:rPr>
        <w:t>can be conducted seamlessly.</w:t>
      </w:r>
      <w:r w:rsidR="00B46B59">
        <w:rPr>
          <w:rFonts w:ascii="Times New Roman Regular" w:hAnsi="Times New Roman Regular" w:cs="Times New Roman Regular"/>
          <w:sz w:val="24"/>
          <w:szCs w:val="24"/>
        </w:rPr>
        <w:t xml:space="preserve"> </w:t>
      </w:r>
      <w:proofErr w:type="spellStart"/>
      <w:r w:rsidR="00B46B59">
        <w:rPr>
          <w:rFonts w:ascii="Times New Roman Regular" w:hAnsi="Times New Roman Regular" w:cs="Times New Roman Regular"/>
          <w:sz w:val="24"/>
          <w:szCs w:val="24"/>
        </w:rPr>
        <w:t>CodeFactor</w:t>
      </w:r>
      <w:proofErr w:type="spellEnd"/>
      <w:r w:rsidR="00B46B59">
        <w:rPr>
          <w:rFonts w:ascii="Times New Roman Regular" w:hAnsi="Times New Roman Regular" w:cs="Times New Roman Regular"/>
          <w:sz w:val="24"/>
          <w:szCs w:val="24"/>
        </w:rPr>
        <w:t xml:space="preserve"> and </w:t>
      </w:r>
      <w:proofErr w:type="spellStart"/>
      <w:r w:rsidR="00B46B59">
        <w:rPr>
          <w:rFonts w:ascii="Times New Roman Regular" w:hAnsi="Times New Roman Regular" w:cs="Times New Roman Regular"/>
          <w:sz w:val="24"/>
          <w:szCs w:val="24"/>
        </w:rPr>
        <w:t>CodeQL</w:t>
      </w:r>
      <w:proofErr w:type="spellEnd"/>
      <w:r w:rsidR="00B46B59">
        <w:rPr>
          <w:rFonts w:ascii="Times New Roman Regular" w:hAnsi="Times New Roman Regular" w:cs="Times New Roman Regular"/>
          <w:sz w:val="24"/>
          <w:szCs w:val="24"/>
        </w:rPr>
        <w:t xml:space="preserve"> were used to ensure that the repositories are maintained and documented well</w:t>
      </w:r>
      <w:r w:rsidR="00380C79">
        <w:rPr>
          <w:rFonts w:ascii="Times New Roman Regular" w:hAnsi="Times New Roman Regular" w:cs="Times New Roman Regular"/>
          <w:sz w:val="24"/>
          <w:szCs w:val="24"/>
        </w:rPr>
        <w:t xml:space="preserve"> and that there are </w:t>
      </w:r>
      <w:r w:rsidR="0081075F">
        <w:rPr>
          <w:rFonts w:ascii="Times New Roman Regular" w:hAnsi="Times New Roman Regular" w:cs="Times New Roman Regular"/>
          <w:sz w:val="24"/>
          <w:szCs w:val="24"/>
        </w:rPr>
        <w:t xml:space="preserve">no </w:t>
      </w:r>
      <w:r w:rsidR="00380C79">
        <w:rPr>
          <w:rFonts w:ascii="Times New Roman Regular" w:hAnsi="Times New Roman Regular" w:cs="Times New Roman Regular"/>
          <w:sz w:val="24"/>
          <w:szCs w:val="24"/>
        </w:rPr>
        <w:t>vulnerabilities.</w:t>
      </w:r>
    </w:p>
    <w:p w14:paraId="26C79B08" w14:textId="00EE389E" w:rsidR="00C71C8B" w:rsidRPr="004758CB" w:rsidRDefault="001F217C" w:rsidP="00C71C8B">
      <w:pPr>
        <w:keepNext/>
        <w:spacing w:line="360" w:lineRule="auto"/>
        <w:jc w:val="both"/>
      </w:pPr>
      <w:r w:rsidRPr="001F217C">
        <w:lastRenderedPageBreak/>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1537970"/>
                    </a:xfrm>
                    <a:prstGeom prst="rect">
                      <a:avLst/>
                    </a:prstGeom>
                  </pic:spPr>
                </pic:pic>
              </a:graphicData>
            </a:graphic>
          </wp:inline>
        </w:drawing>
      </w:r>
    </w:p>
    <w:p w14:paraId="4A068CA9" w14:textId="2A950F15"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677"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55</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proofErr w:type="spellStart"/>
      <w:r w:rsidRPr="004758CB">
        <w:rPr>
          <w:rFonts w:ascii="Times New Roman" w:hAnsi="Times New Roman" w:cs="Times New Roman"/>
          <w:b w:val="0"/>
          <w:bCs w:val="0"/>
          <w:smallCaps w:val="0"/>
          <w:color w:val="auto"/>
          <w:sz w:val="24"/>
          <w:szCs w:val="24"/>
        </w:rPr>
        <w:t>CodeFactor</w:t>
      </w:r>
      <w:proofErr w:type="spellEnd"/>
      <w:r w:rsidRPr="004758CB">
        <w:rPr>
          <w:rFonts w:ascii="Times New Roman" w:hAnsi="Times New Roman" w:cs="Times New Roman"/>
          <w:b w:val="0"/>
          <w:bCs w:val="0"/>
          <w:smallCaps w:val="0"/>
          <w:color w:val="auto"/>
          <w:sz w:val="24"/>
          <w:szCs w:val="24"/>
        </w:rPr>
        <w:t xml:space="preserve"> - </w:t>
      </w:r>
      <w:proofErr w:type="spellStart"/>
      <w:r w:rsidR="001F217C">
        <w:rPr>
          <w:rFonts w:ascii="Times New Roman" w:hAnsi="Times New Roman" w:cs="Times New Roman"/>
          <w:b w:val="0"/>
          <w:bCs w:val="0"/>
          <w:smallCaps w:val="0"/>
          <w:color w:val="auto"/>
          <w:sz w:val="24"/>
          <w:szCs w:val="24"/>
        </w:rPr>
        <w:t>Gensum</w:t>
      </w:r>
      <w:proofErr w:type="spellEnd"/>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7"/>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740150"/>
                    </a:xfrm>
                    <a:prstGeom prst="rect">
                      <a:avLst/>
                    </a:prstGeom>
                  </pic:spPr>
                </pic:pic>
              </a:graphicData>
            </a:graphic>
          </wp:inline>
        </w:drawing>
      </w:r>
    </w:p>
    <w:p w14:paraId="03393CB0" w14:textId="7178A610"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678"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57</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proofErr w:type="spellStart"/>
      <w:r w:rsidRPr="004758CB">
        <w:rPr>
          <w:rFonts w:ascii="Times New Roman" w:hAnsi="Times New Roman" w:cs="Times New Roman"/>
          <w:b w:val="0"/>
          <w:bCs w:val="0"/>
          <w:smallCaps w:val="0"/>
          <w:color w:val="auto"/>
          <w:sz w:val="24"/>
          <w:szCs w:val="24"/>
        </w:rPr>
        <w:t>CodeQL</w:t>
      </w:r>
      <w:proofErr w:type="spellEnd"/>
      <w:r w:rsidRPr="004758CB">
        <w:rPr>
          <w:rFonts w:ascii="Times New Roman" w:hAnsi="Times New Roman" w:cs="Times New Roman"/>
          <w:b w:val="0"/>
          <w:bCs w:val="0"/>
          <w:smallCaps w:val="0"/>
          <w:color w:val="auto"/>
          <w:sz w:val="24"/>
          <w:szCs w:val="24"/>
        </w:rPr>
        <w:t xml:space="preserve"> - </w:t>
      </w:r>
      <w:proofErr w:type="spellStart"/>
      <w:r w:rsidR="00CF6091">
        <w:rPr>
          <w:rFonts w:ascii="Times New Roman" w:hAnsi="Times New Roman" w:cs="Times New Roman"/>
          <w:b w:val="0"/>
          <w:bCs w:val="0"/>
          <w:smallCaps w:val="0"/>
          <w:color w:val="auto"/>
          <w:sz w:val="24"/>
          <w:szCs w:val="24"/>
        </w:rPr>
        <w:t>Gensum</w:t>
      </w:r>
      <w:proofErr w:type="spellEnd"/>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8"/>
    </w:p>
    <w:p w14:paraId="0D769531" w14:textId="3EA5BFD0" w:rsidR="008D1DA5" w:rsidRPr="00A134E4" w:rsidRDefault="008D1DA5">
      <w:pPr>
        <w:spacing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679"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679"/>
    </w:p>
    <w:tbl>
      <w:tblPr>
        <w:tblStyle w:val="TableGrid"/>
        <w:tblW w:w="0" w:type="auto"/>
        <w:tblLook w:val="04A0" w:firstRow="1" w:lastRow="0" w:firstColumn="1" w:lastColumn="0" w:noHBand="0" w:noVBand="1"/>
      </w:tblPr>
      <w:tblGrid>
        <w:gridCol w:w="714"/>
        <w:gridCol w:w="823"/>
        <w:gridCol w:w="7813"/>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7F1226">
        <w:tc>
          <w:tcPr>
            <w:tcW w:w="714"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3"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0F372D" w14:paraId="3CE3E173" w14:textId="77777777" w:rsidTr="007F1226">
        <w:tc>
          <w:tcPr>
            <w:tcW w:w="714" w:type="dxa"/>
          </w:tcPr>
          <w:p w14:paraId="002E1F39" w14:textId="3C9827E0" w:rsidR="000F372D" w:rsidRDefault="009F2403"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1</w:t>
            </w:r>
          </w:p>
        </w:tc>
        <w:tc>
          <w:tcPr>
            <w:tcW w:w="823" w:type="dxa"/>
          </w:tcPr>
          <w:p w14:paraId="04706D1B" w14:textId="23C2618D" w:rsidR="000F372D" w:rsidRDefault="00DA58FF" w:rsidP="009F2403">
            <w:pPr>
              <w:spacing w:line="360" w:lineRule="auto"/>
              <w:jc w:val="center"/>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NFR1</w:t>
              </w:r>
            </w:hyperlink>
          </w:p>
        </w:tc>
        <w:tc>
          <w:tcPr>
            <w:tcW w:w="7813" w:type="dxa"/>
          </w:tcPr>
          <w:p w14:paraId="68165C68" w14:textId="2067675D" w:rsidR="000F372D" w:rsidRDefault="0099766C">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gives responses within 1-2 minutes.</w:t>
            </w:r>
          </w:p>
        </w:tc>
      </w:tr>
      <w:tr w:rsidR="000F372D" w14:paraId="7C4C6DFE" w14:textId="77777777" w:rsidTr="007F1226">
        <w:tc>
          <w:tcPr>
            <w:tcW w:w="714" w:type="dxa"/>
          </w:tcPr>
          <w:p w14:paraId="0D4CE068" w14:textId="4AE44EF7"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5949B146" w14:textId="7030512E"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NFR2</w:t>
              </w:r>
            </w:hyperlink>
          </w:p>
        </w:tc>
        <w:tc>
          <w:tcPr>
            <w:tcW w:w="7813" w:type="dxa"/>
          </w:tcPr>
          <w:p w14:paraId="7B22ACCF" w14:textId="23D23435" w:rsidR="000F372D" w:rsidRDefault="00ED7CE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Only the data for specific dates are scraped and updated whenever necessary.</w:t>
            </w:r>
          </w:p>
        </w:tc>
      </w:tr>
      <w:tr w:rsidR="000F372D" w14:paraId="24C6EA1C" w14:textId="77777777" w:rsidTr="007F1226">
        <w:tc>
          <w:tcPr>
            <w:tcW w:w="714" w:type="dxa"/>
          </w:tcPr>
          <w:p w14:paraId="1B249F96" w14:textId="33B6336C"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670B1023" w14:textId="137A6CBA" w:rsidR="000F372D" w:rsidRDefault="00DA58FF" w:rsidP="009F2403">
            <w:pPr>
              <w:spacing w:line="360" w:lineRule="auto"/>
              <w:jc w:val="center"/>
              <w:rPr>
                <w:rFonts w:ascii="Times New Roman Regular" w:hAnsi="Times New Roman Regular" w:cs="Times New Roman Regular" w:hint="eastAsia"/>
                <w:sz w:val="24"/>
                <w:szCs w:val="24"/>
              </w:rPr>
            </w:pPr>
            <w:hyperlink w:anchor="nfr3" w:history="1">
              <w:r w:rsidR="00A56F2E">
                <w:rPr>
                  <w:rStyle w:val="Hyperlink"/>
                  <w:rFonts w:ascii="Times New Roman Regular" w:hAnsi="Times New Roman Regular" w:cs="Times New Roman Regular"/>
                  <w:color w:val="auto"/>
                  <w:sz w:val="24"/>
                  <w:szCs w:val="24"/>
                  <w:u w:val="none"/>
                  <w:bdr w:val="single" w:sz="4" w:space="0" w:color="00B050"/>
                </w:rPr>
                <w:t>NFR3</w:t>
              </w:r>
            </w:hyperlink>
          </w:p>
        </w:tc>
        <w:tc>
          <w:tcPr>
            <w:tcW w:w="7813" w:type="dxa"/>
          </w:tcPr>
          <w:p w14:paraId="2E76F5F8" w14:textId="1DDF4F85" w:rsidR="000F372D" w:rsidRDefault="00537FD3">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developed GUI is simple, easy to follow, and attractive. Additionally, no technical information is displayed to the users, except for admins who log in.</w:t>
            </w:r>
          </w:p>
        </w:tc>
      </w:tr>
      <w:tr w:rsidR="000F372D" w14:paraId="72413096" w14:textId="77777777" w:rsidTr="007F1226">
        <w:tc>
          <w:tcPr>
            <w:tcW w:w="714" w:type="dxa"/>
          </w:tcPr>
          <w:p w14:paraId="7E1004CB" w14:textId="6FDF79F8"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4794CAAB" w14:textId="40CEE1A4" w:rsidR="000F372D" w:rsidRDefault="00DA58FF" w:rsidP="009F2403">
            <w:pPr>
              <w:spacing w:line="360" w:lineRule="auto"/>
              <w:jc w:val="center"/>
              <w:rPr>
                <w:rFonts w:ascii="Times New Roman Regular" w:hAnsi="Times New Roman Regular" w:cs="Times New Roman Regular" w:hint="eastAsia"/>
                <w:sz w:val="24"/>
                <w:szCs w:val="24"/>
              </w:rPr>
            </w:pPr>
            <w:hyperlink w:anchor="nfr4" w:history="1">
              <w:r w:rsidR="00A56F2E">
                <w:rPr>
                  <w:rStyle w:val="Hyperlink"/>
                  <w:rFonts w:ascii="Times New Roman Regular" w:hAnsi="Times New Roman Regular" w:cs="Times New Roman Regular"/>
                  <w:color w:val="auto"/>
                  <w:sz w:val="24"/>
                  <w:szCs w:val="24"/>
                  <w:u w:val="none"/>
                  <w:bdr w:val="single" w:sz="4" w:space="0" w:color="00B050"/>
                </w:rPr>
                <w:t>NFR4</w:t>
              </w:r>
            </w:hyperlink>
          </w:p>
        </w:tc>
        <w:tc>
          <w:tcPr>
            <w:tcW w:w="7813" w:type="dxa"/>
          </w:tcPr>
          <w:p w14:paraId="322FE3C1" w14:textId="7354033D" w:rsidR="000F372D" w:rsidRDefault="00B02F1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Docstrings were added for each method and comments wherever necessary.</w:t>
            </w:r>
          </w:p>
        </w:tc>
      </w:tr>
      <w:tr w:rsidR="000F372D" w14:paraId="4838D7E8" w14:textId="77777777" w:rsidTr="007F1226">
        <w:tc>
          <w:tcPr>
            <w:tcW w:w="714" w:type="dxa"/>
          </w:tcPr>
          <w:p w14:paraId="49F1E3A7" w14:textId="6B5700B9"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5FB74C91" w14:textId="049CEEF8" w:rsidR="000F372D" w:rsidRDefault="00DA58FF" w:rsidP="009F2403">
            <w:pPr>
              <w:spacing w:line="360" w:lineRule="auto"/>
              <w:jc w:val="center"/>
              <w:rPr>
                <w:rFonts w:ascii="Times New Roman Regular" w:hAnsi="Times New Roman Regular" w:cs="Times New Roman Regular" w:hint="eastAsia"/>
                <w:sz w:val="24"/>
                <w:szCs w:val="24"/>
              </w:rPr>
            </w:pPr>
            <w:hyperlink w:anchor="nfr5" w:history="1">
              <w:r w:rsidR="00A56F2E">
                <w:rPr>
                  <w:rStyle w:val="Hyperlink"/>
                  <w:rFonts w:ascii="Times New Roman Regular" w:hAnsi="Times New Roman Regular" w:cs="Times New Roman Regular"/>
                  <w:color w:val="auto"/>
                  <w:sz w:val="24"/>
                  <w:szCs w:val="24"/>
                  <w:u w:val="none"/>
                  <w:bdr w:val="single" w:sz="4" w:space="0" w:color="00B050"/>
                </w:rPr>
                <w:t>NFR5</w:t>
              </w:r>
            </w:hyperlink>
          </w:p>
        </w:tc>
        <w:tc>
          <w:tcPr>
            <w:tcW w:w="7813" w:type="dxa"/>
          </w:tcPr>
          <w:p w14:paraId="16013AC8" w14:textId="0ED17177" w:rsidR="000F372D" w:rsidRDefault="00B02F1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responses are plotted within the graph itself to show a growth/decline.</w:t>
            </w:r>
          </w:p>
        </w:tc>
      </w:tr>
      <w:tr w:rsidR="009F2403" w14:paraId="52C6FA7C" w14:textId="77777777" w:rsidTr="007F1226">
        <w:tc>
          <w:tcPr>
            <w:tcW w:w="714" w:type="dxa"/>
          </w:tcPr>
          <w:p w14:paraId="50426537" w14:textId="03C3AD20"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1E31BD5C" w14:textId="6E4E8CFA" w:rsidR="009F2403" w:rsidRDefault="00DA58FF" w:rsidP="009F2403">
            <w:pPr>
              <w:spacing w:line="360" w:lineRule="auto"/>
              <w:jc w:val="center"/>
              <w:rPr>
                <w:rFonts w:ascii="Times New Roman Regular" w:hAnsi="Times New Roman Regular" w:cs="Times New Roman Regular" w:hint="eastAsia"/>
                <w:sz w:val="24"/>
                <w:szCs w:val="24"/>
              </w:rPr>
            </w:pPr>
            <w:hyperlink w:anchor="nfr6" w:history="1">
              <w:r w:rsidR="00A56F2E">
                <w:rPr>
                  <w:rStyle w:val="Hyperlink"/>
                  <w:rFonts w:ascii="Times New Roman Regular" w:hAnsi="Times New Roman Regular" w:cs="Times New Roman Regular"/>
                  <w:color w:val="auto"/>
                  <w:sz w:val="24"/>
                  <w:szCs w:val="24"/>
                  <w:u w:val="none"/>
                  <w:bdr w:val="single" w:sz="4" w:space="0" w:color="00B050"/>
                </w:rPr>
                <w:t>NFR6</w:t>
              </w:r>
            </w:hyperlink>
          </w:p>
        </w:tc>
        <w:tc>
          <w:tcPr>
            <w:tcW w:w="7813" w:type="dxa"/>
          </w:tcPr>
          <w:p w14:paraId="753A25BF" w14:textId="72B3C272" w:rsidR="009F2403" w:rsidRDefault="00D565AB">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was deployed to Heroku by Docker and GitHub Actions</w:t>
            </w:r>
            <w:r w:rsidR="00C07BBF">
              <w:rPr>
                <w:rFonts w:ascii="Times New Roman Regular" w:hAnsi="Times New Roman Regular" w:cs="Times New Roman Regular"/>
                <w:sz w:val="24"/>
                <w:szCs w:val="24"/>
              </w:rPr>
              <w:t>, but will not scale as traffic increases</w:t>
            </w:r>
            <w:r w:rsidR="000E73EA">
              <w:rPr>
                <w:rFonts w:ascii="Times New Roman Regular" w:hAnsi="Times New Roman Regular" w:cs="Times New Roman Regular"/>
                <w:sz w:val="24"/>
                <w:szCs w:val="24"/>
              </w:rPr>
              <w:t xml:space="preserve">: </w:t>
            </w:r>
            <w:r w:rsidR="00C07BBF">
              <w:rPr>
                <w:rFonts w:ascii="Times New Roman Regular" w:hAnsi="Times New Roman Regular" w:cs="Times New Roman Regular"/>
                <w:sz w:val="24"/>
                <w:szCs w:val="24"/>
              </w:rPr>
              <w:t>the utilized Dynos are the most basic version.</w:t>
            </w:r>
          </w:p>
        </w:tc>
      </w:tr>
      <w:tr w:rsidR="009F2403" w14:paraId="7B206973" w14:textId="77777777" w:rsidTr="007F1226">
        <w:tc>
          <w:tcPr>
            <w:tcW w:w="714" w:type="dxa"/>
          </w:tcPr>
          <w:p w14:paraId="6DADCD07" w14:textId="04D5581B"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7</w:t>
            </w:r>
          </w:p>
        </w:tc>
        <w:tc>
          <w:tcPr>
            <w:tcW w:w="823" w:type="dxa"/>
          </w:tcPr>
          <w:p w14:paraId="3F9F7629" w14:textId="070C3F3E" w:rsidR="009F2403" w:rsidRDefault="00DA58FF" w:rsidP="009F2403">
            <w:pPr>
              <w:spacing w:line="360" w:lineRule="auto"/>
              <w:jc w:val="center"/>
              <w:rPr>
                <w:rFonts w:ascii="Times New Roman Regular" w:hAnsi="Times New Roman Regular" w:cs="Times New Roman Regular" w:hint="eastAsia"/>
                <w:sz w:val="24"/>
                <w:szCs w:val="24"/>
              </w:rPr>
            </w:pPr>
            <w:hyperlink w:anchor="nfr7" w:history="1">
              <w:r w:rsidR="00A56F2E">
                <w:rPr>
                  <w:rStyle w:val="Hyperlink"/>
                  <w:rFonts w:ascii="Times New Roman Regular" w:hAnsi="Times New Roman Regular" w:cs="Times New Roman Regular"/>
                  <w:color w:val="auto"/>
                  <w:sz w:val="24"/>
                  <w:szCs w:val="24"/>
                  <w:u w:val="none"/>
                  <w:bdr w:val="single" w:sz="4" w:space="0" w:color="00B050"/>
                </w:rPr>
                <w:t>NFR7</w:t>
              </w:r>
            </w:hyperlink>
          </w:p>
        </w:tc>
        <w:tc>
          <w:tcPr>
            <w:tcW w:w="7813" w:type="dxa"/>
          </w:tcPr>
          <w:p w14:paraId="6384DD08" w14:textId="285FC077" w:rsidR="009F2403" w:rsidRDefault="00634C49">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model is stored in AWS S3 for backup and requests, the data is stored in MongoDB, and admin authentication is handled by Firebase.</w:t>
            </w:r>
            <w:r w:rsidR="00A03B9F">
              <w:rPr>
                <w:rFonts w:ascii="Times New Roman Regular" w:hAnsi="Times New Roman Regular" w:cs="Times New Roman Regular"/>
                <w:sz w:val="24"/>
                <w:szCs w:val="24"/>
              </w:rPr>
              <w:t xml:space="preserve"> Therefore, security is integrated to some extent.</w:t>
            </w:r>
          </w:p>
        </w:tc>
      </w:tr>
      <w:tr w:rsidR="009F2403" w14:paraId="70728BDF" w14:textId="77777777" w:rsidTr="007F1226">
        <w:tc>
          <w:tcPr>
            <w:tcW w:w="714" w:type="dxa"/>
          </w:tcPr>
          <w:p w14:paraId="18A5AE88" w14:textId="07A1AF1F"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8</w:t>
            </w:r>
          </w:p>
        </w:tc>
        <w:tc>
          <w:tcPr>
            <w:tcW w:w="823" w:type="dxa"/>
          </w:tcPr>
          <w:p w14:paraId="272558E5" w14:textId="4BA79A1C" w:rsidR="009F2403" w:rsidRDefault="00DA58FF" w:rsidP="009F2403">
            <w:pPr>
              <w:spacing w:line="360" w:lineRule="auto"/>
              <w:jc w:val="center"/>
              <w:rPr>
                <w:rFonts w:ascii="Times New Roman Regular" w:hAnsi="Times New Roman Regular" w:cs="Times New Roman Regular" w:hint="eastAsia"/>
                <w:sz w:val="24"/>
                <w:szCs w:val="24"/>
              </w:rPr>
            </w:pPr>
            <w:hyperlink w:anchor="nfr8" w:history="1">
              <w:r w:rsidR="00A56F2E">
                <w:rPr>
                  <w:rStyle w:val="Hyperlink"/>
                  <w:rFonts w:ascii="Times New Roman Regular" w:hAnsi="Times New Roman Regular" w:cs="Times New Roman Regular"/>
                  <w:color w:val="auto"/>
                  <w:sz w:val="24"/>
                  <w:szCs w:val="24"/>
                  <w:u w:val="none"/>
                  <w:bdr w:val="single" w:sz="4" w:space="0" w:color="00B050"/>
                </w:rPr>
                <w:t>NFR8</w:t>
              </w:r>
            </w:hyperlink>
          </w:p>
        </w:tc>
        <w:tc>
          <w:tcPr>
            <w:tcW w:w="7813" w:type="dxa"/>
          </w:tcPr>
          <w:p w14:paraId="5ED01997" w14:textId="4DDCFD77" w:rsidR="009F2403" w:rsidRDefault="00264086">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application is responsive across a wide range of screen sizes.</w:t>
            </w:r>
          </w:p>
        </w:tc>
      </w:tr>
      <w:tr w:rsidR="004230C9" w14:paraId="44E92CCB" w14:textId="77777777" w:rsidTr="00FD2F9D">
        <w:tc>
          <w:tcPr>
            <w:tcW w:w="9350" w:type="dxa"/>
            <w:gridSpan w:val="3"/>
          </w:tcPr>
          <w:p w14:paraId="3AE6D794" w14:textId="48F88081" w:rsidR="004230C9" w:rsidRPr="004230C9" w:rsidRDefault="004230C9">
            <w:pPr>
              <w:spacing w:line="360" w:lineRule="auto"/>
              <w:jc w:val="both"/>
              <w:rPr>
                <w:rFonts w:ascii="Times New Roman Regular" w:hAnsi="Times New Roman Regular" w:cs="Times New Roman Regular" w:hint="eastAsia"/>
                <w:b/>
                <w:bCs/>
                <w:sz w:val="24"/>
                <w:szCs w:val="24"/>
              </w:rPr>
            </w:pPr>
            <w:r w:rsidRPr="004230C9">
              <w:rPr>
                <w:rFonts w:ascii="Times New Roman Regular" w:hAnsi="Times New Roman Regular" w:cs="Times New Roman Regular"/>
                <w:b/>
                <w:bCs/>
                <w:sz w:val="24"/>
                <w:szCs w:val="24"/>
              </w:rPr>
              <w:t>Design goals</w:t>
            </w:r>
          </w:p>
        </w:tc>
      </w:tr>
      <w:tr w:rsidR="00354CF6" w14:paraId="7B645747" w14:textId="77777777" w:rsidTr="007F1226">
        <w:tc>
          <w:tcPr>
            <w:tcW w:w="714" w:type="dxa"/>
          </w:tcPr>
          <w:p w14:paraId="4986A8B0" w14:textId="0066B107" w:rsidR="00354CF6"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9</w:t>
            </w:r>
          </w:p>
        </w:tc>
        <w:tc>
          <w:tcPr>
            <w:tcW w:w="823" w:type="dxa"/>
          </w:tcPr>
          <w:p w14:paraId="4E024885" w14:textId="00CC50B7" w:rsidR="00354CF6" w:rsidRDefault="00DA58FF" w:rsidP="009F2403">
            <w:pPr>
              <w:spacing w:line="360" w:lineRule="auto"/>
              <w:jc w:val="center"/>
              <w:rPr>
                <w:rFonts w:ascii="Times New Roman Regular" w:hAnsi="Times New Roman Regular" w:cs="Times New Roman Regular" w:hint="eastAsia"/>
                <w:sz w:val="24"/>
                <w:szCs w:val="24"/>
              </w:rPr>
            </w:pPr>
            <w:hyperlink w:anchor="dg1" w:history="1">
              <w:r w:rsidR="000F0FA0">
                <w:rPr>
                  <w:rStyle w:val="Hyperlink"/>
                  <w:rFonts w:ascii="Times New Roman Regular" w:hAnsi="Times New Roman Regular" w:cs="Times New Roman Regular"/>
                  <w:color w:val="auto"/>
                  <w:sz w:val="24"/>
                  <w:szCs w:val="24"/>
                  <w:u w:val="none"/>
                  <w:bdr w:val="single" w:sz="4" w:space="0" w:color="00B050"/>
                </w:rPr>
                <w:t>DG1</w:t>
              </w:r>
            </w:hyperlink>
          </w:p>
        </w:tc>
        <w:tc>
          <w:tcPr>
            <w:tcW w:w="7813" w:type="dxa"/>
          </w:tcPr>
          <w:p w14:paraId="48A4F553" w14:textId="2E429602" w:rsidR="00354CF6" w:rsidRDefault="003E213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data are stored in MongoDB and fetched whenever necessary. For the case where the available data is not up-to-date, the script fetches data only for the missing dates and updates the database.</w:t>
            </w:r>
          </w:p>
        </w:tc>
      </w:tr>
      <w:tr w:rsidR="004230C9" w14:paraId="4FCD85A2" w14:textId="77777777" w:rsidTr="007F1226">
        <w:tc>
          <w:tcPr>
            <w:tcW w:w="714" w:type="dxa"/>
          </w:tcPr>
          <w:p w14:paraId="24955743" w14:textId="1BE662F6" w:rsidR="004230C9"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10</w:t>
            </w:r>
          </w:p>
        </w:tc>
        <w:tc>
          <w:tcPr>
            <w:tcW w:w="823" w:type="dxa"/>
          </w:tcPr>
          <w:p w14:paraId="104166C1" w14:textId="14722056" w:rsidR="004230C9" w:rsidRDefault="00DA58FF" w:rsidP="009F2403">
            <w:pPr>
              <w:spacing w:line="360" w:lineRule="auto"/>
              <w:jc w:val="center"/>
              <w:rPr>
                <w:rFonts w:ascii="Times New Roman Regular" w:hAnsi="Times New Roman Regular" w:cs="Times New Roman Regular" w:hint="eastAsia"/>
                <w:sz w:val="24"/>
                <w:szCs w:val="24"/>
              </w:rPr>
            </w:pPr>
            <w:hyperlink w:anchor="dg2" w:history="1">
              <w:r w:rsidR="000F0FA0">
                <w:rPr>
                  <w:rStyle w:val="Hyperlink"/>
                  <w:rFonts w:ascii="Times New Roman Regular" w:hAnsi="Times New Roman Regular" w:cs="Times New Roman Regular"/>
                  <w:color w:val="auto"/>
                  <w:sz w:val="24"/>
                  <w:szCs w:val="24"/>
                  <w:u w:val="none"/>
                  <w:bdr w:val="single" w:sz="4" w:space="0" w:color="00B050"/>
                </w:rPr>
                <w:t>DG2</w:t>
              </w:r>
            </w:hyperlink>
          </w:p>
        </w:tc>
        <w:tc>
          <w:tcPr>
            <w:tcW w:w="7813" w:type="dxa"/>
          </w:tcPr>
          <w:p w14:paraId="380FC38B" w14:textId="55CD9FA2" w:rsidR="004230C9" w:rsidRDefault="0030178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is built to be as user-friendly as possible with zero information shown to users on what happens behind the scenes.</w:t>
            </w:r>
          </w:p>
        </w:tc>
      </w:tr>
      <w:tr w:rsidR="004230C9" w14:paraId="1B4F1C49" w14:textId="77777777" w:rsidTr="007F1226">
        <w:tc>
          <w:tcPr>
            <w:tcW w:w="714" w:type="dxa"/>
          </w:tcPr>
          <w:p w14:paraId="3BF30C74" w14:textId="33314AE3" w:rsidR="004230C9"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11</w:t>
            </w:r>
          </w:p>
        </w:tc>
        <w:tc>
          <w:tcPr>
            <w:tcW w:w="823" w:type="dxa"/>
          </w:tcPr>
          <w:p w14:paraId="76318B77" w14:textId="6FD6184C" w:rsidR="004230C9" w:rsidRDefault="00DA58FF" w:rsidP="009F2403">
            <w:pPr>
              <w:spacing w:line="360" w:lineRule="auto"/>
              <w:jc w:val="center"/>
              <w:rPr>
                <w:rFonts w:ascii="Times New Roman Regular" w:hAnsi="Times New Roman Regular" w:cs="Times New Roman Regular" w:hint="eastAsia"/>
                <w:sz w:val="24"/>
                <w:szCs w:val="24"/>
              </w:rPr>
            </w:pPr>
            <w:hyperlink w:anchor="dg3" w:history="1">
              <w:r w:rsidR="000F0FA0">
                <w:rPr>
                  <w:rStyle w:val="Hyperlink"/>
                  <w:rFonts w:ascii="Times New Roman Regular" w:hAnsi="Times New Roman Regular" w:cs="Times New Roman Regular"/>
                  <w:color w:val="auto"/>
                  <w:sz w:val="24"/>
                  <w:szCs w:val="24"/>
                  <w:u w:val="none"/>
                  <w:bdr w:val="single" w:sz="4" w:space="0" w:color="00B050"/>
                </w:rPr>
                <w:t>DG3</w:t>
              </w:r>
            </w:hyperlink>
          </w:p>
        </w:tc>
        <w:tc>
          <w:tcPr>
            <w:tcW w:w="7813" w:type="dxa"/>
          </w:tcPr>
          <w:p w14:paraId="65C03F73" w14:textId="29089700" w:rsidR="004230C9" w:rsidRDefault="002E4ACE">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forecast is plotted alongside the existing price chart using a different color to differentiate between them. Two more lines are plotted to demonstrate the uncertainty estimations </w:t>
            </w:r>
            <w:r w:rsidR="007B70B7">
              <w:rPr>
                <w:rFonts w:ascii="Times New Roman Regular" w:hAnsi="Times New Roman Regular" w:cs="Times New Roman Regular"/>
                <w:sz w:val="24"/>
                <w:szCs w:val="24"/>
              </w:rPr>
              <w:t xml:space="preserve">that </w:t>
            </w:r>
            <w:r w:rsidR="00EA7A4F">
              <w:rPr>
                <w:rFonts w:ascii="Times New Roman Regular" w:hAnsi="Times New Roman Regular" w:cs="Times New Roman Regular"/>
                <w:sz w:val="24"/>
                <w:szCs w:val="24"/>
              </w:rPr>
              <w:t>display</w:t>
            </w:r>
            <w:r>
              <w:rPr>
                <w:rFonts w:ascii="Times New Roman Regular" w:hAnsi="Times New Roman Regular" w:cs="Times New Roman Regular"/>
                <w:sz w:val="24"/>
                <w:szCs w:val="24"/>
              </w:rPr>
              <w:t xml:space="preserve"> the range of prices.</w:t>
            </w:r>
          </w:p>
        </w:tc>
      </w:tr>
      <w:tr w:rsidR="00D476BC" w14:paraId="39ADF780" w14:textId="77777777" w:rsidTr="007F1226">
        <w:tc>
          <w:tcPr>
            <w:tcW w:w="714" w:type="dxa"/>
          </w:tcPr>
          <w:p w14:paraId="6745BC1E" w14:textId="37BC5F57" w:rsidR="00D476BC" w:rsidRDefault="00D476BC" w:rsidP="00D476BC">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12</w:t>
            </w:r>
          </w:p>
        </w:tc>
        <w:tc>
          <w:tcPr>
            <w:tcW w:w="823" w:type="dxa"/>
          </w:tcPr>
          <w:p w14:paraId="794EBC90" w14:textId="55B0AD28" w:rsidR="00D476BC" w:rsidRDefault="00DA58FF" w:rsidP="00D476BC">
            <w:pPr>
              <w:spacing w:line="360" w:lineRule="auto"/>
              <w:jc w:val="center"/>
              <w:rPr>
                <w:rFonts w:ascii="Times New Roman Regular" w:hAnsi="Times New Roman Regular" w:cs="Times New Roman Regular" w:hint="eastAsia"/>
                <w:sz w:val="24"/>
                <w:szCs w:val="24"/>
              </w:rPr>
            </w:pPr>
            <w:hyperlink w:anchor="dg4" w:history="1">
              <w:r w:rsidR="000F0FA0">
                <w:rPr>
                  <w:rStyle w:val="Hyperlink"/>
                  <w:rFonts w:ascii="Times New Roman Regular" w:hAnsi="Times New Roman Regular" w:cs="Times New Roman Regular"/>
                  <w:color w:val="auto"/>
                  <w:sz w:val="24"/>
                  <w:szCs w:val="24"/>
                  <w:u w:val="none"/>
                  <w:bdr w:val="single" w:sz="4" w:space="0" w:color="00B050"/>
                </w:rPr>
                <w:t>DG4</w:t>
              </w:r>
            </w:hyperlink>
          </w:p>
        </w:tc>
        <w:tc>
          <w:tcPr>
            <w:tcW w:w="7813" w:type="dxa"/>
          </w:tcPr>
          <w:p w14:paraId="5CA4CF34" w14:textId="0DFAFA64" w:rsidR="00D476BC" w:rsidRDefault="00D476BC" w:rsidP="00D476BC">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Docstrings were added for each method and comments wherever necessary.</w:t>
            </w:r>
            <w:r w:rsidR="00083BF6">
              <w:rPr>
                <w:rFonts w:ascii="Times New Roman Regular" w:hAnsi="Times New Roman Regular" w:cs="Times New Roman Regular"/>
                <w:sz w:val="24"/>
                <w:szCs w:val="24"/>
              </w:rPr>
              <w:t xml:space="preserve"> Analysis using </w:t>
            </w:r>
            <w:proofErr w:type="spellStart"/>
            <w:r w:rsidR="00083BF6">
              <w:rPr>
                <w:rFonts w:ascii="Times New Roman Regular" w:hAnsi="Times New Roman Regular" w:cs="Times New Roman Regular"/>
                <w:sz w:val="24"/>
                <w:szCs w:val="24"/>
              </w:rPr>
              <w:t>CodeFactor</w:t>
            </w:r>
            <w:proofErr w:type="spellEnd"/>
            <w:r w:rsidR="00083BF6">
              <w:rPr>
                <w:rFonts w:ascii="Times New Roman Regular" w:hAnsi="Times New Roman Regular" w:cs="Times New Roman Regular"/>
                <w:sz w:val="24"/>
                <w:szCs w:val="24"/>
              </w:rPr>
              <w:t xml:space="preserve"> produced a grade of A+ for the algorithm repository, which is the maximum grade possible.</w:t>
            </w:r>
          </w:p>
        </w:tc>
      </w:tr>
    </w:tbl>
    <w:p w14:paraId="77BC6B05" w14:textId="77777777" w:rsidR="008D1DA5" w:rsidRPr="008D1DA5" w:rsidRDefault="008D1DA5">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2222186" w:rsidR="00325157" w:rsidRDefault="00325157">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9753E9" w:rsidRDefault="00AC37DE" w:rsidP="002835B9">
      <w:pPr>
        <w:pStyle w:val="Heading1"/>
        <w:pBdr>
          <w:bottom w:val="double" w:sz="6" w:space="1" w:color="auto"/>
        </w:pBdr>
        <w:spacing w:line="360" w:lineRule="auto"/>
        <w:jc w:val="center"/>
        <w:rPr>
          <w:rFonts w:ascii="Arial" w:hAnsi="Arial" w:cs="Arial"/>
          <w:b/>
          <w:bCs/>
          <w:color w:val="auto"/>
          <w:sz w:val="32"/>
          <w:szCs w:val="32"/>
        </w:rPr>
      </w:pPr>
      <w:bookmarkStart w:id="680" w:name="_Toc132325960"/>
      <w:r w:rsidRPr="009753E9">
        <w:rPr>
          <w:rFonts w:ascii="Arial" w:hAnsi="Arial" w:cs="Arial"/>
          <w:b/>
          <w:bCs/>
          <w:color w:val="auto"/>
          <w:sz w:val="32"/>
          <w:szCs w:val="32"/>
        </w:rPr>
        <w:t xml:space="preserve">APPENDIX </w:t>
      </w:r>
      <w:r w:rsidR="00281A09">
        <w:rPr>
          <w:rFonts w:ascii="Arial" w:hAnsi="Arial" w:cs="Arial"/>
          <w:b/>
          <w:bCs/>
          <w:color w:val="auto"/>
          <w:sz w:val="32"/>
          <w:szCs w:val="32"/>
        </w:rPr>
        <w:t>G</w:t>
      </w:r>
      <w:r w:rsidRPr="009753E9">
        <w:rPr>
          <w:rFonts w:ascii="Arial" w:hAnsi="Arial" w:cs="Arial"/>
          <w:b/>
          <w:bCs/>
          <w:color w:val="auto"/>
          <w:sz w:val="32"/>
          <w:szCs w:val="32"/>
        </w:rPr>
        <w:t xml:space="preserve"> – EVALUATION</w:t>
      </w:r>
      <w:bookmarkEnd w:id="680"/>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681" w:name="_E.1._Expert_evaluators"/>
      <w:bookmarkStart w:id="682" w:name="_G.1._Expert_evaluators"/>
      <w:bookmarkStart w:id="683" w:name="_Toc132325961"/>
      <w:bookmarkEnd w:id="681"/>
      <w:bookmarkEnd w:id="682"/>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683"/>
    </w:p>
    <w:p w14:paraId="4D018F1C" w14:textId="7E2BA54F"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684"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Selected </w:t>
      </w:r>
      <w:r w:rsidR="005F6179">
        <w:rPr>
          <w:rFonts w:ascii="Times New Roman" w:hAnsi="Times New Roman" w:cs="Times New Roman"/>
          <w:b w:val="0"/>
          <w:bCs w:val="0"/>
          <w:smallCaps w:val="0"/>
          <w:color w:val="auto"/>
          <w:sz w:val="24"/>
          <w:szCs w:val="24"/>
        </w:rPr>
        <w:t xml:space="preserve">expert </w:t>
      </w:r>
      <w:r w:rsidRPr="00647C0B">
        <w:rPr>
          <w:rFonts w:ascii="Times New Roman" w:hAnsi="Times New Roman" w:cs="Times New Roman"/>
          <w:b w:val="0"/>
          <w:bCs w:val="0"/>
          <w:smallCaps w:val="0"/>
          <w:color w:val="auto"/>
          <w:sz w:val="24"/>
          <w:szCs w:val="24"/>
        </w:rPr>
        <w:t>evaluator</w:t>
      </w:r>
      <w:r w:rsidR="00595173">
        <w:rPr>
          <w:rFonts w:ascii="Times New Roman" w:hAnsi="Times New Roman" w:cs="Times New Roman"/>
          <w:b w:val="0"/>
          <w:bCs w:val="0"/>
          <w:smallCaps w:val="0"/>
          <w:color w:val="auto"/>
          <w:sz w:val="24"/>
          <w:szCs w:val="24"/>
        </w:rPr>
        <w:t xml:space="preserve"> details</w:t>
      </w:r>
      <w:bookmarkEnd w:id="684"/>
    </w:p>
    <w:tbl>
      <w:tblPr>
        <w:tblStyle w:val="TableGrid"/>
        <w:tblW w:w="0" w:type="auto"/>
        <w:tblLook w:val="04A0" w:firstRow="1" w:lastRow="0" w:firstColumn="1" w:lastColumn="0" w:noHBand="0" w:noVBand="1"/>
      </w:tblPr>
      <w:tblGrid>
        <w:gridCol w:w="1376"/>
        <w:gridCol w:w="3749"/>
        <w:gridCol w:w="4225"/>
      </w:tblGrid>
      <w:tr w:rsidR="008324DD" w14:paraId="7FA8B51E" w14:textId="77777777" w:rsidTr="00FD2F9D">
        <w:tc>
          <w:tcPr>
            <w:tcW w:w="1376"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749"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DB4447" w14:paraId="5EBE2605" w14:textId="77777777" w:rsidTr="00FD2F9D">
        <w:tc>
          <w:tcPr>
            <w:tcW w:w="9350" w:type="dxa"/>
            <w:gridSpan w:val="3"/>
          </w:tcPr>
          <w:p w14:paraId="16DE06F8" w14:textId="292CAFD9" w:rsidR="00DB4447" w:rsidRPr="00DB4447" w:rsidRDefault="00DB4447"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domain</w:t>
            </w:r>
          </w:p>
        </w:tc>
      </w:tr>
      <w:tr w:rsidR="008324DD" w14:paraId="513C4FF4" w14:textId="77777777" w:rsidTr="00FD2F9D">
        <w:tc>
          <w:tcPr>
            <w:tcW w:w="1376" w:type="dxa"/>
          </w:tcPr>
          <w:p w14:paraId="063949B2" w14:textId="464561BF"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8324DD">
              <w:rPr>
                <w:rFonts w:ascii="Times New Roman Regular" w:hAnsi="Times New Roman Regular" w:cs="Times New Roman Regular"/>
                <w:sz w:val="24"/>
                <w:szCs w:val="24"/>
              </w:rPr>
              <w:t>1</w:t>
            </w:r>
          </w:p>
        </w:tc>
        <w:tc>
          <w:tcPr>
            <w:tcW w:w="3749" w:type="dxa"/>
          </w:tcPr>
          <w:p w14:paraId="5ECCE6A3"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225" w:type="dxa"/>
          </w:tcPr>
          <w:p w14:paraId="75B8E529"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8324DD" w14:paraId="44A1FC0E" w14:textId="77777777" w:rsidTr="00FD2F9D">
        <w:tc>
          <w:tcPr>
            <w:tcW w:w="1376" w:type="dxa"/>
          </w:tcPr>
          <w:p w14:paraId="11D41970" w14:textId="49F6B07C"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EV2</w:t>
            </w:r>
          </w:p>
        </w:tc>
        <w:tc>
          <w:tcPr>
            <w:tcW w:w="3749" w:type="dxa"/>
          </w:tcPr>
          <w:p w14:paraId="10E09058"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scientist at </w:t>
            </w:r>
            <w:proofErr w:type="spellStart"/>
            <w:r>
              <w:rPr>
                <w:rFonts w:ascii="Times New Roman Regular" w:hAnsi="Times New Roman Regular" w:cs="Times New Roman Regular"/>
                <w:sz w:val="24"/>
                <w:szCs w:val="24"/>
              </w:rPr>
              <w:t>Deepmind</w:t>
            </w:r>
            <w:proofErr w:type="spellEnd"/>
            <w:r>
              <w:rPr>
                <w:rFonts w:ascii="Times New Roman Regular" w:hAnsi="Times New Roman Regular" w:cs="Times New Roman Regular"/>
                <w:sz w:val="24"/>
                <w:szCs w:val="24"/>
              </w:rPr>
              <w:t>.</w:t>
            </w:r>
          </w:p>
        </w:tc>
        <w:tc>
          <w:tcPr>
            <w:tcW w:w="4225" w:type="dxa"/>
          </w:tcPr>
          <w:p w14:paraId="120E2B5B"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8324DD" w14:paraId="60A113A5" w14:textId="77777777" w:rsidTr="00FD2F9D">
        <w:tc>
          <w:tcPr>
            <w:tcW w:w="1376" w:type="dxa"/>
          </w:tcPr>
          <w:p w14:paraId="154F6F31" w14:textId="58510368"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8324DD">
              <w:rPr>
                <w:rFonts w:ascii="Times New Roman Regular" w:hAnsi="Times New Roman Regular" w:cs="Times New Roman Regular"/>
                <w:sz w:val="24"/>
                <w:szCs w:val="24"/>
              </w:rPr>
              <w:t>3</w:t>
            </w:r>
          </w:p>
        </w:tc>
        <w:tc>
          <w:tcPr>
            <w:tcW w:w="3749" w:type="dxa"/>
          </w:tcPr>
          <w:p w14:paraId="236976EE"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225" w:type="dxa"/>
          </w:tcPr>
          <w:p w14:paraId="200450EB"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1371D9" w14:paraId="1AE1002E" w14:textId="77777777" w:rsidTr="00FD2F9D">
        <w:tc>
          <w:tcPr>
            <w:tcW w:w="1376" w:type="dxa"/>
          </w:tcPr>
          <w:p w14:paraId="78EE3E2C" w14:textId="342F3011" w:rsidR="001371D9" w:rsidRDefault="001371D9"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EV4</w:t>
            </w:r>
          </w:p>
        </w:tc>
        <w:tc>
          <w:tcPr>
            <w:tcW w:w="3749" w:type="dxa"/>
          </w:tcPr>
          <w:p w14:paraId="66D41365" w14:textId="227941E0" w:rsidR="001371D9" w:rsidRDefault="001371D9"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PhD candidate at </w:t>
            </w:r>
            <w:r w:rsidR="000E35A6">
              <w:rPr>
                <w:rFonts w:ascii="Times New Roman Regular" w:hAnsi="Times New Roman Regular" w:cs="Times New Roman Regular"/>
                <w:sz w:val="24"/>
                <w:szCs w:val="24"/>
              </w:rPr>
              <w:t>U</w:t>
            </w:r>
            <w:r>
              <w:rPr>
                <w:rFonts w:ascii="Times New Roman Regular" w:hAnsi="Times New Roman Regular" w:cs="Times New Roman Regular"/>
                <w:sz w:val="24"/>
                <w:szCs w:val="24"/>
              </w:rPr>
              <w:t>niversity of Nottingham.</w:t>
            </w:r>
          </w:p>
        </w:tc>
        <w:tc>
          <w:tcPr>
            <w:tcW w:w="4225" w:type="dxa"/>
          </w:tcPr>
          <w:p w14:paraId="70F8FBCE" w14:textId="11A51817" w:rsidR="001371D9" w:rsidRDefault="001371D9"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ML &amp; DL</w:t>
            </w:r>
            <w:r w:rsidR="000C2CE9">
              <w:rPr>
                <w:rFonts w:ascii="Times New Roman Regular" w:hAnsi="Times New Roman Regular" w:cs="Times New Roman Regular"/>
                <w:sz w:val="24"/>
                <w:szCs w:val="24"/>
              </w:rPr>
              <w:t>.</w:t>
            </w:r>
          </w:p>
        </w:tc>
      </w:tr>
      <w:tr w:rsidR="00D156F3" w14:paraId="051FB9CC" w14:textId="77777777" w:rsidTr="00FD2F9D">
        <w:tc>
          <w:tcPr>
            <w:tcW w:w="9350" w:type="dxa"/>
            <w:gridSpan w:val="3"/>
          </w:tcPr>
          <w:p w14:paraId="47A0F68F" w14:textId="7AEDD16C" w:rsidR="00D156F3" w:rsidRPr="00D156F3" w:rsidRDefault="00D156F3"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Problem domain</w:t>
            </w:r>
          </w:p>
        </w:tc>
      </w:tr>
      <w:tr w:rsidR="008324DD" w14:paraId="71C427DE" w14:textId="77777777" w:rsidTr="00FD2F9D">
        <w:tc>
          <w:tcPr>
            <w:tcW w:w="1376" w:type="dxa"/>
          </w:tcPr>
          <w:p w14:paraId="3F520DEE" w14:textId="562CA14F"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EV</w:t>
            </w:r>
            <w:r w:rsidR="001371D9">
              <w:rPr>
                <w:rFonts w:ascii="Times New Roman Regular" w:hAnsi="Times New Roman Regular" w:cs="Times New Roman Regular"/>
                <w:sz w:val="24"/>
                <w:szCs w:val="24"/>
              </w:rPr>
              <w:t>5</w:t>
            </w:r>
          </w:p>
        </w:tc>
        <w:tc>
          <w:tcPr>
            <w:tcW w:w="3749" w:type="dxa"/>
          </w:tcPr>
          <w:p w14:paraId="49ED4AA3" w14:textId="7EBDC41D" w:rsidR="008324DD"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Prefer not to say</w:t>
            </w:r>
          </w:p>
        </w:tc>
        <w:tc>
          <w:tcPr>
            <w:tcW w:w="4225" w:type="dxa"/>
          </w:tcPr>
          <w:p w14:paraId="2F552DA0"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r w:rsidR="00DD38C0" w14:paraId="04604FE5" w14:textId="77777777" w:rsidTr="00FD2F9D">
        <w:tc>
          <w:tcPr>
            <w:tcW w:w="1376" w:type="dxa"/>
          </w:tcPr>
          <w:p w14:paraId="67FC0802" w14:textId="6C021E43" w:rsidR="00DD38C0" w:rsidRDefault="00DD38C0"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EV6</w:t>
            </w:r>
          </w:p>
        </w:tc>
        <w:tc>
          <w:tcPr>
            <w:tcW w:w="3749" w:type="dxa"/>
          </w:tcPr>
          <w:p w14:paraId="4ACC2A11" w14:textId="3EE353EA" w:rsidR="00DD38C0"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Prefer not to say</w:t>
            </w:r>
          </w:p>
        </w:tc>
        <w:tc>
          <w:tcPr>
            <w:tcW w:w="4225" w:type="dxa"/>
          </w:tcPr>
          <w:p w14:paraId="1576A9E4" w14:textId="5584D8FD" w:rsidR="00DD38C0"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Cryptocurrencies and crypto exchanges.</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85" w:name="_E.2._Evaluation_of_1"/>
      <w:bookmarkStart w:id="686" w:name="_G.2._Evaluation_of"/>
      <w:bookmarkStart w:id="687" w:name="_Toc132325962"/>
      <w:bookmarkEnd w:id="685"/>
      <w:bookmarkEnd w:id="686"/>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687"/>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688"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688"/>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777E73">
        <w:tc>
          <w:tcPr>
            <w:tcW w:w="75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20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F52CB2" w:rsidRPr="00F40529" w14:paraId="3E46709C" w14:textId="57212B40" w:rsidTr="00777E73">
        <w:tc>
          <w:tcPr>
            <w:tcW w:w="7867" w:type="dxa"/>
            <w:gridSpan w:val="4"/>
          </w:tcPr>
          <w:p w14:paraId="48173B30"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Research level</w:t>
            </w:r>
          </w:p>
        </w:tc>
        <w:tc>
          <w:tcPr>
            <w:tcW w:w="1483" w:type="dxa"/>
          </w:tcPr>
          <w:p w14:paraId="2E8510FD"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p>
        </w:tc>
      </w:tr>
      <w:tr w:rsidR="00777E73" w:rsidRPr="00F40529" w14:paraId="6E2195CD" w14:textId="41E9927A" w:rsidTr="00777E73">
        <w:tc>
          <w:tcPr>
            <w:tcW w:w="75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205" w:type="dxa"/>
          </w:tcPr>
          <w:p w14:paraId="4FEE9DB9" w14:textId="77777777" w:rsidR="00777E73" w:rsidRPr="00F40529" w:rsidRDefault="00777E73" w:rsidP="00777E7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 robust and scalable implementation of the novel algo</w:t>
            </w:r>
            <w:bookmarkStart w:id="689" w:name="_GoBack"/>
            <w:bookmarkEnd w:id="689"/>
            <w:r w:rsidRPr="00F40529">
              <w:rPr>
                <w:rFonts w:ascii="Times New Roman Regular" w:hAnsi="Times New Roman Regular" w:cs="Times New Roman Regular"/>
                <w:sz w:val="24"/>
                <w:szCs w:val="24"/>
              </w:rPr>
              <w:t>rithm must follow recommended standards.</w:t>
            </w:r>
          </w:p>
        </w:tc>
        <w:tc>
          <w:tcPr>
            <w:tcW w:w="1055" w:type="dxa"/>
          </w:tcPr>
          <w:p w14:paraId="1025ACD5"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10642D11" w14:textId="77777777" w:rsidR="00777E73" w:rsidRPr="00F40529" w:rsidRDefault="00777E73" w:rsidP="00777E73">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w:t>
            </w:r>
          </w:p>
        </w:tc>
        <w:tc>
          <w:tcPr>
            <w:tcW w:w="1483" w:type="dxa"/>
          </w:tcPr>
          <w:p w14:paraId="38A5209F" w14:textId="1944EBCC" w:rsidR="00777E73" w:rsidRPr="004B2373" w:rsidRDefault="00777E73" w:rsidP="00777E7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777E73" w:rsidRPr="00F40529" w14:paraId="67E4FD2A" w14:textId="31E1467C" w:rsidTr="00777E73">
        <w:tc>
          <w:tcPr>
            <w:tcW w:w="75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205" w:type="dxa"/>
          </w:tcPr>
          <w:p w14:paraId="650DFB26" w14:textId="77777777" w:rsidR="00777E73" w:rsidRPr="00F40529" w:rsidRDefault="00777E73" w:rsidP="00777E7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developed algorithm must be able to be used as existing layers and algorithms (ex: LSTM, CNN).</w:t>
            </w:r>
          </w:p>
        </w:tc>
        <w:tc>
          <w:tcPr>
            <w:tcW w:w="1055" w:type="dxa"/>
          </w:tcPr>
          <w:p w14:paraId="6468C728"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22AD2805"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t>
            </w:r>
          </w:p>
        </w:tc>
        <w:tc>
          <w:tcPr>
            <w:tcW w:w="1483" w:type="dxa"/>
          </w:tcPr>
          <w:p w14:paraId="2A59CAE8" w14:textId="77B9F1DD"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777E73" w:rsidRPr="00F40529" w14:paraId="2EF99107" w14:textId="51C9E12D" w:rsidTr="00777E73">
        <w:tc>
          <w:tcPr>
            <w:tcW w:w="7867" w:type="dxa"/>
            <w:gridSpan w:val="4"/>
          </w:tcPr>
          <w:p w14:paraId="56D11AAF" w14:textId="77777777" w:rsidR="00777E73" w:rsidRPr="00F40529" w:rsidRDefault="00777E73" w:rsidP="00777E73">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System level</w:t>
            </w:r>
          </w:p>
        </w:tc>
        <w:tc>
          <w:tcPr>
            <w:tcW w:w="1483" w:type="dxa"/>
          </w:tcPr>
          <w:p w14:paraId="48D04C58" w14:textId="77777777" w:rsidR="00777E73" w:rsidRPr="00F40529" w:rsidRDefault="00777E73" w:rsidP="00777E73">
            <w:pPr>
              <w:spacing w:after="0" w:line="360" w:lineRule="auto"/>
              <w:rPr>
                <w:rFonts w:ascii="Times New Roman Regular" w:hAnsi="Times New Roman Regular" w:cs="Times New Roman Regular" w:hint="eastAsia"/>
                <w:b/>
                <w:bCs/>
                <w:sz w:val="24"/>
                <w:szCs w:val="24"/>
              </w:rPr>
            </w:pPr>
          </w:p>
        </w:tc>
      </w:tr>
      <w:tr w:rsidR="008448B3" w:rsidRPr="00F40529" w14:paraId="064CD2A4" w14:textId="7A0DB35E" w:rsidTr="00777E73">
        <w:tc>
          <w:tcPr>
            <w:tcW w:w="75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205" w:type="dxa"/>
          </w:tcPr>
          <w:p w14:paraId="4FF5AC27"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must be able to choose a future date.</w:t>
            </w:r>
          </w:p>
        </w:tc>
        <w:tc>
          <w:tcPr>
            <w:tcW w:w="1055" w:type="dxa"/>
          </w:tcPr>
          <w:p w14:paraId="1EDA361A"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345A466F"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UC:01</w:t>
            </w:r>
          </w:p>
        </w:tc>
        <w:tc>
          <w:tcPr>
            <w:tcW w:w="1483" w:type="dxa"/>
          </w:tcPr>
          <w:p w14:paraId="7AA71076" w14:textId="678DCB31"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33A58557" w14:textId="762F6DAF" w:rsidTr="00777E73">
        <w:tc>
          <w:tcPr>
            <w:tcW w:w="75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205" w:type="dxa"/>
          </w:tcPr>
          <w:p w14:paraId="5611882E"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must be able to view the point prediction price.</w:t>
            </w:r>
          </w:p>
        </w:tc>
        <w:tc>
          <w:tcPr>
            <w:tcW w:w="1055" w:type="dxa"/>
          </w:tcPr>
          <w:p w14:paraId="79A23EC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604E371F"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148FC54B" w14:textId="686C7644"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2516B4EF" w14:textId="6A908551" w:rsidTr="00777E73">
        <w:tc>
          <w:tcPr>
            <w:tcW w:w="75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205" w:type="dxa"/>
          </w:tcPr>
          <w:p w14:paraId="468EA8E3" w14:textId="77777777" w:rsidR="008448B3" w:rsidRPr="00F40529" w:rsidRDefault="008448B3" w:rsidP="008448B3">
            <w:pPr>
              <w:tabs>
                <w:tab w:val="right" w:pos="6485"/>
              </w:tabs>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must generate the point prediction price based on the user’s choice of date.</w:t>
            </w:r>
            <w:r w:rsidRPr="00F40529">
              <w:rPr>
                <w:rFonts w:ascii="Times New Roman Regular" w:hAnsi="Times New Roman Regular" w:cs="Times New Roman Regular"/>
                <w:sz w:val="24"/>
                <w:szCs w:val="24"/>
              </w:rPr>
              <w:tab/>
            </w:r>
          </w:p>
        </w:tc>
        <w:tc>
          <w:tcPr>
            <w:tcW w:w="1055" w:type="dxa"/>
          </w:tcPr>
          <w:p w14:paraId="69F1EC98"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010E8526"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UC:02</w:t>
            </w:r>
          </w:p>
        </w:tc>
        <w:tc>
          <w:tcPr>
            <w:tcW w:w="1483" w:type="dxa"/>
          </w:tcPr>
          <w:p w14:paraId="455761AC" w14:textId="7C22A18C"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56AA974E" w14:textId="444AD6E1" w:rsidTr="00777E73">
        <w:tc>
          <w:tcPr>
            <w:tcW w:w="75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205" w:type="dxa"/>
          </w:tcPr>
          <w:p w14:paraId="60016CDF"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must obtain the latest data available periodically.</w:t>
            </w:r>
          </w:p>
        </w:tc>
        <w:tc>
          <w:tcPr>
            <w:tcW w:w="1055" w:type="dxa"/>
          </w:tcPr>
          <w:p w14:paraId="31BAA39E"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6023C0DC"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UC:04</w:t>
            </w:r>
          </w:p>
        </w:tc>
        <w:tc>
          <w:tcPr>
            <w:tcW w:w="1483" w:type="dxa"/>
          </w:tcPr>
          <w:p w14:paraId="062255F3" w14:textId="284C746C"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5F69719B" w14:textId="6E480771" w:rsidTr="00777E73">
        <w:tc>
          <w:tcPr>
            <w:tcW w:w="75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205" w:type="dxa"/>
          </w:tcPr>
          <w:p w14:paraId="3F3591E4"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must extract trends and sentiments from obtained data.</w:t>
            </w:r>
          </w:p>
        </w:tc>
        <w:tc>
          <w:tcPr>
            <w:tcW w:w="1055" w:type="dxa"/>
          </w:tcPr>
          <w:p w14:paraId="052A9B6B"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4E990534"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UC:05</w:t>
            </w:r>
          </w:p>
        </w:tc>
        <w:tc>
          <w:tcPr>
            <w:tcW w:w="1483" w:type="dxa"/>
          </w:tcPr>
          <w:p w14:paraId="5C5274C8" w14:textId="61BD5031"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7321BB0D" w14:textId="62570AE0" w:rsidTr="00777E73">
        <w:tc>
          <w:tcPr>
            <w:tcW w:w="75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205" w:type="dxa"/>
          </w:tcPr>
          <w:p w14:paraId="67F14BB6"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should be able to view a range of prices along with the single-point price.</w:t>
            </w:r>
          </w:p>
        </w:tc>
        <w:tc>
          <w:tcPr>
            <w:tcW w:w="1055" w:type="dxa"/>
          </w:tcPr>
          <w:p w14:paraId="2EF2654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242323D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404914A2" w14:textId="22BCDF05"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460D99CE" w14:textId="4EA95BD9" w:rsidTr="00777E73">
        <w:tc>
          <w:tcPr>
            <w:tcW w:w="75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205" w:type="dxa"/>
          </w:tcPr>
          <w:p w14:paraId="764F12B6"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should generate higher and lower bound uncertainty estimations.</w:t>
            </w:r>
          </w:p>
        </w:tc>
        <w:tc>
          <w:tcPr>
            <w:tcW w:w="1055" w:type="dxa"/>
          </w:tcPr>
          <w:p w14:paraId="528DBE09"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22C04B18"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UC:02</w:t>
            </w:r>
          </w:p>
        </w:tc>
        <w:tc>
          <w:tcPr>
            <w:tcW w:w="1483" w:type="dxa"/>
          </w:tcPr>
          <w:p w14:paraId="52357B3B" w14:textId="07B878E0"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1DFF810D" w14:textId="68C579BF" w:rsidTr="00777E73">
        <w:tc>
          <w:tcPr>
            <w:tcW w:w="75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205" w:type="dxa"/>
          </w:tcPr>
          <w:p w14:paraId="2A2B69D0" w14:textId="1390D614"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GUI should plot the forecast with the current prices in a single graph to show the growth/decline.</w:t>
            </w:r>
          </w:p>
        </w:tc>
        <w:tc>
          <w:tcPr>
            <w:tcW w:w="1055" w:type="dxa"/>
          </w:tcPr>
          <w:p w14:paraId="5E871B1D"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00281D7A"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7ADC8321" w14:textId="2373B27F"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1AA13584" w14:textId="789F74A8" w:rsidTr="00777E73">
        <w:tc>
          <w:tcPr>
            <w:tcW w:w="75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205" w:type="dxa"/>
          </w:tcPr>
          <w:p w14:paraId="0EF1CCE7" w14:textId="66EDDA1F"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could weigh</w:t>
            </w:r>
            <w:r w:rsidR="009E00AF">
              <w:rPr>
                <w:rFonts w:ascii="Times New Roman Regular" w:hAnsi="Times New Roman Regular" w:cs="Times New Roman Regular"/>
                <w:sz w:val="24"/>
                <w:szCs w:val="24"/>
              </w:rPr>
              <w:t>t</w:t>
            </w:r>
            <w:r w:rsidRPr="00F40529">
              <w:rPr>
                <w:rFonts w:ascii="Times New Roman Regular" w:hAnsi="Times New Roman Regular" w:cs="Times New Roman Regular"/>
                <w:sz w:val="24"/>
                <w:szCs w:val="24"/>
              </w:rPr>
              <w:t xml:space="preserve"> sentiment based on any influential personnel’s tweet.</w:t>
            </w:r>
          </w:p>
        </w:tc>
        <w:tc>
          <w:tcPr>
            <w:tcW w:w="1055" w:type="dxa"/>
          </w:tcPr>
          <w:p w14:paraId="6D4E70B0"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754607AC"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UC:06</w:t>
            </w:r>
          </w:p>
        </w:tc>
        <w:tc>
          <w:tcPr>
            <w:tcW w:w="1483" w:type="dxa"/>
          </w:tcPr>
          <w:p w14:paraId="184B51FC" w14:textId="3C010EF0"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62C0677D" w14:textId="1C94FB41" w:rsidTr="00777E73">
        <w:tc>
          <w:tcPr>
            <w:tcW w:w="75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205" w:type="dxa"/>
          </w:tcPr>
          <w:p w14:paraId="42B3F90B"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could display some insights to the user, such as a highly influential tweet that made it predict the price.</w:t>
            </w:r>
          </w:p>
        </w:tc>
        <w:tc>
          <w:tcPr>
            <w:tcW w:w="1055" w:type="dxa"/>
          </w:tcPr>
          <w:p w14:paraId="0D65F1B1"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1AF5CCD9"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1A77A3C3" w14:textId="6ABD963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4A48EE31" w14:textId="7AD23DB0" w:rsidTr="00777E73">
        <w:tc>
          <w:tcPr>
            <w:tcW w:w="75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205" w:type="dxa"/>
          </w:tcPr>
          <w:p w14:paraId="156FF5EA"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Admins could authenticate and update the model with different parameters.</w:t>
            </w:r>
          </w:p>
        </w:tc>
        <w:tc>
          <w:tcPr>
            <w:tcW w:w="1055" w:type="dxa"/>
          </w:tcPr>
          <w:p w14:paraId="0339CD0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5B7C4AA8"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6E957E93" w14:textId="3FB60C98"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09F68DFD" w14:textId="7825AE22" w:rsidTr="00777E73">
        <w:tc>
          <w:tcPr>
            <w:tcW w:w="75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205" w:type="dxa"/>
          </w:tcPr>
          <w:p w14:paraId="2F5ADD80"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Admins could get additional information about a prediction, such as the evaluation metric and accuracy.</w:t>
            </w:r>
          </w:p>
        </w:tc>
        <w:tc>
          <w:tcPr>
            <w:tcW w:w="1055" w:type="dxa"/>
          </w:tcPr>
          <w:p w14:paraId="4BF03ADC"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5A0EEF13"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58963B5F" w14:textId="4F8FC95E"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61E20D9C" w14:textId="16709071" w:rsidTr="00777E73">
        <w:tc>
          <w:tcPr>
            <w:tcW w:w="75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205" w:type="dxa"/>
          </w:tcPr>
          <w:p w14:paraId="0A245508"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will not produce forecasts for other cryptocurrencies.</w:t>
            </w:r>
          </w:p>
        </w:tc>
        <w:tc>
          <w:tcPr>
            <w:tcW w:w="1055" w:type="dxa"/>
          </w:tcPr>
          <w:p w14:paraId="2EDEBE9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w:t>
            </w:r>
          </w:p>
        </w:tc>
        <w:tc>
          <w:tcPr>
            <w:tcW w:w="857" w:type="dxa"/>
          </w:tcPr>
          <w:p w14:paraId="32437B68"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77620C39" w14:textId="6B6B2021"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0693BE72" w14:textId="077BEA5C" w:rsidTr="00777E73">
        <w:tc>
          <w:tcPr>
            <w:tcW w:w="75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205" w:type="dxa"/>
          </w:tcPr>
          <w:p w14:paraId="4C2B1588"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will not produce real-time forecasts (ex: hourly).</w:t>
            </w:r>
          </w:p>
        </w:tc>
        <w:tc>
          <w:tcPr>
            <w:tcW w:w="1055" w:type="dxa"/>
          </w:tcPr>
          <w:p w14:paraId="2BE5EEA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w:t>
            </w:r>
          </w:p>
        </w:tc>
        <w:tc>
          <w:tcPr>
            <w:tcW w:w="857" w:type="dxa"/>
          </w:tcPr>
          <w:p w14:paraId="2F024EBF"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37DA8471" w14:textId="0562E985"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4BD7A4AA" w14:textId="77777777" w:rsidTr="00FD2F9D">
        <w:tc>
          <w:tcPr>
            <w:tcW w:w="9350" w:type="dxa"/>
            <w:gridSpan w:val="5"/>
          </w:tcPr>
          <w:p w14:paraId="57AABB13" w14:textId="1F6E4AD1" w:rsidR="00476633"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12</m:t>
                  </m:r>
                </m:num>
                <m:den>
                  <m:r>
                    <w:rPr>
                      <w:rFonts w:ascii="Cambria Math" w:hAnsi="Cambria Math" w:cs="Times New Roman Regular"/>
                      <w:sz w:val="24"/>
                      <w:szCs w:val="24"/>
                    </w:rPr>
                    <m:t>16</m:t>
                  </m:r>
                </m:den>
              </m:f>
              <m:r>
                <w:rPr>
                  <w:rFonts w:ascii="Cambria Math" w:hAnsi="Cambria Math" w:cs="Times New Roman Regular"/>
                  <w:sz w:val="24"/>
                  <w:szCs w:val="24"/>
                </w:rPr>
                <m:t>*100=75%</m:t>
              </m:r>
            </m:oMath>
          </w:p>
        </w:tc>
      </w:tr>
    </w:tbl>
    <w:p w14:paraId="56522344" w14:textId="20486A47" w:rsidR="00E768E0" w:rsidRDefault="00E768E0" w:rsidP="00E768E0">
      <w:bookmarkStart w:id="690" w:name="_E.2._Evaluation_of"/>
      <w:bookmarkEnd w:id="690"/>
    </w:p>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91" w:name="_E.3._Evaluation_of"/>
      <w:bookmarkStart w:id="692" w:name="_G.3._Evaluation_of"/>
      <w:bookmarkStart w:id="693" w:name="_Toc132325963"/>
      <w:bookmarkEnd w:id="691"/>
      <w:bookmarkEnd w:id="692"/>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693"/>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694"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694"/>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023C73">
        <w:tc>
          <w:tcPr>
            <w:tcW w:w="804"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Requirement</w:t>
            </w:r>
          </w:p>
        </w:tc>
        <w:tc>
          <w:tcPr>
            <w:tcW w:w="4197"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023C73">
        <w:tc>
          <w:tcPr>
            <w:tcW w:w="804"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4197" w:type="dxa"/>
          </w:tcPr>
          <w:p w14:paraId="6450FBD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take little time to generate a forecast, given that a couple of extra features are in use.</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023C73">
        <w:tc>
          <w:tcPr>
            <w:tcW w:w="804"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4197" w:type="dxa"/>
          </w:tcPr>
          <w:p w14:paraId="262005E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not unnecessarily keep updating its data.</w:t>
            </w:r>
          </w:p>
        </w:tc>
        <w:tc>
          <w:tcPr>
            <w:tcW w:w="1163" w:type="dxa"/>
          </w:tcPr>
          <w:p w14:paraId="358E3C7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023C73">
        <w:tc>
          <w:tcPr>
            <w:tcW w:w="804"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Usability</w:t>
            </w:r>
          </w:p>
        </w:tc>
        <w:tc>
          <w:tcPr>
            <w:tcW w:w="4197" w:type="dxa"/>
          </w:tcPr>
          <w:p w14:paraId="71F01EB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user interface must be simple and effective and provide user-friendly errors if any occur.</w:t>
            </w:r>
          </w:p>
        </w:tc>
        <w:tc>
          <w:tcPr>
            <w:tcW w:w="1163" w:type="dxa"/>
          </w:tcPr>
          <w:p w14:paraId="23D6E0A5"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023C73">
        <w:tc>
          <w:tcPr>
            <w:tcW w:w="804"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Maintainability </w:t>
            </w:r>
          </w:p>
        </w:tc>
        <w:tc>
          <w:tcPr>
            <w:tcW w:w="4197" w:type="dxa"/>
          </w:tcPr>
          <w:p w14:paraId="35CF193C"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document the codebase well in case of future reference, mainly the algorithm development repository.</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023C73">
        <w:tc>
          <w:tcPr>
            <w:tcW w:w="804"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Quality</w:t>
            </w:r>
          </w:p>
        </w:tc>
        <w:tc>
          <w:tcPr>
            <w:tcW w:w="4197" w:type="dxa"/>
          </w:tcPr>
          <w:p w14:paraId="45BFD07F"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output must be of good quality so that it provides vital insights.</w:t>
            </w:r>
          </w:p>
        </w:tc>
        <w:tc>
          <w:tcPr>
            <w:tcW w:w="1163" w:type="dxa"/>
          </w:tcPr>
          <w:p w14:paraId="6AAE5FB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023C73">
        <w:tc>
          <w:tcPr>
            <w:tcW w:w="804"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Scalability</w:t>
            </w:r>
          </w:p>
        </w:tc>
        <w:tc>
          <w:tcPr>
            <w:tcW w:w="4197" w:type="dxa"/>
          </w:tcPr>
          <w:p w14:paraId="438DABC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deployed to a cloud with no scaling issues and good resources for efficient and optimal performance, especially as there could be multiple concurrent active user requests.</w:t>
            </w:r>
          </w:p>
        </w:tc>
        <w:tc>
          <w:tcPr>
            <w:tcW w:w="1163" w:type="dxa"/>
          </w:tcPr>
          <w:p w14:paraId="2D034C48"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3C4BD15" w14:textId="0AA749B5"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 (~50%)</w:t>
            </w:r>
          </w:p>
        </w:tc>
      </w:tr>
      <w:tr w:rsidR="00191870" w14:paraId="3CF322F6" w14:textId="3D96ABD8" w:rsidTr="00023C73">
        <w:tc>
          <w:tcPr>
            <w:tcW w:w="804"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Security</w:t>
            </w:r>
          </w:p>
        </w:tc>
        <w:tc>
          <w:tcPr>
            <w:tcW w:w="4197" w:type="dxa"/>
          </w:tcPr>
          <w:p w14:paraId="36B787D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resilient to attackers, specifically to prevent data manipulation.</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F6C031D"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BD23C0D" w14:textId="5ADA8078" w:rsidTr="00023C73">
        <w:tc>
          <w:tcPr>
            <w:tcW w:w="804" w:type="dxa"/>
          </w:tcPr>
          <w:p w14:paraId="56910E95" w14:textId="49B1230E"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8" w:history="1">
              <w:r w:rsidR="00191870">
                <w:rPr>
                  <w:rStyle w:val="Hyperlink"/>
                  <w:rFonts w:ascii="Times New Roman Regular" w:hAnsi="Times New Roman Regular" w:cs="Times New Roman Regular"/>
                  <w:color w:val="auto"/>
                  <w:sz w:val="24"/>
                  <w:szCs w:val="24"/>
                  <w:u w:val="none"/>
                  <w:bdr w:val="single" w:sz="4" w:space="0" w:color="00B050"/>
                </w:rPr>
                <w:t>NFR8</w:t>
              </w:r>
            </w:hyperlink>
          </w:p>
        </w:tc>
        <w:tc>
          <w:tcPr>
            <w:tcW w:w="1703" w:type="dxa"/>
          </w:tcPr>
          <w:p w14:paraId="15E9547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Compatibility</w:t>
            </w:r>
          </w:p>
        </w:tc>
        <w:tc>
          <w:tcPr>
            <w:tcW w:w="4197" w:type="dxa"/>
          </w:tcPr>
          <w:p w14:paraId="3359B65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ensure compatibility, the developer must test the system on most browsers and mobile phones.</w:t>
            </w:r>
          </w:p>
        </w:tc>
        <w:tc>
          <w:tcPr>
            <w:tcW w:w="1163" w:type="dxa"/>
          </w:tcPr>
          <w:p w14:paraId="13B4028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0B7F5B81" w14:textId="6B8E299A"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C903EF" w14:paraId="23718F1F" w14:textId="2FE62A86" w:rsidTr="00023C73">
        <w:tc>
          <w:tcPr>
            <w:tcW w:w="804" w:type="dxa"/>
          </w:tcPr>
          <w:p w14:paraId="4B56A958" w14:textId="67CED6C2" w:rsidR="00C903EF" w:rsidRDefault="00DA58FF" w:rsidP="002F469E">
            <w:pPr>
              <w:spacing w:after="0" w:line="360" w:lineRule="auto"/>
              <w:jc w:val="center"/>
              <w:rPr>
                <w:rFonts w:ascii="Times New Roman Regular" w:hAnsi="Times New Roman Regular" w:cs="Times New Roman Regular" w:hint="eastAsia"/>
                <w:sz w:val="24"/>
                <w:szCs w:val="24"/>
              </w:rPr>
            </w:pPr>
            <w:hyperlink w:anchor="nfr9" w:history="1">
              <w:r w:rsidR="00343CC1">
                <w:rPr>
                  <w:rStyle w:val="Hyperlink"/>
                  <w:rFonts w:ascii="Times New Roman Regular" w:hAnsi="Times New Roman Regular" w:cs="Times New Roman Regular"/>
                  <w:color w:val="auto"/>
                  <w:sz w:val="24"/>
                  <w:szCs w:val="24"/>
                  <w:u w:val="none"/>
                  <w:bdr w:val="single" w:sz="4" w:space="0" w:color="00B050"/>
                </w:rPr>
                <w:t>NFR9</w:t>
              </w:r>
            </w:hyperlink>
          </w:p>
        </w:tc>
        <w:tc>
          <w:tcPr>
            <w:tcW w:w="1703" w:type="dxa"/>
          </w:tcPr>
          <w:p w14:paraId="56AB8117"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w:t>
            </w:r>
          </w:p>
        </w:tc>
        <w:tc>
          <w:tcPr>
            <w:tcW w:w="4197" w:type="dxa"/>
          </w:tcPr>
          <w:p w14:paraId="0C842D52"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critical failures, the primary operator must be available and solve issues as soon as possible.</w:t>
            </w:r>
          </w:p>
        </w:tc>
        <w:tc>
          <w:tcPr>
            <w:tcW w:w="1163" w:type="dxa"/>
          </w:tcPr>
          <w:p w14:paraId="45CB4DB9"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2BFA152C" w14:textId="6E664C2F" w:rsidR="00C903EF" w:rsidRDefault="00E26302"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implemented</w:t>
            </w:r>
          </w:p>
        </w:tc>
      </w:tr>
      <w:tr w:rsidR="00023C73" w14:paraId="7C23419F" w14:textId="77777777" w:rsidTr="00FD2F9D">
        <w:tc>
          <w:tcPr>
            <w:tcW w:w="9350" w:type="dxa"/>
            <w:gridSpan w:val="5"/>
          </w:tcPr>
          <w:p w14:paraId="5E304065" w14:textId="0641DBDF" w:rsidR="00023C73" w:rsidRDefault="00023C73"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Non-functional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7.5</m:t>
                  </m:r>
                </m:num>
                <m:den>
                  <m:r>
                    <w:rPr>
                      <w:rFonts w:ascii="Cambria Math" w:hAnsi="Cambria Math" w:cs="Times New Roman Regular"/>
                      <w:sz w:val="24"/>
                      <w:szCs w:val="24"/>
                    </w:rPr>
                    <m:t>9</m:t>
                  </m:r>
                </m:den>
              </m:f>
              <m:r>
                <w:rPr>
                  <w:rFonts w:ascii="Cambria Math" w:hAnsi="Cambria Math" w:cs="Times New Roman Regular"/>
                  <w:sz w:val="24"/>
                  <w:szCs w:val="24"/>
                </w:rPr>
                <m:t>*100=83.3%</m:t>
              </m:r>
            </m:oMath>
          </w:p>
        </w:tc>
      </w:tr>
    </w:tbl>
    <w:p w14:paraId="5DCAC7BE" w14:textId="13164708" w:rsidR="00164FA4" w:rsidRPr="00164FA4" w:rsidRDefault="00164FA4" w:rsidP="00164FA4">
      <w:pPr>
        <w:pStyle w:val="Caption"/>
        <w:keepNext/>
        <w:jc w:val="center"/>
        <w:rPr>
          <w:rFonts w:ascii="Times New Roman" w:hAnsi="Times New Roman" w:cs="Times New Roman"/>
          <w:b w:val="0"/>
          <w:bCs w:val="0"/>
          <w:smallCaps w:val="0"/>
          <w:color w:val="auto"/>
          <w:sz w:val="24"/>
          <w:szCs w:val="24"/>
        </w:rPr>
      </w:pPr>
      <w:bookmarkStart w:id="695" w:name="_Toc132182750"/>
      <w:r w:rsidRPr="00164FA4">
        <w:rPr>
          <w:rFonts w:ascii="Times New Roman" w:hAnsi="Times New Roman" w:cs="Times New Roman"/>
          <w:b w:val="0"/>
          <w:bCs w:val="0"/>
          <w:smallCaps w:val="0"/>
          <w:color w:val="auto"/>
          <w:sz w:val="24"/>
          <w:szCs w:val="24"/>
        </w:rPr>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695"/>
    </w:p>
    <w:tbl>
      <w:tblPr>
        <w:tblStyle w:val="TableGrid"/>
        <w:tblW w:w="0" w:type="auto"/>
        <w:jc w:val="center"/>
        <w:tblLook w:val="04A0" w:firstRow="1" w:lastRow="0" w:firstColumn="1" w:lastColumn="0" w:noHBand="0" w:noVBand="1"/>
      </w:tblPr>
      <w:tblGrid>
        <w:gridCol w:w="985"/>
        <w:gridCol w:w="2610"/>
        <w:gridCol w:w="2160"/>
      </w:tblGrid>
      <w:tr w:rsidR="00D52EA8" w14:paraId="0AF2AE27" w14:textId="77777777" w:rsidTr="003217B7">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261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2160"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3217B7">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261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2160"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3217B7">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261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2160"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3217B7">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261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2160"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3217B7">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261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2160"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3217B7">
        <w:trPr>
          <w:jc w:val="center"/>
        </w:trPr>
        <w:tc>
          <w:tcPr>
            <w:tcW w:w="5755" w:type="dxa"/>
            <w:gridSpan w:val="3"/>
          </w:tcPr>
          <w:p w14:paraId="0D81EDE8" w14:textId="481CAA26" w:rsidR="00D52EA8" w:rsidRDefault="00D52EA8" w:rsidP="00C4618A">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Design goals achievement percentage</w:t>
            </w:r>
          </w:p>
          <w:p w14:paraId="397C6EEE" w14:textId="6F0AD28B" w:rsidR="00D52EA8" w:rsidRDefault="00DA58FF" w:rsidP="00C4618A">
            <w:pPr>
              <w:spacing w:after="0" w:line="360" w:lineRule="auto"/>
              <w:jc w:val="center"/>
              <w:rPr>
                <w:rFonts w:ascii="Times New Roman Regular" w:hAnsi="Times New Roman Regular" w:cs="Times New Roman Regular" w:hint="eastAsia"/>
                <w:sz w:val="24"/>
                <w:szCs w:val="24"/>
              </w:rPr>
            </w:pPr>
            <m:oMathPara>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m:oMathPara>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2DE507ED" w:rsidR="00B40933" w:rsidRPr="006B77CD" w:rsidRDefault="00FD2F9D" w:rsidP="00777B89">
      <w:pPr>
        <w:pStyle w:val="Heading1"/>
        <w:pBdr>
          <w:bottom w:val="double" w:sz="6" w:space="1" w:color="auto"/>
        </w:pBdr>
        <w:spacing w:line="360" w:lineRule="auto"/>
        <w:jc w:val="center"/>
        <w:rPr>
          <w:rFonts w:ascii="Arial" w:hAnsi="Arial" w:cs="Arial"/>
          <w:b/>
          <w:bCs/>
          <w:color w:val="auto"/>
          <w:sz w:val="32"/>
          <w:szCs w:val="32"/>
        </w:rPr>
      </w:pPr>
      <w:bookmarkStart w:id="696" w:name="_Toc125663178"/>
      <w:bookmarkStart w:id="697" w:name="_Toc132325964"/>
      <w:r w:rsidRPr="006B77CD">
        <w:rPr>
          <w:rFonts w:ascii="Arial" w:hAnsi="Arial" w:cs="Arial"/>
          <w:b/>
          <w:bCs/>
          <w:color w:val="auto"/>
          <w:sz w:val="32"/>
          <w:szCs w:val="32"/>
        </w:rPr>
        <w:t xml:space="preserve">APPENDIX </w:t>
      </w:r>
      <w:r w:rsidR="00281A09">
        <w:rPr>
          <w:rFonts w:ascii="Arial" w:hAnsi="Arial" w:cs="Arial"/>
          <w:b/>
          <w:bCs/>
          <w:color w:val="auto"/>
          <w:sz w:val="32"/>
          <w:szCs w:val="32"/>
        </w:rPr>
        <w:t>H</w:t>
      </w:r>
      <w:r w:rsidRPr="006B77CD">
        <w:rPr>
          <w:rFonts w:ascii="Arial" w:hAnsi="Arial" w:cs="Arial"/>
          <w:b/>
          <w:bCs/>
          <w:color w:val="auto"/>
          <w:sz w:val="32"/>
          <w:szCs w:val="32"/>
        </w:rPr>
        <w:t xml:space="preserve"> – CONCLUSION</w:t>
      </w:r>
      <w:bookmarkEnd w:id="696"/>
      <w:bookmarkEnd w:id="697"/>
    </w:p>
    <w:p w14:paraId="41A21C10" w14:textId="7E9A12DE"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698" w:name="_E.1._Project_scope"/>
      <w:bookmarkStart w:id="699" w:name="_D.1._Project_schedule"/>
      <w:bookmarkStart w:id="700" w:name="_E.4._Evaluation_metrics"/>
      <w:bookmarkStart w:id="701" w:name="_D.3._Evaluation_metrics"/>
      <w:bookmarkStart w:id="702" w:name="_D.2._Status_of"/>
      <w:bookmarkStart w:id="703" w:name="_F.2._Status_of"/>
      <w:bookmarkStart w:id="704" w:name="_F.1._Status_of"/>
      <w:bookmarkStart w:id="705" w:name="_H.1._Status_of"/>
      <w:bookmarkStart w:id="706" w:name="_Toc132325965"/>
      <w:bookmarkStart w:id="707" w:name="_D.4._Evaluation_metrics"/>
      <w:bookmarkEnd w:id="698"/>
      <w:bookmarkEnd w:id="699"/>
      <w:bookmarkEnd w:id="700"/>
      <w:bookmarkEnd w:id="701"/>
      <w:bookmarkEnd w:id="702"/>
      <w:bookmarkEnd w:id="703"/>
      <w:bookmarkEnd w:id="704"/>
      <w:bookmarkEnd w:id="705"/>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Status of research objectives</w:t>
      </w:r>
      <w:bookmarkEnd w:id="706"/>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708"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708"/>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9838A2">
        <w:tc>
          <w:tcPr>
            <w:tcW w:w="1736" w:type="dxa"/>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1C7FBD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Understand and document the identified problem and provide reasoning on what makes it novel.</w:t>
            </w:r>
          </w:p>
          <w:p w14:paraId="0016567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Pr="00F33756">
              <w:rPr>
                <w:rFonts w:ascii="Times New Roman" w:hAnsi="Times New Roman" w:cs="Times New Roman"/>
                <w:sz w:val="24"/>
                <w:szCs w:val="24"/>
              </w:rPr>
              <w:t>O</w:t>
            </w:r>
            <w:r>
              <w:rPr>
                <w:rFonts w:ascii="Times New Roman" w:hAnsi="Times New Roman" w:cs="Times New Roman"/>
                <w:sz w:val="24"/>
                <w:szCs w:val="24"/>
              </w:rPr>
              <w:t>1: Conduct research on a domain of interest and identify a comprehensive enough issue that requires solving.</w:t>
            </w:r>
          </w:p>
          <w:p w14:paraId="7400768F"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 Delve deeper into the identified problem to obtain a general understanding on how to approach solving the problem.</w:t>
            </w:r>
          </w:p>
          <w:p w14:paraId="50D14FE6" w14:textId="77777777" w:rsidR="009838A2" w:rsidRPr="002D7D8F"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O3: Split the problem down into manageable subsections so it is easier to digest and to solve one section at a time.</w:t>
            </w:r>
          </w:p>
          <w:p w14:paraId="08F30D17" w14:textId="77777777" w:rsidR="009838A2" w:rsidRPr="00D52473"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w:t>
            </w:r>
            <w:r>
              <w:rPr>
                <w:rFonts w:ascii="Times New Roman" w:hAnsi="Times New Roman" w:cs="Times New Roman"/>
                <w:sz w:val="24"/>
                <w:szCs w:val="24"/>
              </w:rPr>
              <w:t>O4: Design a respective schedule, associated deliverables, and the Gantt chart.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lastRenderedPageBreak/>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7A93521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Collate relevant information by reading, understanding, and evaluating previous work.</w:t>
            </w:r>
          </w:p>
          <w:p w14:paraId="00C2376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O5: Conduct preliminary studies and investigations on existing TS forecasting systems and algorithms.</w:t>
            </w:r>
          </w:p>
          <w:p w14:paraId="35D4DAB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O6: Analyze the requirement for specialized TS algorithms.</w:t>
            </w:r>
          </w:p>
          <w:p w14:paraId="41D765F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O7: Conduct research on neural ODEs, LTCs &amp; SDEs.</w:t>
            </w:r>
          </w:p>
          <w:p w14:paraId="7F6F7E9B"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O8: Obtain deep insights into the architecture behind the LTC.</w:t>
            </w:r>
          </w:p>
          <w:p w14:paraId="7359044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O9: Research and obtain insights on factors affecting the price of BTC.</w:t>
            </w:r>
          </w:p>
          <w:p w14:paraId="39052CDF" w14:textId="77777777" w:rsidR="009838A2" w:rsidRDefault="009838A2" w:rsidP="00FD2F9D">
            <w:pPr>
              <w:spacing w:after="0" w:line="360" w:lineRule="auto"/>
              <w:jc w:val="both"/>
              <w:rPr>
                <w:rFonts w:ascii="Times New Roman" w:hAnsi="Times New Roman" w:cs="Times New Roman"/>
                <w:sz w:val="24"/>
                <w:szCs w:val="24"/>
              </w:rPr>
            </w:pPr>
            <w:r w:rsidRPr="009934DB">
              <w:rPr>
                <w:rFonts w:ascii="Times New Roman" w:hAnsi="Times New Roman" w:cs="Times New Roman"/>
                <w:b/>
                <w:bCs/>
                <w:sz w:val="24"/>
                <w:szCs w:val="24"/>
              </w:rPr>
              <w:t>R</w:t>
            </w:r>
            <w:r>
              <w:rPr>
                <w:rFonts w:ascii="Times New Roman" w:hAnsi="Times New Roman" w:cs="Times New Roman"/>
                <w:sz w:val="24"/>
                <w:szCs w:val="24"/>
              </w:rPr>
              <w:t xml:space="preserve">O10: Research on existing BTC forecasting and </w:t>
            </w:r>
            <w:r w:rsidRPr="009934DB">
              <w:rPr>
                <w:rFonts w:ascii="Times New Roman" w:hAnsi="Times New Roman" w:cs="Times New Roman"/>
                <w:sz w:val="24"/>
                <w:szCs w:val="24"/>
              </w:rPr>
              <w:t>related</w:t>
            </w:r>
            <w:r>
              <w:rPr>
                <w:rFonts w:ascii="Times New Roman" w:hAnsi="Times New Roman" w:cs="Times New Roman"/>
                <w:sz w:val="24"/>
                <w:szCs w:val="24"/>
              </w:rPr>
              <w:t xml:space="preserve"> open market systems.</w:t>
            </w:r>
          </w:p>
          <w:p w14:paraId="16973936" w14:textId="77777777" w:rsidR="009838A2" w:rsidRPr="00A60227"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O11: Research on necessary ML techniques and evaluation approaches.</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0BED7CC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Collect and analyze project requirements using appropriate tools and techniques.</w:t>
            </w:r>
          </w:p>
          <w:p w14:paraId="30D7F1CC" w14:textId="77777777" w:rsidR="009838A2" w:rsidRPr="00F21E06"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Pr="00F21E06">
              <w:rPr>
                <w:rFonts w:ascii="Times New Roman" w:hAnsi="Times New Roman" w:cs="Times New Roman"/>
                <w:sz w:val="24"/>
                <w:szCs w:val="24"/>
              </w:rPr>
              <w:t>O</w:t>
            </w:r>
            <w:r>
              <w:rPr>
                <w:rFonts w:ascii="Times New Roman" w:hAnsi="Times New Roman" w:cs="Times New Roman"/>
                <w:sz w:val="24"/>
                <w:szCs w:val="24"/>
              </w:rPr>
              <w:t>12: Analyze stakeholders and understand their viewpoints and concerns.</w:t>
            </w:r>
          </w:p>
          <w:p w14:paraId="6763F85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O13: Gather the requirements and architectures of LTCs and SDEs.</w:t>
            </w:r>
          </w:p>
          <w:p w14:paraId="013B54F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O14: Collate the most up-to-date details of BTC and obtain insights on the perspectives of the end users.</w:t>
            </w:r>
          </w:p>
          <w:p w14:paraId="5C381B8A" w14:textId="77777777" w:rsidR="009838A2" w:rsidRDefault="009838A2" w:rsidP="00FD2F9D">
            <w:pPr>
              <w:spacing w:after="0" w:line="360" w:lineRule="auto"/>
              <w:jc w:val="both"/>
              <w:rPr>
                <w:rFonts w:ascii="Times New Roman" w:hAnsi="Times New Roman" w:cs="Times New Roman"/>
                <w:sz w:val="24"/>
                <w:szCs w:val="24"/>
              </w:rPr>
            </w:pPr>
            <w:r w:rsidRPr="00442D40">
              <w:rPr>
                <w:rFonts w:ascii="Times New Roman" w:hAnsi="Times New Roman" w:cs="Times New Roman"/>
                <w:b/>
                <w:bCs/>
                <w:sz w:val="24"/>
                <w:szCs w:val="24"/>
              </w:rPr>
              <w:t>R</w:t>
            </w:r>
            <w:r>
              <w:rPr>
                <w:rFonts w:ascii="Times New Roman" w:hAnsi="Times New Roman" w:cs="Times New Roman"/>
                <w:sz w:val="24"/>
                <w:szCs w:val="24"/>
              </w:rPr>
              <w:t>O15: Design necessary diagrams to justify the product’s specification.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45A6B91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 the architecture and a corresponding system capable of effectively solving the identified problems.</w:t>
            </w:r>
          </w:p>
          <w:p w14:paraId="2816EE3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O16: Design necessary diagrams required to understand the algorithm</w:t>
            </w:r>
          </w:p>
          <w:p w14:paraId="12BC6A94" w14:textId="77777777" w:rsidR="009838A2" w:rsidRPr="00CB0475" w:rsidRDefault="009838A2" w:rsidP="00FD2F9D">
            <w:pPr>
              <w:spacing w:after="0" w:line="360" w:lineRule="auto"/>
              <w:jc w:val="both"/>
              <w:rPr>
                <w:rFonts w:ascii="Times New Roman" w:hAnsi="Times New Roman" w:cs="Times New Roman"/>
                <w:sz w:val="24"/>
                <w:szCs w:val="24"/>
              </w:rPr>
            </w:pPr>
            <w:r w:rsidRPr="00D84264">
              <w:rPr>
                <w:rFonts w:ascii="Times New Roman" w:hAnsi="Times New Roman" w:cs="Times New Roman"/>
                <w:sz w:val="24"/>
                <w:szCs w:val="24"/>
              </w:rPr>
              <w:t>R</w:t>
            </w:r>
            <w:r>
              <w:rPr>
                <w:rFonts w:ascii="Times New Roman" w:hAnsi="Times New Roman" w:cs="Times New Roman"/>
                <w:sz w:val="24"/>
                <w:szCs w:val="24"/>
              </w:rPr>
              <w:t xml:space="preserve">O17: Design diagrams required to understand the </w:t>
            </w:r>
            <w:r w:rsidRPr="00D84264">
              <w:rPr>
                <w:rFonts w:ascii="Times New Roman" w:hAnsi="Times New Roman" w:cs="Times New Roman"/>
                <w:sz w:val="24"/>
                <w:szCs w:val="24"/>
              </w:rPr>
              <w:t>supplementary</w:t>
            </w:r>
            <w:r>
              <w:rPr>
                <w:rFonts w:ascii="Times New Roman" w:hAnsi="Times New Roman" w:cs="Times New Roman"/>
                <w:sz w:val="24"/>
                <w:szCs w:val="24"/>
              </w:rPr>
              <w:t xml:space="preserve"> system being developed.</w:t>
            </w:r>
          </w:p>
          <w:p w14:paraId="615159A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w:t>
            </w:r>
            <w:r>
              <w:rPr>
                <w:rFonts w:ascii="Times New Roman" w:hAnsi="Times New Roman" w:cs="Times New Roman"/>
                <w:sz w:val="24"/>
                <w:szCs w:val="24"/>
              </w:rPr>
              <w:t>O18: Design the novel algorithm and analyze its complexities.</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2211984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 a system that is capable of addressing the research gaps.</w:t>
            </w:r>
          </w:p>
          <w:p w14:paraId="180C5D2D" w14:textId="77777777" w:rsidR="009838A2" w:rsidRPr="00577720" w:rsidRDefault="009838A2" w:rsidP="00FD2F9D">
            <w:pPr>
              <w:spacing w:after="0" w:line="360" w:lineRule="auto"/>
              <w:jc w:val="both"/>
              <w:rPr>
                <w:rFonts w:ascii="Times New Roman" w:hAnsi="Times New Roman" w:cs="Times New Roman"/>
                <w:sz w:val="24"/>
                <w:szCs w:val="24"/>
              </w:rPr>
            </w:pPr>
            <w:r w:rsidRPr="00577720">
              <w:rPr>
                <w:rFonts w:ascii="Times New Roman" w:hAnsi="Times New Roman" w:cs="Times New Roman"/>
                <w:b/>
                <w:bCs/>
                <w:sz w:val="24"/>
                <w:szCs w:val="24"/>
              </w:rPr>
              <w:t>R</w:t>
            </w:r>
            <w:r w:rsidRPr="00577720">
              <w:rPr>
                <w:rFonts w:ascii="Times New Roman" w:hAnsi="Times New Roman" w:cs="Times New Roman"/>
                <w:sz w:val="24"/>
                <w:szCs w:val="24"/>
              </w:rPr>
              <w:t>O</w:t>
            </w:r>
            <w:r>
              <w:rPr>
                <w:rFonts w:ascii="Times New Roman" w:hAnsi="Times New Roman" w:cs="Times New Roman"/>
                <w:sz w:val="24"/>
                <w:szCs w:val="24"/>
              </w:rPr>
              <w:t>19: Design, evaluate and pick necessary technologies best-suited for the implementation.</w:t>
            </w:r>
          </w:p>
          <w:p w14:paraId="2D5F385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O20: Develop an efficient LTC implementation.</w:t>
            </w:r>
          </w:p>
          <w:p w14:paraId="3901A69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O21: Build on the LTC to implement the LTS.</w:t>
            </w:r>
          </w:p>
          <w:p w14:paraId="0F60DD2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O22: Integrate the algorithm developed into a TS forecasting application.</w:t>
            </w:r>
          </w:p>
          <w:p w14:paraId="1210E30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O23: Integrate the intelligent system into a client application to display forecasts.</w:t>
            </w:r>
          </w:p>
          <w:p w14:paraId="2CE276C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O24: Design and implement an automated flow to update the built network with the latest data.</w:t>
            </w:r>
          </w:p>
          <w:p w14:paraId="06F3BE7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O25: Design and implement a pipeline for easy deployments.</w:t>
            </w:r>
          </w:p>
          <w:p w14:paraId="4FDD71C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O26: Consider any legal, social, ethical &amp; professional issues upon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w:t>
            </w:r>
          </w:p>
        </w:tc>
        <w:tc>
          <w:tcPr>
            <w:tcW w:w="6539" w:type="dxa"/>
          </w:tcPr>
          <w:p w14:paraId="681F916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E1B00EE" w14:textId="77777777" w:rsidR="009838A2" w:rsidRDefault="009838A2" w:rsidP="00FD2F9D">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12970E6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 the progression of the research project and inform about any challenges faced.</w:t>
            </w:r>
          </w:p>
          <w:p w14:paraId="481072E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O29: Create a coherent report of new skills obtained, evaluations, contributions etc., and ensure that all the above-stated objectives are met.</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EB7E31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709" w:name="_F.3._Achievement_of"/>
      <w:bookmarkStart w:id="710" w:name="_F.2._Achievement_of"/>
      <w:bookmarkStart w:id="711" w:name="_H.2._Achievement_of"/>
      <w:bookmarkStart w:id="712" w:name="_Toc132325966"/>
      <w:bookmarkEnd w:id="707"/>
      <w:bookmarkEnd w:id="709"/>
      <w:bookmarkEnd w:id="710"/>
      <w:bookmarkEnd w:id="711"/>
      <w:r>
        <w:rPr>
          <w:rFonts w:ascii="Times New Roman Regular" w:hAnsi="Times New Roman Regular" w:cs="Times New Roman Regular"/>
          <w:b/>
          <w:bCs/>
          <w:color w:val="auto"/>
          <w:sz w:val="28"/>
          <w:szCs w:val="28"/>
        </w:rPr>
        <w:lastRenderedPageBreak/>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Achievement of learning outcomes</w:t>
      </w:r>
      <w:bookmarkEnd w:id="712"/>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713"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713"/>
    </w:p>
    <w:tbl>
      <w:tblPr>
        <w:tblStyle w:val="TableGrid"/>
        <w:tblW w:w="0" w:type="auto"/>
        <w:tblLook w:val="04A0" w:firstRow="1" w:lastRow="0" w:firstColumn="1" w:lastColumn="0" w:noHBand="0" w:noVBand="1"/>
      </w:tblPr>
      <w:tblGrid>
        <w:gridCol w:w="8014"/>
        <w:gridCol w:w="1336"/>
      </w:tblGrid>
      <w:tr w:rsidR="00E95204" w14:paraId="36B47DC7" w14:textId="77777777" w:rsidTr="00FD2F9D">
        <w:trPr>
          <w:trHeight w:val="737"/>
        </w:trPr>
        <w:tc>
          <w:tcPr>
            <w:tcW w:w="8187" w:type="dxa"/>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tcPr>
          <w:p w14:paraId="5572F882" w14:textId="77777777" w:rsidR="00E95204" w:rsidRPr="000C6897" w:rsidRDefault="00E95204" w:rsidP="00FD2F9D">
            <w:pPr>
              <w:spacing w:line="360" w:lineRule="auto"/>
              <w:jc w:val="center"/>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Learning outcome</w:t>
            </w:r>
            <w:r>
              <w:rPr>
                <w:rFonts w:ascii="Times New Roman Regular" w:hAnsi="Times New Roman Regular" w:cs="Times New Roman Regular"/>
                <w:b/>
                <w:bCs/>
                <w:sz w:val="24"/>
                <w:szCs w:val="24"/>
              </w:rPr>
              <w:t>(s)</w:t>
            </w:r>
          </w:p>
        </w:tc>
      </w:tr>
      <w:tr w:rsidR="00E95204" w14:paraId="6D658226" w14:textId="77777777" w:rsidTr="00FD2F9D">
        <w:tc>
          <w:tcPr>
            <w:tcW w:w="8187" w:type="dxa"/>
          </w:tcPr>
          <w:p w14:paraId="4549FA02"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project was broken down into two main subproblems: algorithm implementation and application development. They were then further broken down into digestible units to understand and implement one at a time by applying appropriate techniques recommended by analyzing literature and requirements.</w:t>
            </w:r>
          </w:p>
        </w:tc>
        <w:tc>
          <w:tcPr>
            <w:tcW w:w="1163" w:type="dxa"/>
          </w:tcPr>
          <w:p w14:paraId="4208F9D7"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units identified were placed into a project plan as milestones to achieve within a set timeframe and successfully complete the project within the given timescale.</w:t>
            </w:r>
          </w:p>
        </w:tc>
        <w:tc>
          <w:tcPr>
            <w:tcW w:w="1163" w:type="dxa"/>
          </w:tcPr>
          <w:p w14:paraId="061FB208"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Project requirements were collected and analyzed from two parties: academic researchers and end users, to obtain insights into developing the LTS algorithm and prioritizing features that must be implemented in the BTC forecasting application.</w:t>
            </w:r>
          </w:p>
        </w:tc>
        <w:tc>
          <w:tcPr>
            <w:tcW w:w="1163" w:type="dxa"/>
          </w:tcPr>
          <w:p w14:paraId="4AF78170"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Literature was read and critiqued upon, both recent and some over a century old, to understand in detail certain mathematical concepts.</w:t>
            </w:r>
          </w:p>
        </w:tc>
        <w:tc>
          <w:tcPr>
            <w:tcW w:w="1163" w:type="dxa"/>
          </w:tcPr>
          <w:p w14:paraId="7BD2DFDD"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Having obtained requirements, insights and knowledge. The author worked on implementing the two subproblems one unit at a time, whilst learning any new skills required. The author met with the supervisor regularly to make sure that they are on the right track by producing milestone deliverables. Any SLEP issues were also considered and documented.</w:t>
            </w:r>
          </w:p>
        </w:tc>
        <w:tc>
          <w:tcPr>
            <w:tcW w:w="1163" w:type="dxa"/>
          </w:tcPr>
          <w:p w14:paraId="50536EF9"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LO5, LO6, LO7</w:t>
            </w:r>
          </w:p>
        </w:tc>
      </w:tr>
      <w:tr w:rsidR="00E95204" w14:paraId="4427A32B" w14:textId="77777777" w:rsidTr="00FD2F9D">
        <w:tc>
          <w:tcPr>
            <w:tcW w:w="8187" w:type="dxa"/>
          </w:tcPr>
          <w:p w14:paraId="2A9B1167"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research was documented and each individual chapter was presented with the supervisor as milestones. They were then updated based on feedback from the supervisor and the module leader. Before completion of this dissertation, two document artefacts were submitted: the project proposal and PSDP. Additionally, papers were presented in conferences to justify the authors solution.</w:t>
            </w:r>
          </w:p>
        </w:tc>
        <w:tc>
          <w:tcPr>
            <w:tcW w:w="1163" w:type="dxa"/>
          </w:tcPr>
          <w:p w14:paraId="19F76D45"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579B1758" w14:textId="77777777" w:rsidR="00E95204" w:rsidRDefault="00E95204" w:rsidP="00E95204">
      <w:pPr>
        <w:spacing w:line="360" w:lineRule="auto"/>
        <w:jc w:val="both"/>
        <w:rPr>
          <w:rFonts w:ascii="Times New Roman" w:hAnsi="Times New Roman" w:cs="Times New Roman"/>
          <w:sz w:val="24"/>
          <w:szCs w:val="24"/>
        </w:rPr>
      </w:pPr>
    </w:p>
    <w:p w14:paraId="44B9B3B9" w14:textId="77777777" w:rsidR="00E95204" w:rsidRDefault="00E95204" w:rsidP="00E95204">
      <w:pPr>
        <w:spacing w:line="360" w:lineRule="auto"/>
        <w:jc w:val="both"/>
        <w:rPr>
          <w:rFonts w:ascii="Times New Roman" w:hAnsi="Times New Roman" w:cs="Times New Roman"/>
          <w:sz w:val="24"/>
          <w:szCs w:val="24"/>
        </w:rPr>
      </w:pPr>
    </w:p>
    <w:p w14:paraId="1933DFD0" w14:textId="77777777" w:rsidR="00E95204" w:rsidRDefault="00E95204" w:rsidP="00E95204">
      <w:pPr>
        <w:spacing w:line="360" w:lineRule="auto"/>
        <w:jc w:val="both"/>
        <w:rPr>
          <w:rFonts w:ascii="Times New Roman" w:hAnsi="Times New Roman" w:cs="Times New Roman"/>
          <w:sz w:val="24"/>
          <w:szCs w:val="24"/>
        </w:rPr>
      </w:pPr>
    </w:p>
    <w:p w14:paraId="25B99A9E" w14:textId="77777777" w:rsidR="00E95204" w:rsidRDefault="00E95204" w:rsidP="00E95204">
      <w:pPr>
        <w:spacing w:line="360" w:lineRule="auto"/>
        <w:jc w:val="both"/>
        <w:rPr>
          <w:rFonts w:ascii="Times New Roman" w:hAnsi="Times New Roman" w:cs="Times New Roman"/>
          <w:sz w:val="24"/>
          <w:szCs w:val="24"/>
        </w:rPr>
      </w:pPr>
    </w:p>
    <w:p w14:paraId="372DAF10" w14:textId="77777777" w:rsidR="002D09EB" w:rsidRPr="00F952F6" w:rsidRDefault="002D09EB" w:rsidP="00E95204">
      <w:pPr>
        <w:pStyle w:val="Heading1"/>
        <w:pBdr>
          <w:bottom w:val="double" w:sz="6" w:space="1" w:color="auto"/>
        </w:pBdr>
        <w:spacing w:line="360" w:lineRule="auto"/>
        <w:jc w:val="center"/>
        <w:rPr>
          <w:rFonts w:ascii="Arial" w:hAnsi="Arial" w:cs="Arial"/>
          <w:b/>
          <w:bCs/>
          <w:color w:val="auto"/>
          <w:sz w:val="32"/>
          <w:szCs w:val="32"/>
        </w:rPr>
      </w:pPr>
      <w:bookmarkStart w:id="714" w:name="_F.3._Project_scope"/>
      <w:bookmarkStart w:id="715" w:name="_H.3._Project_scope"/>
      <w:bookmarkStart w:id="716" w:name="_APPENDIX_E_–"/>
      <w:bookmarkStart w:id="717" w:name="_APPENDIX_G_–"/>
      <w:bookmarkStart w:id="718" w:name="_APPENDIX_I_–"/>
      <w:bookmarkStart w:id="719" w:name="_Toc132325967"/>
      <w:bookmarkEnd w:id="714"/>
      <w:bookmarkEnd w:id="715"/>
      <w:bookmarkEnd w:id="716"/>
      <w:bookmarkEnd w:id="717"/>
      <w:bookmarkEnd w:id="718"/>
      <w:r w:rsidRPr="00F952F6">
        <w:rPr>
          <w:rFonts w:ascii="Arial" w:hAnsi="Arial" w:cs="Arial"/>
          <w:b/>
          <w:bCs/>
          <w:color w:val="auto"/>
          <w:sz w:val="32"/>
          <w:szCs w:val="32"/>
        </w:rPr>
        <w:lastRenderedPageBreak/>
        <w:t xml:space="preserve">APPENDIX </w:t>
      </w:r>
      <w:r w:rsidR="00ED476D">
        <w:rPr>
          <w:rFonts w:ascii="Arial" w:hAnsi="Arial" w:cs="Arial"/>
          <w:b/>
          <w:bCs/>
          <w:color w:val="auto"/>
          <w:sz w:val="32"/>
          <w:szCs w:val="32"/>
        </w:rPr>
        <w:t>I</w:t>
      </w:r>
      <w:r w:rsidRPr="00F952F6">
        <w:rPr>
          <w:rFonts w:ascii="Arial" w:hAnsi="Arial" w:cs="Arial"/>
          <w:b/>
          <w:bCs/>
          <w:color w:val="auto"/>
          <w:sz w:val="32"/>
          <w:szCs w:val="32"/>
        </w:rPr>
        <w:t xml:space="preserve"> – CONCEPT MAP</w:t>
      </w:r>
      <w:bookmarkEnd w:id="719"/>
    </w:p>
    <w:p w14:paraId="7B48E95E" w14:textId="4CDEB11D" w:rsidR="002D09EB" w:rsidRDefault="00376D87">
      <w:pPr>
        <w:jc w:val="both"/>
        <w:rPr>
          <w:rFonts w:ascii="Times New Roman Regular" w:hAnsi="Times New Roman Regular" w:cs="Times New Roman Regular" w:hint="eastAsia"/>
          <w:sz w:val="24"/>
          <w:szCs w:val="24"/>
        </w:rPr>
      </w:pPr>
      <w:r>
        <w:rPr>
          <w:rFonts w:ascii="Times New Roman" w:hAnsi="Times New Roman" w:cs="Times New Roman"/>
          <w:noProof/>
          <w:sz w:val="24"/>
          <w:szCs w:val="24"/>
        </w:rPr>
        <w:drawing>
          <wp:inline distT="0" distB="0" distL="0" distR="0" wp14:anchorId="4F290339" wp14:editId="27817F83">
            <wp:extent cx="5943600" cy="56730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5673029"/>
                    </a:xfrm>
                    <a:prstGeom prst="rect">
                      <a:avLst/>
                    </a:prstGeom>
                    <a:noFill/>
                    <a:ln>
                      <a:noFill/>
                    </a:ln>
                  </pic:spPr>
                </pic:pic>
              </a:graphicData>
            </a:graphic>
          </wp:inline>
        </w:drawing>
      </w:r>
    </w:p>
    <w:p w14:paraId="163D7C74" w14:textId="058C08D1" w:rsidR="008058A7" w:rsidRDefault="008058A7" w:rsidP="008058A7">
      <w:pPr>
        <w:jc w:val="center"/>
        <w:rPr>
          <w:rStyle w:val="Hyperlink"/>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 xml:space="preserve">A clearer version can be found </w:t>
      </w:r>
      <w:hyperlink r:id="rId186" w:history="1">
        <w:r w:rsidRPr="008058A7">
          <w:rPr>
            <w:rStyle w:val="Hyperlink"/>
            <w:rFonts w:ascii="Times New Roman Regular" w:hAnsi="Times New Roman Regular" w:cs="Times New Roman Regular"/>
            <w:i/>
            <w:iCs/>
            <w:sz w:val="24"/>
            <w:szCs w:val="24"/>
          </w:rPr>
          <w:t>Here</w:t>
        </w:r>
      </w:hyperlink>
    </w:p>
    <w:p w14:paraId="7B1DA25A"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79805CDC"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B7DA3C7"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822E8E3" w14:textId="2DD8DD5A" w:rsidR="001B48E5" w:rsidRPr="00F952F6" w:rsidRDefault="001B48E5" w:rsidP="001B48E5">
      <w:pPr>
        <w:pStyle w:val="Heading1"/>
        <w:pBdr>
          <w:bottom w:val="double" w:sz="6" w:space="1" w:color="auto"/>
        </w:pBdr>
        <w:spacing w:line="360" w:lineRule="auto"/>
        <w:jc w:val="center"/>
        <w:rPr>
          <w:rFonts w:ascii="Arial" w:hAnsi="Arial" w:cs="Arial"/>
          <w:b/>
          <w:bCs/>
          <w:color w:val="auto"/>
          <w:sz w:val="32"/>
          <w:szCs w:val="32"/>
        </w:rPr>
      </w:pPr>
      <w:bookmarkStart w:id="720" w:name="_Toc132325968"/>
      <w:r w:rsidRPr="00F952F6">
        <w:rPr>
          <w:rFonts w:ascii="Arial" w:hAnsi="Arial" w:cs="Arial"/>
          <w:b/>
          <w:bCs/>
          <w:color w:val="auto"/>
          <w:sz w:val="32"/>
          <w:szCs w:val="32"/>
        </w:rPr>
        <w:lastRenderedPageBreak/>
        <w:t xml:space="preserve">APPENDIX </w:t>
      </w:r>
      <w:r>
        <w:rPr>
          <w:rFonts w:ascii="Arial" w:hAnsi="Arial" w:cs="Arial"/>
          <w:b/>
          <w:bCs/>
          <w:color w:val="auto"/>
          <w:sz w:val="32"/>
          <w:szCs w:val="32"/>
        </w:rPr>
        <w:t>J</w:t>
      </w:r>
      <w:r w:rsidRPr="00F952F6">
        <w:rPr>
          <w:rFonts w:ascii="Arial" w:hAnsi="Arial" w:cs="Arial"/>
          <w:b/>
          <w:bCs/>
          <w:color w:val="auto"/>
          <w:sz w:val="32"/>
          <w:szCs w:val="32"/>
        </w:rPr>
        <w:t xml:space="preserve"> – </w:t>
      </w:r>
      <w:r w:rsidR="00821D08">
        <w:rPr>
          <w:rFonts w:ascii="Arial" w:hAnsi="Arial" w:cs="Arial"/>
          <w:b/>
          <w:bCs/>
          <w:color w:val="auto"/>
          <w:sz w:val="32"/>
          <w:szCs w:val="32"/>
        </w:rPr>
        <w:t xml:space="preserve">EXTENDED </w:t>
      </w:r>
      <w:r>
        <w:rPr>
          <w:rFonts w:ascii="Arial" w:hAnsi="Arial" w:cs="Arial"/>
          <w:b/>
          <w:bCs/>
          <w:color w:val="auto"/>
          <w:sz w:val="32"/>
          <w:szCs w:val="32"/>
        </w:rPr>
        <w:t>REVIEW PAPER</w:t>
      </w:r>
      <w:bookmarkEnd w:id="720"/>
    </w:p>
    <w:p w14:paraId="2645B9D5" w14:textId="1A775D95" w:rsidR="00821D08" w:rsidRPr="00ED2CA1" w:rsidRDefault="00821D08" w:rsidP="0071432E">
      <w:pPr>
        <w:pStyle w:val="Heading1"/>
        <w:spacing w:line="360" w:lineRule="auto"/>
        <w:rPr>
          <w:rFonts w:ascii="Times New Roman Regular" w:hAnsi="Times New Roman Regular" w:cs="Times New Roman Regular" w:hint="eastAsia"/>
          <w:b/>
          <w:bCs/>
          <w:color w:val="auto"/>
          <w:sz w:val="28"/>
          <w:szCs w:val="28"/>
        </w:rPr>
      </w:pPr>
      <w:bookmarkStart w:id="721" w:name="_Toc132325969"/>
      <w:bookmarkStart w:id="722" w:name="_D.5._Extended_Review_Paper_Acceptance_N"/>
      <w:r>
        <w:rPr>
          <w:rFonts w:ascii="Times New Roman Regular" w:hAnsi="Times New Roman Regular" w:cs="Times New Roman Regular"/>
          <w:b/>
          <w:bCs/>
          <w:color w:val="auto"/>
          <w:sz w:val="28"/>
          <w:szCs w:val="28"/>
        </w:rPr>
        <w:t>J.1</w:t>
      </w:r>
      <w:r w:rsidRPr="00ED2CA1">
        <w:rPr>
          <w:rFonts w:ascii="Times New Roman Regular" w:hAnsi="Times New Roman Regular" w:cs="Times New Roman Regular"/>
          <w:b/>
          <w:bCs/>
          <w:color w:val="auto"/>
          <w:sz w:val="28"/>
          <w:szCs w:val="28"/>
        </w:rPr>
        <w:t xml:space="preserve">. </w:t>
      </w:r>
      <w:r w:rsidR="0071432E">
        <w:rPr>
          <w:rFonts w:ascii="Times New Roman Regular" w:hAnsi="Times New Roman Regular" w:cs="Times New Roman Regular"/>
          <w:b/>
          <w:bCs/>
          <w:color w:val="auto"/>
          <w:sz w:val="28"/>
          <w:szCs w:val="28"/>
        </w:rPr>
        <w:t>A</w:t>
      </w:r>
      <w:r w:rsidRPr="00ED2CA1">
        <w:rPr>
          <w:rFonts w:ascii="Times New Roman Regular" w:hAnsi="Times New Roman Regular" w:cs="Times New Roman Regular"/>
          <w:b/>
          <w:bCs/>
          <w:color w:val="auto"/>
          <w:sz w:val="28"/>
          <w:szCs w:val="28"/>
        </w:rPr>
        <w:t>cceptance notification</w:t>
      </w:r>
      <w:bookmarkEnd w:id="721"/>
    </w:p>
    <w:bookmarkEnd w:id="722"/>
    <w:p w14:paraId="5BF6D49A" w14:textId="77777777" w:rsidR="00821D08" w:rsidRDefault="00821D08" w:rsidP="00821D08">
      <w:pPr>
        <w:jc w:val="both"/>
        <w:rPr>
          <w:noProof/>
        </w:rPr>
      </w:pPr>
    </w:p>
    <w:p w14:paraId="274708F0" w14:textId="77777777" w:rsidR="00821D08" w:rsidRDefault="00821D08" w:rsidP="00821D08">
      <w:pPr>
        <w:jc w:val="both"/>
        <w:rPr>
          <w:rFonts w:ascii="Times New Roman Regular" w:hAnsi="Times New Roman Regular" w:cs="Times New Roman Regular" w:hint="eastAsia"/>
          <w:sz w:val="24"/>
          <w:szCs w:val="24"/>
        </w:rPr>
      </w:pPr>
      <w:r>
        <w:rPr>
          <w:noProof/>
        </w:rPr>
        <mc:AlternateContent>
          <mc:Choice Requires="wps">
            <w:drawing>
              <wp:anchor distT="0" distB="0" distL="114300" distR="114300" simplePos="0" relativeHeight="251660288" behindDoc="0" locked="0" layoutInCell="1" allowOverlap="1" wp14:anchorId="6B2EB5BA" wp14:editId="79FE98E7">
                <wp:simplePos x="0" y="0"/>
                <wp:positionH relativeFrom="column">
                  <wp:posOffset>201654</wp:posOffset>
                </wp:positionH>
                <wp:positionV relativeFrom="paragraph">
                  <wp:posOffset>2506538</wp:posOffset>
                </wp:positionV>
                <wp:extent cx="475615" cy="75565"/>
                <wp:effectExtent l="6350" t="6350" r="26035" b="19685"/>
                <wp:wrapNone/>
                <wp:docPr id="50" name="Rectangles 50"/>
                <wp:cNvGraphicFramePr/>
                <a:graphic xmlns:a="http://schemas.openxmlformats.org/drawingml/2006/main">
                  <a:graphicData uri="http://schemas.microsoft.com/office/word/2010/wordprocessingShape">
                    <wps:wsp>
                      <wps:cNvSpPr/>
                      <wps:spPr>
                        <a:xfrm>
                          <a:off x="0" y="0"/>
                          <a:ext cx="475615" cy="755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D4F900" id="Rectangles 50" o:spid="_x0000_s1026" style="position:absolute;margin-left:15.9pt;margin-top:197.35pt;width:37.45pt;height:5.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" fillcolor="black [3200]" strokecolor="black [1600]" strokeweight="1pt"/>
            </w:pict>
          </mc:Fallback>
        </mc:AlternateContent>
      </w:r>
      <w:r>
        <w:rPr>
          <w:noProof/>
        </w:rPr>
        <mc:AlternateContent>
          <mc:Choice Requires="wps">
            <w:drawing>
              <wp:anchor distT="0" distB="0" distL="114300" distR="114300" simplePos="0" relativeHeight="251659264" behindDoc="0" locked="0" layoutInCell="1" allowOverlap="1" wp14:anchorId="373CCB55" wp14:editId="325147A2">
                <wp:simplePos x="0" y="0"/>
                <wp:positionH relativeFrom="column">
                  <wp:posOffset>26670</wp:posOffset>
                </wp:positionH>
                <wp:positionV relativeFrom="paragraph">
                  <wp:posOffset>232631</wp:posOffset>
                </wp:positionV>
                <wp:extent cx="659765" cy="238125"/>
                <wp:effectExtent l="6350" t="6350" r="19685" b="9525"/>
                <wp:wrapNone/>
                <wp:docPr id="49" name="Rectangles 49"/>
                <wp:cNvGraphicFramePr/>
                <a:graphic xmlns:a="http://schemas.openxmlformats.org/drawingml/2006/main">
                  <a:graphicData uri="http://schemas.microsoft.com/office/word/2010/wordprocessingShape">
                    <wps:wsp>
                      <wps:cNvSpPr/>
                      <wps:spPr>
                        <a:xfrm>
                          <a:off x="0" y="0"/>
                          <a:ext cx="659765" cy="23812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C6A9EB5" id="Rectangles 49" o:spid="_x0000_s1026" style="position:absolute;margin-left:2.1pt;margin-top:18.3pt;width:51.9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" fillcolor="#101010 [3024]" strokecolor="black [3200]" strokeweight=".5pt">
                <v:fill color2="black [3168]" rotate="t" colors="0 #454545;.5 black;1 black" focus="100%" type="gradient">
                  <o:fill v:ext="view" type="gradientUnscaled"/>
                </v:fill>
              </v:rect>
            </w:pict>
          </mc:Fallback>
        </mc:AlternateContent>
      </w:r>
      <w:r>
        <w:rPr>
          <w:noProof/>
        </w:rPr>
        <w:drawing>
          <wp:inline distT="0" distB="0" distL="114300" distR="114300" wp14:anchorId="7335DDD3" wp14:editId="748BEEE5">
            <wp:extent cx="5939790" cy="2773045"/>
            <wp:effectExtent l="0" t="0" r="381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7"/>
                    <a:stretch>
                      <a:fillRect/>
                    </a:stretch>
                  </pic:blipFill>
                  <pic:spPr>
                    <a:xfrm>
                      <a:off x="0" y="0"/>
                      <a:ext cx="5939790" cy="2773045"/>
                    </a:xfrm>
                    <a:prstGeom prst="rect">
                      <a:avLst/>
                    </a:prstGeom>
                    <a:noFill/>
                    <a:ln>
                      <a:noFill/>
                    </a:ln>
                  </pic:spPr>
                </pic:pic>
              </a:graphicData>
            </a:graphic>
          </wp:inline>
        </w:drawing>
      </w:r>
    </w:p>
    <w:p w14:paraId="38378212" w14:textId="77777777" w:rsidR="00566DB4" w:rsidRDefault="00566DB4" w:rsidP="00821D08">
      <w:pPr>
        <w:jc w:val="both"/>
        <w:rPr>
          <w:rFonts w:ascii="Times New Roman Regular" w:hAnsi="Times New Roman Regular" w:cs="Times New Roman Regular" w:hint="eastAsia"/>
          <w:sz w:val="24"/>
          <w:szCs w:val="24"/>
        </w:rPr>
      </w:pPr>
    </w:p>
    <w:p w14:paraId="5B8B43BC" w14:textId="77777777" w:rsidR="00566DB4" w:rsidRDefault="00566DB4" w:rsidP="00821D08">
      <w:pPr>
        <w:jc w:val="both"/>
        <w:rPr>
          <w:rFonts w:ascii="Times New Roman Regular" w:hAnsi="Times New Roman Regular" w:cs="Times New Roman Regular" w:hint="eastAsia"/>
          <w:sz w:val="24"/>
          <w:szCs w:val="24"/>
        </w:rPr>
      </w:pPr>
    </w:p>
    <w:p w14:paraId="41A56B9B" w14:textId="77777777" w:rsidR="00566DB4" w:rsidRDefault="00566DB4" w:rsidP="00821D08">
      <w:pPr>
        <w:jc w:val="both"/>
        <w:rPr>
          <w:rFonts w:ascii="Times New Roman Regular" w:hAnsi="Times New Roman Regular" w:cs="Times New Roman Regular" w:hint="eastAsia"/>
          <w:sz w:val="24"/>
          <w:szCs w:val="24"/>
        </w:rPr>
      </w:pPr>
    </w:p>
    <w:p w14:paraId="51CC4D10" w14:textId="77777777" w:rsidR="00566DB4" w:rsidRDefault="00566DB4" w:rsidP="00821D08">
      <w:pPr>
        <w:jc w:val="both"/>
        <w:rPr>
          <w:rFonts w:ascii="Times New Roman Regular" w:hAnsi="Times New Roman Regular" w:cs="Times New Roman Regular" w:hint="eastAsia"/>
          <w:sz w:val="24"/>
          <w:szCs w:val="24"/>
        </w:rPr>
      </w:pPr>
    </w:p>
    <w:p w14:paraId="35147E4A" w14:textId="77777777" w:rsidR="00566DB4" w:rsidRDefault="00566DB4" w:rsidP="00821D08">
      <w:pPr>
        <w:jc w:val="both"/>
        <w:rPr>
          <w:rFonts w:ascii="Times New Roman Regular" w:hAnsi="Times New Roman Regular" w:cs="Times New Roman Regular" w:hint="eastAsia"/>
          <w:sz w:val="24"/>
          <w:szCs w:val="24"/>
        </w:rPr>
      </w:pPr>
    </w:p>
    <w:p w14:paraId="51EDB97D" w14:textId="77777777" w:rsidR="00566DB4" w:rsidRDefault="00566DB4" w:rsidP="00821D08">
      <w:pPr>
        <w:jc w:val="both"/>
        <w:rPr>
          <w:rFonts w:ascii="Times New Roman Regular" w:hAnsi="Times New Roman Regular" w:cs="Times New Roman Regular" w:hint="eastAsia"/>
          <w:sz w:val="24"/>
          <w:szCs w:val="24"/>
        </w:rPr>
      </w:pPr>
    </w:p>
    <w:p w14:paraId="03197D38" w14:textId="77777777" w:rsidR="00566DB4" w:rsidRDefault="00566DB4" w:rsidP="00821D08">
      <w:pPr>
        <w:jc w:val="both"/>
        <w:rPr>
          <w:rFonts w:ascii="Times New Roman Regular" w:hAnsi="Times New Roman Regular" w:cs="Times New Roman Regular" w:hint="eastAsia"/>
          <w:sz w:val="24"/>
          <w:szCs w:val="24"/>
        </w:rPr>
      </w:pPr>
    </w:p>
    <w:p w14:paraId="14416459" w14:textId="77777777" w:rsidR="00566DB4" w:rsidRDefault="00566DB4" w:rsidP="00821D08">
      <w:pPr>
        <w:jc w:val="both"/>
        <w:rPr>
          <w:rFonts w:ascii="Times New Roman Regular" w:hAnsi="Times New Roman Regular" w:cs="Times New Roman Regular" w:hint="eastAsia"/>
          <w:sz w:val="24"/>
          <w:szCs w:val="24"/>
        </w:rPr>
      </w:pPr>
    </w:p>
    <w:p w14:paraId="1E0502AA" w14:textId="77777777" w:rsidR="00566DB4" w:rsidRDefault="00566DB4" w:rsidP="00821D08">
      <w:pPr>
        <w:jc w:val="both"/>
        <w:rPr>
          <w:rFonts w:ascii="Times New Roman Regular" w:hAnsi="Times New Roman Regular" w:cs="Times New Roman Regular" w:hint="eastAsia"/>
          <w:sz w:val="24"/>
          <w:szCs w:val="24"/>
        </w:rPr>
      </w:pPr>
    </w:p>
    <w:p w14:paraId="64908FF7" w14:textId="77777777" w:rsidR="00566DB4" w:rsidRDefault="00566DB4" w:rsidP="00821D08">
      <w:pPr>
        <w:jc w:val="both"/>
        <w:rPr>
          <w:rFonts w:ascii="Times New Roman Regular" w:hAnsi="Times New Roman Regular" w:cs="Times New Roman Regular" w:hint="eastAsia"/>
          <w:sz w:val="24"/>
          <w:szCs w:val="24"/>
        </w:rPr>
      </w:pPr>
    </w:p>
    <w:p w14:paraId="436EDF38" w14:textId="77777777" w:rsidR="00566DB4" w:rsidRDefault="00566DB4" w:rsidP="00821D08">
      <w:pPr>
        <w:jc w:val="both"/>
        <w:rPr>
          <w:rFonts w:ascii="Times New Roman Regular" w:hAnsi="Times New Roman Regular" w:cs="Times New Roman Regular" w:hint="eastAsia"/>
          <w:sz w:val="24"/>
          <w:szCs w:val="24"/>
        </w:rPr>
      </w:pPr>
    </w:p>
    <w:p w14:paraId="4730D3ED" w14:textId="77777777" w:rsidR="00566DB4" w:rsidRDefault="00566DB4" w:rsidP="00821D08">
      <w:pPr>
        <w:jc w:val="both"/>
        <w:rPr>
          <w:rFonts w:ascii="Times New Roman Regular" w:hAnsi="Times New Roman Regular" w:cs="Times New Roman Regular" w:hint="eastAsia"/>
          <w:sz w:val="24"/>
          <w:szCs w:val="24"/>
        </w:rPr>
      </w:pPr>
    </w:p>
    <w:p w14:paraId="089052A5" w14:textId="77777777" w:rsidR="00566DB4" w:rsidRDefault="00566DB4" w:rsidP="00821D08">
      <w:pPr>
        <w:jc w:val="both"/>
        <w:rPr>
          <w:rFonts w:ascii="Times New Roman Regular" w:hAnsi="Times New Roman Regular" w:cs="Times New Roman Regular" w:hint="eastAsia"/>
          <w:sz w:val="24"/>
          <w:szCs w:val="24"/>
        </w:rPr>
      </w:pPr>
    </w:p>
    <w:p w14:paraId="6D026CF3" w14:textId="77777777" w:rsidR="00566DB4" w:rsidRDefault="00566DB4" w:rsidP="00821D08">
      <w:pPr>
        <w:jc w:val="both"/>
        <w:rPr>
          <w:rFonts w:ascii="Times New Roman Regular" w:hAnsi="Times New Roman Regular" w:cs="Times New Roman Regular" w:hint="eastAsia"/>
          <w:sz w:val="24"/>
          <w:szCs w:val="24"/>
        </w:rPr>
      </w:pPr>
    </w:p>
    <w:p w14:paraId="704DD1A7" w14:textId="743DA2A7" w:rsidR="0071432E" w:rsidRPr="00ED2CA1" w:rsidRDefault="0071432E" w:rsidP="0071432E">
      <w:pPr>
        <w:pStyle w:val="Heading1"/>
        <w:spacing w:line="360" w:lineRule="auto"/>
        <w:rPr>
          <w:rFonts w:ascii="Times New Roman Regular" w:hAnsi="Times New Roman Regular" w:cs="Times New Roman Regular" w:hint="eastAsia"/>
          <w:b/>
          <w:bCs/>
          <w:color w:val="auto"/>
          <w:sz w:val="28"/>
          <w:szCs w:val="28"/>
        </w:rPr>
      </w:pPr>
      <w:bookmarkStart w:id="723" w:name="_Toc132325970"/>
      <w:r>
        <w:rPr>
          <w:rFonts w:ascii="Times New Roman Regular" w:hAnsi="Times New Roman Regular" w:cs="Times New Roman Regular"/>
          <w:b/>
          <w:bCs/>
          <w:color w:val="auto"/>
          <w:sz w:val="28"/>
          <w:szCs w:val="28"/>
        </w:rPr>
        <w:lastRenderedPageBreak/>
        <w:t>J.2</w:t>
      </w:r>
      <w:r w:rsidRPr="00ED2CA1">
        <w:rPr>
          <w:rFonts w:ascii="Times New Roman Regular" w:hAnsi="Times New Roman Regular" w:cs="Times New Roman Regular"/>
          <w:b/>
          <w:bCs/>
          <w:color w:val="auto"/>
          <w:sz w:val="28"/>
          <w:szCs w:val="28"/>
        </w:rPr>
        <w:t>. Extended review paper</w:t>
      </w:r>
      <w:bookmarkEnd w:id="723"/>
    </w:p>
    <w:p w14:paraId="0624385B"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3475A91"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EBDF313" w14:textId="3692A817" w:rsidR="001B48E5"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ABD0F5" wp14:editId="657FB37D">
            <wp:extent cx="4998719" cy="6483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833"/>
                    <a:stretch/>
                  </pic:blipFill>
                  <pic:spPr bwMode="auto">
                    <a:xfrm>
                      <a:off x="0" y="0"/>
                      <a:ext cx="4999153" cy="6484093"/>
                    </a:xfrm>
                    <a:prstGeom prst="rect">
                      <a:avLst/>
                    </a:prstGeom>
                    <a:ln>
                      <a:noFill/>
                    </a:ln>
                    <a:extLst>
                      <a:ext uri="{53640926-AAD7-44D8-BBD7-CCE9431645EC}">
                        <a14:shadowObscured xmlns:a14="http://schemas.microsoft.com/office/drawing/2010/main"/>
                      </a:ext>
                    </a:extLst>
                  </pic:spPr>
                </pic:pic>
              </a:graphicData>
            </a:graphic>
          </wp:inline>
        </w:drawing>
      </w:r>
    </w:p>
    <w:p w14:paraId="15EE890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50F58B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ABF1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387C221" w14:textId="1EE5B51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61CC09" wp14:editId="38DAFAEF">
            <wp:extent cx="4966943" cy="6415768"/>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1084" t="1174"/>
                    <a:stretch/>
                  </pic:blipFill>
                  <pic:spPr bwMode="auto">
                    <a:xfrm>
                      <a:off x="0" y="0"/>
                      <a:ext cx="4967582" cy="6416594"/>
                    </a:xfrm>
                    <a:prstGeom prst="rect">
                      <a:avLst/>
                    </a:prstGeom>
                    <a:ln>
                      <a:noFill/>
                    </a:ln>
                    <a:extLst>
                      <a:ext uri="{53640926-AAD7-44D8-BBD7-CCE9431645EC}">
                        <a14:shadowObscured xmlns:a14="http://schemas.microsoft.com/office/drawing/2010/main"/>
                      </a:ext>
                    </a:extLst>
                  </pic:spPr>
                </pic:pic>
              </a:graphicData>
            </a:graphic>
          </wp:inline>
        </w:drawing>
      </w:r>
    </w:p>
    <w:p w14:paraId="3CA89D6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A6C8B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2AEB26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F24D71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74FBBBE" w14:textId="274CFEF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4FDEFC7C" wp14:editId="42897F7D">
            <wp:extent cx="4980305" cy="6411286"/>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652" t="1158" b="1441"/>
                    <a:stretch/>
                  </pic:blipFill>
                  <pic:spPr bwMode="auto">
                    <a:xfrm>
                      <a:off x="0" y="0"/>
                      <a:ext cx="4981735" cy="6413127"/>
                    </a:xfrm>
                    <a:prstGeom prst="rect">
                      <a:avLst/>
                    </a:prstGeom>
                    <a:ln>
                      <a:noFill/>
                    </a:ln>
                    <a:extLst>
                      <a:ext uri="{53640926-AAD7-44D8-BBD7-CCE9431645EC}">
                        <a14:shadowObscured xmlns:a14="http://schemas.microsoft.com/office/drawing/2010/main"/>
                      </a:ext>
                    </a:extLst>
                  </pic:spPr>
                </pic:pic>
              </a:graphicData>
            </a:graphic>
          </wp:inline>
        </w:drawing>
      </w:r>
    </w:p>
    <w:p w14:paraId="2BB2BB33"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34010DB"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E52D111"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617ABF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ECF00C" w14:textId="5D6CA4A1"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2BF490E0" wp14:editId="196A1DB1">
            <wp:extent cx="4907280" cy="6399712"/>
            <wp:effectExtent l="0" t="0" r="762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843"/>
                    <a:stretch/>
                  </pic:blipFill>
                  <pic:spPr bwMode="auto">
                    <a:xfrm>
                      <a:off x="0" y="0"/>
                      <a:ext cx="4907705" cy="6400266"/>
                    </a:xfrm>
                    <a:prstGeom prst="rect">
                      <a:avLst/>
                    </a:prstGeom>
                    <a:ln>
                      <a:noFill/>
                    </a:ln>
                    <a:extLst>
                      <a:ext uri="{53640926-AAD7-44D8-BBD7-CCE9431645EC}">
                        <a14:shadowObscured xmlns:a14="http://schemas.microsoft.com/office/drawing/2010/main"/>
                      </a:ext>
                    </a:extLst>
                  </pic:spPr>
                </pic:pic>
              </a:graphicData>
            </a:graphic>
          </wp:inline>
        </w:drawing>
      </w:r>
    </w:p>
    <w:p w14:paraId="70844A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5F64BAA"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147279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377B36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C57116F" w14:textId="77777777" w:rsidR="00E6385B" w:rsidRDefault="00E6385B" w:rsidP="00566DB4">
      <w:pPr>
        <w:spacing w:line="360" w:lineRule="auto"/>
        <w:jc w:val="center"/>
        <w:rPr>
          <w:rFonts w:ascii="Times New Roman Regular" w:hAnsi="Times New Roman Regular" w:cs="Times New Roman Regular" w:hint="eastAsia"/>
          <w:sz w:val="24"/>
          <w:szCs w:val="24"/>
        </w:rPr>
      </w:pPr>
    </w:p>
    <w:p w14:paraId="52F54237" w14:textId="47F2E564"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B2AB137" wp14:editId="64130C75">
            <wp:extent cx="4991100" cy="6380118"/>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677"/>
                    <a:stretch/>
                  </pic:blipFill>
                  <pic:spPr bwMode="auto">
                    <a:xfrm>
                      <a:off x="0" y="0"/>
                      <a:ext cx="4991533" cy="6380672"/>
                    </a:xfrm>
                    <a:prstGeom prst="rect">
                      <a:avLst/>
                    </a:prstGeom>
                    <a:ln>
                      <a:noFill/>
                    </a:ln>
                    <a:extLst>
                      <a:ext uri="{53640926-AAD7-44D8-BBD7-CCE9431645EC}">
                        <a14:shadowObscured xmlns:a14="http://schemas.microsoft.com/office/drawing/2010/main"/>
                      </a:ext>
                    </a:extLst>
                  </pic:spPr>
                </pic:pic>
              </a:graphicData>
            </a:graphic>
          </wp:inline>
        </w:drawing>
      </w:r>
    </w:p>
    <w:p w14:paraId="473DD49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FD14A3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27B380C"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243B84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2D528AA" w14:textId="77777777" w:rsidR="007C5C2E" w:rsidRDefault="007C5C2E" w:rsidP="007845AD">
      <w:pPr>
        <w:spacing w:line="360" w:lineRule="auto"/>
        <w:rPr>
          <w:rFonts w:ascii="Times New Roman Regular" w:hAnsi="Times New Roman Regular" w:cs="Times New Roman Regular" w:hint="eastAsia"/>
          <w:sz w:val="24"/>
          <w:szCs w:val="24"/>
        </w:rPr>
      </w:pPr>
    </w:p>
    <w:p w14:paraId="2E3326D2" w14:textId="6471F51C"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12488EF6" wp14:editId="0F773C86">
            <wp:extent cx="4930140" cy="6422571"/>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840" b="-1"/>
                    <a:stretch/>
                  </pic:blipFill>
                  <pic:spPr bwMode="auto">
                    <a:xfrm>
                      <a:off x="0" y="0"/>
                      <a:ext cx="4930567" cy="6423127"/>
                    </a:xfrm>
                    <a:prstGeom prst="rect">
                      <a:avLst/>
                    </a:prstGeom>
                    <a:ln>
                      <a:noFill/>
                    </a:ln>
                    <a:extLst>
                      <a:ext uri="{53640926-AAD7-44D8-BBD7-CCE9431645EC}">
                        <a14:shadowObscured xmlns:a14="http://schemas.microsoft.com/office/drawing/2010/main"/>
                      </a:ext>
                    </a:extLst>
                  </pic:spPr>
                </pic:pic>
              </a:graphicData>
            </a:graphic>
          </wp:inline>
        </w:drawing>
      </w:r>
    </w:p>
    <w:p w14:paraId="445A74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66267A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1C48933" w14:textId="77777777" w:rsidR="007F33A6" w:rsidRDefault="007F33A6" w:rsidP="008E1E13">
      <w:pPr>
        <w:spacing w:line="360" w:lineRule="auto"/>
        <w:rPr>
          <w:rFonts w:ascii="Times New Roman Regular" w:hAnsi="Times New Roman Regular" w:cs="Times New Roman Regular" w:hint="eastAsia"/>
          <w:sz w:val="24"/>
          <w:szCs w:val="24"/>
        </w:rPr>
      </w:pPr>
    </w:p>
    <w:p w14:paraId="6ACD23EB" w14:textId="77777777" w:rsidR="007F33A6" w:rsidRDefault="007F33A6" w:rsidP="007845AD">
      <w:pPr>
        <w:spacing w:line="360" w:lineRule="auto"/>
        <w:rPr>
          <w:rFonts w:ascii="Times New Roman Regular" w:hAnsi="Times New Roman Regular" w:cs="Times New Roman Regular" w:hint="eastAsia"/>
          <w:sz w:val="24"/>
          <w:szCs w:val="24"/>
        </w:rPr>
      </w:pPr>
    </w:p>
    <w:p w14:paraId="0D4C5D4D" w14:textId="77777777" w:rsidR="007845AD" w:rsidRDefault="007845AD" w:rsidP="00566DB4">
      <w:pPr>
        <w:spacing w:line="360" w:lineRule="auto"/>
        <w:jc w:val="center"/>
        <w:rPr>
          <w:rFonts w:ascii="Times New Roman Regular" w:hAnsi="Times New Roman Regular" w:cs="Times New Roman Regular" w:hint="eastAsia"/>
          <w:sz w:val="24"/>
          <w:szCs w:val="24"/>
        </w:rPr>
      </w:pPr>
    </w:p>
    <w:p w14:paraId="2E29EC93" w14:textId="5106CF52"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A9BDD90" wp14:editId="0EDDAD65">
            <wp:extent cx="4959905" cy="5649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544" b="12930"/>
                    <a:stretch/>
                  </pic:blipFill>
                  <pic:spPr bwMode="auto">
                    <a:xfrm>
                      <a:off x="0" y="0"/>
                      <a:ext cx="4961050" cy="5650899"/>
                    </a:xfrm>
                    <a:prstGeom prst="rect">
                      <a:avLst/>
                    </a:prstGeom>
                    <a:ln>
                      <a:noFill/>
                    </a:ln>
                    <a:extLst>
                      <a:ext uri="{53640926-AAD7-44D8-BBD7-CCE9431645EC}">
                        <a14:shadowObscured xmlns:a14="http://schemas.microsoft.com/office/drawing/2010/main"/>
                      </a:ext>
                    </a:extLst>
                  </pic:spPr>
                </pic:pic>
              </a:graphicData>
            </a:graphic>
          </wp:inline>
        </w:drawing>
      </w:r>
    </w:p>
    <w:p w14:paraId="53DC61E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CFC5308" w14:textId="77777777" w:rsidR="00566DB4" w:rsidRPr="001B48E5" w:rsidRDefault="00566DB4" w:rsidP="00747A48">
      <w:pPr>
        <w:spacing w:line="360" w:lineRule="auto"/>
        <w:rPr>
          <w:rFonts w:ascii="Times New Roman Regular" w:hAnsi="Times New Roman Regular" w:cs="Times New Roman Regular" w:hint="eastAsia"/>
          <w:sz w:val="24"/>
          <w:szCs w:val="24"/>
        </w:rPr>
      </w:pP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8303EA" w14:textId="77777777" w:rsidR="002121D8" w:rsidRDefault="002121D8">
      <w:pPr>
        <w:spacing w:line="240" w:lineRule="auto"/>
      </w:pPr>
      <w:r>
        <w:separator/>
      </w:r>
    </w:p>
  </w:endnote>
  <w:endnote w:type="continuationSeparator" w:id="0">
    <w:p w14:paraId="34A87E92" w14:textId="77777777" w:rsidR="002121D8" w:rsidRDefault="002121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DejaVu Math TeX Gyre">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DA58FF" w:rsidRPr="00463629"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DA58FF" w:rsidRPr="00463629" w:rsidRDefault="00DA58FF">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A12110" w14:textId="77777777" w:rsidR="002121D8" w:rsidRDefault="002121D8">
      <w:pPr>
        <w:spacing w:after="0"/>
      </w:pPr>
      <w:r>
        <w:separator/>
      </w:r>
    </w:p>
  </w:footnote>
  <w:footnote w:type="continuationSeparator" w:id="0">
    <w:p w14:paraId="3CFF1F84" w14:textId="77777777" w:rsidR="002121D8" w:rsidRDefault="002121D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DA58FF" w:rsidRDefault="00DA58FF">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DA58FF" w:rsidRDefault="00DA58FF">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DA58FF" w:rsidRDefault="00DA58FF">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DA58FF" w:rsidRDefault="00DA58FF">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DA58FF" w:rsidRDefault="00DA58FF">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DA58FF" w:rsidRDefault="00DA58FF">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DA58FF" w:rsidRDefault="00DA58FF">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DA58FF" w:rsidRDefault="00DA58FF">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DA58FF" w:rsidRDefault="00DA58FF">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DA58FF" w:rsidRDefault="00DA58FF">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DA58FF" w:rsidRDefault="00DA58FF">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DA58FF" w:rsidRDefault="00DA58FF">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DA58FF" w:rsidRDefault="00DA58FF">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DA58FF" w:rsidRDefault="00DA58FF">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DA58FF" w:rsidRDefault="00DA58FF">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DA58FF" w:rsidRDefault="00DA58FF">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DA58FF" w:rsidRDefault="00DA58FF">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DA58FF" w:rsidRDefault="00DA58FF">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DA58FF" w:rsidRPr="009774B4" w:rsidRDefault="00DA58FF"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DA58FF" w:rsidRPr="005E2C25" w:rsidRDefault="00DA58FF">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DA58FF" w:rsidRPr="003C6E3B" w:rsidRDefault="00DA58FF">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DA58FF" w:rsidRPr="005E2C25" w:rsidRDefault="00DA58FF">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DA58FF" w:rsidRDefault="00DA58FF">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15"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5"/>
  </w:num>
  <w:num w:numId="2">
    <w:abstractNumId w:val="16"/>
  </w:num>
  <w:num w:numId="3">
    <w:abstractNumId w:val="10"/>
  </w:num>
  <w:num w:numId="4">
    <w:abstractNumId w:val="22"/>
  </w:num>
  <w:num w:numId="5">
    <w:abstractNumId w:val="24"/>
  </w:num>
  <w:num w:numId="6">
    <w:abstractNumId w:val="21"/>
  </w:num>
  <w:num w:numId="7">
    <w:abstractNumId w:val="8"/>
  </w:num>
  <w:num w:numId="8">
    <w:abstractNumId w:val="23"/>
  </w:num>
  <w:num w:numId="9">
    <w:abstractNumId w:val="0"/>
  </w:num>
  <w:num w:numId="10">
    <w:abstractNumId w:val="9"/>
  </w:num>
  <w:num w:numId="11">
    <w:abstractNumId w:val="26"/>
  </w:num>
  <w:num w:numId="12">
    <w:abstractNumId w:val="13"/>
  </w:num>
  <w:num w:numId="13">
    <w:abstractNumId w:val="7"/>
  </w:num>
  <w:num w:numId="14">
    <w:abstractNumId w:val="15"/>
  </w:num>
  <w:num w:numId="15">
    <w:abstractNumId w:val="28"/>
  </w:num>
  <w:num w:numId="16">
    <w:abstractNumId w:val="1"/>
  </w:num>
  <w:num w:numId="17">
    <w:abstractNumId w:val="17"/>
  </w:num>
  <w:num w:numId="18">
    <w:abstractNumId w:val="12"/>
  </w:num>
  <w:num w:numId="19">
    <w:abstractNumId w:val="4"/>
  </w:num>
  <w:num w:numId="20">
    <w:abstractNumId w:val="6"/>
  </w:num>
  <w:num w:numId="21">
    <w:abstractNumId w:val="18"/>
  </w:num>
  <w:num w:numId="22">
    <w:abstractNumId w:val="5"/>
  </w:num>
  <w:num w:numId="23">
    <w:abstractNumId w:val="11"/>
  </w:num>
  <w:num w:numId="24">
    <w:abstractNumId w:val="27"/>
  </w:num>
  <w:num w:numId="25">
    <w:abstractNumId w:val="2"/>
  </w:num>
  <w:num w:numId="26">
    <w:abstractNumId w:val="20"/>
  </w:num>
  <w:num w:numId="27">
    <w:abstractNumId w:val="14"/>
  </w:num>
  <w:num w:numId="28">
    <w:abstractNumId w:val="3"/>
  </w:num>
  <w:num w:numId="29">
    <w:abstractNumId w:val="19"/>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mmar .">
    <w15:presenceInfo w15:providerId="Windows Live" w15:userId="4db5abc376b675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32"/>
    <w:rsid w:val="00024E60"/>
    <w:rsid w:val="00024EB0"/>
    <w:rsid w:val="00025132"/>
    <w:rsid w:val="00025314"/>
    <w:rsid w:val="00025643"/>
    <w:rsid w:val="00025735"/>
    <w:rsid w:val="000257F8"/>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1D8"/>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AA4"/>
    <w:rsid w:val="00541AB2"/>
    <w:rsid w:val="00541AF6"/>
    <w:rsid w:val="00542116"/>
    <w:rsid w:val="005422B3"/>
    <w:rsid w:val="005429FE"/>
    <w:rsid w:val="00542B05"/>
    <w:rsid w:val="00542B5F"/>
    <w:rsid w:val="00543919"/>
    <w:rsid w:val="0054394C"/>
    <w:rsid w:val="00543A8B"/>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6D5A"/>
    <w:rsid w:val="00577086"/>
    <w:rsid w:val="00577861"/>
    <w:rsid w:val="00577895"/>
    <w:rsid w:val="00577BE8"/>
    <w:rsid w:val="00577D88"/>
    <w:rsid w:val="00580032"/>
    <w:rsid w:val="005800CA"/>
    <w:rsid w:val="005800D8"/>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318A"/>
    <w:rsid w:val="00D03250"/>
    <w:rsid w:val="00D0332C"/>
    <w:rsid w:val="00D03614"/>
    <w:rsid w:val="00D03FF1"/>
    <w:rsid w:val="00D04D15"/>
    <w:rsid w:val="00D051E2"/>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7E4"/>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2A8"/>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ICCC47050.2019.9064298" TargetMode="External"/><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hyperlink" Target="https://towardsdatascience.com/pytorch-vs-tensorflow-spotting-the-difference-25c75777377b" TargetMode="External"/><Relationship Id="rId138" Type="http://schemas.openxmlformats.org/officeDocument/2006/relationships/hyperlink" Target="https://doi.org/10.7287/peerj.preprints.3190v2" TargetMode="External"/><Relationship Id="rId159" Type="http://schemas.openxmlformats.org/officeDocument/2006/relationships/image" Target="media/image44.png"/><Relationship Id="rId170" Type="http://schemas.openxmlformats.org/officeDocument/2006/relationships/image" Target="media/image55.png"/><Relationship Id="rId191" Type="http://schemas.openxmlformats.org/officeDocument/2006/relationships/image" Target="media/image75.png"/><Relationship Id="rId107" Type="http://schemas.openxmlformats.org/officeDocument/2006/relationships/hyperlink" Target="http://arxiv.org/abs/2001.01328" TargetMode="Externa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7.png"/><Relationship Id="rId74" Type="http://schemas.openxmlformats.org/officeDocument/2006/relationships/hyperlink" Target="https://doi.org/10.1609/aaai.v36i6.20547" TargetMode="External"/><Relationship Id="rId128" Type="http://schemas.openxmlformats.org/officeDocument/2006/relationships/hyperlink" Target="https://doi.org/10.1109/ICCITECHN.2018.8631923" TargetMode="External"/><Relationship Id="rId149" Type="http://schemas.openxmlformats.org/officeDocument/2006/relationships/image" Target="media/image36.png"/><Relationship Id="rId5" Type="http://schemas.openxmlformats.org/officeDocument/2006/relationships/settings" Target="settings.xml"/><Relationship Id="rId95" Type="http://schemas.openxmlformats.org/officeDocument/2006/relationships/hyperlink" Target="https://otexts.com/fpp3/" TargetMode="External"/><Relationship Id="rId160" Type="http://schemas.openxmlformats.org/officeDocument/2006/relationships/image" Target="media/image45.png"/><Relationship Id="rId181" Type="http://schemas.openxmlformats.org/officeDocument/2006/relationships/image" Target="media/image66.png"/><Relationship Id="rId22" Type="http://schemas.openxmlformats.org/officeDocument/2006/relationships/footer" Target="footer4.xml"/><Relationship Id="rId43" Type="http://schemas.openxmlformats.org/officeDocument/2006/relationships/image" Target="media/image19.png"/><Relationship Id="rId64" Type="http://schemas.openxmlformats.org/officeDocument/2006/relationships/header" Target="header16.xml"/><Relationship Id="rId118" Type="http://schemas.openxmlformats.org/officeDocument/2006/relationships/hyperlink" Target="https://doi.org/10.1109/CCCS.2018.8586824" TargetMode="External"/><Relationship Id="rId139" Type="http://schemas.openxmlformats.org/officeDocument/2006/relationships/hyperlink" Target="http://arxiv.org/abs/1905.09883" TargetMode="External"/><Relationship Id="rId85" Type="http://schemas.openxmlformats.org/officeDocument/2006/relationships/hyperlink" Target="https://www.youtube.com/watch?v=6iEjF08xgBg" TargetMode="External"/><Relationship Id="rId150" Type="http://schemas.openxmlformats.org/officeDocument/2006/relationships/header" Target="header22.xml"/><Relationship Id="rId171" Type="http://schemas.openxmlformats.org/officeDocument/2006/relationships/image" Target="media/image56.png"/><Relationship Id="rId192" Type="http://schemas.openxmlformats.org/officeDocument/2006/relationships/image" Target="media/image76.png"/><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hyperlink" Target="https://doi.org/10.1098/rsta.2020.0209" TargetMode="External"/><Relationship Id="rId129" Type="http://schemas.openxmlformats.org/officeDocument/2006/relationships/hyperlink" Target="https://doi.org/10.48550/ARXIV.1907.03907" TargetMode="External"/><Relationship Id="rId54" Type="http://schemas.openxmlformats.org/officeDocument/2006/relationships/image" Target="media/image28.png"/><Relationship Id="rId75" Type="http://schemas.openxmlformats.org/officeDocument/2006/relationships/hyperlink" Target="https://doi.org/10.5958/0976-4666.2014.00009.6" TargetMode="External"/><Relationship Id="rId96" Type="http://schemas.openxmlformats.org/officeDocument/2006/relationships/hyperlink" Target="https://www.ibm.com/cloud/blog/python-vs-r" TargetMode="External"/><Relationship Id="rId140" Type="http://schemas.openxmlformats.org/officeDocument/2006/relationships/hyperlink" Target="https://doi.org/10.3390/en11051255" TargetMode="External"/><Relationship Id="rId161" Type="http://schemas.openxmlformats.org/officeDocument/2006/relationships/image" Target="media/image46.png"/><Relationship Id="rId182" Type="http://schemas.openxmlformats.org/officeDocument/2006/relationships/image" Target="media/image67.png"/><Relationship Id="rId6" Type="http://schemas.openxmlformats.org/officeDocument/2006/relationships/webSettings" Target="webSettings.xml"/><Relationship Id="rId23" Type="http://schemas.openxmlformats.org/officeDocument/2006/relationships/image" Target="media/image5.jpeg"/><Relationship Id="rId119" Type="http://schemas.openxmlformats.org/officeDocument/2006/relationships/hyperlink" Target="https://radixweb.com/blog/angular-vs-react-vs-vue" TargetMode="External"/><Relationship Id="rId44" Type="http://schemas.openxmlformats.org/officeDocument/2006/relationships/image" Target="media/image20.png"/><Relationship Id="rId65" Type="http://schemas.openxmlformats.org/officeDocument/2006/relationships/header" Target="header17.xml"/><Relationship Id="rId86" Type="http://schemas.openxmlformats.org/officeDocument/2006/relationships/hyperlink" Target="https://doi.org/10.2307/1912773" TargetMode="External"/><Relationship Id="rId130" Type="http://schemas.openxmlformats.org/officeDocument/2006/relationships/hyperlink" Target="https://bitcoin.org/bitcoin.pdf" TargetMode="External"/><Relationship Id="rId151" Type="http://schemas.openxmlformats.org/officeDocument/2006/relationships/header" Target="header23.xml"/><Relationship Id="rId172" Type="http://schemas.openxmlformats.org/officeDocument/2006/relationships/image" Target="media/image57.png"/><Relationship Id="rId193" Type="http://schemas.openxmlformats.org/officeDocument/2006/relationships/image" Target="media/image77.png"/><Relationship Id="rId13" Type="http://schemas.openxmlformats.org/officeDocument/2006/relationships/header" Target="header2.xml"/><Relationship Id="rId109" Type="http://schemas.openxmlformats.org/officeDocument/2006/relationships/hyperlink" Target="https://doi.org/10.48550/ARXIV.1912.09363" TargetMode="External"/><Relationship Id="rId34" Type="http://schemas.openxmlformats.org/officeDocument/2006/relationships/image" Target="media/image13.png"/><Relationship Id="rId55" Type="http://schemas.openxmlformats.org/officeDocument/2006/relationships/image" Target="media/image29.png"/><Relationship Id="rId76" Type="http://schemas.openxmlformats.org/officeDocument/2006/relationships/hyperlink" Target="https://www.bi4all.pt/en/news/en-blog/supervised-machine-learning-in-time-series-forecasting/" TargetMode="External"/><Relationship Id="rId97" Type="http://schemas.openxmlformats.org/officeDocument/2006/relationships/hyperlink" Target="https://www.interviewbit.com/blog/flask-vs-django/" TargetMode="External"/><Relationship Id="rId120" Type="http://schemas.openxmlformats.org/officeDocument/2006/relationships/hyperlink" Target="https://doi.org/10.48550/ARXIV.1905.11065" TargetMode="External"/><Relationship Id="rId141" Type="http://schemas.openxmlformats.org/officeDocument/2006/relationships/hyperlink" Target="https://doi.org/10.3390/e21060589" TargetMode="External"/><Relationship Id="rId7" Type="http://schemas.openxmlformats.org/officeDocument/2006/relationships/footnotes" Target="footnotes.xml"/><Relationship Id="rId71" Type="http://schemas.openxmlformats.org/officeDocument/2006/relationships/hyperlink" Target="https://scholar.smu.edu/datasciencereview/vol1/iss3/1" TargetMode="External"/><Relationship Id="rId92" Type="http://schemas.openxmlformats.org/officeDocument/2006/relationships/hyperlink" Target="https://doi.org/10.48550/arXiv.2006.04439" TargetMode="External"/><Relationship Id="rId162" Type="http://schemas.openxmlformats.org/officeDocument/2006/relationships/image" Target="media/image47.png"/><Relationship Id="rId183"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hyperlink" Target="https://doi.org/10.1016/j.ejor.2017.11.054" TargetMode="External"/><Relationship Id="rId110" Type="http://schemas.openxmlformats.org/officeDocument/2006/relationships/hyperlink" Target="https://doi.org/10.1002/itl2.157" TargetMode="External"/><Relationship Id="rId115" Type="http://schemas.openxmlformats.org/officeDocument/2006/relationships/hyperlink" Target="https://doi.org/10.1007/s00521-020-05129-6" TargetMode="External"/><Relationship Id="rId131" Type="http://schemas.openxmlformats.org/officeDocument/2006/relationships/hyperlink" Target="https://doi.org/10.1016/j.neucom.2018.09.082" TargetMode="External"/><Relationship Id="rId136" Type="http://schemas.openxmlformats.org/officeDocument/2006/relationships/hyperlink" Target="https://doi.org/10.1109/ICMLA.2018.00227" TargetMode="External"/><Relationship Id="rId157" Type="http://schemas.openxmlformats.org/officeDocument/2006/relationships/image" Target="media/image42.png"/><Relationship Id="rId178" Type="http://schemas.openxmlformats.org/officeDocument/2006/relationships/image" Target="media/image63.png"/><Relationship Id="rId61" Type="http://schemas.openxmlformats.org/officeDocument/2006/relationships/image" Target="media/image33.png"/><Relationship Id="rId82" Type="http://schemas.openxmlformats.org/officeDocument/2006/relationships/hyperlink" Target="https://doi.org/10.48550/ARXIV.1406.1078" TargetMode="External"/><Relationship Id="rId152" Type="http://schemas.openxmlformats.org/officeDocument/2006/relationships/image" Target="media/image37.png"/><Relationship Id="rId173" Type="http://schemas.openxmlformats.org/officeDocument/2006/relationships/image" Target="media/image58.png"/><Relationship Id="rId194" Type="http://schemas.openxmlformats.org/officeDocument/2006/relationships/image" Target="media/image78.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hyperlink" Target="https://dev.to/hb/react-vs-vue-vs-angular-vs-svelte-1fdm" TargetMode="External"/><Relationship Id="rId100" Type="http://schemas.openxmlformats.org/officeDocument/2006/relationships/hyperlink" Target="https://doi.org/10.3390/en12050931" TargetMode="External"/><Relationship Id="rId105" Type="http://schemas.openxmlformats.org/officeDocument/2006/relationships/hyperlink" Target="https://doi.org/10.1109/ACCESS.2020.3030226" TargetMode="External"/><Relationship Id="rId126" Type="http://schemas.openxmlformats.org/officeDocument/2006/relationships/hyperlink" Target="https://doi.org/10.1109/MACS48846.2019.9024772" TargetMode="External"/><Relationship Id="rId147" Type="http://schemas.openxmlformats.org/officeDocument/2006/relationships/hyperlink" Target="https://doi.org/10.1109/UBMK.2018.8566476" TargetMode="External"/><Relationship Id="rId168"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news.mit.edu/2021/machine-learning-adapts-0128" TargetMode="External"/><Relationship Id="rId93" Type="http://schemas.openxmlformats.org/officeDocument/2006/relationships/hyperlink" Target="https://www.youtube.com/watch?v=IlliqYiRhMU&amp;t=350s" TargetMode="External"/><Relationship Id="rId98" Type="http://schemas.openxmlformats.org/officeDocument/2006/relationships/hyperlink" Target="https://doi.org/10.35377/saucis.03.03.774276" TargetMode="External"/><Relationship Id="rId121" Type="http://schemas.openxmlformats.org/officeDocument/2006/relationships/hyperlink" Target="https://doi.org/10.1016/j.eswa.2019.06.014" TargetMode="External"/><Relationship Id="rId142" Type="http://schemas.openxmlformats.org/officeDocument/2006/relationships/hyperlink" Target="https://doi.org/10.1002/met.1491" TargetMode="External"/><Relationship Id="rId163" Type="http://schemas.openxmlformats.org/officeDocument/2006/relationships/image" Target="media/image48.png"/><Relationship Id="rId184" Type="http://schemas.openxmlformats.org/officeDocument/2006/relationships/image" Target="media/image69.png"/><Relationship Id="rId189"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116" Type="http://schemas.openxmlformats.org/officeDocument/2006/relationships/hyperlink" Target="http://arxiv.org/abs/1905.10437" TargetMode="External"/><Relationship Id="rId137" Type="http://schemas.openxmlformats.org/officeDocument/2006/relationships/hyperlink" Target="https://doi.org/10.1016/j.ijforecast.2019.03.017" TargetMode="External"/><Relationship Id="rId158"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hyperlink" Target="https://doi.org/10.1186/s40854-022-00352-7" TargetMode="External"/><Relationship Id="rId88" Type="http://schemas.openxmlformats.org/officeDocument/2006/relationships/hyperlink" Target="https://doi.org/10.3390/a15070230" TargetMode="External"/><Relationship Id="rId111" Type="http://schemas.openxmlformats.org/officeDocument/2006/relationships/hyperlink" Target="https://doi.org/10.1371/journal.pone.0194889" TargetMode="External"/><Relationship Id="rId132" Type="http://schemas.openxmlformats.org/officeDocument/2006/relationships/hyperlink" Target="https://doi.org/10.1016/j.frl.2021.102049" TargetMode="External"/><Relationship Id="rId153" Type="http://schemas.openxmlformats.org/officeDocument/2006/relationships/image" Target="media/image38.png"/><Relationship Id="rId174" Type="http://schemas.openxmlformats.org/officeDocument/2006/relationships/image" Target="media/image59.png"/><Relationship Id="rId179" Type="http://schemas.openxmlformats.org/officeDocument/2006/relationships/image" Target="media/image64.png"/><Relationship Id="rId195" Type="http://schemas.openxmlformats.org/officeDocument/2006/relationships/fontTable" Target="fontTable.xml"/><Relationship Id="rId190" Type="http://schemas.openxmlformats.org/officeDocument/2006/relationships/image" Target="media/image74.png"/><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eader" Target="header15.xml"/><Relationship Id="rId106" Type="http://schemas.openxmlformats.org/officeDocument/2006/relationships/hyperlink" Target="https://doi.org/10.48550/ARXIV.1907.00235" TargetMode="External"/><Relationship Id="rId127" Type="http://schemas.openxmlformats.org/officeDocument/2006/relationships/hyperlink" Target="https://doi.org/10.3115/v1/S14-2009" TargetMode="Externa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hyperlink" Target="https://doi.org/10.1016/j.eswa.2020.113250" TargetMode="External"/><Relationship Id="rId78" Type="http://schemas.openxmlformats.org/officeDocument/2006/relationships/hyperlink" Target="https://time.com/nextadvisor/investing/cryptocurrency/what-are-cryptocurrency-exchanges" TargetMode="External"/><Relationship Id="rId94" Type="http://schemas.openxmlformats.org/officeDocument/2006/relationships/hyperlink" Target="https://doi.org/10.1162/neco.1997.9.8.1735" TargetMode="External"/><Relationship Id="rId99" Type="http://schemas.openxmlformats.org/officeDocument/2006/relationships/hyperlink" Target="https://doi.org/10.1080/01495933.2020.1718983" TargetMode="External"/><Relationship Id="rId101" Type="http://schemas.openxmlformats.org/officeDocument/2006/relationships/hyperlink" Target="https://doi.org/10.1371/journal.pone.0161197" TargetMode="External"/><Relationship Id="rId122" Type="http://schemas.openxmlformats.org/officeDocument/2006/relationships/hyperlink" Target="https://towardsdatascience.com/is-liquid-ml-the-answer-to-autonomous-driving-bf2e899a9065" TargetMode="External"/><Relationship Id="rId143" Type="http://schemas.openxmlformats.org/officeDocument/2006/relationships/hyperlink" Target="https://doi.org/10.1016/j.ijpe.2019.02.002" TargetMode="External"/><Relationship Id="rId148" Type="http://schemas.openxmlformats.org/officeDocument/2006/relationships/hyperlink" Target="https://doi.org/10.1371/journal.pone.0262009" TargetMode="External"/><Relationship Id="rId164" Type="http://schemas.openxmlformats.org/officeDocument/2006/relationships/image" Target="media/image49.png"/><Relationship Id="rId169" Type="http://schemas.openxmlformats.org/officeDocument/2006/relationships/image" Target="media/image54.png"/><Relationship Id="rId185" Type="http://schemas.openxmlformats.org/officeDocument/2006/relationships/image" Target="media/image7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65.png"/><Relationship Id="rId26" Type="http://schemas.openxmlformats.org/officeDocument/2006/relationships/footer" Target="footer5.xml"/><Relationship Id="rId47" Type="http://schemas.openxmlformats.org/officeDocument/2006/relationships/image" Target="media/image21.png"/><Relationship Id="rId68" Type="http://schemas.openxmlformats.org/officeDocument/2006/relationships/hyperlink" Target="https://github.com/nazhimkalam/gensum/tree/main/Code" TargetMode="External"/><Relationship Id="rId89" Type="http://schemas.openxmlformats.org/officeDocument/2006/relationships/hyperlink" Target="https://www.fortunebusinessinsights.com/industry-reports/cryptocurrency-market-100149" TargetMode="External"/><Relationship Id="rId112" Type="http://schemas.openxmlformats.org/officeDocument/2006/relationships/hyperlink" Target="https://doi.org/10.1016/j.ijforecast.2018.06.001" TargetMode="External"/><Relationship Id="rId133" Type="http://schemas.openxmlformats.org/officeDocument/2006/relationships/hyperlink" Target="https://doi.org/10.1109/IJCNN48605.2020.9206704" TargetMode="External"/><Relationship Id="rId154" Type="http://schemas.openxmlformats.org/officeDocument/2006/relationships/image" Target="media/image39.png"/><Relationship Id="rId175" Type="http://schemas.openxmlformats.org/officeDocument/2006/relationships/image" Target="media/image60.png"/><Relationship Id="rId196" Type="http://schemas.microsoft.com/office/2011/relationships/people" Target="people.xml"/><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doi.org/10.3390/en11071636" TargetMode="External"/><Relationship Id="rId102" Type="http://schemas.openxmlformats.org/officeDocument/2006/relationships/hyperlink" Target="https://doi.org/10.1109/EI2.2017.8245330" TargetMode="External"/><Relationship Id="rId123" Type="http://schemas.openxmlformats.org/officeDocument/2006/relationships/hyperlink" Target="https://doi.org/10.1080/00207543.2019.1650976" TargetMode="External"/><Relationship Id="rId144" Type="http://schemas.openxmlformats.org/officeDocument/2006/relationships/hyperlink" Target="https://doi.org/10.3390/en11082163" TargetMode="External"/><Relationship Id="rId90" Type="http://schemas.openxmlformats.org/officeDocument/2006/relationships/hyperlink" Target="https://doi.org/10.1016/S0893-6080(05)80125-X" TargetMode="External"/><Relationship Id="rId165" Type="http://schemas.openxmlformats.org/officeDocument/2006/relationships/image" Target="media/image50.png"/><Relationship Id="rId186" Type="http://schemas.openxmlformats.org/officeDocument/2006/relationships/hyperlink" Target="https://drive.google.com/file/d/1GwNYLEG649gszfBqYi9VXud5MPE70aPZ/view?usp=sharing" TargetMode="External"/><Relationship Id="rId27" Type="http://schemas.openxmlformats.org/officeDocument/2006/relationships/image" Target="media/image6.png"/><Relationship Id="rId48" Type="http://schemas.openxmlformats.org/officeDocument/2006/relationships/image" Target="media/image22.png"/><Relationship Id="rId69" Type="http://schemas.openxmlformats.org/officeDocument/2006/relationships/header" Target="header20.xml"/><Relationship Id="rId113" Type="http://schemas.openxmlformats.org/officeDocument/2006/relationships/hyperlink" Target="https://doi.org/10.1016/B978-0-12-804526-8.00001-0" TargetMode="External"/><Relationship Id="rId134" Type="http://schemas.openxmlformats.org/officeDocument/2006/relationships/hyperlink" Target="https://doi.org/10.1016/j.econlet.2018.11.007" TargetMode="External"/><Relationship Id="rId80" Type="http://schemas.openxmlformats.org/officeDocument/2006/relationships/hyperlink" Target="https://doi.org/10.1108/JOSM-12-2018-0398" TargetMode="External"/><Relationship Id="rId155" Type="http://schemas.openxmlformats.org/officeDocument/2006/relationships/image" Target="media/image40.png"/><Relationship Id="rId176" Type="http://schemas.openxmlformats.org/officeDocument/2006/relationships/image" Target="media/image61.png"/><Relationship Id="rId197" Type="http://schemas.openxmlformats.org/officeDocument/2006/relationships/theme" Target="theme/theme1.xml"/><Relationship Id="rId17" Type="http://schemas.openxmlformats.org/officeDocument/2006/relationships/footer" Target="footer3.xml"/><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hyperlink" Target="https://builtin.com/data-science/pytorch-vs-tensorflow" TargetMode="External"/><Relationship Id="rId124" Type="http://schemas.openxmlformats.org/officeDocument/2006/relationships/hyperlink" Target="https://doi.org/10.1109/ACCESS.2018.2874539" TargetMode="External"/><Relationship Id="rId70" Type="http://schemas.openxmlformats.org/officeDocument/2006/relationships/header" Target="header21.xml"/><Relationship Id="rId91" Type="http://schemas.openxmlformats.org/officeDocument/2006/relationships/hyperlink" Target="https://blogs.sas.com/content/forecasting/2014/04/30/a-naive-forecast-is-not-necessarily-bad/" TargetMode="External"/><Relationship Id="rId145" Type="http://schemas.openxmlformats.org/officeDocument/2006/relationships/hyperlink" Target="https://doi.org/10.1007/978-981-13-6462-4_16" TargetMode="External"/><Relationship Id="rId166" Type="http://schemas.openxmlformats.org/officeDocument/2006/relationships/image" Target="media/image51.png"/><Relationship Id="rId187" Type="http://schemas.openxmlformats.org/officeDocument/2006/relationships/image" Target="media/image71.png"/><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hyperlink" Target="https://doi.org/10.48550/ARXIV.1710.04110" TargetMode="External"/><Relationship Id="rId60" Type="http://schemas.openxmlformats.org/officeDocument/2006/relationships/image" Target="media/image32.png"/><Relationship Id="rId81" Type="http://schemas.openxmlformats.org/officeDocument/2006/relationships/hyperlink" Target="https://doi.org/10.48550/arXiv.1806.07366" TargetMode="External"/><Relationship Id="rId135" Type="http://schemas.openxmlformats.org/officeDocument/2006/relationships/hyperlink" Target="https://medium.com/@soumyachess1496/cross-validation-in-time-series-566ae4981ce4" TargetMode="External"/><Relationship Id="rId156" Type="http://schemas.openxmlformats.org/officeDocument/2006/relationships/image" Target="media/image41.png"/><Relationship Id="rId177" Type="http://schemas.openxmlformats.org/officeDocument/2006/relationships/image" Target="media/image62.png"/><Relationship Id="rId18" Type="http://schemas.openxmlformats.org/officeDocument/2006/relationships/image" Target="media/image3.png"/><Relationship Id="rId39" Type="http://schemas.openxmlformats.org/officeDocument/2006/relationships/header" Target="header10.xml"/><Relationship Id="rId50" Type="http://schemas.openxmlformats.org/officeDocument/2006/relationships/image" Target="media/image24.png"/><Relationship Id="rId104" Type="http://schemas.openxmlformats.org/officeDocument/2006/relationships/hyperlink" Target="https://doi.org/10.1142/S0129065721300011" TargetMode="External"/><Relationship Id="rId125" Type="http://schemas.openxmlformats.org/officeDocument/2006/relationships/hyperlink" Target="https://doi.org/10.15408/etk.v20i1.16911" TargetMode="External"/><Relationship Id="rId146" Type="http://schemas.openxmlformats.org/officeDocument/2006/relationships/hyperlink" Target="https://doi.org/10.18653/v1/2020.emnlp-demos.6" TargetMode="External"/><Relationship Id="rId167" Type="http://schemas.openxmlformats.org/officeDocument/2006/relationships/image" Target="media/image52.png"/><Relationship Id="rId188"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2386776-FE23-453A-A49A-35F70C13B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14434</TotalTime>
  <Pages>189</Pages>
  <Words>57513</Words>
  <Characters>327825</Characters>
  <Application>Microsoft Office Word</Application>
  <DocSecurity>0</DocSecurity>
  <Lines>2731</Lines>
  <Paragraphs>769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7067</cp:revision>
  <cp:lastPrinted>2023-04-12T03:44:00Z</cp:lastPrinted>
  <dcterms:created xsi:type="dcterms:W3CDTF">2022-09-26T06:16:00Z</dcterms:created>
  <dcterms:modified xsi:type="dcterms:W3CDTF">2023-04-23T08:39:00Z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