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5B56B4">
        <w:rPr>
          <w:rFonts w:ascii="Times New Roman" w:hAnsi="Times New Roman" w:cs="Times New Roman"/>
          <w:b/>
          <w:bCs/>
          <w:color w:val="auto"/>
          <w:sz w:val="32"/>
          <w:szCs w:val="32"/>
          <w:highlight w:val="yellow"/>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 xml:space="preserve">epochs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 xml:space="preserve">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RougeLSum</w:t>
            </w:r>
            <w:proofErr w:type="spellEnd"/>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5F171165" w:rsidR="00FA08AA" w:rsidRPr="00B551BF"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735B706F"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DA58FF">
        <w:tc>
          <w:tcPr>
            <w:tcW w:w="1443"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DA58FF">
        <w:tc>
          <w:tcPr>
            <w:tcW w:w="1443" w:type="dxa"/>
          </w:tcPr>
          <w:p w14:paraId="492FB85F"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 fetcher</w:t>
            </w:r>
          </w:p>
        </w:tc>
        <w:tc>
          <w:tcPr>
            <w:tcW w:w="1522" w:type="dxa"/>
          </w:tcPr>
          <w:p w14:paraId="46C0FDF0"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DA58F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bookmarkStart w:id="378" w:name="_GoBack"/>
            <w:bookmarkEnd w:id="378"/>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90768">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783DD1">
        <w:rPr>
          <w:rFonts w:ascii="Times New Roman" w:hAnsi="Times New Roman" w:cs="Times New Roman"/>
          <w:b/>
          <w:sz w:val="24"/>
          <w:szCs w:val="24"/>
        </w:rPr>
        <w:t>APPENDIX G.2</w:t>
      </w:r>
      <w:r>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783DD1">
        <w:rPr>
          <w:rFonts w:ascii="Times New Roman" w:hAnsi="Times New Roman" w:cs="Times New Roman"/>
          <w:b/>
          <w:sz w:val="24"/>
          <w:szCs w:val="24"/>
        </w:rPr>
        <w:t>APPENDIX G.3</w:t>
      </w:r>
      <w:r w:rsidRPr="00990768">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500"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500"/>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1"/>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7" w:name="_APPENDIX_B_–"/>
      <w:bookmarkStart w:id="508" w:name="_Toc132325935"/>
      <w:bookmarkEnd w:id="507"/>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8"/>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9"/>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10"/>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1"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1"/>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2"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2"/>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3" w:name="_Toc125663166"/>
      <w:bookmarkStart w:id="514"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3"/>
      <w:bookmarkEnd w:id="514"/>
    </w:p>
    <w:p w14:paraId="3CC582F1" w14:textId="3756CAD7" w:rsidR="000323B6" w:rsidRPr="008744BF" w:rsidRDefault="00742696" w:rsidP="000323B6">
      <w:pPr>
        <w:pStyle w:val="Heading1"/>
        <w:rPr>
          <w:rFonts w:ascii="Times New Roman" w:hAnsi="Times New Roman" w:cs="Times New Roman"/>
          <w:b/>
          <w:bCs/>
          <w:sz w:val="32"/>
          <w:szCs w:val="32"/>
        </w:rPr>
      </w:pPr>
      <w:bookmarkStart w:id="515" w:name="_B.1._Requirement_elicitation"/>
      <w:bookmarkStart w:id="516" w:name="_A.1._Requirement_elicitation"/>
      <w:bookmarkStart w:id="517" w:name="_C.1._Requirement_elicitation"/>
      <w:bookmarkStart w:id="518" w:name="_Toc125663167"/>
      <w:bookmarkStart w:id="519" w:name="_Toc132325939"/>
      <w:bookmarkStart w:id="520" w:name="_Toc121126709"/>
      <w:bookmarkEnd w:id="515"/>
      <w:bookmarkEnd w:id="516"/>
      <w:bookmarkEnd w:id="5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8"/>
      <w:bookmarkEnd w:id="519"/>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1"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20"/>
      <w:bookmarkEnd w:id="5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2" w:name="_B.2._Survey_analysis"/>
      <w:bookmarkStart w:id="523" w:name="_A.2._Survey_thematic"/>
      <w:bookmarkStart w:id="524" w:name="_B.3._Interview_analysis"/>
      <w:bookmarkStart w:id="525" w:name="_A.3._Interview_thematic"/>
      <w:bookmarkStart w:id="526" w:name="_A.2._Interview_analysis"/>
      <w:bookmarkStart w:id="527" w:name="_C.2._Interview_analysis"/>
      <w:bookmarkStart w:id="528" w:name="_Toc132325940"/>
      <w:bookmarkStart w:id="529" w:name="_Toc121126711"/>
      <w:bookmarkEnd w:id="522"/>
      <w:bookmarkEnd w:id="523"/>
      <w:bookmarkEnd w:id="524"/>
      <w:bookmarkEnd w:id="525"/>
      <w:bookmarkEnd w:id="526"/>
      <w:bookmarkEnd w:id="5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8"/>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0"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9"/>
      <w:bookmarkEnd w:id="5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1" w:name="_B.4._Use_case"/>
      <w:bookmarkStart w:id="532" w:name="_A.4._Use_case"/>
      <w:bookmarkStart w:id="533" w:name="_Toc125663170"/>
      <w:bookmarkEnd w:id="531"/>
      <w:bookmarkEnd w:id="532"/>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4"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4"/>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5" w:name="_A.3._Survey_analysis"/>
      <w:bookmarkStart w:id="536" w:name="_C.3._Survey_analysis"/>
      <w:bookmarkStart w:id="537" w:name="_Toc125663168"/>
      <w:bookmarkStart w:id="538" w:name="_Toc132325941"/>
      <w:bookmarkStart w:id="539" w:name="_A.2._Survey_analysis"/>
      <w:bookmarkStart w:id="540" w:name="_A.4._Use_case_descriptions"/>
      <w:bookmarkEnd w:id="535"/>
      <w:bookmarkEnd w:id="536"/>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1" w:name="_A.3._Survey_thematic"/>
      <w:bookmarkEnd w:id="537"/>
      <w:bookmarkEnd w:id="538"/>
      <w:bookmarkEnd w:id="541"/>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2" w:name="_Toc121126710"/>
      <w:bookmarkStart w:id="543" w:name="_Toc132182736"/>
      <w:bookmarkEnd w:id="539"/>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2"/>
      <w:bookmarkEnd w:id="543"/>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4" w:name="_C.4._Use_case"/>
      <w:bookmarkStart w:id="545" w:name="_Toc132325942"/>
      <w:bookmarkEnd w:id="5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3"/>
      <w:bookmarkEnd w:id="545"/>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6" w:name="_Toc121126705"/>
      <w:bookmarkStart w:id="547" w:name="_Toc132182737"/>
      <w:bookmarkEnd w:id="540"/>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6"/>
      <w:bookmarkEnd w:id="547"/>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8" w:name="_Toc121126712"/>
      <w:bookmarkStart w:id="549"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8"/>
      <w:bookmarkEnd w:id="549"/>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50" w:name="_A.5._Functional_requirements"/>
      <w:bookmarkStart w:id="551" w:name="_B.5._Functional_requirements"/>
      <w:bookmarkStart w:id="552" w:name="_Toc125663171"/>
      <w:bookmarkEnd w:id="550"/>
      <w:bookmarkEnd w:id="551"/>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3" w:name="_C.5._Functional_requirements"/>
      <w:bookmarkStart w:id="554" w:name="_Toc132325943"/>
      <w:bookmarkEnd w:id="553"/>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2"/>
      <w:bookmarkEnd w:id="554"/>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5" w:name="_Toc121126706"/>
      <w:bookmarkStart w:id="556"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5"/>
      <w:bookmarkEnd w:id="556"/>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7"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8"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7"/>
      <w:bookmarkEnd w:id="558"/>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9" w:name="_C.1._Algorithm_intuition"/>
      <w:bookmarkStart w:id="560" w:name="_B.1._Algorithm_intuition"/>
      <w:bookmarkStart w:id="561" w:name="_B.1._Design_goals_1"/>
      <w:bookmarkStart w:id="562" w:name="_D.1._LTS_algorithm"/>
      <w:bookmarkStart w:id="563" w:name="_Toc125663173"/>
      <w:bookmarkStart w:id="564" w:name="_Toc132325945"/>
      <w:bookmarkStart w:id="565" w:name="_B.2._Algorithm_intuition"/>
      <w:bookmarkEnd w:id="559"/>
      <w:bookmarkEnd w:id="560"/>
      <w:bookmarkEnd w:id="561"/>
      <w:bookmarkEnd w:id="562"/>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3"/>
      <w:bookmarkEnd w:id="564"/>
    </w:p>
    <w:bookmarkEnd w:id="565"/>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6" w:name="_Toc121649178"/>
      <w:bookmarkStart w:id="567"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6"/>
      <w:bookmarkEnd w:id="567"/>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8"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8"/>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9" w:name="_B.2._Algorithm_complexity"/>
      <w:bookmarkStart w:id="570" w:name="_B.3._Tweet_sentiment"/>
      <w:bookmarkStart w:id="571" w:name="_B.2._Tweet_sentiment"/>
      <w:bookmarkStart w:id="572" w:name="_D.2._Tweet_sentiment"/>
      <w:bookmarkStart w:id="573" w:name="_Toc132325946"/>
      <w:bookmarkEnd w:id="569"/>
      <w:bookmarkEnd w:id="570"/>
      <w:bookmarkEnd w:id="571"/>
      <w:bookmarkEnd w:id="572"/>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3"/>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4" w:name="_B.3._LTS_algorithm"/>
      <w:bookmarkStart w:id="575" w:name="_D.3._LTS_algorithm"/>
      <w:bookmarkStart w:id="576" w:name="_Toc132325947"/>
      <w:bookmarkEnd w:id="574"/>
      <w:bookmarkEnd w:id="575"/>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6"/>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7"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7"/>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8" w:name="_B.2._UI_wireframes"/>
      <w:bookmarkStart w:id="579" w:name="_C.2._UI_wireframes"/>
      <w:bookmarkStart w:id="580" w:name="_B.4._UI_wireframes"/>
      <w:bookmarkStart w:id="581" w:name="_D.4._UI_wireframes"/>
      <w:bookmarkStart w:id="582" w:name="_Toc125663174"/>
      <w:bookmarkStart w:id="583" w:name="_Toc132325948"/>
      <w:bookmarkStart w:id="584" w:name="_B.3._UI_wireframes"/>
      <w:bookmarkEnd w:id="578"/>
      <w:bookmarkEnd w:id="579"/>
      <w:bookmarkEnd w:id="580"/>
      <w:bookmarkEnd w:id="58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2"/>
      <w:bookmarkEnd w:id="5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4"/>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5" w:name="_Toc121649179"/>
            <w:bookmarkStart w:id="586"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5"/>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6"/>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7" w:name="_Toc121649180"/>
            <w:bookmarkStart w:id="588"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7"/>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9" w:name="_Toc121649181"/>
            <w:bookmarkStart w:id="590"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9"/>
            <w:bookmarkEnd w:id="590"/>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1" w:name="_Toc121649182"/>
            <w:bookmarkStart w:id="592"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1"/>
            <w:bookmarkEnd w:id="592"/>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3" w:name="_Toc121649183"/>
            <w:bookmarkStart w:id="594"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3"/>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5" w:name="_Toc121649184"/>
            <w:bookmarkStart w:id="596"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5"/>
            <w:bookmarkEnd w:id="596"/>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7" w:name="_Toc121649185"/>
            <w:bookmarkStart w:id="598"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7"/>
            <w:bookmarkEnd w:id="598"/>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9" w:name="_C.1._Fetch_data"/>
      <w:bookmarkStart w:id="600" w:name="_D.1._Fetch_data"/>
      <w:bookmarkStart w:id="601" w:name="_Toc132325949"/>
      <w:bookmarkEnd w:id="599"/>
      <w:bookmarkEnd w:id="600"/>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1"/>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2" w:name="_D.1._Selection_of"/>
      <w:bookmarkStart w:id="603" w:name="_C.1._Selection_of"/>
      <w:bookmarkStart w:id="604" w:name="_E.1._Selection_of"/>
      <w:bookmarkStart w:id="605" w:name="_Toc132325950"/>
      <w:bookmarkEnd w:id="602"/>
      <w:bookmarkEnd w:id="603"/>
      <w:bookmarkEnd w:id="60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5"/>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6" w:name="_Toc124969336"/>
      <w:bookmarkStart w:id="607"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6"/>
      <w:bookmarkEnd w:id="607"/>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8" w:name="_D.2._Selection_of"/>
      <w:bookmarkStart w:id="609" w:name="_C.2._Selection_of"/>
      <w:bookmarkStart w:id="610" w:name="_E.2._Selection_of"/>
      <w:bookmarkStart w:id="611" w:name="_Toc132325951"/>
      <w:bookmarkStart w:id="612" w:name="_Toc124969337"/>
      <w:bookmarkEnd w:id="608"/>
      <w:bookmarkEnd w:id="609"/>
      <w:bookmarkEnd w:id="610"/>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1"/>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3"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2"/>
      <w:bookmarkEnd w:id="613"/>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4" w:name="_D.3._Selection_of"/>
      <w:bookmarkStart w:id="615" w:name="_C.3._Selection_of"/>
      <w:bookmarkStart w:id="616" w:name="_E.3._Selection_of"/>
      <w:bookmarkStart w:id="617" w:name="_Toc132325952"/>
      <w:bookmarkEnd w:id="614"/>
      <w:bookmarkEnd w:id="615"/>
      <w:bookmarkEnd w:id="61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7"/>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8" w:name="_Toc124969338"/>
      <w:bookmarkStart w:id="619"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8"/>
      <w:bookmarkEnd w:id="619"/>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20" w:name="_C.4._Selection_of"/>
      <w:bookmarkStart w:id="621" w:name="_D.4._Selection_of"/>
      <w:bookmarkStart w:id="622" w:name="_E.4._Selection_of"/>
      <w:bookmarkStart w:id="623" w:name="_Toc132325953"/>
      <w:bookmarkEnd w:id="620"/>
      <w:bookmarkEnd w:id="621"/>
      <w:bookmarkEnd w:id="62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3"/>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4" w:name="_Toc124969339"/>
      <w:bookmarkStart w:id="625"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4"/>
      <w:bookmarkEnd w:id="625"/>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6" w:name="_C.5._Fetch_data"/>
      <w:bookmarkStart w:id="627" w:name="_E.5._Fetch_data"/>
      <w:bookmarkStart w:id="628" w:name="_Toc125663176"/>
      <w:bookmarkStart w:id="629" w:name="_Toc132325954"/>
      <w:bookmarkEnd w:id="626"/>
      <w:bookmarkEnd w:id="62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8"/>
      <w:bookmarkEnd w:id="629"/>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0" w:name="_Toc124969361"/>
      <w:bookmarkStart w:id="631"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30"/>
      <w:bookmarkEnd w:id="631"/>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2" w:name="_Toc124969362"/>
            <w:bookmarkStart w:id="633"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2"/>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3"/>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4" w:name="_Toc124969363"/>
            <w:bookmarkStart w:id="635"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4"/>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5"/>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6"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6"/>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7" w:name="_Toc124969364"/>
      <w:bookmarkStart w:id="638"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7"/>
      <w:bookmarkEnd w:id="638"/>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9" w:name="_Toc124969365"/>
      <w:bookmarkStart w:id="640"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9"/>
      <w:bookmarkEnd w:id="640"/>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1" w:name="_D.2._Preprocessing"/>
      <w:bookmarkStart w:id="642" w:name="_C.6._Preprocessing"/>
      <w:bookmarkStart w:id="643" w:name="_C.2._Preprocessing"/>
      <w:bookmarkStart w:id="644" w:name="_E.6._Preprocessing"/>
      <w:bookmarkStart w:id="645" w:name="_Toc125663177"/>
      <w:bookmarkStart w:id="646" w:name="_Toc132325955"/>
      <w:bookmarkEnd w:id="641"/>
      <w:bookmarkEnd w:id="642"/>
      <w:bookmarkEnd w:id="643"/>
      <w:bookmarkEnd w:id="64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5"/>
      <w:bookmarkEnd w:id="646"/>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7" w:name="_Toc124969367"/>
      <w:bookmarkStart w:id="648"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7"/>
      <w:bookmarkEnd w:id="648"/>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9" w:name="_Toc124969368"/>
      <w:bookmarkStart w:id="650"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9"/>
      <w:bookmarkEnd w:id="650"/>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1"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1"/>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2" w:name="_E.7._User_interface"/>
      <w:bookmarkStart w:id="653" w:name="_Toc132325956"/>
      <w:bookmarkEnd w:id="65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3"/>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7"/>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8"/>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9"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9"/>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60"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60"/>
    </w:p>
    <w:p w14:paraId="5C24663C" w14:textId="21953170" w:rsidR="00D45775" w:rsidRPr="000C2BBE" w:rsidRDefault="00D45775" w:rsidP="00A655C9">
      <w:pPr>
        <w:pStyle w:val="Heading1"/>
        <w:pBdr>
          <w:bottom w:val="double" w:sz="6" w:space="1" w:color="auto"/>
        </w:pBdr>
        <w:spacing w:line="360" w:lineRule="auto"/>
        <w:jc w:val="center"/>
        <w:rPr>
          <w:rFonts w:ascii="Arial" w:hAnsi="Arial" w:cs="Arial"/>
          <w:b/>
          <w:bCs/>
          <w:color w:val="auto"/>
          <w:sz w:val="32"/>
          <w:szCs w:val="32"/>
        </w:rPr>
      </w:pPr>
      <w:bookmarkStart w:id="661" w:name="_Toc132325957"/>
      <w:r w:rsidRPr="000C2BBE">
        <w:rPr>
          <w:rFonts w:ascii="Arial" w:hAnsi="Arial" w:cs="Arial"/>
          <w:b/>
          <w:bCs/>
          <w:color w:val="auto"/>
          <w:sz w:val="32"/>
          <w:szCs w:val="32"/>
        </w:rPr>
        <w:lastRenderedPageBreak/>
        <w:t xml:space="preserve">APPENDIX </w:t>
      </w:r>
      <w:r w:rsidR="00281A09">
        <w:rPr>
          <w:rFonts w:ascii="Arial" w:hAnsi="Arial" w:cs="Arial"/>
          <w:b/>
          <w:bCs/>
          <w:color w:val="auto"/>
          <w:sz w:val="32"/>
          <w:szCs w:val="32"/>
        </w:rPr>
        <w:t>F</w:t>
      </w:r>
      <w:r w:rsidRPr="000C2BBE">
        <w:rPr>
          <w:rFonts w:ascii="Arial" w:hAnsi="Arial" w:cs="Arial"/>
          <w:b/>
          <w:bCs/>
          <w:color w:val="auto"/>
          <w:sz w:val="32"/>
          <w:szCs w:val="32"/>
        </w:rPr>
        <w:t xml:space="preserve"> – TESTING</w:t>
      </w:r>
      <w:bookmarkEnd w:id="661"/>
    </w:p>
    <w:p w14:paraId="7BEB4E4D" w14:textId="6B6FB4AA"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2" w:name="_D.1._Functional_testing"/>
      <w:bookmarkStart w:id="663" w:name="_F.1._Functional_testing"/>
      <w:bookmarkStart w:id="664" w:name="_Toc132325958"/>
      <w:bookmarkEnd w:id="662"/>
      <w:bookmarkEnd w:id="66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.1. Functional testing</w:t>
      </w:r>
      <w:bookmarkEnd w:id="664"/>
    </w:p>
    <w:p w14:paraId="18475E64" w14:textId="32863A1F"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665"/>
    </w:p>
    <w:tbl>
      <w:tblPr>
        <w:tblStyle w:val="TableGrid"/>
        <w:tblW w:w="0" w:type="auto"/>
        <w:tblLook w:val="04A0" w:firstRow="1" w:lastRow="0" w:firstColumn="1" w:lastColumn="0" w:noHBand="0" w:noVBand="1"/>
      </w:tblPr>
      <w:tblGrid>
        <w:gridCol w:w="714"/>
        <w:gridCol w:w="770"/>
        <w:gridCol w:w="2034"/>
        <w:gridCol w:w="2511"/>
        <w:gridCol w:w="2426"/>
        <w:gridCol w:w="895"/>
      </w:tblGrid>
      <w:tr w:rsidR="00EC7F11" w14:paraId="03A9B41E" w14:textId="77777777" w:rsidTr="00FD2F9D">
        <w:tc>
          <w:tcPr>
            <w:tcW w:w="715"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50" w:type="dxa"/>
          </w:tcPr>
          <w:p w14:paraId="41F7D766" w14:textId="50BA7511"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040" w:type="dxa"/>
          </w:tcPr>
          <w:p w14:paraId="5C0F350D"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Action</w:t>
            </w:r>
          </w:p>
        </w:tc>
        <w:tc>
          <w:tcPr>
            <w:tcW w:w="2520" w:type="dxa"/>
          </w:tcPr>
          <w:p w14:paraId="4E731B20"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30" w:type="dxa"/>
          </w:tcPr>
          <w:p w14:paraId="30E46794"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5" w:type="dxa"/>
          </w:tcPr>
          <w:p w14:paraId="45666125" w14:textId="77777777"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D45775" w:rsidRPr="00457B13" w14:paraId="74029161" w14:textId="77777777" w:rsidTr="00FD2F9D">
        <w:tc>
          <w:tcPr>
            <w:tcW w:w="9350" w:type="dxa"/>
            <w:gridSpan w:val="6"/>
          </w:tcPr>
          <w:p w14:paraId="206F970D" w14:textId="77777777" w:rsidR="00D45775" w:rsidRPr="00457B13"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Research level</w:t>
            </w:r>
          </w:p>
        </w:tc>
      </w:tr>
      <w:tr w:rsidR="00EC7F11" w14:paraId="4E89F0DE" w14:textId="77777777" w:rsidTr="00FD2F9D">
        <w:tc>
          <w:tcPr>
            <w:tcW w:w="715" w:type="dxa"/>
          </w:tcPr>
          <w:p w14:paraId="2190374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50" w:type="dxa"/>
          </w:tcPr>
          <w:p w14:paraId="34A4FD73" w14:textId="282788DB" w:rsidR="00D45775" w:rsidRPr="004637B5" w:rsidRDefault="00DA58FF" w:rsidP="00FD2F9D">
            <w:pPr>
              <w:spacing w:line="360" w:lineRule="auto"/>
              <w:jc w:val="center"/>
              <w:rPr>
                <w:rFonts w:ascii="Times New Roman" w:hAnsi="Times New Roman" w:cs="Times New Roman"/>
                <w:sz w:val="24"/>
                <w:szCs w:val="24"/>
              </w:rPr>
            </w:pPr>
            <w:hyperlink w:anchor="fr1" w:history="1">
              <w:r w:rsidR="004637B5"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040" w:type="dxa"/>
          </w:tcPr>
          <w:p w14:paraId="389C052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547DD9D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follows recommended standards so that it can be scalable and built upon.</w:t>
            </w:r>
          </w:p>
        </w:tc>
        <w:tc>
          <w:tcPr>
            <w:tcW w:w="2430" w:type="dxa"/>
          </w:tcPr>
          <w:p w14:paraId="7B1A196A"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was built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so behind-the-scenes techniques that need to happen is handled by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w:t>
            </w:r>
          </w:p>
        </w:tc>
        <w:tc>
          <w:tcPr>
            <w:tcW w:w="895" w:type="dxa"/>
          </w:tcPr>
          <w:p w14:paraId="334DE65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FD2F9D">
        <w:tc>
          <w:tcPr>
            <w:tcW w:w="715"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50" w:type="dxa"/>
          </w:tcPr>
          <w:p w14:paraId="6458FD00" w14:textId="703C4516"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p>
        </w:tc>
        <w:tc>
          <w:tcPr>
            <w:tcW w:w="2040" w:type="dxa"/>
          </w:tcPr>
          <w:p w14:paraId="44EEE6E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1C1C2593"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can be used as existing layers such as Conv1D and LSTM.</w:t>
            </w:r>
          </w:p>
        </w:tc>
        <w:tc>
          <w:tcPr>
            <w:tcW w:w="2430" w:type="dxa"/>
          </w:tcPr>
          <w:p w14:paraId="7EDA381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Building the LTS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provided this functionality.</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45775" w14:paraId="2369336E" w14:textId="77777777" w:rsidTr="00FD2F9D">
        <w:tc>
          <w:tcPr>
            <w:tcW w:w="9350" w:type="dxa"/>
            <w:gridSpan w:val="6"/>
          </w:tcPr>
          <w:p w14:paraId="12C4CFEB" w14:textId="77777777" w:rsidR="00D45775" w:rsidRPr="00E36BB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System level</w:t>
            </w:r>
          </w:p>
        </w:tc>
      </w:tr>
      <w:tr w:rsidR="00EC7F11" w14:paraId="50E8210F" w14:textId="77777777" w:rsidTr="00FD2F9D">
        <w:tc>
          <w:tcPr>
            <w:tcW w:w="715" w:type="dxa"/>
          </w:tcPr>
          <w:p w14:paraId="15E6BA4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50" w:type="dxa"/>
          </w:tcPr>
          <w:p w14:paraId="4F8451C3" w14:textId="5CC659EC" w:rsidR="00D45775" w:rsidRDefault="00DA58FF" w:rsidP="00FD2F9D">
            <w:pPr>
              <w:spacing w:line="360" w:lineRule="auto"/>
              <w:jc w:val="center"/>
              <w:rPr>
                <w:rFonts w:ascii="Times New Roman" w:hAnsi="Times New Roman" w:cs="Times New Roman"/>
                <w:sz w:val="24"/>
                <w:szCs w:val="24"/>
              </w:rPr>
            </w:pPr>
            <w:hyperlink w:anchor="fr3" w:history="1">
              <w:r w:rsidR="006F71BC">
                <w:rPr>
                  <w:rStyle w:val="Hyperlink"/>
                  <w:rFonts w:ascii="Times New Roman Regular" w:hAnsi="Times New Roman Regular" w:cs="Times New Roman Regular"/>
                  <w:color w:val="auto"/>
                  <w:sz w:val="24"/>
                  <w:szCs w:val="24"/>
                  <w:u w:val="none"/>
                  <w:bdr w:val="single" w:sz="4" w:space="0" w:color="00B050"/>
                </w:rPr>
                <w:t>FR3</w:t>
              </w:r>
            </w:hyperlink>
            <w:r w:rsidR="00D45775">
              <w:rPr>
                <w:rFonts w:ascii="Times New Roman" w:hAnsi="Times New Roman" w:cs="Times New Roman"/>
                <w:sz w:val="24"/>
                <w:szCs w:val="24"/>
              </w:rPr>
              <w:t xml:space="preserve">, </w:t>
            </w:r>
            <w:hyperlink w:anchor="fr4" w:history="1">
              <w:r w:rsidR="006F71BC">
                <w:rPr>
                  <w:rStyle w:val="Hyperlink"/>
                  <w:rFonts w:ascii="Times New Roman Regular" w:hAnsi="Times New Roman Regular" w:cs="Times New Roman Regular"/>
                  <w:color w:val="auto"/>
                  <w:sz w:val="24"/>
                  <w:szCs w:val="24"/>
                  <w:u w:val="none"/>
                  <w:bdr w:val="single" w:sz="4" w:space="0" w:color="00B050"/>
                </w:rPr>
                <w:t>FR4</w:t>
              </w:r>
            </w:hyperlink>
            <w:r w:rsidR="00D45775">
              <w:rPr>
                <w:rFonts w:ascii="Times New Roman" w:hAnsi="Times New Roman" w:cs="Times New Roman"/>
                <w:sz w:val="24"/>
                <w:szCs w:val="24"/>
              </w:rPr>
              <w:t xml:space="preserve">, </w:t>
            </w:r>
            <w:hyperlink w:anchor="fr5" w:history="1">
              <w:r w:rsidR="006F71BC">
                <w:rPr>
                  <w:rStyle w:val="Hyperlink"/>
                  <w:rFonts w:ascii="Times New Roman Regular" w:hAnsi="Times New Roman Regular" w:cs="Times New Roman Regular"/>
                  <w:color w:val="auto"/>
                  <w:sz w:val="24"/>
                  <w:szCs w:val="24"/>
                  <w:u w:val="none"/>
                  <w:bdr w:val="single" w:sz="4" w:space="0" w:color="00B050"/>
                </w:rPr>
                <w:t>FR5</w:t>
              </w:r>
            </w:hyperlink>
          </w:p>
        </w:tc>
        <w:tc>
          <w:tcPr>
            <w:tcW w:w="2040" w:type="dxa"/>
            <w:vMerge w:val="restart"/>
            <w:vAlign w:val="center"/>
          </w:tcPr>
          <w:p w14:paraId="2241933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Users choose the future dates.</w:t>
            </w:r>
          </w:p>
        </w:tc>
        <w:tc>
          <w:tcPr>
            <w:tcW w:w="2520" w:type="dxa"/>
          </w:tcPr>
          <w:p w14:paraId="48BA462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prices of the chosen dates.</w:t>
            </w:r>
          </w:p>
        </w:tc>
        <w:tc>
          <w:tcPr>
            <w:tcW w:w="2430" w:type="dxa"/>
          </w:tcPr>
          <w:p w14:paraId="2D2137F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 response of the chosen dates are returned to the user.</w:t>
            </w:r>
          </w:p>
        </w:tc>
        <w:tc>
          <w:tcPr>
            <w:tcW w:w="895" w:type="dxa"/>
          </w:tcPr>
          <w:p w14:paraId="6E6C6EE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7AE3FA5E" w14:textId="77777777" w:rsidTr="00FD2F9D">
        <w:tc>
          <w:tcPr>
            <w:tcW w:w="715" w:type="dxa"/>
          </w:tcPr>
          <w:p w14:paraId="744927A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50" w:type="dxa"/>
          </w:tcPr>
          <w:p w14:paraId="0930E9D5" w14:textId="0FC072A6" w:rsidR="00D45775" w:rsidRDefault="00DA58FF" w:rsidP="006F71BC">
            <w:pPr>
              <w:spacing w:line="360" w:lineRule="auto"/>
              <w:jc w:val="center"/>
              <w:rPr>
                <w:rFonts w:ascii="Times New Roman" w:hAnsi="Times New Roman" w:cs="Times New Roman"/>
                <w:sz w:val="24"/>
                <w:szCs w:val="24"/>
              </w:rPr>
            </w:pPr>
            <w:hyperlink w:anchor="fr3" w:history="1">
              <w:r w:rsidR="00C318AA">
                <w:rPr>
                  <w:rStyle w:val="Hyperlink"/>
                  <w:rFonts w:ascii="Times New Roman Regular" w:hAnsi="Times New Roman Regular" w:cs="Times New Roman Regular"/>
                  <w:color w:val="auto"/>
                  <w:sz w:val="24"/>
                  <w:szCs w:val="24"/>
                  <w:u w:val="none"/>
                  <w:bdr w:val="single" w:sz="4" w:space="0" w:color="00B050"/>
                </w:rPr>
                <w:t>FR3</w:t>
              </w:r>
            </w:hyperlink>
            <w:r w:rsidR="00C318AA">
              <w:rPr>
                <w:rFonts w:ascii="Times New Roman" w:hAnsi="Times New Roman" w:cs="Times New Roman"/>
                <w:sz w:val="24"/>
                <w:szCs w:val="24"/>
              </w:rPr>
              <w:t>,</w:t>
            </w:r>
            <w:r w:rsidR="00C318AA">
              <w:rPr>
                <w:rFonts w:ascii="Times New Roman Regular" w:hAnsi="Times New Roman Regular" w:cs="Times New Roman Regular"/>
                <w:sz w:val="24"/>
                <w:szCs w:val="24"/>
                <w:bdr w:val="single" w:sz="4" w:space="0" w:color="00B050"/>
              </w:rPr>
              <w:t xml:space="preserve"> </w:t>
            </w:r>
            <w:r w:rsidR="006F71BC">
              <w:rPr>
                <w:rFonts w:ascii="Times New Roman Regular" w:hAnsi="Times New Roman Regular" w:cs="Times New Roman Regular"/>
                <w:sz w:val="24"/>
                <w:szCs w:val="24"/>
                <w:bdr w:val="single" w:sz="4" w:space="0" w:color="00B050"/>
              </w:rPr>
              <w:t xml:space="preserve"> </w:t>
            </w:r>
            <w:hyperlink w:anchor="fr8" w:history="1">
              <w:r w:rsidR="000132EB">
                <w:rPr>
                  <w:rStyle w:val="Hyperlink"/>
                  <w:rFonts w:ascii="Times New Roman Regular" w:hAnsi="Times New Roman Regular" w:cs="Times New Roman Regular"/>
                  <w:color w:val="auto"/>
                  <w:sz w:val="24"/>
                  <w:szCs w:val="24"/>
                  <w:u w:val="none"/>
                  <w:bdr w:val="single" w:sz="4" w:space="0" w:color="00B050"/>
                </w:rPr>
                <w:t>FR8</w:t>
              </w:r>
            </w:hyperlink>
            <w:r w:rsidR="00D45775">
              <w:rPr>
                <w:rFonts w:ascii="Times New Roman" w:hAnsi="Times New Roman" w:cs="Times New Roman"/>
                <w:sz w:val="24"/>
                <w:szCs w:val="24"/>
              </w:rPr>
              <w:t>,</w:t>
            </w:r>
            <w:r w:rsidR="008D21FE">
              <w:rPr>
                <w:rFonts w:ascii="Times New Roman" w:hAnsi="Times New Roman" w:cs="Times New Roman"/>
                <w:sz w:val="24"/>
                <w:szCs w:val="24"/>
              </w:rPr>
              <w:t xml:space="preserve"> </w:t>
            </w:r>
            <w:hyperlink w:anchor="fr9" w:history="1">
              <w:r w:rsidR="000132EB">
                <w:rPr>
                  <w:rStyle w:val="Hyperlink"/>
                  <w:rFonts w:ascii="Times New Roman Regular" w:hAnsi="Times New Roman Regular" w:cs="Times New Roman Regular"/>
                  <w:color w:val="auto"/>
                  <w:sz w:val="24"/>
                  <w:szCs w:val="24"/>
                  <w:u w:val="none"/>
                  <w:bdr w:val="single" w:sz="4" w:space="0" w:color="00B050"/>
                </w:rPr>
                <w:t>FR9</w:t>
              </w:r>
            </w:hyperlink>
          </w:p>
        </w:tc>
        <w:tc>
          <w:tcPr>
            <w:tcW w:w="2040" w:type="dxa"/>
            <w:vMerge/>
          </w:tcPr>
          <w:p w14:paraId="34874880" w14:textId="77777777" w:rsidR="00D45775" w:rsidRDefault="00D45775" w:rsidP="00FD2F9D">
            <w:pPr>
              <w:spacing w:line="360" w:lineRule="auto"/>
              <w:jc w:val="both"/>
              <w:rPr>
                <w:rFonts w:ascii="Times New Roman" w:hAnsi="Times New Roman" w:cs="Times New Roman"/>
                <w:sz w:val="24"/>
                <w:szCs w:val="24"/>
              </w:rPr>
            </w:pPr>
          </w:p>
        </w:tc>
        <w:tc>
          <w:tcPr>
            <w:tcW w:w="2520" w:type="dxa"/>
          </w:tcPr>
          <w:p w14:paraId="44F5323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 ranges of the chosen dates.</w:t>
            </w:r>
          </w:p>
        </w:tc>
        <w:tc>
          <w:tcPr>
            <w:tcW w:w="2430" w:type="dxa"/>
          </w:tcPr>
          <w:p w14:paraId="0D94280C" w14:textId="5C4619B9"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w:t>
            </w:r>
            <w:r w:rsidR="00482CDA">
              <w:rPr>
                <w:rFonts w:ascii="Times New Roman" w:hAnsi="Times New Roman" w:cs="Times New Roman"/>
                <w:sz w:val="24"/>
                <w:szCs w:val="24"/>
              </w:rPr>
              <w:t>’</w:t>
            </w:r>
            <w:r>
              <w:rPr>
                <w:rFonts w:ascii="Times New Roman" w:hAnsi="Times New Roman" w:cs="Times New Roman"/>
                <w:sz w:val="24"/>
                <w:szCs w:val="24"/>
              </w:rPr>
              <w:t xml:space="preserve"> responses of the chosen dates are returned to the user.</w:t>
            </w:r>
          </w:p>
        </w:tc>
        <w:tc>
          <w:tcPr>
            <w:tcW w:w="895" w:type="dxa"/>
          </w:tcPr>
          <w:p w14:paraId="07D1137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2E9D05DC" w14:textId="77777777" w:rsidTr="00FD2F9D">
        <w:tc>
          <w:tcPr>
            <w:tcW w:w="715" w:type="dxa"/>
          </w:tcPr>
          <w:p w14:paraId="1708CEF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50" w:type="dxa"/>
          </w:tcPr>
          <w:p w14:paraId="1545349B" w14:textId="33C6EC78" w:rsidR="00D45775" w:rsidRDefault="00DA58FF" w:rsidP="00EC7F11">
            <w:pPr>
              <w:spacing w:line="360" w:lineRule="auto"/>
              <w:jc w:val="center"/>
              <w:rPr>
                <w:rFonts w:ascii="Times New Roman" w:hAnsi="Times New Roman" w:cs="Times New Roman"/>
                <w:sz w:val="24"/>
                <w:szCs w:val="24"/>
              </w:rPr>
            </w:pPr>
            <w:hyperlink w:anchor="fr6" w:history="1">
              <w:r w:rsidR="00EB1879">
                <w:rPr>
                  <w:rStyle w:val="Hyperlink"/>
                  <w:rFonts w:ascii="Times New Roman Regular" w:hAnsi="Times New Roman Regular" w:cs="Times New Roman Regular"/>
                  <w:color w:val="auto"/>
                  <w:sz w:val="24"/>
                  <w:szCs w:val="24"/>
                  <w:u w:val="none"/>
                  <w:bdr w:val="single" w:sz="4" w:space="0" w:color="00B050"/>
                </w:rPr>
                <w:t>FR6</w:t>
              </w:r>
            </w:hyperlink>
            <w:r w:rsidR="00D45775">
              <w:rPr>
                <w:rFonts w:ascii="Times New Roman" w:hAnsi="Times New Roman" w:cs="Times New Roman"/>
                <w:sz w:val="24"/>
                <w:szCs w:val="24"/>
              </w:rPr>
              <w:t>,</w:t>
            </w:r>
            <w:r w:rsidR="00EC7F11">
              <w:rPr>
                <w:rFonts w:ascii="Times New Roman" w:hAnsi="Times New Roman" w:cs="Times New Roman"/>
                <w:sz w:val="24"/>
                <w:szCs w:val="24"/>
              </w:rPr>
              <w:t xml:space="preserve"> </w:t>
            </w:r>
            <w:hyperlink w:anchor="fr7" w:history="1">
              <w:r w:rsidR="00EB1879">
                <w:rPr>
                  <w:rStyle w:val="Hyperlink"/>
                  <w:rFonts w:ascii="Times New Roman Regular" w:hAnsi="Times New Roman Regular" w:cs="Times New Roman Regular"/>
                  <w:color w:val="auto"/>
                  <w:sz w:val="24"/>
                  <w:szCs w:val="24"/>
                  <w:u w:val="none"/>
                  <w:bdr w:val="single" w:sz="4" w:space="0" w:color="00B050"/>
                </w:rPr>
                <w:t>FR7</w:t>
              </w:r>
            </w:hyperlink>
          </w:p>
        </w:tc>
        <w:tc>
          <w:tcPr>
            <w:tcW w:w="2040" w:type="dxa"/>
          </w:tcPr>
          <w:p w14:paraId="1AFFE09F" w14:textId="64452232" w:rsidR="00D45775" w:rsidRDefault="009E00AF"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Cron</w:t>
            </w:r>
            <w:r w:rsidR="00D45775">
              <w:rPr>
                <w:rFonts w:ascii="Times New Roman" w:hAnsi="Times New Roman" w:cs="Times New Roman"/>
                <w:sz w:val="24"/>
                <w:szCs w:val="24"/>
              </w:rPr>
              <w:t xml:space="preserve"> script is triggered periodically.</w:t>
            </w:r>
          </w:p>
        </w:tc>
        <w:tc>
          <w:tcPr>
            <w:tcW w:w="2520" w:type="dxa"/>
          </w:tcPr>
          <w:p w14:paraId="6559041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latest data available is stored in the database.</w:t>
            </w:r>
          </w:p>
        </w:tc>
        <w:tc>
          <w:tcPr>
            <w:tcW w:w="2430" w:type="dxa"/>
          </w:tcPr>
          <w:p w14:paraId="22FE8F0B" w14:textId="6CD1B4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exogenous features are scraped/extracted, processed, condensed, combined, and saved into the database.</w:t>
            </w:r>
          </w:p>
        </w:tc>
        <w:tc>
          <w:tcPr>
            <w:tcW w:w="895" w:type="dxa"/>
          </w:tcPr>
          <w:p w14:paraId="1AC264A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2D09E539" w14:textId="77777777" w:rsidTr="00FD2F9D">
        <w:tc>
          <w:tcPr>
            <w:tcW w:w="715" w:type="dxa"/>
          </w:tcPr>
          <w:p w14:paraId="58F6879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50" w:type="dxa"/>
          </w:tcPr>
          <w:p w14:paraId="04BB7376" w14:textId="219932A5" w:rsidR="00D45775" w:rsidRDefault="00DA58FF" w:rsidP="00FD2F9D">
            <w:pPr>
              <w:spacing w:line="360" w:lineRule="auto"/>
              <w:jc w:val="center"/>
              <w:rPr>
                <w:rFonts w:ascii="Times New Roman" w:hAnsi="Times New Roman" w:cs="Times New Roman"/>
                <w:sz w:val="24"/>
                <w:szCs w:val="24"/>
              </w:rPr>
            </w:pPr>
            <w:hyperlink w:anchor="fr10" w:history="1">
              <w:r w:rsidR="004F5988">
                <w:rPr>
                  <w:rStyle w:val="Hyperlink"/>
                  <w:rFonts w:ascii="Times New Roman Regular" w:hAnsi="Times New Roman Regular" w:cs="Times New Roman Regular"/>
                  <w:color w:val="auto"/>
                  <w:sz w:val="24"/>
                  <w:szCs w:val="24"/>
                  <w:u w:val="none"/>
                  <w:bdr w:val="single" w:sz="4" w:space="0" w:color="00B050"/>
                </w:rPr>
                <w:t>FR10</w:t>
              </w:r>
            </w:hyperlink>
          </w:p>
        </w:tc>
        <w:tc>
          <w:tcPr>
            <w:tcW w:w="2040" w:type="dxa"/>
          </w:tcPr>
          <w:p w14:paraId="264928AC"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Upon receiving the responses, the user views the updated graph.</w:t>
            </w:r>
          </w:p>
        </w:tc>
        <w:tc>
          <w:tcPr>
            <w:tcW w:w="2520" w:type="dxa"/>
          </w:tcPr>
          <w:p w14:paraId="5FAA07CE"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graph is updated with the predictions and plotted alongside the past prices.</w:t>
            </w:r>
          </w:p>
        </w:tc>
        <w:tc>
          <w:tcPr>
            <w:tcW w:w="2430" w:type="dxa"/>
          </w:tcPr>
          <w:p w14:paraId="18FA41F4"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GUI is updated with more datapoints that are the future predictions.</w:t>
            </w:r>
          </w:p>
        </w:tc>
        <w:tc>
          <w:tcPr>
            <w:tcW w:w="895" w:type="dxa"/>
          </w:tcPr>
          <w:p w14:paraId="53C0F87E"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EEFB936" w14:textId="77777777" w:rsidTr="00FD2F9D">
        <w:tc>
          <w:tcPr>
            <w:tcW w:w="715" w:type="dxa"/>
          </w:tcPr>
          <w:p w14:paraId="6FAB815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50" w:type="dxa"/>
          </w:tcPr>
          <w:p w14:paraId="218CD074" w14:textId="4F777125" w:rsidR="00D45775" w:rsidRDefault="00DA58FF" w:rsidP="00FD2F9D">
            <w:pPr>
              <w:spacing w:line="360" w:lineRule="auto"/>
              <w:jc w:val="center"/>
              <w:rPr>
                <w:rFonts w:ascii="Times New Roman" w:hAnsi="Times New Roman" w:cs="Times New Roman"/>
                <w:sz w:val="24"/>
                <w:szCs w:val="24"/>
              </w:rPr>
            </w:pPr>
            <w:hyperlink w:anchor="fr11" w:history="1">
              <w:r w:rsidR="004F5988">
                <w:rPr>
                  <w:rStyle w:val="Hyperlink"/>
                  <w:rFonts w:ascii="Times New Roman Regular" w:hAnsi="Times New Roman Regular" w:cs="Times New Roman Regular"/>
                  <w:color w:val="auto"/>
                  <w:sz w:val="24"/>
                  <w:szCs w:val="24"/>
                  <w:u w:val="none"/>
                  <w:bdr w:val="single" w:sz="4" w:space="0" w:color="00B050"/>
                </w:rPr>
                <w:t>FR11</w:t>
              </w:r>
            </w:hyperlink>
          </w:p>
        </w:tc>
        <w:tc>
          <w:tcPr>
            <w:tcW w:w="2040" w:type="dxa"/>
          </w:tcPr>
          <w:p w14:paraId="3225A55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extracted from scraped data.</w:t>
            </w:r>
          </w:p>
        </w:tc>
        <w:tc>
          <w:tcPr>
            <w:tcW w:w="2520" w:type="dxa"/>
          </w:tcPr>
          <w:p w14:paraId="6943F096" w14:textId="35359A71"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are weigh</w:t>
            </w:r>
            <w:r w:rsidR="000C35C0">
              <w:rPr>
                <w:rFonts w:ascii="Times New Roman" w:hAnsi="Times New Roman" w:cs="Times New Roman"/>
                <w:sz w:val="24"/>
                <w:szCs w:val="24"/>
              </w:rPr>
              <w:t>t</w:t>
            </w:r>
            <w:r>
              <w:rPr>
                <w:rFonts w:ascii="Times New Roman" w:hAnsi="Times New Roman" w:cs="Times New Roman"/>
                <w:sz w:val="24"/>
                <w:szCs w:val="24"/>
              </w:rPr>
              <w:t>ed based on influencer score by the proposed formula.</w:t>
            </w:r>
          </w:p>
        </w:tc>
        <w:tc>
          <w:tcPr>
            <w:tcW w:w="2430" w:type="dxa"/>
          </w:tcPr>
          <w:p w14:paraId="6E71945D" w14:textId="483D9B9B"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sentiments undergo a weigh</w:t>
            </w:r>
            <w:r w:rsidR="00067965">
              <w:rPr>
                <w:rFonts w:ascii="Times New Roman" w:hAnsi="Times New Roman" w:cs="Times New Roman"/>
                <w:sz w:val="24"/>
                <w:szCs w:val="24"/>
              </w:rPr>
              <w:t>t</w:t>
            </w:r>
            <w:r>
              <w:rPr>
                <w:rFonts w:ascii="Times New Roman" w:hAnsi="Times New Roman" w:cs="Times New Roman"/>
                <w:sz w:val="24"/>
                <w:szCs w:val="24"/>
              </w:rPr>
              <w:t>ing stage where, based on certain metrics, the score is changed.</w:t>
            </w:r>
          </w:p>
        </w:tc>
        <w:tc>
          <w:tcPr>
            <w:tcW w:w="895" w:type="dxa"/>
          </w:tcPr>
          <w:p w14:paraId="1655A6E1"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FB2950B" w14:textId="77777777" w:rsidTr="00FD2F9D">
        <w:tc>
          <w:tcPr>
            <w:tcW w:w="715" w:type="dxa"/>
          </w:tcPr>
          <w:p w14:paraId="7DA144A6"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50" w:type="dxa"/>
          </w:tcPr>
          <w:p w14:paraId="2ED39435" w14:textId="0FE76F96" w:rsidR="00D45775" w:rsidRDefault="00DA58FF" w:rsidP="00FD2F9D">
            <w:pPr>
              <w:spacing w:line="360" w:lineRule="auto"/>
              <w:jc w:val="center"/>
              <w:rPr>
                <w:rFonts w:ascii="Times New Roman" w:hAnsi="Times New Roman" w:cs="Times New Roman"/>
                <w:sz w:val="24"/>
                <w:szCs w:val="24"/>
              </w:rPr>
            </w:pPr>
            <w:hyperlink w:anchor="fr14" w:history="1">
              <w:r w:rsidR="004F5988">
                <w:rPr>
                  <w:rStyle w:val="Hyperlink"/>
                  <w:rFonts w:ascii="Times New Roman Regular" w:hAnsi="Times New Roman Regular" w:cs="Times New Roman Regular"/>
                  <w:color w:val="auto"/>
                  <w:sz w:val="24"/>
                  <w:szCs w:val="24"/>
                  <w:u w:val="none"/>
                  <w:bdr w:val="single" w:sz="4" w:space="0" w:color="00B050"/>
                </w:rPr>
                <w:t>FR14</w:t>
              </w:r>
            </w:hyperlink>
          </w:p>
        </w:tc>
        <w:tc>
          <w:tcPr>
            <w:tcW w:w="2040" w:type="dxa"/>
          </w:tcPr>
          <w:p w14:paraId="05E9917F"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Admins log into the system.</w:t>
            </w:r>
          </w:p>
        </w:tc>
        <w:tc>
          <w:tcPr>
            <w:tcW w:w="2520" w:type="dxa"/>
          </w:tcPr>
          <w:p w14:paraId="6C7F5940"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Technical information about the models is shown.</w:t>
            </w:r>
          </w:p>
        </w:tc>
        <w:tc>
          <w:tcPr>
            <w:tcW w:w="2430" w:type="dxa"/>
          </w:tcPr>
          <w:p w14:paraId="6C8FDB37"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metrics of the two models are displayed.</w:t>
            </w:r>
          </w:p>
        </w:tc>
        <w:tc>
          <w:tcPr>
            <w:tcW w:w="895" w:type="dxa"/>
          </w:tcPr>
          <w:p w14:paraId="65D9CDA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6" w:name="_D.2._Non-functional_testing"/>
      <w:bookmarkStart w:id="667" w:name="_F.2._Non-functional_testing"/>
      <w:bookmarkStart w:id="668" w:name="_Toc132325959"/>
      <w:bookmarkEnd w:id="666"/>
      <w:bookmarkEnd w:id="667"/>
      <w:r>
        <w:rPr>
          <w:rFonts w:ascii="Times New Roman Regular" w:hAnsi="Times New Roman Regular" w:cs="Times New Roman Regular"/>
          <w:b/>
          <w:bCs/>
          <w:color w:val="auto"/>
          <w:sz w:val="28"/>
          <w:szCs w:val="28"/>
        </w:rPr>
        <w:t>F</w:t>
      </w:r>
      <w:r w:rsidR="00EB21DC" w:rsidRPr="006074A8">
        <w:rPr>
          <w:rFonts w:ascii="Times New Roman Regular" w:hAnsi="Times New Roman Regular" w:cs="Times New Roman Regular"/>
          <w:b/>
          <w:bCs/>
          <w:color w:val="auto"/>
          <w:sz w:val="28"/>
          <w:szCs w:val="28"/>
        </w:rPr>
        <w:t>.2. Non-functional testing</w:t>
      </w:r>
      <w:bookmarkEnd w:id="668"/>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xml:space="preserve">, as the application would </w:t>
      </w:r>
      <w:r w:rsidR="009D5EDD">
        <w:rPr>
          <w:rFonts w:ascii="Times New Roman Regular" w:hAnsi="Times New Roman Regular" w:cs="Times New Roman Regular"/>
          <w:sz w:val="24"/>
          <w:szCs w:val="24"/>
        </w:rPr>
        <w:lastRenderedPageBreak/>
        <w:t>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673"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3"/>
          </w:p>
        </w:tc>
        <w:tc>
          <w:tcPr>
            <w:tcW w:w="4665" w:type="dxa"/>
          </w:tcPr>
          <w:p w14:paraId="43FB027A" w14:textId="77777777" w:rsidR="00250C44" w:rsidRPr="009D3D37" w:rsidRDefault="00250C44" w:rsidP="00520140">
            <w:pPr>
              <w:keepNext/>
              <w:spacing w:line="360" w:lineRule="auto"/>
              <w:jc w:val="both"/>
              <w:rPr>
                <w:ins w:id="674" w:author="Ammar ." w:date="2023-03-31T06:10:00Z"/>
              </w:rPr>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rsidP="00520140">
            <w:pPr>
              <w:pStyle w:val="Caption"/>
              <w:jc w:val="center"/>
              <w:rPr>
                <w:rFonts w:ascii="Times New Roman" w:hAnsi="Times New Roman" w:cs="Times New Roman"/>
                <w:sz w:val="24"/>
                <w:szCs w:val="24"/>
              </w:rPr>
            </w:pPr>
            <w:bookmarkStart w:id="675" w:name="_Toc132182806"/>
            <w:ins w:id="676"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677"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675"/>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8"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8"/>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679"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9"/>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80"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80"/>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681"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xml:space="preserve">: </w:t>
      </w:r>
      <w:proofErr w:type="spellStart"/>
      <w:r w:rsidRPr="00A134E4">
        <w:rPr>
          <w:rFonts w:ascii="Times New Roman" w:hAnsi="Times New Roman" w:cs="Times New Roman"/>
          <w:b w:val="0"/>
          <w:bCs w:val="0"/>
          <w:smallCaps w:val="0"/>
          <w:color w:val="auto"/>
          <w:sz w:val="24"/>
          <w:szCs w:val="24"/>
        </w:rPr>
        <w:t>CodeQL</w:t>
      </w:r>
      <w:proofErr w:type="spellEnd"/>
      <w:r w:rsidRPr="00A134E4">
        <w:rPr>
          <w:rFonts w:ascii="Times New Roman" w:hAnsi="Times New Roman" w:cs="Times New Roman"/>
          <w:b w:val="0"/>
          <w:bCs w:val="0"/>
          <w:smallCaps w:val="0"/>
          <w:color w:val="auto"/>
          <w:sz w:val="24"/>
          <w:szCs w:val="24"/>
        </w:rPr>
        <w:t xml:space="preserve">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681"/>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82"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82"/>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DA58FF"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DA58FF"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DA58FF"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DA58FF"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DA58FF"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DA58FF"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DA58FF"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DA58FF"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DA58FF"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DA58FF"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DA58FF"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83"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8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4" w:name="_E.1._Expert_evaluators"/>
      <w:bookmarkStart w:id="685" w:name="_G.1._Expert_evaluators"/>
      <w:bookmarkStart w:id="686" w:name="_Toc132325961"/>
      <w:bookmarkEnd w:id="684"/>
      <w:bookmarkEnd w:id="68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6"/>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7"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7"/>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8" w:name="_E.2._Evaluation_of_1"/>
      <w:bookmarkStart w:id="689" w:name="_G.2._Evaluation_of"/>
      <w:bookmarkStart w:id="690" w:name="_Toc132325962"/>
      <w:bookmarkEnd w:id="688"/>
      <w:bookmarkEnd w:id="68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90"/>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91"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9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92" w:name="_E.2._Evaluation_of"/>
      <w:bookmarkEnd w:id="692"/>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93" w:name="_E.3._Evaluation_of"/>
      <w:bookmarkStart w:id="694" w:name="_G.3._Evaluation_of"/>
      <w:bookmarkStart w:id="695" w:name="_Toc132325963"/>
      <w:bookmarkEnd w:id="693"/>
      <w:bookmarkEnd w:id="694"/>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5"/>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6"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6"/>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7"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7"/>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8" w:name="_Toc125663178"/>
      <w:bookmarkStart w:id="699"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8"/>
      <w:bookmarkEnd w:id="699"/>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700" w:name="_E.1._Project_scope"/>
      <w:bookmarkStart w:id="701" w:name="_D.1._Project_schedule"/>
      <w:bookmarkStart w:id="702" w:name="_E.4._Evaluation_metrics"/>
      <w:bookmarkStart w:id="703" w:name="_D.3._Evaluation_metrics"/>
      <w:bookmarkStart w:id="704" w:name="_D.2._Status_of"/>
      <w:bookmarkStart w:id="705" w:name="_F.2._Status_of"/>
      <w:bookmarkStart w:id="706" w:name="_F.1._Status_of"/>
      <w:bookmarkStart w:id="707" w:name="_H.1._Status_of"/>
      <w:bookmarkStart w:id="708" w:name="_Toc132325965"/>
      <w:bookmarkStart w:id="709" w:name="_D.4._Evaluation_metrics"/>
      <w:bookmarkEnd w:id="700"/>
      <w:bookmarkEnd w:id="701"/>
      <w:bookmarkEnd w:id="702"/>
      <w:bookmarkEnd w:id="703"/>
      <w:bookmarkEnd w:id="704"/>
      <w:bookmarkEnd w:id="705"/>
      <w:bookmarkEnd w:id="706"/>
      <w:bookmarkEnd w:id="707"/>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8"/>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10"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10"/>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11" w:name="_F.3._Achievement_of"/>
      <w:bookmarkStart w:id="712" w:name="_F.2._Achievement_of"/>
      <w:bookmarkStart w:id="713" w:name="_H.2._Achievement_of"/>
      <w:bookmarkStart w:id="714" w:name="_Toc132325966"/>
      <w:bookmarkEnd w:id="709"/>
      <w:bookmarkEnd w:id="711"/>
      <w:bookmarkEnd w:id="712"/>
      <w:bookmarkEnd w:id="713"/>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4"/>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5"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5"/>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6" w:name="_F.3._Project_scope"/>
      <w:bookmarkStart w:id="717" w:name="_H.3._Project_scope"/>
      <w:bookmarkStart w:id="718" w:name="_APPENDIX_E_–"/>
      <w:bookmarkStart w:id="719" w:name="_APPENDIX_G_–"/>
      <w:bookmarkStart w:id="720" w:name="_APPENDIX_I_–"/>
      <w:bookmarkStart w:id="721" w:name="_Toc132325967"/>
      <w:bookmarkEnd w:id="716"/>
      <w:bookmarkEnd w:id="717"/>
      <w:bookmarkEnd w:id="718"/>
      <w:bookmarkEnd w:id="719"/>
      <w:bookmarkEnd w:id="720"/>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21"/>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8"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22"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22"/>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23" w:name="_Toc132325969"/>
      <w:bookmarkStart w:id="724"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23"/>
    </w:p>
    <w:bookmarkEnd w:id="724"/>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9"/>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5"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5"/>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C0922D" w14:textId="77777777" w:rsidR="00C23C05" w:rsidRDefault="00C23C05">
      <w:pPr>
        <w:spacing w:line="240" w:lineRule="auto"/>
      </w:pPr>
      <w:r>
        <w:separator/>
      </w:r>
    </w:p>
  </w:endnote>
  <w:endnote w:type="continuationSeparator" w:id="0">
    <w:p w14:paraId="39219DC6" w14:textId="77777777" w:rsidR="00C23C05" w:rsidRDefault="00C23C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60F9E6" w14:textId="77777777" w:rsidR="00C23C05" w:rsidRDefault="00C23C05">
      <w:pPr>
        <w:spacing w:after="0"/>
      </w:pPr>
      <w:r>
        <w:separator/>
      </w:r>
    </w:p>
  </w:footnote>
  <w:footnote w:type="continuationSeparator" w:id="0">
    <w:p w14:paraId="5919D90D" w14:textId="77777777" w:rsidR="00C23C05" w:rsidRDefault="00C23C0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3C05"/>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20" Type="http://schemas.openxmlformats.org/officeDocument/2006/relationships/hyperlink" Target="https://doi.org/10.48550/ARXIV.1905.11065" TargetMode="External"/><Relationship Id="rId141" Type="http://schemas.openxmlformats.org/officeDocument/2006/relationships/hyperlink" Target="https://doi.org/10.3390/e21060589" TargetMode="Externa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image" Target="media/image78.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image" Target="media/image79.png"/><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96" Type="http://schemas.openxmlformats.org/officeDocument/2006/relationships/image" Target="media/image8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1.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97"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98" Type="http://schemas.microsoft.com/office/2011/relationships/people" Target="people.xml"/><Relationship Id="rId18" Type="http://schemas.openxmlformats.org/officeDocument/2006/relationships/image" Target="media/image3.png"/><Relationship Id="rId39" Type="http://schemas.openxmlformats.org/officeDocument/2006/relationships/header" Target="header10.xml"/><Relationship Id="rId50" Type="http://schemas.openxmlformats.org/officeDocument/2006/relationships/image" Target="media/image24.png"/><Relationship Id="rId104" Type="http://schemas.openxmlformats.org/officeDocument/2006/relationships/hyperlink" Target="https://doi.org/10.1142/S0129065721300011" TargetMode="External"/><Relationship Id="rId125" Type="http://schemas.openxmlformats.org/officeDocument/2006/relationships/hyperlink" Target="https://doi.org/10.15408/etk.v20i1.16911"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hyperlink" Target="https://drive.google.com/file/d/1GwNYLEG649gszfBqYi9VXud5MPE70aPZ/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BFB16E8-00F7-4A52-81DE-6F1FD3FBE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14246</TotalTime>
  <Pages>188</Pages>
  <Words>57436</Words>
  <Characters>327386</Characters>
  <Application>Microsoft Office Word</Application>
  <DocSecurity>0</DocSecurity>
  <Lines>2728</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7061</cp:revision>
  <cp:lastPrinted>2023-04-12T03:44:00Z</cp:lastPrinted>
  <dcterms:created xsi:type="dcterms:W3CDTF">2022-09-26T06:16:00Z</dcterms:created>
  <dcterms:modified xsi:type="dcterms:W3CDTF">2023-04-23T05:24:00Z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