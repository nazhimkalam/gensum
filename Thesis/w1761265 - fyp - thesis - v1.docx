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D9F9E2" w14:textId="77777777" w:rsidR="00673EA4" w:rsidRDefault="00673EA4" w:rsidP="00FD2F9D">
      <w:pPr>
        <w:jc w:val="center"/>
        <w:rPr>
          <w:rFonts w:ascii="Times New Roman Regular" w:hAnsi="Times New Roman Regular" w:cs="Times New Roman Regular" w:hint="eastAsia"/>
          <w:sz w:val="24"/>
          <w:szCs w:val="24"/>
        </w:rPr>
      </w:pPr>
    </w:p>
    <w:p w14:paraId="00952B28" w14:textId="46291A12" w:rsidR="00FD2F9D" w:rsidRPr="006B5E91" w:rsidRDefault="00FD2F9D" w:rsidP="00FD2F9D">
      <w:pPr>
        <w:jc w:val="center"/>
        <w:rPr>
          <w:rFonts w:ascii="Times New Roman" w:hAnsi="Times New Roman" w:cs="Times New Roman"/>
          <w:sz w:val="24"/>
          <w:szCs w:val="24"/>
        </w:rPr>
      </w:pPr>
      <w:r>
        <w:rPr>
          <w:rFonts w:ascii="Times New Roman Regular" w:hAnsi="Times New Roman Regular" w:cs="Times New Roman Regular"/>
          <w:sz w:val="24"/>
          <w:szCs w:val="24"/>
        </w:rPr>
        <w:t xml:space="preserve"> </w:t>
      </w:r>
      <w:r w:rsidRPr="006B5E91">
        <w:rPr>
          <w:rFonts w:ascii="Times New Roman" w:hAnsi="Times New Roman" w:cs="Times New Roman"/>
          <w:sz w:val="24"/>
          <w:szCs w:val="24"/>
        </w:rPr>
        <w:t>Informatics Institute of Technology</w:t>
      </w:r>
    </w:p>
    <w:p w14:paraId="6166B3CE" w14:textId="2F8B058F" w:rsidR="00FD2F9D" w:rsidRPr="006B5E91" w:rsidRDefault="00FD2F9D" w:rsidP="00673EA4">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In Collaboration With</w:t>
      </w:r>
    </w:p>
    <w:p w14:paraId="3C0CCA2A"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The University of Westminster, UK</w:t>
      </w:r>
    </w:p>
    <w:p w14:paraId="51B48F6A" w14:textId="77777777" w:rsidR="00FD2F9D" w:rsidRPr="006B5E91" w:rsidRDefault="00FD2F9D" w:rsidP="00FD2F9D">
      <w:pPr>
        <w:jc w:val="center"/>
        <w:rPr>
          <w:rFonts w:ascii="Times New Roman" w:hAnsi="Times New Roman" w:cs="Times New Roman"/>
          <w:sz w:val="32"/>
          <w:szCs w:val="32"/>
        </w:rPr>
      </w:pPr>
      <w:r w:rsidRPr="006B5E91">
        <w:rPr>
          <w:rFonts w:ascii="Times New Roman" w:hAnsi="Times New Roman" w:cs="Times New Roman"/>
          <w:noProof/>
          <w:sz w:val="32"/>
          <w:szCs w:val="32"/>
        </w:rPr>
        <w:drawing>
          <wp:inline distT="0" distB="0" distL="0" distR="0" wp14:anchorId="220B48D0" wp14:editId="25F51E31">
            <wp:extent cx="1701579" cy="1964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0615" cy="1985992"/>
                    </a:xfrm>
                    <a:prstGeom prst="rect">
                      <a:avLst/>
                    </a:prstGeom>
                    <a:noFill/>
                    <a:ln>
                      <a:noFill/>
                    </a:ln>
                  </pic:spPr>
                </pic:pic>
              </a:graphicData>
            </a:graphic>
          </wp:inline>
        </w:drawing>
      </w:r>
    </w:p>
    <w:p w14:paraId="16EEAD67" w14:textId="77777777" w:rsidR="00FD2F9D" w:rsidRPr="002E09A5" w:rsidRDefault="00FD2F9D" w:rsidP="00FD2F9D">
      <w:pPr>
        <w:spacing w:line="480" w:lineRule="auto"/>
        <w:jc w:val="center"/>
        <w:rPr>
          <w:rFonts w:ascii="Times New Roman" w:hAnsi="Times New Roman" w:cs="Times New Roman"/>
          <w:i/>
          <w:iCs/>
          <w:sz w:val="24"/>
          <w:szCs w:val="24"/>
        </w:rPr>
      </w:pPr>
      <w:r w:rsidRPr="006B5E91">
        <w:rPr>
          <w:rFonts w:ascii="Times New Roman" w:hAnsi="Times New Roman" w:cs="Times New Roman"/>
          <w:i/>
          <w:iCs/>
          <w:sz w:val="24"/>
          <w:szCs w:val="24"/>
        </w:rPr>
        <w:t>The University of Westminster, Coat of Arms</w:t>
      </w:r>
    </w:p>
    <w:p w14:paraId="5D7EFE5D" w14:textId="77777777" w:rsidR="00FD2F9D" w:rsidRPr="007740A8" w:rsidRDefault="00FD2F9D" w:rsidP="00FD2F9D">
      <w:pPr>
        <w:pStyle w:val="ContactInfo"/>
        <w:spacing w:before="0" w:line="360" w:lineRule="auto"/>
        <w:rPr>
          <w:rFonts w:ascii="Times New Roman" w:hAnsi="Times New Roman" w:cs="Times New Roman"/>
          <w:color w:val="auto"/>
          <w:sz w:val="44"/>
        </w:rPr>
      </w:pPr>
      <w:r w:rsidRPr="007740A8">
        <w:rPr>
          <w:rFonts w:ascii="Times New Roman" w:hAnsi="Times New Roman" w:cs="Times New Roman"/>
          <w:color w:val="auto"/>
          <w:sz w:val="44"/>
        </w:rPr>
        <w:t>GenSum</w:t>
      </w:r>
    </w:p>
    <w:p w14:paraId="2DE30EEF" w14:textId="77777777" w:rsidR="00673EA4"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A Generalized Text Summarization System using Optimized</w:t>
      </w:r>
    </w:p>
    <w:p w14:paraId="1E6F0B12" w14:textId="4C265382" w:rsidR="00FD2F9D"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Transformers</w:t>
      </w:r>
    </w:p>
    <w:p w14:paraId="755E8534" w14:textId="77777777" w:rsidR="00673EA4" w:rsidRPr="00CA7826" w:rsidRDefault="00673EA4" w:rsidP="00673EA4">
      <w:pPr>
        <w:spacing w:line="240" w:lineRule="auto"/>
        <w:jc w:val="center"/>
        <w:rPr>
          <w:rFonts w:ascii="Times New Roman" w:hAnsi="Times New Roman" w:cs="Times New Roman"/>
          <w:b/>
          <w:sz w:val="28"/>
          <w:szCs w:val="28"/>
        </w:rPr>
      </w:pPr>
    </w:p>
    <w:p w14:paraId="250865EA" w14:textId="308D7973"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A dissertation</w:t>
      </w:r>
      <w:r w:rsidR="00FD2F9D" w:rsidRPr="006B5E91">
        <w:rPr>
          <w:rFonts w:ascii="Times New Roman" w:hAnsi="Times New Roman" w:cs="Times New Roman"/>
          <w:sz w:val="24"/>
          <w:szCs w:val="24"/>
        </w:rPr>
        <w:t xml:space="preserve"> by</w:t>
      </w:r>
    </w:p>
    <w:p w14:paraId="4E3A9A93"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 xml:space="preserve">Mr. </w:t>
      </w:r>
      <w:r>
        <w:rPr>
          <w:rFonts w:ascii="Times New Roman" w:hAnsi="Times New Roman" w:cs="Times New Roman"/>
          <w:sz w:val="24"/>
          <w:szCs w:val="24"/>
        </w:rPr>
        <w:t>Nazhim Kalam</w:t>
      </w:r>
    </w:p>
    <w:p w14:paraId="3948C7B4" w14:textId="77777777" w:rsidR="00FD2F9D" w:rsidRDefault="00FD2F9D" w:rsidP="00FD2F9D">
      <w:pPr>
        <w:spacing w:line="360" w:lineRule="auto"/>
        <w:jc w:val="center"/>
        <w:rPr>
          <w:rFonts w:ascii="Times New Roman" w:hAnsi="Times New Roman" w:cs="Times New Roman"/>
          <w:sz w:val="20"/>
          <w:szCs w:val="20"/>
        </w:rPr>
      </w:pPr>
      <w:r w:rsidRPr="006B5E91">
        <w:rPr>
          <w:rFonts w:ascii="Times New Roman" w:hAnsi="Times New Roman" w:cs="Times New Roman"/>
          <w:sz w:val="20"/>
          <w:szCs w:val="20"/>
        </w:rPr>
        <w:t>W1</w:t>
      </w:r>
      <w:r>
        <w:rPr>
          <w:rFonts w:ascii="Times New Roman" w:hAnsi="Times New Roman" w:cs="Times New Roman"/>
          <w:sz w:val="20"/>
          <w:szCs w:val="20"/>
        </w:rPr>
        <w:t>761265</w:t>
      </w:r>
      <w:r w:rsidRPr="006B5E91">
        <w:rPr>
          <w:rFonts w:ascii="Times New Roman" w:hAnsi="Times New Roman" w:cs="Times New Roman"/>
          <w:sz w:val="20"/>
          <w:szCs w:val="20"/>
        </w:rPr>
        <w:t xml:space="preserve"> | 2019</w:t>
      </w:r>
      <w:r>
        <w:rPr>
          <w:rFonts w:ascii="Times New Roman" w:hAnsi="Times New Roman" w:cs="Times New Roman"/>
          <w:sz w:val="20"/>
          <w:szCs w:val="20"/>
        </w:rPr>
        <w:t>281</w:t>
      </w:r>
    </w:p>
    <w:p w14:paraId="3822171D" w14:textId="77777777" w:rsidR="00FD2F9D" w:rsidRPr="006B5E91" w:rsidRDefault="00FD2F9D" w:rsidP="00FD2F9D">
      <w:pPr>
        <w:spacing w:line="360" w:lineRule="auto"/>
        <w:jc w:val="center"/>
        <w:rPr>
          <w:rFonts w:ascii="Times New Roman" w:hAnsi="Times New Roman" w:cs="Times New Roman"/>
          <w:sz w:val="20"/>
          <w:szCs w:val="20"/>
        </w:rPr>
      </w:pPr>
    </w:p>
    <w:p w14:paraId="0EDD7B65"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Supervised by</w:t>
      </w:r>
    </w:p>
    <w:p w14:paraId="2588CDD0" w14:textId="4EE5B45A" w:rsidR="00FD2F9D" w:rsidRDefault="00FD2F9D" w:rsidP="00673EA4">
      <w:pPr>
        <w:spacing w:line="240" w:lineRule="auto"/>
        <w:jc w:val="center"/>
        <w:rPr>
          <w:rFonts w:ascii="Times New Roman" w:hAnsi="Times New Roman" w:cs="Times New Roman"/>
          <w:sz w:val="24"/>
          <w:szCs w:val="24"/>
        </w:rPr>
      </w:pPr>
      <w:r w:rsidRPr="006B5E91">
        <w:rPr>
          <w:rFonts w:ascii="Times New Roman" w:hAnsi="Times New Roman" w:cs="Times New Roman"/>
          <w:sz w:val="24"/>
          <w:szCs w:val="24"/>
        </w:rPr>
        <w:t>Mr. Torin Wirasingha</w:t>
      </w:r>
    </w:p>
    <w:p w14:paraId="752019E8" w14:textId="77777777" w:rsidR="00673EA4" w:rsidRDefault="00673EA4" w:rsidP="00FD2F9D">
      <w:pPr>
        <w:jc w:val="center"/>
        <w:rPr>
          <w:rFonts w:ascii="Times New Roman" w:hAnsi="Times New Roman" w:cs="Times New Roman"/>
          <w:sz w:val="24"/>
          <w:szCs w:val="24"/>
        </w:rPr>
      </w:pPr>
    </w:p>
    <w:p w14:paraId="41D8E0C1" w14:textId="58124096" w:rsidR="00673EA4" w:rsidRPr="00673EA4" w:rsidRDefault="00673EA4" w:rsidP="00FD2F9D">
      <w:pPr>
        <w:jc w:val="center"/>
        <w:rPr>
          <w:rFonts w:ascii="Times New Roman" w:hAnsi="Times New Roman" w:cs="Times New Roman"/>
          <w:sz w:val="28"/>
          <w:szCs w:val="24"/>
        </w:rPr>
      </w:pPr>
      <w:r w:rsidRPr="00673EA4">
        <w:rPr>
          <w:rFonts w:ascii="Times New Roman" w:hAnsi="Times New Roman" w:cs="Times New Roman"/>
          <w:sz w:val="28"/>
          <w:szCs w:val="24"/>
        </w:rPr>
        <w:t>April 2023</w:t>
      </w:r>
    </w:p>
    <w:p w14:paraId="0C4C7184" w14:textId="32787F92"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Submitted in partial fulfilment of the requirements for the</w:t>
      </w:r>
    </w:p>
    <w:p w14:paraId="31BFB18D" w14:textId="4F4491C8" w:rsidR="00FD2F9D" w:rsidRPr="006B5E91" w:rsidRDefault="00FD2F9D" w:rsidP="00673EA4">
      <w:pPr>
        <w:jc w:val="center"/>
        <w:rPr>
          <w:rFonts w:ascii="Times New Roman" w:hAnsi="Times New Roman" w:cs="Times New Roman"/>
          <w:sz w:val="24"/>
          <w:szCs w:val="24"/>
        </w:rPr>
      </w:pPr>
      <w:r w:rsidRPr="006B5E91">
        <w:rPr>
          <w:rFonts w:ascii="Times New Roman" w:hAnsi="Times New Roman" w:cs="Times New Roman"/>
          <w:sz w:val="24"/>
          <w:szCs w:val="24"/>
        </w:rPr>
        <w:t>BSc (Hons) Computer Science degree at the University of Westminster.</w:t>
      </w:r>
    </w:p>
    <w:p w14:paraId="0F748C65" w14:textId="77777777" w:rsidR="00B40933" w:rsidRDefault="00B40933">
      <w:pPr>
        <w:rPr>
          <w:rFonts w:ascii="Times New Roman Regular" w:hAnsi="Times New Roman Regular" w:cs="Times New Roman Regular" w:hint="eastAsia"/>
          <w:sz w:val="24"/>
          <w:szCs w:val="24"/>
        </w:rPr>
        <w:sectPr w:rsidR="00B40933">
          <w:headerReference w:type="default" r:id="rId10"/>
          <w:footerReference w:type="default" r:id="rId11"/>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p>
    <w:p w14:paraId="415FB9EB" w14:textId="5ADD3EA7" w:rsidR="00BA49F2" w:rsidRPr="00DC21B7" w:rsidRDefault="00FD2F9D" w:rsidP="00DC21B7">
      <w:pPr>
        <w:spacing w:line="360" w:lineRule="auto"/>
        <w:jc w:val="both"/>
        <w:rPr>
          <w:rFonts w:ascii="Times New Roman" w:hAnsi="Times New Roman" w:cs="Times New Roman"/>
          <w:b/>
          <w:sz w:val="32"/>
          <w:szCs w:val="24"/>
        </w:rPr>
      </w:pPr>
      <w:bookmarkStart w:id="0" w:name="_Toc125663071"/>
      <w:r w:rsidRPr="00DC21B7">
        <w:rPr>
          <w:rFonts w:ascii="Times New Roman" w:hAnsi="Times New Roman" w:cs="Times New Roman"/>
          <w:b/>
          <w:sz w:val="28"/>
          <w:shd w:val="clear" w:color="auto" w:fill="FFFFFF"/>
        </w:rPr>
        <w:lastRenderedPageBreak/>
        <w:t>DECLARATION</w:t>
      </w:r>
    </w:p>
    <w:p w14:paraId="6B02F29F" w14:textId="3F84B4C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sz w:val="24"/>
          <w:szCs w:val="18"/>
          <w:shd w:val="clear" w:color="auto" w:fill="FFFFFF"/>
        </w:rPr>
        <w:t>I affirm that this dissertation, including its sub-components, is the product of my own original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research endeavors. Furthermore, I confirm that I have not previously submitted or presented</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any of this content, in whole or in part, as part of any other degree or qualification program</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at any</w:t>
      </w:r>
      <w:r>
        <w:rPr>
          <w:rFonts w:ascii="Times New Roman" w:hAnsi="Times New Roman" w:cs="Times New Roman"/>
          <w:sz w:val="24"/>
          <w:szCs w:val="18"/>
          <w:shd w:val="clear" w:color="auto" w:fill="FFFFFF"/>
        </w:rPr>
        <w:t xml:space="preserve"> </w:t>
      </w:r>
      <w:r w:rsidRPr="001805EC">
        <w:rPr>
          <w:rFonts w:ascii="Times New Roman" w:hAnsi="Times New Roman" w:cs="Times New Roman"/>
          <w:sz w:val="24"/>
          <w:szCs w:val="18"/>
          <w:shd w:val="clear" w:color="auto" w:fill="FFFFFF"/>
        </w:rPr>
        <w:t>other university or institution. Any factual information obtained from credible external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sources has been duly acknowledged through proper citation.</w:t>
      </w:r>
    </w:p>
    <w:p w14:paraId="6118B11D" w14:textId="0B4F9422" w:rsidR="001805EC" w:rsidRDefault="001805EC" w:rsidP="001805EC">
      <w:pPr>
        <w:spacing w:line="360" w:lineRule="auto"/>
        <w:jc w:val="both"/>
        <w:rPr>
          <w:rFonts w:ascii="Times New Roman" w:hAnsi="Times New Roman" w:cs="Times New Roman"/>
          <w:sz w:val="24"/>
          <w:szCs w:val="18"/>
          <w:shd w:val="clear" w:color="auto" w:fill="FFFFFF"/>
        </w:rPr>
      </w:pPr>
    </w:p>
    <w:p w14:paraId="06F293BA" w14:textId="5F45CE3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Student Name</w:t>
      </w:r>
      <w:r>
        <w:rPr>
          <w:rFonts w:ascii="Times New Roman" w:hAnsi="Times New Roman" w:cs="Times New Roman"/>
          <w:sz w:val="24"/>
          <w:szCs w:val="18"/>
          <w:shd w:val="clear" w:color="auto" w:fill="FFFFFF"/>
        </w:rPr>
        <w:t>: Nazhim Kalam</w:t>
      </w:r>
    </w:p>
    <w:p w14:paraId="14059450" w14:textId="27A86312" w:rsidR="001805EC" w:rsidRP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Registration Number</w:t>
      </w:r>
      <w:r>
        <w:rPr>
          <w:rFonts w:ascii="Times New Roman" w:hAnsi="Times New Roman" w:cs="Times New Roman"/>
          <w:sz w:val="24"/>
          <w:szCs w:val="18"/>
          <w:shd w:val="clear" w:color="auto" w:fill="FFFFFF"/>
        </w:rPr>
        <w:t>: w1761265 -</w:t>
      </w:r>
      <w:r w:rsidR="00A25746">
        <w:rPr>
          <w:rFonts w:ascii="Times New Roman" w:hAnsi="Times New Roman" w:cs="Times New Roman"/>
          <w:sz w:val="24"/>
          <w:szCs w:val="18"/>
          <w:shd w:val="clear" w:color="auto" w:fill="FFFFFF"/>
        </w:rPr>
        <w:t>-</w:t>
      </w:r>
      <w:r>
        <w:rPr>
          <w:rFonts w:ascii="Times New Roman" w:hAnsi="Times New Roman" w:cs="Times New Roman"/>
          <w:sz w:val="24"/>
          <w:szCs w:val="18"/>
          <w:shd w:val="clear" w:color="auto" w:fill="FFFFFF"/>
        </w:rPr>
        <w:t xml:space="preserve"> 2019281</w:t>
      </w:r>
    </w:p>
    <w:p w14:paraId="20A44332" w14:textId="236AA361" w:rsidR="0071713B" w:rsidRPr="008D77AC" w:rsidRDefault="008D77AC" w:rsidP="00740BC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Signature: </w:t>
      </w:r>
      <w:r w:rsidR="00D739BE">
        <w:rPr>
          <w:rFonts w:ascii="Times New Roman" w:hAnsi="Times New Roman" w:cs="Times New Roman"/>
          <w:b/>
          <w:bCs/>
          <w:sz w:val="24"/>
          <w:szCs w:val="24"/>
        </w:rPr>
        <w:t xml:space="preserve"> </w:t>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1805EC">
        <w:rPr>
          <w:rFonts w:ascii="Times New Roman" w:hAnsi="Times New Roman" w:cs="Times New Roman"/>
          <w:b/>
          <w:bCs/>
          <w:sz w:val="24"/>
          <w:szCs w:val="24"/>
        </w:rPr>
        <w:t xml:space="preserve">                        </w:t>
      </w:r>
      <w:r w:rsidR="00BC291D">
        <w:rPr>
          <w:rFonts w:ascii="Times New Roman" w:hAnsi="Times New Roman" w:cs="Times New Roman"/>
          <w:b/>
          <w:bCs/>
          <w:sz w:val="24"/>
          <w:szCs w:val="24"/>
        </w:rPr>
        <w:t xml:space="preserve">  </w:t>
      </w:r>
      <w:r w:rsidR="00D739BE">
        <w:rPr>
          <w:rFonts w:ascii="Times New Roman" w:hAnsi="Times New Roman" w:cs="Times New Roman"/>
          <w:b/>
          <w:bCs/>
          <w:sz w:val="24"/>
          <w:szCs w:val="24"/>
        </w:rPr>
        <w:t xml:space="preserve">Date: </w:t>
      </w:r>
      <w:r w:rsidR="00D739BE" w:rsidRPr="00613A46">
        <w:rPr>
          <w:rFonts w:ascii="Times New Roman" w:hAnsi="Times New Roman" w:cs="Times New Roman"/>
          <w:sz w:val="24"/>
          <w:szCs w:val="24"/>
        </w:rPr>
        <w:t>April 27, 2023</w:t>
      </w:r>
    </w:p>
    <w:p w14:paraId="55CEBAA0" w14:textId="3542144F" w:rsidR="0071713B" w:rsidRDefault="001805EC" w:rsidP="00740BCB">
      <w:pPr>
        <w:spacing w:line="360" w:lineRule="auto"/>
        <w:jc w:val="both"/>
        <w:rPr>
          <w:rFonts w:ascii="Times New Roman" w:hAnsi="Times New Roman" w:cs="Times New Roman"/>
          <w:sz w:val="24"/>
          <w:szCs w:val="24"/>
        </w:rPr>
      </w:pPr>
      <w:r w:rsidRPr="001805EC">
        <w:rPr>
          <w:rFonts w:ascii="Times New Roman" w:hAnsi="Times New Roman" w:cs="Times New Roman"/>
          <w:b/>
          <w:bCs/>
          <w:noProof/>
          <w:sz w:val="24"/>
          <w:szCs w:val="24"/>
        </w:rPr>
        <w:drawing>
          <wp:inline distT="0" distB="0" distL="0" distR="0" wp14:anchorId="4311DD16" wp14:editId="1F5B6C49">
            <wp:extent cx="847725" cy="640504"/>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53583" cy="644930"/>
                    </a:xfrm>
                    <a:prstGeom prst="rect">
                      <a:avLst/>
                    </a:prstGeom>
                  </pic:spPr>
                </pic:pic>
              </a:graphicData>
            </a:graphic>
          </wp:inline>
        </w:drawing>
      </w:r>
    </w:p>
    <w:p w14:paraId="36832401" w14:textId="77777777" w:rsidR="0071713B" w:rsidRDefault="0071713B" w:rsidP="00740BCB">
      <w:pPr>
        <w:spacing w:line="360" w:lineRule="auto"/>
        <w:jc w:val="both"/>
        <w:rPr>
          <w:rFonts w:ascii="Times New Roman" w:hAnsi="Times New Roman" w:cs="Times New Roman"/>
          <w:sz w:val="24"/>
          <w:szCs w:val="24"/>
        </w:rPr>
      </w:pPr>
    </w:p>
    <w:p w14:paraId="53FA875C" w14:textId="77777777" w:rsidR="0071713B" w:rsidRDefault="0071713B" w:rsidP="00740BCB">
      <w:pPr>
        <w:spacing w:line="360" w:lineRule="auto"/>
        <w:jc w:val="both"/>
        <w:rPr>
          <w:rFonts w:ascii="Times New Roman" w:hAnsi="Times New Roman" w:cs="Times New Roman"/>
          <w:sz w:val="24"/>
          <w:szCs w:val="24"/>
        </w:rPr>
      </w:pPr>
    </w:p>
    <w:p w14:paraId="079143CA" w14:textId="77777777" w:rsidR="0071713B" w:rsidRDefault="0071713B" w:rsidP="00740BCB">
      <w:pPr>
        <w:spacing w:line="360" w:lineRule="auto"/>
        <w:jc w:val="both"/>
        <w:rPr>
          <w:rFonts w:ascii="Times New Roman" w:hAnsi="Times New Roman" w:cs="Times New Roman"/>
          <w:sz w:val="24"/>
          <w:szCs w:val="24"/>
        </w:rPr>
      </w:pPr>
    </w:p>
    <w:p w14:paraId="081B7137" w14:textId="77777777" w:rsidR="0071713B" w:rsidRDefault="0071713B" w:rsidP="00740BCB">
      <w:pPr>
        <w:spacing w:line="360" w:lineRule="auto"/>
        <w:jc w:val="both"/>
        <w:rPr>
          <w:rFonts w:ascii="Times New Roman" w:hAnsi="Times New Roman" w:cs="Times New Roman"/>
          <w:sz w:val="24"/>
          <w:szCs w:val="24"/>
        </w:rPr>
      </w:pPr>
    </w:p>
    <w:p w14:paraId="7F91FC7A" w14:textId="77777777" w:rsidR="0071713B" w:rsidRDefault="0071713B" w:rsidP="00740BCB">
      <w:pPr>
        <w:spacing w:line="360" w:lineRule="auto"/>
        <w:jc w:val="both"/>
        <w:rPr>
          <w:rFonts w:ascii="Times New Roman" w:hAnsi="Times New Roman" w:cs="Times New Roman"/>
          <w:sz w:val="24"/>
          <w:szCs w:val="24"/>
        </w:rPr>
      </w:pPr>
    </w:p>
    <w:p w14:paraId="10CD13ED" w14:textId="77777777" w:rsidR="0071713B" w:rsidRDefault="0071713B" w:rsidP="00740BCB">
      <w:pPr>
        <w:spacing w:line="360" w:lineRule="auto"/>
        <w:jc w:val="both"/>
        <w:rPr>
          <w:rFonts w:ascii="Times New Roman" w:hAnsi="Times New Roman" w:cs="Times New Roman"/>
          <w:sz w:val="24"/>
          <w:szCs w:val="24"/>
        </w:rPr>
      </w:pPr>
    </w:p>
    <w:p w14:paraId="6B9BFF63" w14:textId="77777777" w:rsidR="0071713B" w:rsidRDefault="0071713B" w:rsidP="00740BCB">
      <w:pPr>
        <w:spacing w:line="360" w:lineRule="auto"/>
        <w:jc w:val="both"/>
        <w:rPr>
          <w:rFonts w:ascii="Times New Roman" w:hAnsi="Times New Roman" w:cs="Times New Roman"/>
          <w:sz w:val="24"/>
          <w:szCs w:val="24"/>
        </w:rPr>
      </w:pPr>
    </w:p>
    <w:p w14:paraId="7DCC6E4C" w14:textId="77777777" w:rsidR="0071713B" w:rsidRDefault="0071713B" w:rsidP="00740BCB">
      <w:pPr>
        <w:spacing w:line="360" w:lineRule="auto"/>
        <w:jc w:val="both"/>
        <w:rPr>
          <w:rFonts w:ascii="Times New Roman" w:hAnsi="Times New Roman" w:cs="Times New Roman"/>
          <w:sz w:val="24"/>
          <w:szCs w:val="24"/>
        </w:rPr>
      </w:pPr>
    </w:p>
    <w:p w14:paraId="539B131A" w14:textId="77777777" w:rsidR="0071713B" w:rsidRDefault="0071713B" w:rsidP="00740BCB">
      <w:pPr>
        <w:spacing w:line="360" w:lineRule="auto"/>
        <w:jc w:val="both"/>
        <w:rPr>
          <w:rFonts w:ascii="Times New Roman" w:hAnsi="Times New Roman" w:cs="Times New Roman"/>
          <w:sz w:val="24"/>
          <w:szCs w:val="24"/>
        </w:rPr>
      </w:pPr>
    </w:p>
    <w:p w14:paraId="3E5B0D25" w14:textId="099808E3" w:rsidR="0071713B" w:rsidRDefault="0071713B" w:rsidP="00740BCB">
      <w:pPr>
        <w:spacing w:line="360" w:lineRule="auto"/>
        <w:jc w:val="both"/>
        <w:rPr>
          <w:rFonts w:ascii="Times New Roman" w:hAnsi="Times New Roman" w:cs="Times New Roman"/>
          <w:sz w:val="24"/>
          <w:szCs w:val="24"/>
        </w:rPr>
      </w:pPr>
    </w:p>
    <w:p w14:paraId="0C2849DA" w14:textId="77777777" w:rsidR="0071713B" w:rsidRDefault="0071713B" w:rsidP="00740BCB">
      <w:pPr>
        <w:spacing w:line="360" w:lineRule="auto"/>
        <w:jc w:val="both"/>
        <w:rPr>
          <w:rFonts w:ascii="Times New Roman" w:hAnsi="Times New Roman" w:cs="Times New Roman"/>
          <w:sz w:val="24"/>
          <w:szCs w:val="24"/>
        </w:rPr>
      </w:pPr>
    </w:p>
    <w:bookmarkEnd w:id="0"/>
    <w:p w14:paraId="2539F625" w14:textId="32E48FB7" w:rsidR="00A25746" w:rsidRPr="00A84AB0" w:rsidRDefault="00A25746" w:rsidP="00DC21B7">
      <w:pPr>
        <w:spacing w:line="360" w:lineRule="auto"/>
        <w:jc w:val="both"/>
        <w:rPr>
          <w:rFonts w:ascii="Times New Roman" w:hAnsi="Times New Roman" w:cs="Times New Roman"/>
          <w:b/>
          <w:sz w:val="32"/>
          <w:szCs w:val="32"/>
        </w:rPr>
      </w:pPr>
      <w:r w:rsidRPr="00A84AB0">
        <w:rPr>
          <w:rFonts w:ascii="Times New Roman" w:hAnsi="Times New Roman" w:cs="Times New Roman"/>
          <w:b/>
          <w:sz w:val="32"/>
          <w:szCs w:val="32"/>
          <w:shd w:val="clear" w:color="auto" w:fill="FFFFFF"/>
        </w:rPr>
        <w:lastRenderedPageBreak/>
        <w:t>ABSTRACT</w:t>
      </w:r>
    </w:p>
    <w:p w14:paraId="6FD83D5B" w14:textId="77777777" w:rsidR="00FB540E" w:rsidRDefault="00FB540E" w:rsidP="00FB540E">
      <w:pPr>
        <w:spacing w:line="360" w:lineRule="auto"/>
        <w:jc w:val="both"/>
        <w:rPr>
          <w:rFonts w:ascii="Times New Roman" w:hAnsi="Times New Roman" w:cs="Times New Roman"/>
          <w:sz w:val="24"/>
          <w:szCs w:val="24"/>
        </w:rPr>
      </w:pPr>
      <w:r w:rsidRPr="00FB540E">
        <w:rPr>
          <w:rFonts w:ascii="Times New Roman" w:hAnsi="Times New Roman" w:cs="Times New Roman"/>
          <w:sz w:val="24"/>
          <w:szCs w:val="24"/>
        </w:rPr>
        <w:t>Abstractive text summarization systems have been integrated with various application in the world to perform text summarization and its nothing new to the field. However, with the prior research it found that in the domain of movies the need for performance improvement is required using latest approaches than the current traditional ML &amp; DL methods, movie review summarization plays a major role in helping users to make better decisions by matching their interest with the reviews of the movie, this saves a lot of time and also improves businesses in their sales.</w:t>
      </w:r>
    </w:p>
    <w:p w14:paraId="0B3565FB" w14:textId="55B6D1F4" w:rsidR="00FB540E" w:rsidRPr="00FB540E" w:rsidRDefault="00FB540E" w:rsidP="00FB540E">
      <w:pPr>
        <w:spacing w:line="360" w:lineRule="auto"/>
        <w:ind w:firstLine="720"/>
        <w:jc w:val="both"/>
        <w:rPr>
          <w:rFonts w:ascii="Times New Roman" w:hAnsi="Times New Roman" w:cs="Times New Roman"/>
          <w:sz w:val="24"/>
          <w:szCs w:val="24"/>
        </w:rPr>
      </w:pPr>
      <w:r w:rsidRPr="00FB540E">
        <w:rPr>
          <w:rFonts w:ascii="Times New Roman" w:hAnsi="Times New Roman" w:cs="Times New Roman"/>
          <w:sz w:val="24"/>
          <w:szCs w:val="24"/>
        </w:rPr>
        <w:t>In 2017 researches from Google Brain introduced NLP Transformers, which is a latest approach to solve NLP problems and its increasingly been known and used nowadays over traditional ML &amp; DL approaches like using basic LSTM, RNN approaches. The author explored ways in which to get an optimal solution using Transformer for abstractive text summarization and yet making a generalized solution which can be adapted with respect to any domain (be it hotels, movies, restaurants) and increase its performance as the system gets used over with time.</w:t>
      </w:r>
    </w:p>
    <w:p w14:paraId="5DE2B77A" w14:textId="7777777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B540E">
        <w:rPr>
          <w:rFonts w:ascii="Times New Roman" w:hAnsi="Times New Roman" w:cs="Times New Roman"/>
          <w:sz w:val="24"/>
          <w:szCs w:val="24"/>
        </w:rPr>
        <w:t xml:space="preserve">The author was able to experiment with few of the top tier transformer architectures to filter out the optimal model and integrated an automated hyperparameter searching mechanism which will find the best set of hyperparameters to train the model. </w:t>
      </w:r>
      <w:r w:rsidRPr="00FB540E">
        <w:rPr>
          <w:rFonts w:ascii="Times New Roman" w:hAnsi="Times New Roman" w:cs="Times New Roman"/>
          <w:b/>
          <w:sz w:val="24"/>
          <w:szCs w:val="24"/>
        </w:rPr>
        <w:t xml:space="preserve">ROUGE1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ROUGE2 of </w:t>
      </w:r>
      <w:r w:rsidRPr="00FB540E">
        <w:rPr>
          <w:rFonts w:ascii="Times New Roman" w:hAnsi="Times New Roman" w:cs="Times New Roman"/>
          <w:b/>
          <w:sz w:val="24"/>
          <w:szCs w:val="24"/>
          <w:u w:val="single"/>
        </w:rPr>
        <w:t>79.42</w:t>
      </w:r>
      <w:r w:rsidRPr="00FB540E">
        <w:rPr>
          <w:rFonts w:ascii="Times New Roman" w:hAnsi="Times New Roman" w:cs="Times New Roman"/>
          <w:b/>
          <w:sz w:val="24"/>
          <w:szCs w:val="24"/>
        </w:rPr>
        <w:t xml:space="preserve">, ROUGEL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ROUGELSUM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w:t>
      </w:r>
      <w:r w:rsidRPr="00FB540E">
        <w:rPr>
          <w:rFonts w:ascii="Times New Roman" w:hAnsi="Times New Roman" w:cs="Times New Roman"/>
          <w:sz w:val="24"/>
          <w:szCs w:val="24"/>
        </w:rPr>
        <w:t>was the optimal evaluation metric result achieved from the BART model giving the best result.</w:t>
      </w:r>
    </w:p>
    <w:p w14:paraId="6E7F620F" w14:textId="6A7677E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 xml:space="preserve">Natural Language Processing (NLP), Machine Learning (ML), Deep Learning (DL), </w:t>
      </w:r>
      <w:r w:rsidRPr="00FF43C3">
        <w:rPr>
          <w:rFonts w:ascii="Times New Roman" w:hAnsi="Times New Roman" w:cs="Times New Roman"/>
          <w:bCs/>
          <w:sz w:val="24"/>
          <w:szCs w:val="24"/>
          <w:shd w:val="clear" w:color="auto" w:fill="FFFFFF"/>
        </w:rPr>
        <w:t>Recall-Oriented Understudy for Gisting Evaluation</w:t>
      </w:r>
      <w:r>
        <w:rPr>
          <w:rFonts w:ascii="Times New Roman" w:hAnsi="Times New Roman" w:cs="Times New Roman"/>
          <w:bCs/>
          <w:sz w:val="24"/>
          <w:szCs w:val="24"/>
          <w:shd w:val="clear" w:color="auto" w:fill="FFFFFF"/>
        </w:rPr>
        <w:t xml:space="preserve"> (ROUGE), </w:t>
      </w:r>
      <w:r w:rsidRPr="0001179A">
        <w:rPr>
          <w:rFonts w:ascii="Times New Roman" w:hAnsi="Times New Roman" w:cs="Times New Roman"/>
          <w:sz w:val="24"/>
          <w:szCs w:val="24"/>
        </w:rPr>
        <w:t>Inductive logic programming</w:t>
      </w:r>
      <w:r>
        <w:rPr>
          <w:rFonts w:ascii="Times New Roman" w:hAnsi="Times New Roman" w:cs="Times New Roman"/>
          <w:sz w:val="24"/>
          <w:szCs w:val="24"/>
        </w:rPr>
        <w:t xml:space="preserve"> (ILP)</w:t>
      </w:r>
    </w:p>
    <w:p w14:paraId="381F48A2" w14:textId="77777777" w:rsidR="00FB540E" w:rsidRDefault="00FB540E" w:rsidP="00FB540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Subject Descriptors:</w:t>
      </w:r>
    </w:p>
    <w:p w14:paraId="233253B5"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Computing methodologies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Artificial intelligence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Natural language processing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Natural language generation</w:t>
      </w:r>
    </w:p>
    <w:p w14:paraId="5CC20CF6"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7404AC">
        <w:rPr>
          <w:rFonts w:ascii="Times New Roman" w:hAnsi="Times New Roman" w:cs="Times New Roman"/>
          <w:sz w:val="24"/>
          <w:szCs w:val="24"/>
        </w:rPr>
        <w:t xml:space="preserve">Theory of computation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Theory and algorithms for application domains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Machine learning theory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Semi-supervised learning</w:t>
      </w:r>
      <w:r>
        <w:rPr>
          <w:rFonts w:ascii="Times New Roman" w:hAnsi="Times New Roman" w:cs="Times New Roman"/>
          <w:sz w:val="24"/>
          <w:szCs w:val="24"/>
        </w:rPr>
        <w:t>.</w:t>
      </w:r>
    </w:p>
    <w:p w14:paraId="1B781AC7"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Information systems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Information systems applications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Management and querying of encrypted data</w:t>
      </w:r>
      <w:r>
        <w:rPr>
          <w:rFonts w:ascii="Times New Roman" w:hAnsi="Times New Roman" w:cs="Times New Roman"/>
          <w:sz w:val="24"/>
          <w:szCs w:val="24"/>
        </w:rPr>
        <w:t>.</w:t>
      </w:r>
    </w:p>
    <w:p w14:paraId="17A53642" w14:textId="594C1C7A" w:rsidR="00FB540E" w:rsidRP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Security and privacy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Database and storage security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Data mining.</w:t>
      </w:r>
    </w:p>
    <w:p w14:paraId="61C8D774" w14:textId="0F29FC1A" w:rsidR="00FB540E" w:rsidRPr="00A84AB0" w:rsidRDefault="00FB540E" w:rsidP="00A84AB0">
      <w:pPr>
        <w:pStyle w:val="Heading1"/>
        <w:spacing w:line="360" w:lineRule="auto"/>
        <w:rPr>
          <w:rFonts w:ascii="Times New Roman" w:hAnsi="Times New Roman" w:cs="Times New Roman"/>
          <w:b/>
          <w:color w:val="auto"/>
          <w:sz w:val="32"/>
          <w:szCs w:val="32"/>
        </w:rPr>
      </w:pPr>
      <w:bookmarkStart w:id="1" w:name="_Toc132325735"/>
      <w:r w:rsidRPr="00A84AB0">
        <w:rPr>
          <w:rFonts w:ascii="Times New Roman" w:hAnsi="Times New Roman" w:cs="Times New Roman"/>
          <w:b/>
          <w:color w:val="auto"/>
          <w:sz w:val="32"/>
          <w:szCs w:val="32"/>
          <w:shd w:val="clear" w:color="auto" w:fill="FFFFFF"/>
        </w:rPr>
        <w:lastRenderedPageBreak/>
        <w:t>PUBLICATIONS</w:t>
      </w:r>
      <w:bookmarkEnd w:id="1"/>
    </w:p>
    <w:p w14:paraId="217DA4C8" w14:textId="50641701" w:rsidR="001D7B85" w:rsidRPr="00FB540E" w:rsidRDefault="00FB540E" w:rsidP="00C46E03">
      <w:pPr>
        <w:pStyle w:val="ListParagraph"/>
        <w:numPr>
          <w:ilvl w:val="0"/>
          <w:numId w:val="7"/>
        </w:numPr>
        <w:spacing w:line="360" w:lineRule="auto"/>
        <w:jc w:val="both"/>
        <w:rPr>
          <w:rFonts w:ascii="Times New Roman Regular" w:hAnsi="Times New Roman Regular" w:cs="Times New Roman Regular" w:hint="eastAsia"/>
          <w:b/>
          <w:sz w:val="24"/>
          <w:szCs w:val="24"/>
        </w:rPr>
      </w:pPr>
      <w:r w:rsidRPr="00FB540E">
        <w:rPr>
          <w:rFonts w:ascii="Times New Roman Regular" w:hAnsi="Times New Roman Regular" w:cs="Times New Roman Regular"/>
          <w:b/>
          <w:sz w:val="24"/>
          <w:szCs w:val="24"/>
        </w:rPr>
        <w:t>A Review on Creating a Performance Adaptive Generalized Abstractive Text Summarization Using Optimized Transformers</w:t>
      </w:r>
    </w:p>
    <w:p w14:paraId="0B9E3CEC" w14:textId="77777777" w:rsid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Conference: SmartNets 2023 - BDA-ML</w:t>
      </w:r>
    </w:p>
    <w:p w14:paraId="4121C106" w14:textId="42AD40DD"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46F6E184" w14:textId="77777777"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3E2C6C77" w14:textId="083652BC" w:rsidR="001D7B85"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Date: April 08, 2023</w:t>
      </w:r>
    </w:p>
    <w:p w14:paraId="32FCEC86"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A4545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AE4FB6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B28213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31C54AF"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918551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70E354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7D0668E"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18E264A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42912C2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820A1B6" w14:textId="5AA8000F" w:rsidR="001D7B85" w:rsidRDefault="001D7B85" w:rsidP="006E0A60">
      <w:pPr>
        <w:spacing w:line="360" w:lineRule="auto"/>
        <w:jc w:val="both"/>
        <w:rPr>
          <w:rFonts w:ascii="Times New Roman Regular" w:hAnsi="Times New Roman Regular" w:cs="Times New Roman Regular" w:hint="eastAsia"/>
          <w:sz w:val="24"/>
          <w:szCs w:val="24"/>
        </w:rPr>
      </w:pPr>
    </w:p>
    <w:p w14:paraId="7A171A69" w14:textId="635D1B9D" w:rsidR="00FB540E" w:rsidRDefault="00FB540E" w:rsidP="006E0A60">
      <w:pPr>
        <w:spacing w:line="360" w:lineRule="auto"/>
        <w:jc w:val="both"/>
        <w:rPr>
          <w:rFonts w:ascii="Times New Roman Regular" w:hAnsi="Times New Roman Regular" w:cs="Times New Roman Regular" w:hint="eastAsia"/>
          <w:sz w:val="24"/>
          <w:szCs w:val="24"/>
        </w:rPr>
      </w:pPr>
    </w:p>
    <w:p w14:paraId="05F93E6A" w14:textId="77777777" w:rsidR="00FB540E" w:rsidRDefault="00FB540E" w:rsidP="006E0A60">
      <w:pPr>
        <w:spacing w:line="360" w:lineRule="auto"/>
        <w:jc w:val="both"/>
        <w:rPr>
          <w:rFonts w:ascii="Times New Roman Regular" w:hAnsi="Times New Roman Regular" w:cs="Times New Roman Regular" w:hint="eastAsia"/>
          <w:sz w:val="24"/>
          <w:szCs w:val="24"/>
        </w:rPr>
      </w:pPr>
    </w:p>
    <w:p w14:paraId="65784D90"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FCCC6B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BDE06DC"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786E48DE"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16E6F251" w14:textId="361216B9" w:rsidR="00FB540E" w:rsidRPr="00A84AB0" w:rsidRDefault="00FB540E" w:rsidP="00A84AB0">
      <w:pPr>
        <w:pStyle w:val="Heading1"/>
        <w:spacing w:line="360" w:lineRule="auto"/>
        <w:rPr>
          <w:rFonts w:ascii="Times New Roman" w:hAnsi="Times New Roman" w:cs="Times New Roman"/>
          <w:b/>
          <w:color w:val="auto"/>
          <w:sz w:val="28"/>
          <w:szCs w:val="24"/>
        </w:rPr>
      </w:pPr>
      <w:bookmarkStart w:id="2" w:name="_Toc132325736"/>
      <w:r w:rsidRPr="00A84AB0">
        <w:rPr>
          <w:rFonts w:ascii="Times New Roman" w:hAnsi="Times New Roman" w:cs="Times New Roman"/>
          <w:b/>
          <w:color w:val="auto"/>
          <w:sz w:val="32"/>
          <w:shd w:val="clear" w:color="auto" w:fill="FFFFFF"/>
        </w:rPr>
        <w:lastRenderedPageBreak/>
        <w:t>ACKNOWLEDGEMENT</w:t>
      </w:r>
      <w:bookmarkEnd w:id="2"/>
    </w:p>
    <w:p w14:paraId="0C84C57E" w14:textId="0C17F24A" w:rsidR="007A7524" w:rsidRDefault="00FB540E" w:rsidP="00FB540E">
      <w:pPr>
        <w:spacing w:line="360" w:lineRule="auto"/>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am grateful for the supportive individuals in my life who have empowered me to exceed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previous limitations and achieve my current level of success, including the completion-of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final year research project.</w:t>
      </w:r>
    </w:p>
    <w:p w14:paraId="7B1DCE41" w14:textId="58DE4997" w:rsidR="007A7524"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would like to express my deepest gratitude to Mr. Guhanathan Poravi, my esteemed module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leader, for his consistent review and invaluable guidance that has tremendously improved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reports. His feedback has instilled in me the confidence to conduct research at any level.</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am also grateful to my supervisor, Mr. Torin Wirasingha, for his contribution in refining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my project idea and expanding its scope. I extend my appreciation to the evaluators 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project, who took the time to thoroughly review my work and provide valuable advice for its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enhancement. Furthermore, I would like to thank all the interviewees and survey respondents,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including industry and academia experts, as well as my senior and junior peers at IIT, for their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invaluable input in the requirement gathering process.</w:t>
      </w:r>
    </w:p>
    <w:p w14:paraId="311801C9" w14:textId="37432C9B" w:rsidR="00FB540E" w:rsidRPr="00FB540E"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express my heartfelt appreciation to the esteemed lecturers at the Informatics Institute of</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Technology, as well as the supportive management, for the invaluable opportunities, unwavering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support, and invaluable guidance they have provided me throughout my undergraduate degree.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would also like to acknowledge my fellow friends from university, whose continued support</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and positive influence have played a pivotal role in my growth as a developer/researcher.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Their encouragement and camaraderie have fueled my rapid progress over the span of four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years. Lastly, I extend my deepest gratitude to my parents for their unwavering support and</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encouragement in pursuing my dreams, and to my beloved family, friends, and significant other,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whose unwavering encouragement has been a beacon of strength during challenging times</w:t>
      </w:r>
      <w:r>
        <w:rPr>
          <w:rFonts w:ascii="Times New Roman Regular" w:hAnsi="Times New Roman Regular" w:cs="Times New Roman Regular"/>
          <w:sz w:val="24"/>
          <w:szCs w:val="24"/>
        </w:rPr>
        <w:t>.</w:t>
      </w:r>
    </w:p>
    <w:p w14:paraId="417EE0FD"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3A6B3260"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4E2ED5FB"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BF365C3"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2F5C4C8" w14:textId="77777777" w:rsidR="007A7524" w:rsidRPr="006E0A60" w:rsidRDefault="007A7524" w:rsidP="006E0A60">
      <w:pPr>
        <w:spacing w:line="360" w:lineRule="auto"/>
        <w:jc w:val="both"/>
        <w:rPr>
          <w:rFonts w:ascii="Times New Roman Regular" w:hAnsi="Times New Roman Regular" w:cs="Times New Roman Regular" w:hint="eastAsia"/>
          <w:sz w:val="24"/>
          <w:szCs w:val="24"/>
        </w:rPr>
      </w:pPr>
    </w:p>
    <w:sdt>
      <w:sdtPr>
        <w:rPr>
          <w:rFonts w:ascii="Times New Roman Regular" w:eastAsiaTheme="minorEastAsia" w:hAnsi="Times New Roman Regular" w:cs="Times New Roman Regular"/>
          <w:color w:val="auto"/>
          <w:sz w:val="18"/>
          <w:szCs w:val="18"/>
        </w:rPr>
        <w:id w:val="1140695416"/>
        <w:docPartObj>
          <w:docPartGallery w:val="Table of Contents"/>
          <w:docPartUnique/>
        </w:docPartObj>
      </w:sdtPr>
      <w:sdtEndPr>
        <w:rPr>
          <w:rFonts w:ascii="Times New Roman" w:hAnsi="Times New Roman" w:cs="Times New Roman"/>
          <w:sz w:val="24"/>
          <w:szCs w:val="24"/>
        </w:rPr>
      </w:sdtEndPr>
      <w:sdtContent>
        <w:p w14:paraId="2EA52A52" w14:textId="3FF0B9EB" w:rsidR="00B40933" w:rsidRPr="00A84AB0" w:rsidRDefault="007B3201" w:rsidP="00A84AB0">
          <w:pPr>
            <w:pStyle w:val="TOCHeading1"/>
            <w:spacing w:line="360" w:lineRule="auto"/>
            <w:rPr>
              <w:rFonts w:ascii="Times New Roman" w:hAnsi="Times New Roman" w:cs="Times New Roman"/>
              <w:b/>
              <w:bCs/>
              <w:color w:val="auto"/>
              <w:sz w:val="32"/>
              <w:szCs w:val="32"/>
            </w:rPr>
          </w:pPr>
          <w:r w:rsidRPr="00A84AB0">
            <w:rPr>
              <w:rFonts w:ascii="Times New Roman" w:hAnsi="Times New Roman" w:cs="Times New Roman"/>
              <w:b/>
              <w:bCs/>
              <w:color w:val="auto"/>
              <w:sz w:val="32"/>
              <w:szCs w:val="32"/>
            </w:rPr>
            <w:t>CONTENTS</w:t>
          </w:r>
        </w:p>
        <w:p w14:paraId="3E607F42" w14:textId="5763C82D" w:rsidR="00DC21B7" w:rsidRPr="00CA6A43" w:rsidRDefault="00FD2F9D">
          <w:pPr>
            <w:pStyle w:val="TOC1"/>
            <w:rPr>
              <w:rFonts w:ascii="Times New Roman" w:hAnsi="Times New Roman" w:cs="Times New Roman"/>
              <w:noProof/>
              <w:sz w:val="24"/>
              <w:szCs w:val="24"/>
            </w:rPr>
          </w:pPr>
          <w:r w:rsidRPr="00CA6A43">
            <w:rPr>
              <w:rFonts w:ascii="Times New Roman" w:hAnsi="Times New Roman" w:cs="Times New Roman"/>
              <w:sz w:val="24"/>
              <w:szCs w:val="24"/>
            </w:rPr>
            <w:fldChar w:fldCharType="begin"/>
          </w:r>
          <w:r w:rsidRPr="00CA6A43">
            <w:rPr>
              <w:rFonts w:ascii="Times New Roman" w:hAnsi="Times New Roman" w:cs="Times New Roman"/>
              <w:sz w:val="24"/>
              <w:szCs w:val="24"/>
            </w:rPr>
            <w:instrText xml:space="preserve"> TOC \o "1-3" \h \z \u </w:instrText>
          </w:r>
          <w:r w:rsidRPr="00CA6A43">
            <w:rPr>
              <w:rFonts w:ascii="Times New Roman" w:hAnsi="Times New Roman" w:cs="Times New Roman"/>
              <w:sz w:val="24"/>
              <w:szCs w:val="24"/>
            </w:rPr>
            <w:fldChar w:fldCharType="separate"/>
          </w:r>
          <w:hyperlink w:anchor="_Toc132325735" w:history="1">
            <w:r w:rsidR="00DC21B7" w:rsidRPr="00CA6A43">
              <w:rPr>
                <w:rStyle w:val="Hyperlink"/>
                <w:rFonts w:ascii="Times New Roman" w:hAnsi="Times New Roman" w:cs="Times New Roman"/>
                <w:b/>
                <w:noProof/>
                <w:sz w:val="24"/>
                <w:szCs w:val="24"/>
                <w:shd w:val="clear" w:color="auto" w:fill="FFFFFF"/>
              </w:rPr>
              <w:t>PUBLICATIONS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Iii</w:t>
            </w:r>
            <w:r w:rsidR="00DC21B7" w:rsidRPr="00CA6A43">
              <w:rPr>
                <w:rFonts w:ascii="Times New Roman" w:hAnsi="Times New Roman" w:cs="Times New Roman"/>
                <w:noProof/>
                <w:webHidden/>
                <w:sz w:val="24"/>
                <w:szCs w:val="24"/>
              </w:rPr>
              <w:fldChar w:fldCharType="end"/>
            </w:r>
          </w:hyperlink>
        </w:p>
        <w:p w14:paraId="16FEE9F6" w14:textId="6961FF81" w:rsidR="00DC21B7" w:rsidRPr="00CA6A43" w:rsidRDefault="00520140">
          <w:pPr>
            <w:pStyle w:val="TOC1"/>
            <w:rPr>
              <w:rFonts w:ascii="Times New Roman" w:hAnsi="Times New Roman" w:cs="Times New Roman"/>
              <w:noProof/>
              <w:sz w:val="24"/>
              <w:szCs w:val="24"/>
            </w:rPr>
          </w:pPr>
          <w:hyperlink w:anchor="_Toc132325736" w:history="1">
            <w:r w:rsidR="00DC21B7" w:rsidRPr="00CA6A43">
              <w:rPr>
                <w:rStyle w:val="Hyperlink"/>
                <w:rFonts w:ascii="Times New Roman" w:hAnsi="Times New Roman" w:cs="Times New Roman"/>
                <w:b/>
                <w:noProof/>
                <w:sz w:val="24"/>
                <w:szCs w:val="24"/>
                <w:shd w:val="clear" w:color="auto" w:fill="FFFFFF"/>
              </w:rPr>
              <w:t>ACKNOWLEDGEMENT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Iv</w:t>
            </w:r>
            <w:r w:rsidR="00DC21B7" w:rsidRPr="00CA6A43">
              <w:rPr>
                <w:rFonts w:ascii="Times New Roman" w:hAnsi="Times New Roman" w:cs="Times New Roman"/>
                <w:noProof/>
                <w:webHidden/>
                <w:sz w:val="24"/>
                <w:szCs w:val="24"/>
              </w:rPr>
              <w:fldChar w:fldCharType="end"/>
            </w:r>
          </w:hyperlink>
        </w:p>
        <w:p w14:paraId="4C6233D2" w14:textId="7725A5E2" w:rsidR="00DC21B7" w:rsidRPr="00CA6A43" w:rsidRDefault="00520140">
          <w:pPr>
            <w:pStyle w:val="TOC1"/>
            <w:rPr>
              <w:rFonts w:ascii="Times New Roman" w:hAnsi="Times New Roman" w:cs="Times New Roman"/>
              <w:noProof/>
              <w:sz w:val="24"/>
              <w:szCs w:val="24"/>
            </w:rPr>
          </w:pPr>
          <w:hyperlink w:anchor="_Toc132325737" w:history="1">
            <w:r w:rsidR="00DC21B7" w:rsidRPr="00CA6A43">
              <w:rPr>
                <w:rStyle w:val="Hyperlink"/>
                <w:rFonts w:ascii="Times New Roman" w:hAnsi="Times New Roman" w:cs="Times New Roman"/>
                <w:b/>
                <w:bCs/>
                <w:noProof/>
                <w:sz w:val="24"/>
                <w:szCs w:val="24"/>
              </w:rPr>
              <w:t>LIST OF TABLES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6E6AD4A1" w14:textId="4E5D01D9" w:rsidR="00DC21B7" w:rsidRPr="00CA6A43" w:rsidRDefault="00520140">
          <w:pPr>
            <w:pStyle w:val="TOC1"/>
            <w:rPr>
              <w:rFonts w:ascii="Times New Roman" w:hAnsi="Times New Roman" w:cs="Times New Roman"/>
              <w:noProof/>
              <w:sz w:val="24"/>
              <w:szCs w:val="24"/>
            </w:rPr>
          </w:pPr>
          <w:hyperlink w:anchor="_Toc132325738" w:history="1">
            <w:r w:rsidR="00DC21B7" w:rsidRPr="00CA6A43">
              <w:rPr>
                <w:rStyle w:val="Hyperlink"/>
                <w:rFonts w:ascii="Times New Roman" w:hAnsi="Times New Roman" w:cs="Times New Roman"/>
                <w:b/>
                <w:bCs/>
                <w:noProof/>
                <w:sz w:val="24"/>
                <w:szCs w:val="24"/>
              </w:rPr>
              <w:t>LIST OF FIGURES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36C206C" w14:textId="2F158A04" w:rsidR="00DC21B7" w:rsidRPr="00CA6A43" w:rsidRDefault="00520140">
          <w:pPr>
            <w:pStyle w:val="TOC1"/>
            <w:rPr>
              <w:rFonts w:ascii="Times New Roman" w:hAnsi="Times New Roman" w:cs="Times New Roman"/>
              <w:noProof/>
              <w:sz w:val="24"/>
              <w:szCs w:val="24"/>
            </w:rPr>
          </w:pPr>
          <w:hyperlink w:anchor="_Toc132325739" w:history="1">
            <w:r w:rsidR="00DC21B7" w:rsidRPr="00CA6A43">
              <w:rPr>
                <w:rStyle w:val="Hyperlink"/>
                <w:rFonts w:ascii="Times New Roman" w:hAnsi="Times New Roman" w:cs="Times New Roman"/>
                <w:b/>
                <w:bCs/>
                <w:noProof/>
                <w:sz w:val="24"/>
                <w:szCs w:val="24"/>
              </w:rPr>
              <w:t>LIST OF ABBREVIATIONS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Xvi</w:t>
            </w:r>
            <w:r w:rsidR="00DC21B7" w:rsidRPr="00CA6A43">
              <w:rPr>
                <w:rFonts w:ascii="Times New Roman" w:hAnsi="Times New Roman" w:cs="Times New Roman"/>
                <w:noProof/>
                <w:webHidden/>
                <w:sz w:val="24"/>
                <w:szCs w:val="24"/>
              </w:rPr>
              <w:fldChar w:fldCharType="end"/>
            </w:r>
          </w:hyperlink>
        </w:p>
        <w:p w14:paraId="3624937F" w14:textId="1402BB73" w:rsidR="00DC21B7" w:rsidRPr="00CA6A43" w:rsidRDefault="00520140">
          <w:pPr>
            <w:pStyle w:val="TOC1"/>
            <w:rPr>
              <w:rFonts w:ascii="Times New Roman" w:hAnsi="Times New Roman" w:cs="Times New Roman"/>
              <w:noProof/>
              <w:sz w:val="24"/>
              <w:szCs w:val="24"/>
            </w:rPr>
          </w:pPr>
          <w:hyperlink w:anchor="_Toc132325740"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01. </w:t>
            </w:r>
            <w:r w:rsidR="00DC21B7" w:rsidRPr="00CA6A43">
              <w:rPr>
                <w:rStyle w:val="Hyperlink"/>
                <w:rFonts w:ascii="Times New Roman" w:hAnsi="Times New Roman" w:cs="Times New Roman"/>
                <w:b/>
                <w:bCs/>
                <w:noProof/>
                <w:sz w:val="24"/>
                <w:szCs w:val="24"/>
              </w:rPr>
              <w:t>INTRODUCTION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343B34D2" w14:textId="1C04B988" w:rsidR="00DC21B7" w:rsidRPr="00CA6A43" w:rsidRDefault="00520140">
          <w:pPr>
            <w:pStyle w:val="TOC1"/>
            <w:rPr>
              <w:rFonts w:ascii="Times New Roman" w:hAnsi="Times New Roman" w:cs="Times New Roman"/>
              <w:noProof/>
              <w:sz w:val="24"/>
              <w:szCs w:val="24"/>
            </w:rPr>
          </w:pPr>
          <w:hyperlink w:anchor="_Toc132325741" w:history="1">
            <w:r w:rsidR="0086504A" w:rsidRPr="00CA6A43">
              <w:rPr>
                <w:rStyle w:val="Hyperlink"/>
                <w:rFonts w:ascii="Times New Roman" w:hAnsi="Times New Roman" w:cs="Times New Roman"/>
                <w:b/>
                <w:bCs/>
                <w:noProof/>
                <w:sz w:val="24"/>
                <w:szCs w:val="24"/>
              </w:rPr>
              <w:t xml:space="preserve">1.1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5E663347" w14:textId="20551CE8" w:rsidR="00DC21B7" w:rsidRPr="00CA6A43" w:rsidRDefault="00520140">
          <w:pPr>
            <w:pStyle w:val="TOC1"/>
            <w:rPr>
              <w:rFonts w:ascii="Times New Roman" w:hAnsi="Times New Roman" w:cs="Times New Roman"/>
              <w:noProof/>
              <w:sz w:val="24"/>
              <w:szCs w:val="24"/>
            </w:rPr>
          </w:pPr>
          <w:hyperlink w:anchor="_Toc132325742" w:history="1">
            <w:r w:rsidR="0086504A" w:rsidRPr="00CA6A43">
              <w:rPr>
                <w:rStyle w:val="Hyperlink"/>
                <w:rFonts w:ascii="Times New Roman" w:hAnsi="Times New Roman" w:cs="Times New Roman"/>
                <w:b/>
                <w:bCs/>
                <w:noProof/>
                <w:sz w:val="24"/>
                <w:szCs w:val="24"/>
              </w:rPr>
              <w:t xml:space="preserve">1.2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11CA2694" w14:textId="7F46B3C6" w:rsidR="00DC21B7" w:rsidRPr="00CA6A43" w:rsidRDefault="00520140">
          <w:pPr>
            <w:pStyle w:val="TOC2"/>
            <w:tabs>
              <w:tab w:val="right" w:leader="dot" w:pos="9350"/>
            </w:tabs>
            <w:rPr>
              <w:rFonts w:ascii="Times New Roman" w:hAnsi="Times New Roman" w:cs="Times New Roman"/>
              <w:noProof/>
              <w:sz w:val="24"/>
              <w:szCs w:val="24"/>
            </w:rPr>
          </w:pPr>
          <w:hyperlink w:anchor="_Toc132325743" w:history="1">
            <w:r w:rsidR="0086504A" w:rsidRPr="00CA6A43">
              <w:rPr>
                <w:rStyle w:val="Hyperlink"/>
                <w:rFonts w:ascii="Times New Roman" w:hAnsi="Times New Roman" w:cs="Times New Roman"/>
                <w:b/>
                <w:bCs/>
                <w:noProof/>
                <w:sz w:val="24"/>
                <w:szCs w:val="24"/>
              </w:rPr>
              <w:t xml:space="preserve">1.2.1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1336B1F1" w14:textId="05914683" w:rsidR="00DC21B7" w:rsidRPr="00CA6A43" w:rsidRDefault="00520140">
          <w:pPr>
            <w:pStyle w:val="TOC2"/>
            <w:tabs>
              <w:tab w:val="right" w:leader="dot" w:pos="9350"/>
            </w:tabs>
            <w:rPr>
              <w:rFonts w:ascii="Times New Roman" w:hAnsi="Times New Roman" w:cs="Times New Roman"/>
              <w:noProof/>
              <w:sz w:val="24"/>
              <w:szCs w:val="24"/>
            </w:rPr>
          </w:pPr>
          <w:hyperlink w:anchor="_Toc132325744" w:history="1">
            <w:r w:rsidR="0086504A" w:rsidRPr="00CA6A43">
              <w:rPr>
                <w:rStyle w:val="Hyperlink"/>
                <w:rFonts w:ascii="Times New Roman" w:hAnsi="Times New Roman" w:cs="Times New Roman"/>
                <w:b/>
                <w:bCs/>
                <w:noProof/>
                <w:sz w:val="24"/>
                <w:szCs w:val="24"/>
              </w:rPr>
              <w:t xml:space="preserve">1.2.2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-Constant (</w:t>
            </w:r>
            <w:r w:rsidR="00DC21B7" w:rsidRPr="00CA6A43">
              <w:rPr>
                <w:rStyle w:val="Hyperlink"/>
                <w:rFonts w:ascii="Times New Roman" w:hAnsi="Times New Roman" w:cs="Times New Roman"/>
                <w:b/>
                <w:bCs/>
                <w:noProof/>
                <w:sz w:val="24"/>
                <w:szCs w:val="24"/>
              </w:rPr>
              <w:t>LTC</w:t>
            </w:r>
            <w:r w:rsidR="0086504A" w:rsidRPr="00CA6A43">
              <w:rPr>
                <w:rStyle w:val="Hyperlink"/>
                <w:rFonts w:ascii="Times New Roman" w:hAnsi="Times New Roman" w:cs="Times New Roman"/>
                <w:b/>
                <w:bCs/>
                <w:noProof/>
                <w:sz w:val="24"/>
                <w:szCs w:val="24"/>
              </w:rPr>
              <w:t>) Networks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34552A8A" w14:textId="2A2FFAA9" w:rsidR="00DC21B7" w:rsidRPr="00CA6A43" w:rsidRDefault="00520140">
          <w:pPr>
            <w:pStyle w:val="TOC2"/>
            <w:tabs>
              <w:tab w:val="right" w:leader="dot" w:pos="9350"/>
            </w:tabs>
            <w:rPr>
              <w:rFonts w:ascii="Times New Roman" w:hAnsi="Times New Roman" w:cs="Times New Roman"/>
              <w:noProof/>
              <w:sz w:val="24"/>
              <w:szCs w:val="24"/>
            </w:rPr>
          </w:pPr>
          <w:hyperlink w:anchor="_Toc132325745" w:history="1">
            <w:r w:rsidR="0086504A" w:rsidRPr="00CA6A43">
              <w:rPr>
                <w:rStyle w:val="Hyperlink"/>
                <w:rFonts w:ascii="Times New Roman" w:hAnsi="Times New Roman" w:cs="Times New Roman"/>
                <w:b/>
                <w:bCs/>
                <w:noProof/>
                <w:sz w:val="24"/>
                <w:szCs w:val="24"/>
              </w:rPr>
              <w:t xml:space="preserve">1.2.3 </w:t>
            </w:r>
            <w:r w:rsidR="00DC21B7" w:rsidRPr="00CA6A43">
              <w:rPr>
                <w:rStyle w:val="Hyperlink"/>
                <w:rFonts w:ascii="Times New Roman" w:hAnsi="Times New Roman" w:cs="Times New Roman"/>
                <w:b/>
                <w:bCs/>
                <w:noProof/>
                <w:sz w:val="24"/>
                <w:szCs w:val="24"/>
              </w:rPr>
              <w:t>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w:t>
            </w:r>
            <w:r w:rsidR="00DC21B7" w:rsidRPr="00CA6A43">
              <w:rPr>
                <w:rFonts w:ascii="Times New Roman" w:hAnsi="Times New Roman" w:cs="Times New Roman"/>
                <w:noProof/>
                <w:webHidden/>
                <w:sz w:val="24"/>
                <w:szCs w:val="24"/>
              </w:rPr>
              <w:fldChar w:fldCharType="end"/>
            </w:r>
          </w:hyperlink>
        </w:p>
        <w:p w14:paraId="424DCE9E" w14:textId="45825613" w:rsidR="00DC21B7" w:rsidRPr="00CA6A43" w:rsidRDefault="00520140">
          <w:pPr>
            <w:pStyle w:val="TOC1"/>
            <w:rPr>
              <w:rFonts w:ascii="Times New Roman" w:hAnsi="Times New Roman" w:cs="Times New Roman"/>
              <w:noProof/>
              <w:sz w:val="24"/>
              <w:szCs w:val="24"/>
            </w:rPr>
          </w:pPr>
          <w:hyperlink w:anchor="_Toc132325746" w:history="1">
            <w:r w:rsidR="0086504A" w:rsidRPr="00CA6A43">
              <w:rPr>
                <w:rStyle w:val="Hyperlink"/>
                <w:rFonts w:ascii="Times New Roman" w:hAnsi="Times New Roman" w:cs="Times New Roman"/>
                <w:b/>
                <w:bCs/>
                <w:noProof/>
                <w:sz w:val="24"/>
                <w:szCs w:val="24"/>
              </w:rPr>
              <w:t xml:space="preserve">1.3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Definition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3DFC5F1C" w14:textId="1E702135" w:rsidR="00DC21B7" w:rsidRPr="00CA6A43" w:rsidRDefault="00520140">
          <w:pPr>
            <w:pStyle w:val="TOC2"/>
            <w:tabs>
              <w:tab w:val="right" w:leader="dot" w:pos="9350"/>
            </w:tabs>
            <w:rPr>
              <w:rFonts w:ascii="Times New Roman" w:hAnsi="Times New Roman" w:cs="Times New Roman"/>
              <w:noProof/>
              <w:sz w:val="24"/>
              <w:szCs w:val="24"/>
            </w:rPr>
          </w:pPr>
          <w:hyperlink w:anchor="_Toc132325747" w:history="1">
            <w:r w:rsidR="0086504A" w:rsidRPr="00CA6A43">
              <w:rPr>
                <w:rStyle w:val="Hyperlink"/>
                <w:rFonts w:ascii="Times New Roman" w:hAnsi="Times New Roman" w:cs="Times New Roman"/>
                <w:b/>
                <w:bCs/>
                <w:noProof/>
                <w:sz w:val="24"/>
                <w:szCs w:val="24"/>
              </w:rPr>
              <w:t xml:space="preserve">1.3.1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Statement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15D99B9A" w14:textId="0EC76CBF" w:rsidR="00DC21B7" w:rsidRPr="00CA6A43" w:rsidRDefault="00520140">
          <w:pPr>
            <w:pStyle w:val="TOC1"/>
            <w:rPr>
              <w:rFonts w:ascii="Times New Roman" w:hAnsi="Times New Roman" w:cs="Times New Roman"/>
              <w:noProof/>
              <w:sz w:val="24"/>
              <w:szCs w:val="24"/>
            </w:rPr>
          </w:pPr>
          <w:hyperlink w:anchor="_Toc132325748" w:history="1">
            <w:r w:rsidR="0086504A" w:rsidRPr="00CA6A43">
              <w:rPr>
                <w:rStyle w:val="Hyperlink"/>
                <w:rFonts w:ascii="Times New Roman" w:hAnsi="Times New Roman" w:cs="Times New Roman"/>
                <w:b/>
                <w:bCs/>
                <w:noProof/>
                <w:sz w:val="24"/>
                <w:szCs w:val="24"/>
              </w:rPr>
              <w:t xml:space="preserve">1.4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Motivation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58332209" w14:textId="7597E0D5" w:rsidR="00DC21B7" w:rsidRPr="00CA6A43" w:rsidRDefault="00520140">
          <w:pPr>
            <w:pStyle w:val="TOC1"/>
            <w:rPr>
              <w:rFonts w:ascii="Times New Roman" w:hAnsi="Times New Roman" w:cs="Times New Roman"/>
              <w:noProof/>
              <w:sz w:val="24"/>
              <w:szCs w:val="24"/>
            </w:rPr>
          </w:pPr>
          <w:hyperlink w:anchor="_Toc132325749" w:history="1">
            <w:r w:rsidR="0086504A" w:rsidRPr="00CA6A43">
              <w:rPr>
                <w:rStyle w:val="Hyperlink"/>
                <w:rFonts w:ascii="Times New Roman" w:hAnsi="Times New Roman" w:cs="Times New Roman"/>
                <w:b/>
                <w:bCs/>
                <w:noProof/>
                <w:sz w:val="24"/>
                <w:szCs w:val="24"/>
              </w:rPr>
              <w:t xml:space="preserve">1.5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Gap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3CAD8ADC" w14:textId="725BB990" w:rsidR="00DC21B7" w:rsidRPr="00CA6A43" w:rsidRDefault="00520140">
          <w:pPr>
            <w:pStyle w:val="TOC1"/>
            <w:rPr>
              <w:rFonts w:ascii="Times New Roman" w:hAnsi="Times New Roman" w:cs="Times New Roman"/>
              <w:noProof/>
              <w:sz w:val="24"/>
              <w:szCs w:val="24"/>
            </w:rPr>
          </w:pPr>
          <w:hyperlink w:anchor="_Toc132325750" w:history="1">
            <w:r w:rsidR="0086504A" w:rsidRPr="00CA6A43">
              <w:rPr>
                <w:rStyle w:val="Hyperlink"/>
                <w:rFonts w:ascii="Times New Roman" w:hAnsi="Times New Roman" w:cs="Times New Roman"/>
                <w:b/>
                <w:bCs/>
                <w:noProof/>
                <w:sz w:val="24"/>
                <w:szCs w:val="24"/>
              </w:rPr>
              <w:t xml:space="preserve">1.6 </w:t>
            </w:r>
            <w:r w:rsidR="00DC21B7" w:rsidRPr="00CA6A43">
              <w:rPr>
                <w:rStyle w:val="Hyperlink"/>
                <w:rFonts w:ascii="Times New Roman" w:hAnsi="Times New Roman" w:cs="Times New Roman"/>
                <w:b/>
                <w:bCs/>
                <w:noProof/>
                <w:sz w:val="24"/>
                <w:szCs w:val="24"/>
              </w:rPr>
              <w:t xml:space="preserve">Contribution </w:t>
            </w:r>
            <w:r w:rsidR="0086504A" w:rsidRPr="00CA6A43">
              <w:rPr>
                <w:rStyle w:val="Hyperlink"/>
                <w:rFonts w:ascii="Times New Roman" w:hAnsi="Times New Roman" w:cs="Times New Roman"/>
                <w:b/>
                <w:bCs/>
                <w:noProof/>
                <w:sz w:val="24"/>
                <w:szCs w:val="24"/>
              </w:rPr>
              <w:t>To The Body Of Knowledge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w:t>
            </w:r>
            <w:r w:rsidR="00DC21B7" w:rsidRPr="00CA6A43">
              <w:rPr>
                <w:rFonts w:ascii="Times New Roman" w:hAnsi="Times New Roman" w:cs="Times New Roman"/>
                <w:noProof/>
                <w:webHidden/>
                <w:sz w:val="24"/>
                <w:szCs w:val="24"/>
              </w:rPr>
              <w:fldChar w:fldCharType="end"/>
            </w:r>
          </w:hyperlink>
        </w:p>
        <w:p w14:paraId="68B500B9" w14:textId="6E830B3E" w:rsidR="00DC21B7" w:rsidRPr="00CA6A43" w:rsidRDefault="00520140">
          <w:pPr>
            <w:pStyle w:val="TOC2"/>
            <w:tabs>
              <w:tab w:val="right" w:leader="dot" w:pos="9350"/>
            </w:tabs>
            <w:rPr>
              <w:rFonts w:ascii="Times New Roman" w:hAnsi="Times New Roman" w:cs="Times New Roman"/>
              <w:noProof/>
              <w:sz w:val="24"/>
              <w:szCs w:val="24"/>
            </w:rPr>
          </w:pPr>
          <w:hyperlink w:anchor="_Toc132325751" w:history="1">
            <w:r w:rsidR="0086504A" w:rsidRPr="00CA6A43">
              <w:rPr>
                <w:rStyle w:val="Hyperlink"/>
                <w:rFonts w:ascii="Times New Roman" w:hAnsi="Times New Roman" w:cs="Times New Roman"/>
                <w:b/>
                <w:bCs/>
                <w:noProof/>
                <w:sz w:val="24"/>
                <w:szCs w:val="24"/>
              </w:rPr>
              <w:t xml:space="preserve">1.6.1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Domain 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02E99B24" w14:textId="3759F379" w:rsidR="00DC21B7" w:rsidRPr="00CA6A43" w:rsidRDefault="00520140">
          <w:pPr>
            <w:pStyle w:val="TOC2"/>
            <w:tabs>
              <w:tab w:val="right" w:leader="dot" w:pos="9350"/>
            </w:tabs>
            <w:rPr>
              <w:rFonts w:ascii="Times New Roman" w:hAnsi="Times New Roman" w:cs="Times New Roman"/>
              <w:noProof/>
              <w:sz w:val="24"/>
              <w:szCs w:val="24"/>
            </w:rPr>
          </w:pPr>
          <w:hyperlink w:anchor="_Toc132325752" w:history="1">
            <w:r w:rsidR="0086504A" w:rsidRPr="00CA6A43">
              <w:rPr>
                <w:rStyle w:val="Hyperlink"/>
                <w:rFonts w:ascii="Times New Roman" w:hAnsi="Times New Roman" w:cs="Times New Roman"/>
                <w:b/>
                <w:bCs/>
                <w:noProof/>
                <w:sz w:val="24"/>
                <w:szCs w:val="24"/>
              </w:rPr>
              <w:t xml:space="preserve">1.6.1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 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56F17710" w14:textId="673CDD3A" w:rsidR="00DC21B7" w:rsidRPr="00CA6A43" w:rsidRDefault="00520140">
          <w:pPr>
            <w:pStyle w:val="TOC1"/>
            <w:rPr>
              <w:rFonts w:ascii="Times New Roman" w:hAnsi="Times New Roman" w:cs="Times New Roman"/>
              <w:noProof/>
              <w:sz w:val="24"/>
              <w:szCs w:val="24"/>
            </w:rPr>
          </w:pPr>
          <w:hyperlink w:anchor="_Toc132325753" w:history="1">
            <w:r w:rsidR="0086504A" w:rsidRPr="00CA6A43">
              <w:rPr>
                <w:rStyle w:val="Hyperlink"/>
                <w:rFonts w:ascii="Times New Roman" w:hAnsi="Times New Roman" w:cs="Times New Roman"/>
                <w:b/>
                <w:bCs/>
                <w:noProof/>
                <w:sz w:val="24"/>
                <w:szCs w:val="24"/>
              </w:rPr>
              <w:t xml:space="preserve">1.7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Challenge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0871897E" w14:textId="52701C0A" w:rsidR="00DC21B7" w:rsidRPr="00CA6A43" w:rsidRDefault="00520140">
          <w:pPr>
            <w:pStyle w:val="TOC1"/>
            <w:rPr>
              <w:rFonts w:ascii="Times New Roman" w:hAnsi="Times New Roman" w:cs="Times New Roman"/>
              <w:noProof/>
              <w:sz w:val="24"/>
              <w:szCs w:val="24"/>
            </w:rPr>
          </w:pPr>
          <w:hyperlink w:anchor="_Toc132325754" w:history="1">
            <w:r w:rsidR="0086504A" w:rsidRPr="00CA6A43">
              <w:rPr>
                <w:rStyle w:val="Hyperlink"/>
                <w:rFonts w:ascii="Times New Roman" w:hAnsi="Times New Roman" w:cs="Times New Roman"/>
                <w:b/>
                <w:bCs/>
                <w:noProof/>
                <w:sz w:val="24"/>
                <w:szCs w:val="24"/>
              </w:rPr>
              <w:t xml:space="preserve">1.8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Questions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w:t>
            </w:r>
            <w:r w:rsidR="00DC21B7" w:rsidRPr="00CA6A43">
              <w:rPr>
                <w:rFonts w:ascii="Times New Roman" w:hAnsi="Times New Roman" w:cs="Times New Roman"/>
                <w:noProof/>
                <w:webHidden/>
                <w:sz w:val="24"/>
                <w:szCs w:val="24"/>
              </w:rPr>
              <w:fldChar w:fldCharType="end"/>
            </w:r>
          </w:hyperlink>
        </w:p>
        <w:p w14:paraId="06B467BD" w14:textId="782F2A93" w:rsidR="00DC21B7" w:rsidRPr="00CA6A43" w:rsidRDefault="00520140">
          <w:pPr>
            <w:pStyle w:val="TOC1"/>
            <w:rPr>
              <w:rFonts w:ascii="Times New Roman" w:hAnsi="Times New Roman" w:cs="Times New Roman"/>
              <w:noProof/>
              <w:sz w:val="24"/>
              <w:szCs w:val="24"/>
            </w:rPr>
          </w:pPr>
          <w:hyperlink w:anchor="_Toc132325755" w:history="1">
            <w:r w:rsidR="0086504A" w:rsidRPr="00CA6A43">
              <w:rPr>
                <w:rStyle w:val="Hyperlink"/>
                <w:rFonts w:ascii="Times New Roman" w:hAnsi="Times New Roman" w:cs="Times New Roman"/>
                <w:b/>
                <w:bCs/>
                <w:noProof/>
                <w:sz w:val="24"/>
                <w:szCs w:val="24"/>
              </w:rPr>
              <w:t xml:space="preserve">1.9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Aim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w:t>
            </w:r>
            <w:r w:rsidR="00DC21B7" w:rsidRPr="00CA6A43">
              <w:rPr>
                <w:rFonts w:ascii="Times New Roman" w:hAnsi="Times New Roman" w:cs="Times New Roman"/>
                <w:noProof/>
                <w:webHidden/>
                <w:sz w:val="24"/>
                <w:szCs w:val="24"/>
              </w:rPr>
              <w:fldChar w:fldCharType="end"/>
            </w:r>
          </w:hyperlink>
        </w:p>
        <w:p w14:paraId="51FC83A4" w14:textId="12101D5E" w:rsidR="00DC21B7" w:rsidRPr="00CA6A43" w:rsidRDefault="00520140">
          <w:pPr>
            <w:pStyle w:val="TOC1"/>
            <w:rPr>
              <w:rFonts w:ascii="Times New Roman" w:hAnsi="Times New Roman" w:cs="Times New Roman"/>
              <w:noProof/>
              <w:sz w:val="24"/>
              <w:szCs w:val="24"/>
            </w:rPr>
          </w:pPr>
          <w:hyperlink w:anchor="_Toc132325756" w:history="1">
            <w:r w:rsidR="0086504A" w:rsidRPr="00CA6A43">
              <w:rPr>
                <w:rStyle w:val="Hyperlink"/>
                <w:rFonts w:ascii="Times New Roman" w:hAnsi="Times New Roman" w:cs="Times New Roman"/>
                <w:b/>
                <w:bCs/>
                <w:noProof/>
                <w:sz w:val="24"/>
                <w:szCs w:val="24"/>
              </w:rPr>
              <w:t xml:space="preserve">1.10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w:t>
            </w:r>
            <w:r w:rsidR="00DC21B7" w:rsidRPr="00CA6A43">
              <w:rPr>
                <w:rFonts w:ascii="Times New Roman" w:hAnsi="Times New Roman" w:cs="Times New Roman"/>
                <w:noProof/>
                <w:webHidden/>
                <w:sz w:val="24"/>
                <w:szCs w:val="24"/>
              </w:rPr>
              <w:fldChar w:fldCharType="end"/>
            </w:r>
          </w:hyperlink>
        </w:p>
        <w:p w14:paraId="5F531D71" w14:textId="47DBA4F7" w:rsidR="00DC21B7" w:rsidRPr="00CA6A43" w:rsidRDefault="00520140">
          <w:pPr>
            <w:pStyle w:val="TOC1"/>
            <w:rPr>
              <w:rFonts w:ascii="Times New Roman" w:hAnsi="Times New Roman" w:cs="Times New Roman"/>
              <w:noProof/>
              <w:sz w:val="24"/>
              <w:szCs w:val="24"/>
            </w:rPr>
          </w:pPr>
          <w:hyperlink w:anchor="_Toc132325757" w:history="1">
            <w:r w:rsidR="0086504A" w:rsidRPr="00CA6A43">
              <w:rPr>
                <w:rStyle w:val="Hyperlink"/>
                <w:rFonts w:ascii="Times New Roman" w:hAnsi="Times New Roman" w:cs="Times New Roman"/>
                <w:b/>
                <w:bCs/>
                <w:noProof/>
                <w:sz w:val="24"/>
                <w:szCs w:val="24"/>
              </w:rPr>
              <w:t xml:space="preserve">1.11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9</w:t>
            </w:r>
            <w:r w:rsidR="00DC21B7" w:rsidRPr="00CA6A43">
              <w:rPr>
                <w:rFonts w:ascii="Times New Roman" w:hAnsi="Times New Roman" w:cs="Times New Roman"/>
                <w:noProof/>
                <w:webHidden/>
                <w:sz w:val="24"/>
                <w:szCs w:val="24"/>
              </w:rPr>
              <w:fldChar w:fldCharType="end"/>
            </w:r>
          </w:hyperlink>
        </w:p>
        <w:p w14:paraId="129D635A" w14:textId="34678247" w:rsidR="00DC21B7" w:rsidRPr="00CA6A43" w:rsidRDefault="00520140">
          <w:pPr>
            <w:pStyle w:val="TOC1"/>
            <w:rPr>
              <w:rFonts w:ascii="Times New Roman" w:hAnsi="Times New Roman" w:cs="Times New Roman"/>
              <w:noProof/>
              <w:sz w:val="24"/>
              <w:szCs w:val="24"/>
            </w:rPr>
          </w:pPr>
          <w:hyperlink w:anchor="_Toc132325758"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02. </w:t>
            </w:r>
            <w:r w:rsidR="00DC21B7" w:rsidRPr="00CA6A43">
              <w:rPr>
                <w:rStyle w:val="Hyperlink"/>
                <w:rFonts w:ascii="Times New Roman" w:hAnsi="Times New Roman" w:cs="Times New Roman"/>
                <w:b/>
                <w:bCs/>
                <w:noProof/>
                <w:sz w:val="24"/>
                <w:szCs w:val="24"/>
              </w:rPr>
              <w:t>LITERATURE 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3AF92B5E" w14:textId="27A17213" w:rsidR="00DC21B7" w:rsidRPr="00CA6A43" w:rsidRDefault="00520140">
          <w:pPr>
            <w:pStyle w:val="TOC1"/>
            <w:rPr>
              <w:rFonts w:ascii="Times New Roman" w:hAnsi="Times New Roman" w:cs="Times New Roman"/>
              <w:noProof/>
              <w:sz w:val="24"/>
              <w:szCs w:val="24"/>
            </w:rPr>
          </w:pPr>
          <w:hyperlink w:anchor="_Toc132325759" w:history="1">
            <w:r w:rsidR="0086504A" w:rsidRPr="00CA6A43">
              <w:rPr>
                <w:rStyle w:val="Hyperlink"/>
                <w:rFonts w:ascii="Times New Roman" w:hAnsi="Times New Roman" w:cs="Times New Roman"/>
                <w:b/>
                <w:bCs/>
                <w:noProof/>
                <w:sz w:val="24"/>
                <w:szCs w:val="24"/>
              </w:rPr>
              <w:t xml:space="preserve">2.1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04018D6B" w14:textId="3E37006E" w:rsidR="00DC21B7" w:rsidRPr="00CA6A43" w:rsidRDefault="00520140">
          <w:pPr>
            <w:pStyle w:val="TOC1"/>
            <w:rPr>
              <w:rFonts w:ascii="Times New Roman" w:hAnsi="Times New Roman" w:cs="Times New Roman"/>
              <w:noProof/>
              <w:sz w:val="24"/>
              <w:szCs w:val="24"/>
            </w:rPr>
          </w:pPr>
          <w:hyperlink w:anchor="_Toc132325760" w:history="1">
            <w:r w:rsidR="0086504A" w:rsidRPr="00CA6A43">
              <w:rPr>
                <w:rStyle w:val="Hyperlink"/>
                <w:rFonts w:ascii="Times New Roman" w:hAnsi="Times New Roman" w:cs="Times New Roman"/>
                <w:b/>
                <w:bCs/>
                <w:noProof/>
                <w:sz w:val="24"/>
                <w:szCs w:val="24"/>
              </w:rPr>
              <w:t xml:space="preserve">2.2 </w:t>
            </w:r>
            <w:r w:rsidR="00DC21B7" w:rsidRPr="00CA6A43">
              <w:rPr>
                <w:rStyle w:val="Hyperlink"/>
                <w:rFonts w:ascii="Times New Roman" w:hAnsi="Times New Roman" w:cs="Times New Roman"/>
                <w:b/>
                <w:bCs/>
                <w:noProof/>
                <w:sz w:val="24"/>
                <w:szCs w:val="24"/>
              </w:rPr>
              <w:t xml:space="preserve">Concept </w:t>
            </w:r>
            <w:r w:rsidR="0086504A" w:rsidRPr="00CA6A43">
              <w:rPr>
                <w:rStyle w:val="Hyperlink"/>
                <w:rFonts w:ascii="Times New Roman" w:hAnsi="Times New Roman" w:cs="Times New Roman"/>
                <w:b/>
                <w:bCs/>
                <w:noProof/>
                <w:sz w:val="24"/>
                <w:szCs w:val="24"/>
              </w:rPr>
              <w:t>Map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4A9AF44C" w14:textId="238797FC" w:rsidR="00DC21B7" w:rsidRPr="00CA6A43" w:rsidRDefault="00520140">
          <w:pPr>
            <w:pStyle w:val="TOC1"/>
            <w:rPr>
              <w:rFonts w:ascii="Times New Roman" w:hAnsi="Times New Roman" w:cs="Times New Roman"/>
              <w:noProof/>
              <w:sz w:val="24"/>
              <w:szCs w:val="24"/>
            </w:rPr>
          </w:pPr>
          <w:hyperlink w:anchor="_Toc132325761" w:history="1">
            <w:r w:rsidR="0086504A" w:rsidRPr="00CA6A43">
              <w:rPr>
                <w:rStyle w:val="Hyperlink"/>
                <w:rFonts w:ascii="Times New Roman" w:hAnsi="Times New Roman" w:cs="Times New Roman"/>
                <w:b/>
                <w:bCs/>
                <w:noProof/>
                <w:sz w:val="24"/>
                <w:szCs w:val="24"/>
              </w:rPr>
              <w:t xml:space="preserve">2.3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359AEAD1" w14:textId="2BA2CB50" w:rsidR="00DC21B7" w:rsidRPr="00CA6A43" w:rsidRDefault="00520140">
          <w:pPr>
            <w:pStyle w:val="TOC2"/>
            <w:tabs>
              <w:tab w:val="right" w:leader="dot" w:pos="9350"/>
            </w:tabs>
            <w:rPr>
              <w:rFonts w:ascii="Times New Roman" w:hAnsi="Times New Roman" w:cs="Times New Roman"/>
              <w:noProof/>
              <w:sz w:val="24"/>
              <w:szCs w:val="24"/>
            </w:rPr>
          </w:pPr>
          <w:hyperlink w:anchor="_Toc132325762" w:history="1">
            <w:r w:rsidR="0086504A" w:rsidRPr="00CA6A43">
              <w:rPr>
                <w:rStyle w:val="Hyperlink"/>
                <w:rFonts w:ascii="Times New Roman" w:hAnsi="Times New Roman" w:cs="Times New Roman"/>
                <w:b/>
                <w:bCs/>
                <w:noProof/>
                <w:sz w:val="24"/>
                <w:szCs w:val="24"/>
              </w:rPr>
              <w:t xml:space="preserve">2.3.1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132F1A49" w14:textId="0159E954" w:rsidR="00DC21B7" w:rsidRPr="00CA6A43" w:rsidRDefault="00520140">
          <w:pPr>
            <w:pStyle w:val="TOC2"/>
            <w:tabs>
              <w:tab w:val="right" w:leader="dot" w:pos="9350"/>
            </w:tabs>
            <w:rPr>
              <w:rFonts w:ascii="Times New Roman" w:hAnsi="Times New Roman" w:cs="Times New Roman"/>
              <w:noProof/>
              <w:sz w:val="24"/>
              <w:szCs w:val="24"/>
            </w:rPr>
          </w:pPr>
          <w:hyperlink w:anchor="_Toc132325763" w:history="1">
            <w:r w:rsidR="0086504A" w:rsidRPr="00CA6A43">
              <w:rPr>
                <w:rStyle w:val="Hyperlink"/>
                <w:rFonts w:ascii="Times New Roman" w:hAnsi="Times New Roman" w:cs="Times New Roman"/>
                <w:b/>
                <w:bCs/>
                <w:noProof/>
                <w:sz w:val="24"/>
                <w:szCs w:val="24"/>
              </w:rPr>
              <w:t xml:space="preserve">2.3.2 </w:t>
            </w:r>
            <w:r w:rsidR="00DC21B7" w:rsidRPr="00CA6A43">
              <w:rPr>
                <w:rStyle w:val="Hyperlink"/>
                <w:rFonts w:ascii="Times New Roman" w:hAnsi="Times New Roman" w:cs="Times New Roman"/>
                <w:b/>
                <w:bCs/>
                <w:noProof/>
                <w:sz w:val="24"/>
                <w:szCs w:val="24"/>
              </w:rPr>
              <w:t xml:space="preserve">Cryptocurrencies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Bitcoin</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11</w:t>
            </w:r>
            <w:r w:rsidR="00DC21B7" w:rsidRPr="00CA6A43">
              <w:rPr>
                <w:rFonts w:ascii="Times New Roman" w:hAnsi="Times New Roman" w:cs="Times New Roman"/>
                <w:noProof/>
                <w:webHidden/>
                <w:sz w:val="24"/>
                <w:szCs w:val="24"/>
              </w:rPr>
              <w:fldChar w:fldCharType="end"/>
            </w:r>
          </w:hyperlink>
        </w:p>
        <w:p w14:paraId="11102B81" w14:textId="362DF7A3" w:rsidR="00DC21B7" w:rsidRPr="00CA6A43" w:rsidRDefault="00520140">
          <w:pPr>
            <w:pStyle w:val="TOC3"/>
            <w:tabs>
              <w:tab w:val="right" w:leader="dot" w:pos="9350"/>
            </w:tabs>
            <w:rPr>
              <w:rFonts w:ascii="Times New Roman" w:hAnsi="Times New Roman" w:cs="Times New Roman"/>
              <w:noProof/>
              <w:sz w:val="24"/>
              <w:szCs w:val="24"/>
            </w:rPr>
          </w:pPr>
          <w:hyperlink w:anchor="_Toc132325764" w:history="1">
            <w:r w:rsidR="0086504A" w:rsidRPr="00CA6A43">
              <w:rPr>
                <w:rStyle w:val="Hyperlink"/>
                <w:rFonts w:ascii="Times New Roman" w:hAnsi="Times New Roman" w:cs="Times New Roman"/>
                <w:b/>
                <w:bCs/>
                <w:noProof/>
                <w:sz w:val="24"/>
                <w:szCs w:val="24"/>
              </w:rPr>
              <w:t xml:space="preserve">2.3.2.1 </w:t>
            </w:r>
            <w:r w:rsidR="00DC21B7" w:rsidRPr="00CA6A43">
              <w:rPr>
                <w:rStyle w:val="Hyperlink"/>
                <w:rFonts w:ascii="Times New Roman" w:hAnsi="Times New Roman" w:cs="Times New Roman"/>
                <w:b/>
                <w:bCs/>
                <w:noProof/>
                <w:sz w:val="24"/>
                <w:szCs w:val="24"/>
              </w:rPr>
              <w:t xml:space="preserve">Opportunities </w:t>
            </w:r>
            <w:r w:rsidR="0086504A" w:rsidRPr="00CA6A43">
              <w:rPr>
                <w:rStyle w:val="Hyperlink"/>
                <w:rFonts w:ascii="Times New Roman" w:hAnsi="Times New Roman" w:cs="Times New Roman"/>
                <w:b/>
                <w:bCs/>
                <w:noProof/>
                <w:sz w:val="24"/>
                <w:szCs w:val="24"/>
              </w:rPr>
              <w:t>Of 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11</w:t>
            </w:r>
            <w:r w:rsidR="00DC21B7" w:rsidRPr="00CA6A43">
              <w:rPr>
                <w:rFonts w:ascii="Times New Roman" w:hAnsi="Times New Roman" w:cs="Times New Roman"/>
                <w:noProof/>
                <w:webHidden/>
                <w:sz w:val="24"/>
                <w:szCs w:val="24"/>
              </w:rPr>
              <w:fldChar w:fldCharType="end"/>
            </w:r>
          </w:hyperlink>
        </w:p>
        <w:p w14:paraId="3461A431" w14:textId="206B0315" w:rsidR="00DC21B7" w:rsidRPr="00CA6A43" w:rsidRDefault="00520140">
          <w:pPr>
            <w:pStyle w:val="TOC3"/>
            <w:tabs>
              <w:tab w:val="right" w:leader="dot" w:pos="9350"/>
            </w:tabs>
            <w:rPr>
              <w:rFonts w:ascii="Times New Roman" w:hAnsi="Times New Roman" w:cs="Times New Roman"/>
              <w:noProof/>
              <w:sz w:val="24"/>
              <w:szCs w:val="24"/>
            </w:rPr>
          </w:pPr>
          <w:hyperlink w:anchor="_Toc132325765" w:history="1">
            <w:r w:rsidR="0086504A" w:rsidRPr="00CA6A43">
              <w:rPr>
                <w:rStyle w:val="Hyperlink"/>
                <w:rFonts w:ascii="Times New Roman" w:hAnsi="Times New Roman" w:cs="Times New Roman"/>
                <w:b/>
                <w:bCs/>
                <w:noProof/>
                <w:sz w:val="24"/>
                <w:szCs w:val="24"/>
              </w:rPr>
              <w:t xml:space="preserve">2.3.2.2 </w:t>
            </w:r>
            <w:r w:rsidR="00DC21B7" w:rsidRPr="00CA6A43">
              <w:rPr>
                <w:rStyle w:val="Hyperlink"/>
                <w:rFonts w:ascii="Times New Roman" w:hAnsi="Times New Roman" w:cs="Times New Roman"/>
                <w:b/>
                <w:bCs/>
                <w:noProof/>
                <w:sz w:val="24"/>
                <w:szCs w:val="24"/>
              </w:rPr>
              <w:t xml:space="preserve">Challenges </w:t>
            </w:r>
            <w:r w:rsidR="0086504A" w:rsidRPr="00CA6A43">
              <w:rPr>
                <w:rStyle w:val="Hyperlink"/>
                <w:rFonts w:ascii="Times New Roman" w:hAnsi="Times New Roman" w:cs="Times New Roman"/>
                <w:b/>
                <w:bCs/>
                <w:noProof/>
                <w:sz w:val="24"/>
                <w:szCs w:val="24"/>
              </w:rPr>
              <w:t>Of 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12</w:t>
            </w:r>
            <w:r w:rsidR="00DC21B7" w:rsidRPr="00CA6A43">
              <w:rPr>
                <w:rFonts w:ascii="Times New Roman" w:hAnsi="Times New Roman" w:cs="Times New Roman"/>
                <w:noProof/>
                <w:webHidden/>
                <w:sz w:val="24"/>
                <w:szCs w:val="24"/>
              </w:rPr>
              <w:fldChar w:fldCharType="end"/>
            </w:r>
          </w:hyperlink>
        </w:p>
        <w:p w14:paraId="20E4CBB6" w14:textId="58401CA6" w:rsidR="00DC21B7" w:rsidRPr="00CA6A43" w:rsidRDefault="00520140">
          <w:pPr>
            <w:pStyle w:val="TOC3"/>
            <w:tabs>
              <w:tab w:val="right" w:leader="dot" w:pos="9350"/>
            </w:tabs>
            <w:rPr>
              <w:rFonts w:ascii="Times New Roman" w:hAnsi="Times New Roman" w:cs="Times New Roman"/>
              <w:noProof/>
              <w:sz w:val="24"/>
              <w:szCs w:val="24"/>
            </w:rPr>
          </w:pPr>
          <w:hyperlink w:anchor="_Toc132325766" w:history="1">
            <w:r w:rsidR="0086504A" w:rsidRPr="00CA6A43">
              <w:rPr>
                <w:rStyle w:val="Hyperlink"/>
                <w:rFonts w:ascii="Times New Roman" w:hAnsi="Times New Roman" w:cs="Times New Roman"/>
                <w:b/>
                <w:bCs/>
                <w:noProof/>
                <w:sz w:val="24"/>
                <w:szCs w:val="24"/>
              </w:rPr>
              <w:t xml:space="preserve">2.3.2.3 </w:t>
            </w:r>
            <w:r w:rsidR="00DC21B7" w:rsidRPr="00CA6A43">
              <w:rPr>
                <w:rStyle w:val="Hyperlink"/>
                <w:rFonts w:ascii="Times New Roman" w:hAnsi="Times New Roman" w:cs="Times New Roman"/>
                <w:b/>
                <w:bCs/>
                <w:noProof/>
                <w:sz w:val="24"/>
                <w:szCs w:val="24"/>
              </w:rPr>
              <w:t xml:space="preserve">Why </w:t>
            </w:r>
            <w:r w:rsidR="0086504A" w:rsidRPr="00CA6A43">
              <w:rPr>
                <w:rStyle w:val="Hyperlink"/>
                <w:rFonts w:ascii="Times New Roman" w:hAnsi="Times New Roman" w:cs="Times New Roman"/>
                <w:b/>
                <w:bCs/>
                <w:noProof/>
                <w:sz w:val="24"/>
                <w:szCs w:val="24"/>
              </w:rPr>
              <w:t>Have Cryptocurrencies Taken The World By Storm?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12</w:t>
            </w:r>
            <w:r w:rsidR="00DC21B7" w:rsidRPr="00CA6A43">
              <w:rPr>
                <w:rFonts w:ascii="Times New Roman" w:hAnsi="Times New Roman" w:cs="Times New Roman"/>
                <w:noProof/>
                <w:webHidden/>
                <w:sz w:val="24"/>
                <w:szCs w:val="24"/>
              </w:rPr>
              <w:fldChar w:fldCharType="end"/>
            </w:r>
          </w:hyperlink>
        </w:p>
        <w:p w14:paraId="0467CBC7" w14:textId="65E8C58C" w:rsidR="00DC21B7" w:rsidRPr="00CA6A43" w:rsidRDefault="00520140">
          <w:pPr>
            <w:pStyle w:val="TOC3"/>
            <w:tabs>
              <w:tab w:val="right" w:leader="dot" w:pos="9350"/>
            </w:tabs>
            <w:rPr>
              <w:rFonts w:ascii="Times New Roman" w:hAnsi="Times New Roman" w:cs="Times New Roman"/>
              <w:noProof/>
              <w:sz w:val="24"/>
              <w:szCs w:val="24"/>
            </w:rPr>
          </w:pPr>
          <w:hyperlink w:anchor="_Toc132325767" w:history="1">
            <w:r w:rsidR="0086504A" w:rsidRPr="00CA6A43">
              <w:rPr>
                <w:rStyle w:val="Hyperlink"/>
                <w:rFonts w:ascii="Times New Roman" w:hAnsi="Times New Roman" w:cs="Times New Roman"/>
                <w:b/>
                <w:bCs/>
                <w:noProof/>
                <w:sz w:val="24"/>
                <w:szCs w:val="24"/>
              </w:rPr>
              <w:t xml:space="preserve">2.3.2.4 </w:t>
            </w:r>
            <w:r w:rsidR="00DC21B7" w:rsidRPr="00CA6A43">
              <w:rPr>
                <w:rStyle w:val="Hyperlink"/>
                <w:rFonts w:ascii="Times New Roman" w:hAnsi="Times New Roman" w:cs="Times New Roman"/>
                <w:b/>
                <w:bCs/>
                <w:noProof/>
                <w:sz w:val="24"/>
                <w:szCs w:val="24"/>
              </w:rPr>
              <w:t xml:space="preserve">Cryptocurrency </w:t>
            </w:r>
            <w:r w:rsidR="0086504A" w:rsidRPr="00CA6A43">
              <w:rPr>
                <w:rStyle w:val="Hyperlink"/>
                <w:rFonts w:ascii="Times New Roman" w:hAnsi="Times New Roman" w:cs="Times New Roman"/>
                <w:b/>
                <w:bCs/>
                <w:noProof/>
                <w:sz w:val="24"/>
                <w:szCs w:val="24"/>
              </w:rPr>
              <w:t>Exchanges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1D014FC9" w14:textId="114FF971" w:rsidR="00DC21B7" w:rsidRPr="00CA6A43" w:rsidRDefault="00520140">
          <w:pPr>
            <w:pStyle w:val="TOC1"/>
            <w:rPr>
              <w:rFonts w:ascii="Times New Roman" w:hAnsi="Times New Roman" w:cs="Times New Roman"/>
              <w:noProof/>
              <w:sz w:val="24"/>
              <w:szCs w:val="24"/>
            </w:rPr>
          </w:pPr>
          <w:hyperlink w:anchor="_Toc132325768" w:history="1">
            <w:r w:rsidR="0086504A" w:rsidRPr="00CA6A43">
              <w:rPr>
                <w:rStyle w:val="Hyperlink"/>
                <w:rFonts w:ascii="Times New Roman" w:hAnsi="Times New Roman" w:cs="Times New Roman"/>
                <w:b/>
                <w:bCs/>
                <w:noProof/>
                <w:sz w:val="24"/>
                <w:szCs w:val="24"/>
              </w:rPr>
              <w:t xml:space="preserve">2.4 </w:t>
            </w:r>
            <w:r w:rsidR="00DC21B7" w:rsidRPr="00CA6A43">
              <w:rPr>
                <w:rStyle w:val="Hyperlink"/>
                <w:rFonts w:ascii="Times New Roman" w:hAnsi="Times New Roman" w:cs="Times New Roman"/>
                <w:b/>
                <w:bCs/>
                <w:noProof/>
                <w:sz w:val="24"/>
                <w:szCs w:val="24"/>
              </w:rPr>
              <w:t xml:space="preserve">Existing </w:t>
            </w:r>
            <w:r w:rsidR="0086504A" w:rsidRPr="00CA6A43">
              <w:rPr>
                <w:rStyle w:val="Hyperlink"/>
                <w:rFonts w:ascii="Times New Roman" w:hAnsi="Times New Roman" w:cs="Times New Roman"/>
                <w:b/>
                <w:bCs/>
                <w:noProof/>
                <w:sz w:val="24"/>
                <w:szCs w:val="24"/>
              </w:rPr>
              <w:t>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565E983A" w14:textId="047B4411" w:rsidR="00DC21B7" w:rsidRPr="00CA6A43" w:rsidRDefault="00520140">
          <w:pPr>
            <w:pStyle w:val="TOC2"/>
            <w:tabs>
              <w:tab w:val="right" w:leader="dot" w:pos="9350"/>
            </w:tabs>
            <w:rPr>
              <w:rFonts w:ascii="Times New Roman" w:hAnsi="Times New Roman" w:cs="Times New Roman"/>
              <w:noProof/>
              <w:sz w:val="24"/>
              <w:szCs w:val="24"/>
            </w:rPr>
          </w:pPr>
          <w:hyperlink w:anchor="_Toc132325769" w:history="1">
            <w:r w:rsidR="0086504A" w:rsidRPr="00CA6A43">
              <w:rPr>
                <w:rStyle w:val="Hyperlink"/>
                <w:rFonts w:ascii="Times New Roman" w:hAnsi="Times New Roman" w:cs="Times New Roman"/>
                <w:b/>
                <w:bCs/>
                <w:noProof/>
                <w:sz w:val="24"/>
                <w:szCs w:val="24"/>
              </w:rPr>
              <w:t xml:space="preserve">2.4.1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0602CA7B" w14:textId="0EF62FE5" w:rsidR="00DC21B7" w:rsidRPr="00CA6A43" w:rsidRDefault="00520140">
          <w:pPr>
            <w:pStyle w:val="TOC2"/>
            <w:tabs>
              <w:tab w:val="right" w:leader="dot" w:pos="9350"/>
            </w:tabs>
            <w:rPr>
              <w:rFonts w:ascii="Times New Roman" w:hAnsi="Times New Roman" w:cs="Times New Roman"/>
              <w:noProof/>
              <w:sz w:val="24"/>
              <w:szCs w:val="24"/>
            </w:rPr>
          </w:pPr>
          <w:hyperlink w:anchor="_Toc132325770" w:history="1">
            <w:r w:rsidR="0086504A" w:rsidRPr="00CA6A43">
              <w:rPr>
                <w:rStyle w:val="Hyperlink"/>
                <w:rFonts w:ascii="Times New Roman" w:hAnsi="Times New Roman" w:cs="Times New Roman"/>
                <w:b/>
                <w:bCs/>
                <w:noProof/>
                <w:sz w:val="24"/>
                <w:szCs w:val="24"/>
              </w:rPr>
              <w:t xml:space="preserve">2.4.2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341E8941" w14:textId="5ECD9100" w:rsidR="00DC21B7" w:rsidRPr="00CA6A43" w:rsidRDefault="00520140">
          <w:pPr>
            <w:pStyle w:val="TOC3"/>
            <w:tabs>
              <w:tab w:val="right" w:leader="dot" w:pos="9350"/>
            </w:tabs>
            <w:rPr>
              <w:rFonts w:ascii="Times New Roman" w:hAnsi="Times New Roman" w:cs="Times New Roman"/>
              <w:noProof/>
              <w:sz w:val="24"/>
              <w:szCs w:val="24"/>
            </w:rPr>
          </w:pPr>
          <w:hyperlink w:anchor="_Toc132325771" w:history="1">
            <w:r w:rsidR="0086504A" w:rsidRPr="00CA6A43">
              <w:rPr>
                <w:rStyle w:val="Hyperlink"/>
                <w:rFonts w:ascii="Times New Roman" w:hAnsi="Times New Roman" w:cs="Times New Roman"/>
                <w:b/>
                <w:bCs/>
                <w:noProof/>
                <w:sz w:val="24"/>
                <w:szCs w:val="24"/>
              </w:rPr>
              <w:t xml:space="preserve">2.4.2.1 </w:t>
            </w:r>
            <w:r w:rsidR="00DC21B7" w:rsidRPr="00CA6A43">
              <w:rPr>
                <w:rStyle w:val="Hyperlink"/>
                <w:rFonts w:ascii="Times New Roman" w:hAnsi="Times New Roman" w:cs="Times New Roman"/>
                <w:b/>
                <w:bCs/>
                <w:noProof/>
                <w:sz w:val="24"/>
                <w:szCs w:val="24"/>
              </w:rPr>
              <w:t xml:space="preserve">Factors </w:t>
            </w:r>
            <w:r w:rsidR="0086504A" w:rsidRPr="00CA6A43">
              <w:rPr>
                <w:rStyle w:val="Hyperlink"/>
                <w:rFonts w:ascii="Times New Roman" w:hAnsi="Times New Roman" w:cs="Times New Roman"/>
                <w:b/>
                <w:bCs/>
                <w:noProof/>
                <w:sz w:val="24"/>
                <w:szCs w:val="24"/>
              </w:rPr>
              <w:t xml:space="preserve">That Affect The Rate Of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BTC</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14</w:t>
            </w:r>
            <w:r w:rsidR="00DC21B7" w:rsidRPr="00CA6A43">
              <w:rPr>
                <w:rFonts w:ascii="Times New Roman" w:hAnsi="Times New Roman" w:cs="Times New Roman"/>
                <w:noProof/>
                <w:webHidden/>
                <w:sz w:val="24"/>
                <w:szCs w:val="24"/>
              </w:rPr>
              <w:fldChar w:fldCharType="end"/>
            </w:r>
          </w:hyperlink>
        </w:p>
        <w:p w14:paraId="128461C6" w14:textId="3F6D4C29" w:rsidR="00DC21B7" w:rsidRPr="00CA6A43" w:rsidRDefault="00520140">
          <w:pPr>
            <w:pStyle w:val="TOC2"/>
            <w:tabs>
              <w:tab w:val="right" w:leader="dot" w:pos="9350"/>
            </w:tabs>
            <w:rPr>
              <w:rFonts w:ascii="Times New Roman" w:hAnsi="Times New Roman" w:cs="Times New Roman"/>
              <w:noProof/>
              <w:sz w:val="24"/>
              <w:szCs w:val="24"/>
            </w:rPr>
          </w:pPr>
          <w:hyperlink w:anchor="_Toc132325772" w:history="1">
            <w:r w:rsidR="0086504A" w:rsidRPr="00CA6A43">
              <w:rPr>
                <w:rStyle w:val="Hyperlink"/>
                <w:rFonts w:ascii="Times New Roman" w:hAnsi="Times New Roman" w:cs="Times New Roman"/>
                <w:b/>
                <w:bCs/>
                <w:noProof/>
                <w:sz w:val="24"/>
                <w:szCs w:val="24"/>
              </w:rPr>
              <w:t xml:space="preserve">2.4.3 </w:t>
            </w:r>
            <w:r w:rsidR="00DC21B7" w:rsidRPr="00CA6A43">
              <w:rPr>
                <w:rStyle w:val="Hyperlink"/>
                <w:rFonts w:ascii="Times New Roman" w:hAnsi="Times New Roman" w:cs="Times New Roman"/>
                <w:b/>
                <w:bCs/>
                <w:noProof/>
                <w:sz w:val="24"/>
                <w:szCs w:val="24"/>
              </w:rPr>
              <w:t xml:space="preserve">Open </w:t>
            </w:r>
            <w:r w:rsidR="0086504A" w:rsidRPr="00CA6A43">
              <w:rPr>
                <w:rStyle w:val="Hyperlink"/>
                <w:rFonts w:ascii="Times New Roman" w:hAnsi="Times New Roman" w:cs="Times New Roman"/>
                <w:b/>
                <w:bCs/>
                <w:noProof/>
                <w:sz w:val="24"/>
                <w:szCs w:val="24"/>
              </w:rPr>
              <w:t>Market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14</w:t>
            </w:r>
            <w:r w:rsidR="00DC21B7" w:rsidRPr="00CA6A43">
              <w:rPr>
                <w:rFonts w:ascii="Times New Roman" w:hAnsi="Times New Roman" w:cs="Times New Roman"/>
                <w:noProof/>
                <w:webHidden/>
                <w:sz w:val="24"/>
                <w:szCs w:val="24"/>
              </w:rPr>
              <w:fldChar w:fldCharType="end"/>
            </w:r>
          </w:hyperlink>
        </w:p>
        <w:p w14:paraId="7BA7B6A1" w14:textId="50230830" w:rsidR="00DC21B7" w:rsidRPr="00CA6A43" w:rsidRDefault="00520140">
          <w:pPr>
            <w:pStyle w:val="TOC2"/>
            <w:tabs>
              <w:tab w:val="right" w:leader="dot" w:pos="9350"/>
            </w:tabs>
            <w:rPr>
              <w:rFonts w:ascii="Times New Roman" w:hAnsi="Times New Roman" w:cs="Times New Roman"/>
              <w:noProof/>
              <w:sz w:val="24"/>
              <w:szCs w:val="24"/>
            </w:rPr>
          </w:pPr>
          <w:hyperlink w:anchor="_Toc132325773" w:history="1">
            <w:r w:rsidR="0086504A" w:rsidRPr="00CA6A43">
              <w:rPr>
                <w:rStyle w:val="Hyperlink"/>
                <w:rFonts w:ascii="Times New Roman" w:hAnsi="Times New Roman" w:cs="Times New Roman"/>
                <w:b/>
                <w:bCs/>
                <w:noProof/>
                <w:sz w:val="24"/>
                <w:szCs w:val="24"/>
              </w:rPr>
              <w:t xml:space="preserve">2.4.4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Twitter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15</w:t>
            </w:r>
            <w:r w:rsidR="00DC21B7" w:rsidRPr="00CA6A43">
              <w:rPr>
                <w:rFonts w:ascii="Times New Roman" w:hAnsi="Times New Roman" w:cs="Times New Roman"/>
                <w:noProof/>
                <w:webHidden/>
                <w:sz w:val="24"/>
                <w:szCs w:val="24"/>
              </w:rPr>
              <w:fldChar w:fldCharType="end"/>
            </w:r>
          </w:hyperlink>
        </w:p>
        <w:p w14:paraId="6C162630" w14:textId="21F8C8F2" w:rsidR="00DC21B7" w:rsidRPr="00CA6A43" w:rsidRDefault="00520140">
          <w:pPr>
            <w:pStyle w:val="TOC1"/>
            <w:rPr>
              <w:rFonts w:ascii="Times New Roman" w:hAnsi="Times New Roman" w:cs="Times New Roman"/>
              <w:noProof/>
              <w:sz w:val="24"/>
              <w:szCs w:val="24"/>
            </w:rPr>
          </w:pPr>
          <w:hyperlink w:anchor="_Toc132325774" w:history="1">
            <w:r w:rsidR="0086504A" w:rsidRPr="00CA6A43">
              <w:rPr>
                <w:rStyle w:val="Hyperlink"/>
                <w:rFonts w:ascii="Times New Roman" w:hAnsi="Times New Roman" w:cs="Times New Roman"/>
                <w:b/>
                <w:bCs/>
                <w:noProof/>
                <w:sz w:val="24"/>
                <w:szCs w:val="24"/>
              </w:rPr>
              <w:t xml:space="preserve">2.5 </w:t>
            </w:r>
            <w:r w:rsidR="00DC21B7" w:rsidRPr="00CA6A43">
              <w:rPr>
                <w:rStyle w:val="Hyperlink"/>
                <w:rFonts w:ascii="Times New Roman" w:hAnsi="Times New Roman" w:cs="Times New Roman"/>
                <w:b/>
                <w:bCs/>
                <w:noProof/>
                <w:sz w:val="24"/>
                <w:szCs w:val="24"/>
              </w:rPr>
              <w:t xml:space="preserve">Technological </w:t>
            </w:r>
            <w:r w:rsidR="0086504A" w:rsidRPr="00CA6A43">
              <w:rPr>
                <w:rStyle w:val="Hyperlink"/>
                <w:rFonts w:ascii="Times New Roman" w:hAnsi="Times New Roman" w:cs="Times New Roman"/>
                <w:b/>
                <w:bCs/>
                <w:noProof/>
                <w:sz w:val="24"/>
                <w:szCs w:val="24"/>
              </w:rPr>
              <w:t>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16</w:t>
            </w:r>
            <w:r w:rsidR="00DC21B7" w:rsidRPr="00CA6A43">
              <w:rPr>
                <w:rFonts w:ascii="Times New Roman" w:hAnsi="Times New Roman" w:cs="Times New Roman"/>
                <w:noProof/>
                <w:webHidden/>
                <w:sz w:val="24"/>
                <w:szCs w:val="24"/>
              </w:rPr>
              <w:fldChar w:fldCharType="end"/>
            </w:r>
          </w:hyperlink>
        </w:p>
        <w:p w14:paraId="28C3E844" w14:textId="357003B1" w:rsidR="00DC21B7" w:rsidRPr="00CA6A43" w:rsidRDefault="00520140">
          <w:pPr>
            <w:pStyle w:val="TOC2"/>
            <w:tabs>
              <w:tab w:val="right" w:leader="dot" w:pos="9350"/>
            </w:tabs>
            <w:rPr>
              <w:rFonts w:ascii="Times New Roman" w:hAnsi="Times New Roman" w:cs="Times New Roman"/>
              <w:noProof/>
              <w:sz w:val="24"/>
              <w:szCs w:val="24"/>
            </w:rPr>
          </w:pPr>
          <w:hyperlink w:anchor="_Toc132325775" w:history="1">
            <w:r w:rsidR="0086504A" w:rsidRPr="00CA6A43">
              <w:rPr>
                <w:rStyle w:val="Hyperlink"/>
                <w:rFonts w:ascii="Times New Roman" w:hAnsi="Times New Roman" w:cs="Times New Roman"/>
                <w:b/>
                <w:bCs/>
                <w:noProof/>
                <w:sz w:val="24"/>
                <w:szCs w:val="24"/>
              </w:rPr>
              <w:t xml:space="preserve">2.5.1 </w:t>
            </w:r>
            <w:r w:rsidR="00DC21B7" w:rsidRPr="00CA6A43">
              <w:rPr>
                <w:rStyle w:val="Hyperlink"/>
                <w:rFonts w:ascii="Times New Roman" w:hAnsi="Times New Roman" w:cs="Times New Roman"/>
                <w:b/>
                <w:bCs/>
                <w:noProof/>
                <w:sz w:val="24"/>
                <w:szCs w:val="24"/>
              </w:rPr>
              <w:t>Statistical</w:t>
            </w:r>
            <w:r w:rsidR="0086504A" w:rsidRPr="00CA6A43">
              <w:rPr>
                <w:rStyle w:val="Hyperlink"/>
                <w:rFonts w:ascii="Times New Roman" w:hAnsi="Times New Roman" w:cs="Times New Roman"/>
                <w:b/>
                <w:bCs/>
                <w:noProof/>
                <w:sz w:val="24"/>
                <w:szCs w:val="24"/>
              </w:rPr>
              <w:t>-Based Forecasting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7EB230AC" w14:textId="005876F7" w:rsidR="00DC21B7" w:rsidRPr="00CA6A43" w:rsidRDefault="00520140">
          <w:pPr>
            <w:pStyle w:val="TOC3"/>
            <w:tabs>
              <w:tab w:val="right" w:leader="dot" w:pos="9350"/>
            </w:tabs>
            <w:rPr>
              <w:rFonts w:ascii="Times New Roman" w:hAnsi="Times New Roman" w:cs="Times New Roman"/>
              <w:noProof/>
              <w:sz w:val="24"/>
              <w:szCs w:val="24"/>
            </w:rPr>
          </w:pPr>
          <w:hyperlink w:anchor="_Toc132325776" w:history="1">
            <w:r w:rsidR="0086504A" w:rsidRPr="00CA6A43">
              <w:rPr>
                <w:rStyle w:val="Hyperlink"/>
                <w:rFonts w:ascii="Times New Roman" w:hAnsi="Times New Roman" w:cs="Times New Roman"/>
                <w:b/>
                <w:bCs/>
                <w:noProof/>
                <w:sz w:val="24"/>
                <w:szCs w:val="24"/>
              </w:rPr>
              <w:t xml:space="preserve">2.5.1.1 </w:t>
            </w:r>
            <w:r w:rsidR="00DC21B7" w:rsidRPr="00CA6A43">
              <w:rPr>
                <w:rStyle w:val="Hyperlink"/>
                <w:rFonts w:ascii="Times New Roman" w:hAnsi="Times New Roman" w:cs="Times New Roman"/>
                <w:b/>
                <w:bCs/>
                <w:noProof/>
                <w:sz w:val="24"/>
                <w:szCs w:val="24"/>
              </w:rPr>
              <w:t xml:space="preserve">Autoregressive Integrated Moving Average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ARIMA</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15022AA0" w14:textId="7FA775C3" w:rsidR="00DC21B7" w:rsidRPr="00CA6A43" w:rsidRDefault="00520140">
          <w:pPr>
            <w:pStyle w:val="TOC3"/>
            <w:tabs>
              <w:tab w:val="right" w:leader="dot" w:pos="9350"/>
            </w:tabs>
            <w:rPr>
              <w:rFonts w:ascii="Times New Roman" w:hAnsi="Times New Roman" w:cs="Times New Roman"/>
              <w:noProof/>
              <w:sz w:val="24"/>
              <w:szCs w:val="24"/>
            </w:rPr>
          </w:pPr>
          <w:hyperlink w:anchor="_Toc132325777" w:history="1">
            <w:r w:rsidR="0086504A" w:rsidRPr="00CA6A43">
              <w:rPr>
                <w:rStyle w:val="Hyperlink"/>
                <w:rFonts w:ascii="Times New Roman" w:hAnsi="Times New Roman" w:cs="Times New Roman"/>
                <w:b/>
                <w:bCs/>
                <w:noProof/>
                <w:sz w:val="24"/>
                <w:szCs w:val="24"/>
              </w:rPr>
              <w:t xml:space="preserve">2.5.1.2 </w:t>
            </w:r>
            <w:r w:rsidR="00DC21B7" w:rsidRPr="00CA6A43">
              <w:rPr>
                <w:rStyle w:val="Hyperlink"/>
                <w:rFonts w:ascii="Times New Roman" w:hAnsi="Times New Roman" w:cs="Times New Roman"/>
                <w:b/>
                <w:bCs/>
                <w:noProof/>
                <w:sz w:val="24"/>
                <w:szCs w:val="24"/>
              </w:rPr>
              <w:t xml:space="preserve">Seasonal Autoregressive Integrated Moving Average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SARIMA</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0F2A0495" w14:textId="5779AFE5" w:rsidR="00DC21B7" w:rsidRPr="00CA6A43" w:rsidRDefault="00520140">
          <w:pPr>
            <w:pStyle w:val="TOC3"/>
            <w:tabs>
              <w:tab w:val="right" w:leader="dot" w:pos="9350"/>
            </w:tabs>
            <w:rPr>
              <w:rFonts w:ascii="Times New Roman" w:hAnsi="Times New Roman" w:cs="Times New Roman"/>
              <w:noProof/>
              <w:sz w:val="24"/>
              <w:szCs w:val="24"/>
            </w:rPr>
          </w:pPr>
          <w:hyperlink w:anchor="_Toc132325778" w:history="1">
            <w:r w:rsidR="0086504A" w:rsidRPr="00CA6A43">
              <w:rPr>
                <w:rStyle w:val="Hyperlink"/>
                <w:rFonts w:ascii="Times New Roman" w:hAnsi="Times New Roman" w:cs="Times New Roman"/>
                <w:b/>
                <w:bCs/>
                <w:noProof/>
                <w:sz w:val="24"/>
                <w:szCs w:val="24"/>
              </w:rPr>
              <w:t xml:space="preserve">2.5.1.3 </w:t>
            </w:r>
            <w:r w:rsidR="00DC21B7" w:rsidRPr="00CA6A43">
              <w:rPr>
                <w:rStyle w:val="Hyperlink"/>
                <w:rFonts w:ascii="Times New Roman" w:hAnsi="Times New Roman" w:cs="Times New Roman"/>
                <w:b/>
                <w:bCs/>
                <w:noProof/>
                <w:sz w:val="24"/>
                <w:szCs w:val="24"/>
              </w:rPr>
              <w:t xml:space="preserve">Generalized Autoregressive Conditional Heteroskedasticity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GARCH</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59FE9468" w14:textId="587B4E27" w:rsidR="00DC21B7" w:rsidRPr="00CA6A43" w:rsidRDefault="00520140">
          <w:pPr>
            <w:pStyle w:val="TOC3"/>
            <w:tabs>
              <w:tab w:val="right" w:leader="dot" w:pos="9350"/>
            </w:tabs>
            <w:rPr>
              <w:rFonts w:ascii="Times New Roman" w:hAnsi="Times New Roman" w:cs="Times New Roman"/>
              <w:noProof/>
              <w:sz w:val="24"/>
              <w:szCs w:val="24"/>
            </w:rPr>
          </w:pPr>
          <w:hyperlink w:anchor="_Toc132325779" w:history="1">
            <w:r w:rsidR="0086504A" w:rsidRPr="00CA6A43">
              <w:rPr>
                <w:rStyle w:val="Hyperlink"/>
                <w:rFonts w:ascii="Times New Roman" w:hAnsi="Times New Roman" w:cs="Times New Roman"/>
                <w:b/>
                <w:bCs/>
                <w:noProof/>
                <w:sz w:val="24"/>
                <w:szCs w:val="24"/>
              </w:rPr>
              <w:t xml:space="preserve">2.5.1.4 </w:t>
            </w:r>
            <w:r w:rsidR="00DC21B7" w:rsidRPr="00CA6A43">
              <w:rPr>
                <w:rStyle w:val="Hyperlink"/>
                <w:rFonts w:ascii="Times New Roman" w:hAnsi="Times New Roman" w:cs="Times New Roman"/>
                <w:b/>
                <w:bCs/>
                <w:noProof/>
                <w:sz w:val="24"/>
                <w:szCs w:val="24"/>
              </w:rPr>
              <w:t>Prophet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1690302D" w14:textId="25B805A7" w:rsidR="00DC21B7" w:rsidRPr="00CA6A43" w:rsidRDefault="00520140">
          <w:pPr>
            <w:pStyle w:val="TOC2"/>
            <w:tabs>
              <w:tab w:val="right" w:leader="dot" w:pos="9350"/>
            </w:tabs>
            <w:rPr>
              <w:rFonts w:ascii="Times New Roman" w:hAnsi="Times New Roman" w:cs="Times New Roman"/>
              <w:noProof/>
              <w:sz w:val="24"/>
              <w:szCs w:val="24"/>
            </w:rPr>
          </w:pPr>
          <w:hyperlink w:anchor="_Toc132325780" w:history="1">
            <w:r w:rsidR="0086504A" w:rsidRPr="00CA6A43">
              <w:rPr>
                <w:rStyle w:val="Hyperlink"/>
                <w:rFonts w:ascii="Times New Roman" w:hAnsi="Times New Roman" w:cs="Times New Roman"/>
                <w:b/>
                <w:bCs/>
                <w:noProof/>
                <w:sz w:val="24"/>
                <w:szCs w:val="24"/>
              </w:rPr>
              <w:t xml:space="preserve">2.5.2 </w:t>
            </w:r>
            <w:r w:rsidR="00DC21B7" w:rsidRPr="00CA6A43">
              <w:rPr>
                <w:rStyle w:val="Hyperlink"/>
                <w:rFonts w:ascii="Times New Roman" w:hAnsi="Times New Roman" w:cs="Times New Roman"/>
                <w:b/>
                <w:bCs/>
                <w:noProof/>
                <w:sz w:val="24"/>
                <w:szCs w:val="24"/>
              </w:rPr>
              <w:t xml:space="preserve">Deep </w:t>
            </w:r>
            <w:r w:rsidR="0086504A" w:rsidRPr="00CA6A43">
              <w:rPr>
                <w:rStyle w:val="Hyperlink"/>
                <w:rFonts w:ascii="Times New Roman" w:hAnsi="Times New Roman" w:cs="Times New Roman"/>
                <w:b/>
                <w:bCs/>
                <w:noProof/>
                <w:sz w:val="24"/>
                <w:szCs w:val="24"/>
              </w:rPr>
              <w:t>Learning-Based Forecasting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3494F262" w14:textId="6682D643" w:rsidR="00DC21B7" w:rsidRPr="00CA6A43" w:rsidRDefault="00520140">
          <w:pPr>
            <w:pStyle w:val="TOC3"/>
            <w:tabs>
              <w:tab w:val="right" w:leader="dot" w:pos="9350"/>
            </w:tabs>
            <w:rPr>
              <w:rFonts w:ascii="Times New Roman" w:hAnsi="Times New Roman" w:cs="Times New Roman"/>
              <w:noProof/>
              <w:sz w:val="24"/>
              <w:szCs w:val="24"/>
            </w:rPr>
          </w:pPr>
          <w:hyperlink w:anchor="_Toc132325781" w:history="1">
            <w:r w:rsidR="0086504A" w:rsidRPr="00CA6A43">
              <w:rPr>
                <w:rStyle w:val="Hyperlink"/>
                <w:rFonts w:ascii="Times New Roman" w:hAnsi="Times New Roman" w:cs="Times New Roman"/>
                <w:b/>
                <w:bCs/>
                <w:noProof/>
                <w:sz w:val="24"/>
                <w:szCs w:val="24"/>
              </w:rPr>
              <w:t xml:space="preserve">2.5.2.1 </w:t>
            </w:r>
            <w:r w:rsidR="00DC21B7" w:rsidRPr="00CA6A43">
              <w:rPr>
                <w:rStyle w:val="Hyperlink"/>
                <w:rFonts w:ascii="Times New Roman" w:hAnsi="Times New Roman" w:cs="Times New Roman"/>
                <w:b/>
                <w:bCs/>
                <w:noProof/>
                <w:sz w:val="24"/>
                <w:szCs w:val="24"/>
              </w:rPr>
              <w:t>Long Short</w:t>
            </w:r>
            <w:r w:rsidR="0086504A" w:rsidRPr="00CA6A43">
              <w:rPr>
                <w:rStyle w:val="Hyperlink"/>
                <w:rFonts w:ascii="Times New Roman" w:hAnsi="Times New Roman" w:cs="Times New Roman"/>
                <w:b/>
                <w:bCs/>
                <w:noProof/>
                <w:sz w:val="24"/>
                <w:szCs w:val="24"/>
              </w:rPr>
              <w:t xml:space="preserve">-Term </w:t>
            </w:r>
            <w:r w:rsidR="00DC21B7" w:rsidRPr="00CA6A43">
              <w:rPr>
                <w:rStyle w:val="Hyperlink"/>
                <w:rFonts w:ascii="Times New Roman" w:hAnsi="Times New Roman" w:cs="Times New Roman"/>
                <w:b/>
                <w:bCs/>
                <w:noProof/>
                <w:sz w:val="24"/>
                <w:szCs w:val="24"/>
              </w:rPr>
              <w:t xml:space="preserve">Memory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LSTM</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512370BE" w14:textId="6784BA6F" w:rsidR="00DC21B7" w:rsidRPr="00CA6A43" w:rsidRDefault="00520140">
          <w:pPr>
            <w:pStyle w:val="TOC3"/>
            <w:tabs>
              <w:tab w:val="right" w:leader="dot" w:pos="9350"/>
            </w:tabs>
            <w:rPr>
              <w:rFonts w:ascii="Times New Roman" w:hAnsi="Times New Roman" w:cs="Times New Roman"/>
              <w:noProof/>
              <w:sz w:val="24"/>
              <w:szCs w:val="24"/>
            </w:rPr>
          </w:pPr>
          <w:hyperlink w:anchor="_Toc132325782" w:history="1">
            <w:r w:rsidR="0086504A" w:rsidRPr="00CA6A43">
              <w:rPr>
                <w:rStyle w:val="Hyperlink"/>
                <w:rFonts w:ascii="Times New Roman" w:hAnsi="Times New Roman" w:cs="Times New Roman"/>
                <w:b/>
                <w:bCs/>
                <w:noProof/>
                <w:sz w:val="24"/>
                <w:szCs w:val="24"/>
              </w:rPr>
              <w:t xml:space="preserve">2.5.2.2 </w:t>
            </w:r>
            <w:r w:rsidR="00DC21B7" w:rsidRPr="00CA6A43">
              <w:rPr>
                <w:rStyle w:val="Hyperlink"/>
                <w:rFonts w:ascii="Times New Roman" w:hAnsi="Times New Roman" w:cs="Times New Roman"/>
                <w:b/>
                <w:bCs/>
                <w:noProof/>
                <w:sz w:val="24"/>
                <w:szCs w:val="24"/>
              </w:rPr>
              <w:t xml:space="preserve">Gated Recurrent Unit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GRU</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57A90C61" w14:textId="3EFE5DEF" w:rsidR="00DC21B7" w:rsidRPr="00CA6A43" w:rsidRDefault="00520140">
          <w:pPr>
            <w:pStyle w:val="TOC3"/>
            <w:tabs>
              <w:tab w:val="right" w:leader="dot" w:pos="9350"/>
            </w:tabs>
            <w:rPr>
              <w:rFonts w:ascii="Times New Roman" w:hAnsi="Times New Roman" w:cs="Times New Roman"/>
              <w:noProof/>
              <w:sz w:val="24"/>
              <w:szCs w:val="24"/>
            </w:rPr>
          </w:pPr>
          <w:hyperlink w:anchor="_Toc132325783" w:history="1">
            <w:r w:rsidR="0086504A" w:rsidRPr="00CA6A43">
              <w:rPr>
                <w:rStyle w:val="Hyperlink"/>
                <w:rFonts w:ascii="Times New Roman" w:hAnsi="Times New Roman" w:cs="Times New Roman"/>
                <w:b/>
                <w:bCs/>
                <w:noProof/>
                <w:sz w:val="24"/>
                <w:szCs w:val="24"/>
              </w:rPr>
              <w:t xml:space="preserve">2.5.2.3 </w:t>
            </w:r>
            <w:r w:rsidR="00DC21B7" w:rsidRPr="00CA6A43">
              <w:rPr>
                <w:rStyle w:val="Hyperlink"/>
                <w:rFonts w:ascii="Times New Roman" w:hAnsi="Times New Roman" w:cs="Times New Roman"/>
                <w:b/>
                <w:bCs/>
                <w:noProof/>
                <w:sz w:val="24"/>
                <w:szCs w:val="24"/>
              </w:rPr>
              <w:t xml:space="preserve">Neural </w:t>
            </w:r>
            <w:r w:rsidR="0086504A" w:rsidRPr="00CA6A43">
              <w:rPr>
                <w:rStyle w:val="Hyperlink"/>
                <w:rFonts w:ascii="Times New Roman" w:hAnsi="Times New Roman" w:cs="Times New Roman"/>
                <w:b/>
                <w:bCs/>
                <w:noProof/>
                <w:sz w:val="24"/>
                <w:szCs w:val="24"/>
              </w:rPr>
              <w:t xml:space="preserve">Basis </w:t>
            </w:r>
            <w:r w:rsidR="00DC21B7" w:rsidRPr="00CA6A43">
              <w:rPr>
                <w:rStyle w:val="Hyperlink"/>
                <w:rFonts w:ascii="Times New Roman" w:hAnsi="Times New Roman" w:cs="Times New Roman"/>
                <w:b/>
                <w:bCs/>
                <w:noProof/>
                <w:sz w:val="24"/>
                <w:szCs w:val="24"/>
              </w:rPr>
              <w:t xml:space="preserve">Expansion Analysis </w:t>
            </w:r>
            <w:r w:rsidR="0086504A" w:rsidRPr="00CA6A43">
              <w:rPr>
                <w:rStyle w:val="Hyperlink"/>
                <w:rFonts w:ascii="Times New Roman" w:hAnsi="Times New Roman" w:cs="Times New Roman"/>
                <w:b/>
                <w:bCs/>
                <w:noProof/>
                <w:sz w:val="24"/>
                <w:szCs w:val="24"/>
              </w:rPr>
              <w:t xml:space="preserve">For Interpretable </w:t>
            </w:r>
            <w:r w:rsidR="00DC21B7" w:rsidRPr="00CA6A43">
              <w:rPr>
                <w:rStyle w:val="Hyperlink"/>
                <w:rFonts w:ascii="Times New Roman" w:hAnsi="Times New Roman" w:cs="Times New Roman"/>
                <w:b/>
                <w:bCs/>
                <w:noProof/>
                <w:sz w:val="24"/>
                <w:szCs w:val="24"/>
              </w:rPr>
              <w:t xml:space="preserve">Time Series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N</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BEATS</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0B4CB989" w14:textId="0F529210" w:rsidR="00DC21B7" w:rsidRPr="00CA6A43" w:rsidRDefault="00520140">
          <w:pPr>
            <w:pStyle w:val="TOC3"/>
            <w:tabs>
              <w:tab w:val="right" w:leader="dot" w:pos="9350"/>
            </w:tabs>
            <w:rPr>
              <w:rFonts w:ascii="Times New Roman" w:hAnsi="Times New Roman" w:cs="Times New Roman"/>
              <w:noProof/>
              <w:sz w:val="24"/>
              <w:szCs w:val="24"/>
            </w:rPr>
          </w:pPr>
          <w:hyperlink w:anchor="_Toc132325784" w:history="1">
            <w:r w:rsidR="0086504A" w:rsidRPr="00CA6A43">
              <w:rPr>
                <w:rStyle w:val="Hyperlink"/>
                <w:rFonts w:ascii="Times New Roman" w:hAnsi="Times New Roman" w:cs="Times New Roman"/>
                <w:b/>
                <w:bCs/>
                <w:noProof/>
                <w:sz w:val="24"/>
                <w:szCs w:val="24"/>
              </w:rPr>
              <w:t xml:space="preserve">2.5.2.4 </w:t>
            </w:r>
            <w:r w:rsidR="00DC21B7" w:rsidRPr="00CA6A43">
              <w:rPr>
                <w:rStyle w:val="Hyperlink"/>
                <w:rFonts w:ascii="Times New Roman" w:hAnsi="Times New Roman" w:cs="Times New Roman"/>
                <w:b/>
                <w:bCs/>
                <w:noProof/>
                <w:sz w:val="24"/>
                <w:szCs w:val="24"/>
              </w:rPr>
              <w:t xml:space="preserve">Temporal Fusion Transformer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TFT</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19767D83" w14:textId="4F2C104D" w:rsidR="00DC21B7" w:rsidRPr="00CA6A43" w:rsidRDefault="00520140">
          <w:pPr>
            <w:pStyle w:val="TOC2"/>
            <w:tabs>
              <w:tab w:val="right" w:leader="dot" w:pos="9350"/>
            </w:tabs>
            <w:rPr>
              <w:rFonts w:ascii="Times New Roman" w:hAnsi="Times New Roman" w:cs="Times New Roman"/>
              <w:noProof/>
              <w:sz w:val="24"/>
              <w:szCs w:val="24"/>
            </w:rPr>
          </w:pPr>
          <w:hyperlink w:anchor="_Toc132325785" w:history="1">
            <w:r w:rsidR="0086504A" w:rsidRPr="00CA6A43">
              <w:rPr>
                <w:rStyle w:val="Hyperlink"/>
                <w:rFonts w:ascii="Times New Roman" w:hAnsi="Times New Roman" w:cs="Times New Roman"/>
                <w:b/>
                <w:bCs/>
                <w:noProof/>
                <w:sz w:val="24"/>
                <w:szCs w:val="24"/>
              </w:rPr>
              <w:t xml:space="preserve">2.5.3 </w:t>
            </w:r>
            <w:r w:rsidR="00DC21B7" w:rsidRPr="00CA6A43">
              <w:rPr>
                <w:rStyle w:val="Hyperlink"/>
                <w:rFonts w:ascii="Times New Roman" w:hAnsi="Times New Roman" w:cs="Times New Roman"/>
                <w:b/>
                <w:bCs/>
                <w:noProof/>
                <w:sz w:val="24"/>
                <w:szCs w:val="24"/>
              </w:rPr>
              <w:t xml:space="preserve">Concerns </w:t>
            </w:r>
            <w:r w:rsidR="0086504A" w:rsidRPr="00CA6A43">
              <w:rPr>
                <w:rStyle w:val="Hyperlink"/>
                <w:rFonts w:ascii="Times New Roman" w:hAnsi="Times New Roman" w:cs="Times New Roman"/>
                <w:b/>
                <w:bCs/>
                <w:noProof/>
                <w:sz w:val="24"/>
                <w:szCs w:val="24"/>
              </w:rPr>
              <w:t>About Existing Used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71B9BBAA" w14:textId="2016DCC9" w:rsidR="00DC21B7" w:rsidRPr="00CA6A43" w:rsidRDefault="00520140">
          <w:pPr>
            <w:pStyle w:val="TOC3"/>
            <w:tabs>
              <w:tab w:val="right" w:leader="dot" w:pos="9350"/>
            </w:tabs>
            <w:rPr>
              <w:rFonts w:ascii="Times New Roman" w:hAnsi="Times New Roman" w:cs="Times New Roman"/>
              <w:noProof/>
              <w:sz w:val="24"/>
              <w:szCs w:val="24"/>
            </w:rPr>
          </w:pPr>
          <w:hyperlink w:anchor="_Toc132325786" w:history="1">
            <w:r w:rsidR="0086504A" w:rsidRPr="00CA6A43">
              <w:rPr>
                <w:rStyle w:val="Hyperlink"/>
                <w:rFonts w:ascii="Times New Roman" w:hAnsi="Times New Roman" w:cs="Times New Roman"/>
                <w:b/>
                <w:bCs/>
                <w:noProof/>
                <w:sz w:val="24"/>
                <w:szCs w:val="24"/>
              </w:rPr>
              <w:t xml:space="preserve">2.5.3.1 </w:t>
            </w:r>
            <w:r w:rsidR="00DC21B7" w:rsidRPr="00CA6A43">
              <w:rPr>
                <w:rStyle w:val="Hyperlink"/>
                <w:rFonts w:ascii="Times New Roman" w:hAnsi="Times New Roman" w:cs="Times New Roman"/>
                <w:b/>
                <w:bCs/>
                <w:noProof/>
                <w:sz w:val="24"/>
                <w:szCs w:val="24"/>
              </w:rPr>
              <w:t xml:space="preserve">Issues </w:t>
            </w:r>
            <w:r w:rsidR="0086504A" w:rsidRPr="00CA6A43">
              <w:rPr>
                <w:rStyle w:val="Hyperlink"/>
                <w:rFonts w:ascii="Times New Roman" w:hAnsi="Times New Roman" w:cs="Times New Roman"/>
                <w:b/>
                <w:bCs/>
                <w:noProof/>
                <w:sz w:val="24"/>
                <w:szCs w:val="24"/>
              </w:rPr>
              <w:t>In Statistical Models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7D6167FC" w14:textId="0FBBD77A" w:rsidR="00DC21B7" w:rsidRPr="00CA6A43" w:rsidRDefault="00520140">
          <w:pPr>
            <w:pStyle w:val="TOC3"/>
            <w:tabs>
              <w:tab w:val="right" w:leader="dot" w:pos="9350"/>
            </w:tabs>
            <w:rPr>
              <w:rFonts w:ascii="Times New Roman" w:hAnsi="Times New Roman" w:cs="Times New Roman"/>
              <w:noProof/>
              <w:sz w:val="24"/>
              <w:szCs w:val="24"/>
            </w:rPr>
          </w:pPr>
          <w:hyperlink w:anchor="_Toc132325787" w:history="1">
            <w:r w:rsidR="0086504A" w:rsidRPr="00CA6A43">
              <w:rPr>
                <w:rStyle w:val="Hyperlink"/>
                <w:rFonts w:ascii="Times New Roman" w:hAnsi="Times New Roman" w:cs="Times New Roman"/>
                <w:b/>
                <w:bCs/>
                <w:noProof/>
                <w:sz w:val="24"/>
                <w:szCs w:val="24"/>
              </w:rPr>
              <w:t xml:space="preserve">2.5.3.2 </w:t>
            </w:r>
            <w:r w:rsidR="00DC21B7" w:rsidRPr="00CA6A43">
              <w:rPr>
                <w:rStyle w:val="Hyperlink"/>
                <w:rFonts w:ascii="Times New Roman" w:hAnsi="Times New Roman" w:cs="Times New Roman"/>
                <w:b/>
                <w:bCs/>
                <w:noProof/>
                <w:sz w:val="24"/>
                <w:szCs w:val="24"/>
              </w:rPr>
              <w:t xml:space="preserve">Issues </w:t>
            </w:r>
            <w:r w:rsidR="0086504A" w:rsidRPr="00CA6A43">
              <w:rPr>
                <w:rStyle w:val="Hyperlink"/>
                <w:rFonts w:ascii="Times New Roman" w:hAnsi="Times New Roman" w:cs="Times New Roman"/>
                <w:b/>
                <w:bCs/>
                <w:noProof/>
                <w:sz w:val="24"/>
                <w:szCs w:val="24"/>
              </w:rPr>
              <w:t>In Deep Learning Models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20</w:t>
            </w:r>
            <w:r w:rsidR="00DC21B7" w:rsidRPr="00CA6A43">
              <w:rPr>
                <w:rFonts w:ascii="Times New Roman" w:hAnsi="Times New Roman" w:cs="Times New Roman"/>
                <w:noProof/>
                <w:webHidden/>
                <w:sz w:val="24"/>
                <w:szCs w:val="24"/>
              </w:rPr>
              <w:fldChar w:fldCharType="end"/>
            </w:r>
          </w:hyperlink>
        </w:p>
        <w:p w14:paraId="1CDF18DF" w14:textId="2DA4983D" w:rsidR="00DC21B7" w:rsidRPr="00CA6A43" w:rsidRDefault="00520140">
          <w:pPr>
            <w:pStyle w:val="TOC2"/>
            <w:tabs>
              <w:tab w:val="right" w:leader="dot" w:pos="9350"/>
            </w:tabs>
            <w:rPr>
              <w:rFonts w:ascii="Times New Roman" w:hAnsi="Times New Roman" w:cs="Times New Roman"/>
              <w:noProof/>
              <w:sz w:val="24"/>
              <w:szCs w:val="24"/>
            </w:rPr>
          </w:pPr>
          <w:hyperlink w:anchor="_Toc132325788" w:history="1">
            <w:r w:rsidR="0086504A" w:rsidRPr="00CA6A43">
              <w:rPr>
                <w:rStyle w:val="Hyperlink"/>
                <w:rFonts w:ascii="Times New Roman" w:hAnsi="Times New Roman" w:cs="Times New Roman"/>
                <w:b/>
                <w:bCs/>
                <w:noProof/>
                <w:sz w:val="24"/>
                <w:szCs w:val="24"/>
              </w:rPr>
              <w:t xml:space="preserve">2.5.4 </w:t>
            </w:r>
            <w:r w:rsidR="00DC21B7" w:rsidRPr="00CA6A43">
              <w:rPr>
                <w:rStyle w:val="Hyperlink"/>
                <w:rFonts w:ascii="Times New Roman" w:hAnsi="Times New Roman" w:cs="Times New Roman"/>
                <w:b/>
                <w:bCs/>
                <w:noProof/>
                <w:sz w:val="24"/>
                <w:szCs w:val="24"/>
              </w:rPr>
              <w:t xml:space="preserve">Neural Ordinary Differential Equations </w:t>
            </w:r>
            <w:r w:rsidR="0086504A" w:rsidRPr="00CA6A43">
              <w:rPr>
                <w:rStyle w:val="Hyperlink"/>
                <w:rFonts w:ascii="Times New Roman" w:hAnsi="Times New Roman" w:cs="Times New Roman"/>
                <w:b/>
                <w:bCs/>
                <w:noProof/>
                <w:sz w:val="24"/>
                <w:szCs w:val="24"/>
              </w:rPr>
              <w:t>(Odes)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20</w:t>
            </w:r>
            <w:r w:rsidR="00DC21B7" w:rsidRPr="00CA6A43">
              <w:rPr>
                <w:rFonts w:ascii="Times New Roman" w:hAnsi="Times New Roman" w:cs="Times New Roman"/>
                <w:noProof/>
                <w:webHidden/>
                <w:sz w:val="24"/>
                <w:szCs w:val="24"/>
              </w:rPr>
              <w:fldChar w:fldCharType="end"/>
            </w:r>
          </w:hyperlink>
        </w:p>
        <w:p w14:paraId="35C9F343" w14:textId="4DD27ADC" w:rsidR="00DC21B7" w:rsidRPr="00CA6A43" w:rsidRDefault="00520140">
          <w:pPr>
            <w:pStyle w:val="TOC2"/>
            <w:tabs>
              <w:tab w:val="right" w:leader="dot" w:pos="9350"/>
            </w:tabs>
            <w:rPr>
              <w:rFonts w:ascii="Times New Roman" w:hAnsi="Times New Roman" w:cs="Times New Roman"/>
              <w:noProof/>
              <w:sz w:val="24"/>
              <w:szCs w:val="24"/>
            </w:rPr>
          </w:pPr>
          <w:hyperlink w:anchor="_Toc132325789" w:history="1">
            <w:r w:rsidR="0086504A" w:rsidRPr="00CA6A43">
              <w:rPr>
                <w:rStyle w:val="Hyperlink"/>
                <w:rFonts w:ascii="Times New Roman" w:hAnsi="Times New Roman" w:cs="Times New Roman"/>
                <w:b/>
                <w:bCs/>
                <w:noProof/>
                <w:sz w:val="24"/>
                <w:szCs w:val="24"/>
              </w:rPr>
              <w:t xml:space="preserve">2.5.5 </w:t>
            </w:r>
            <w:r w:rsidR="00DC21B7" w:rsidRPr="00CA6A43">
              <w:rPr>
                <w:rStyle w:val="Hyperlink"/>
                <w:rFonts w:ascii="Times New Roman" w:hAnsi="Times New Roman" w:cs="Times New Roman"/>
                <w:b/>
                <w:bCs/>
                <w:noProof/>
                <w:sz w:val="24"/>
                <w:szCs w:val="24"/>
              </w:rPr>
              <w:t xml:space="preserve">Approach </w:t>
            </w:r>
            <w:r w:rsidR="0086504A" w:rsidRPr="00CA6A43">
              <w:rPr>
                <w:rStyle w:val="Hyperlink"/>
                <w:rFonts w:ascii="Times New Roman" w:hAnsi="Times New Roman" w:cs="Times New Roman"/>
                <w:b/>
                <w:bCs/>
                <w:noProof/>
                <w:sz w:val="24"/>
                <w:szCs w:val="24"/>
              </w:rPr>
              <w:t xml:space="preserve">Proposed By A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-Constant (</w:t>
            </w:r>
            <w:r w:rsidR="00DC21B7" w:rsidRPr="00CA6A43">
              <w:rPr>
                <w:rStyle w:val="Hyperlink"/>
                <w:rFonts w:ascii="Times New Roman" w:hAnsi="Times New Roman" w:cs="Times New Roman"/>
                <w:b/>
                <w:bCs/>
                <w:noProof/>
                <w:sz w:val="24"/>
                <w:szCs w:val="24"/>
              </w:rPr>
              <w:t>LTC</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21</w:t>
            </w:r>
            <w:r w:rsidR="00DC21B7" w:rsidRPr="00CA6A43">
              <w:rPr>
                <w:rFonts w:ascii="Times New Roman" w:hAnsi="Times New Roman" w:cs="Times New Roman"/>
                <w:noProof/>
                <w:webHidden/>
                <w:sz w:val="24"/>
                <w:szCs w:val="24"/>
              </w:rPr>
              <w:fldChar w:fldCharType="end"/>
            </w:r>
          </w:hyperlink>
        </w:p>
        <w:p w14:paraId="1F86196C" w14:textId="6D65FDB8" w:rsidR="00DC21B7" w:rsidRPr="00CA6A43" w:rsidRDefault="00520140">
          <w:pPr>
            <w:pStyle w:val="TOC2"/>
            <w:tabs>
              <w:tab w:val="right" w:leader="dot" w:pos="9350"/>
            </w:tabs>
            <w:rPr>
              <w:rFonts w:ascii="Times New Roman" w:hAnsi="Times New Roman" w:cs="Times New Roman"/>
              <w:noProof/>
              <w:sz w:val="24"/>
              <w:szCs w:val="24"/>
            </w:rPr>
          </w:pPr>
          <w:hyperlink w:anchor="_Toc132325790" w:history="1">
            <w:r w:rsidR="0086504A" w:rsidRPr="00CA6A43">
              <w:rPr>
                <w:rStyle w:val="Hyperlink"/>
                <w:rFonts w:ascii="Times New Roman" w:hAnsi="Times New Roman" w:cs="Times New Roman"/>
                <w:b/>
                <w:bCs/>
                <w:noProof/>
                <w:sz w:val="24"/>
                <w:szCs w:val="24"/>
              </w:rPr>
              <w:t xml:space="preserve">2.5.6 </w:t>
            </w:r>
            <w:r w:rsidR="00DC21B7" w:rsidRPr="00CA6A43">
              <w:rPr>
                <w:rStyle w:val="Hyperlink"/>
                <w:rFonts w:ascii="Times New Roman" w:hAnsi="Times New Roman" w:cs="Times New Roman"/>
                <w:b/>
                <w:bCs/>
                <w:noProof/>
                <w:sz w:val="24"/>
                <w:szCs w:val="24"/>
              </w:rPr>
              <w:t xml:space="preserve">Neural Stochastic Differential Equations </w:t>
            </w:r>
            <w:r w:rsidR="0086504A" w:rsidRPr="00CA6A43">
              <w:rPr>
                <w:rStyle w:val="Hyperlink"/>
                <w:rFonts w:ascii="Times New Roman" w:hAnsi="Times New Roman" w:cs="Times New Roman"/>
                <w:b/>
                <w:bCs/>
                <w:noProof/>
                <w:sz w:val="24"/>
                <w:szCs w:val="24"/>
              </w:rPr>
              <w:t>(Sdes)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22</w:t>
            </w:r>
            <w:r w:rsidR="00DC21B7" w:rsidRPr="00CA6A43">
              <w:rPr>
                <w:rFonts w:ascii="Times New Roman" w:hAnsi="Times New Roman" w:cs="Times New Roman"/>
                <w:noProof/>
                <w:webHidden/>
                <w:sz w:val="24"/>
                <w:szCs w:val="24"/>
              </w:rPr>
              <w:fldChar w:fldCharType="end"/>
            </w:r>
          </w:hyperlink>
        </w:p>
        <w:p w14:paraId="768A1408" w14:textId="0873F18A" w:rsidR="00DC21B7" w:rsidRPr="00CA6A43" w:rsidRDefault="00520140">
          <w:pPr>
            <w:pStyle w:val="TOC2"/>
            <w:tabs>
              <w:tab w:val="right" w:leader="dot" w:pos="9350"/>
            </w:tabs>
            <w:rPr>
              <w:rFonts w:ascii="Times New Roman" w:hAnsi="Times New Roman" w:cs="Times New Roman"/>
              <w:noProof/>
              <w:sz w:val="24"/>
              <w:szCs w:val="24"/>
            </w:rPr>
          </w:pPr>
          <w:hyperlink w:anchor="_Toc132325791" w:history="1">
            <w:r w:rsidR="0086504A" w:rsidRPr="00CA6A43">
              <w:rPr>
                <w:rStyle w:val="Hyperlink"/>
                <w:rFonts w:ascii="Times New Roman" w:hAnsi="Times New Roman" w:cs="Times New Roman"/>
                <w:b/>
                <w:bCs/>
                <w:noProof/>
                <w:sz w:val="24"/>
                <w:szCs w:val="24"/>
              </w:rPr>
              <w:t xml:space="preserve">2.5.7 </w:t>
            </w:r>
            <w:r w:rsidR="00DC21B7" w:rsidRPr="00CA6A43">
              <w:rPr>
                <w:rStyle w:val="Hyperlink"/>
                <w:rFonts w:ascii="Times New Roman" w:hAnsi="Times New Roman" w:cs="Times New Roman"/>
                <w:b/>
                <w:bCs/>
                <w:noProof/>
                <w:sz w:val="24"/>
                <w:szCs w:val="24"/>
              </w:rPr>
              <w:t xml:space="preserve">Traditional </w:t>
            </w:r>
            <w:r w:rsidR="0086504A" w:rsidRPr="00CA6A43">
              <w:rPr>
                <w:rStyle w:val="Hyperlink"/>
                <w:rFonts w:ascii="Times New Roman" w:hAnsi="Times New Roman" w:cs="Times New Roman"/>
                <w:b/>
                <w:bCs/>
                <w:noProof/>
                <w:sz w:val="24"/>
                <w:szCs w:val="24"/>
              </w:rPr>
              <w:t>Required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23</w:t>
            </w:r>
            <w:r w:rsidR="00DC21B7" w:rsidRPr="00CA6A43">
              <w:rPr>
                <w:rFonts w:ascii="Times New Roman" w:hAnsi="Times New Roman" w:cs="Times New Roman"/>
                <w:noProof/>
                <w:webHidden/>
                <w:sz w:val="24"/>
                <w:szCs w:val="24"/>
              </w:rPr>
              <w:fldChar w:fldCharType="end"/>
            </w:r>
          </w:hyperlink>
        </w:p>
        <w:p w14:paraId="2A2F61E8" w14:textId="6CB4A648" w:rsidR="00DC21B7" w:rsidRPr="00CA6A43" w:rsidRDefault="00520140">
          <w:pPr>
            <w:pStyle w:val="TOC3"/>
            <w:tabs>
              <w:tab w:val="right" w:leader="dot" w:pos="9350"/>
            </w:tabs>
            <w:rPr>
              <w:rFonts w:ascii="Times New Roman" w:hAnsi="Times New Roman" w:cs="Times New Roman"/>
              <w:noProof/>
              <w:sz w:val="24"/>
              <w:szCs w:val="24"/>
            </w:rPr>
          </w:pPr>
          <w:hyperlink w:anchor="_Toc132325792" w:history="1">
            <w:r w:rsidR="0086504A" w:rsidRPr="00CA6A43">
              <w:rPr>
                <w:rStyle w:val="Hyperlink"/>
                <w:rFonts w:ascii="Times New Roman" w:hAnsi="Times New Roman" w:cs="Times New Roman"/>
                <w:b/>
                <w:bCs/>
                <w:noProof/>
                <w:sz w:val="24"/>
                <w:szCs w:val="24"/>
              </w:rPr>
              <w:t xml:space="preserve">2.5.7.1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23</w:t>
            </w:r>
            <w:r w:rsidR="00DC21B7" w:rsidRPr="00CA6A43">
              <w:rPr>
                <w:rFonts w:ascii="Times New Roman" w:hAnsi="Times New Roman" w:cs="Times New Roman"/>
                <w:noProof/>
                <w:webHidden/>
                <w:sz w:val="24"/>
                <w:szCs w:val="24"/>
              </w:rPr>
              <w:fldChar w:fldCharType="end"/>
            </w:r>
          </w:hyperlink>
        </w:p>
        <w:p w14:paraId="76CBC371" w14:textId="469314D5" w:rsidR="00DC21B7" w:rsidRPr="00CA6A43" w:rsidRDefault="00520140">
          <w:pPr>
            <w:pStyle w:val="TOC3"/>
            <w:tabs>
              <w:tab w:val="right" w:leader="dot" w:pos="9350"/>
            </w:tabs>
            <w:rPr>
              <w:rFonts w:ascii="Times New Roman" w:hAnsi="Times New Roman" w:cs="Times New Roman"/>
              <w:noProof/>
              <w:sz w:val="24"/>
              <w:szCs w:val="24"/>
            </w:rPr>
          </w:pPr>
          <w:hyperlink w:anchor="_Toc132325793" w:history="1">
            <w:r w:rsidR="0086504A" w:rsidRPr="00CA6A43">
              <w:rPr>
                <w:rStyle w:val="Hyperlink"/>
                <w:rFonts w:ascii="Times New Roman" w:hAnsi="Times New Roman" w:cs="Times New Roman"/>
                <w:b/>
                <w:bCs/>
                <w:noProof/>
                <w:sz w:val="24"/>
                <w:szCs w:val="24"/>
              </w:rPr>
              <w:t xml:space="preserve">2.5.7.2 </w:t>
            </w:r>
            <w:r w:rsidR="00DC21B7" w:rsidRPr="00CA6A43">
              <w:rPr>
                <w:rStyle w:val="Hyperlink"/>
                <w:rFonts w:ascii="Times New Roman" w:hAnsi="Times New Roman" w:cs="Times New Roman"/>
                <w:b/>
                <w:bCs/>
                <w:noProof/>
                <w:sz w:val="24"/>
                <w:szCs w:val="24"/>
              </w:rPr>
              <w:t xml:space="preserve">Hyperparameter </w:t>
            </w:r>
            <w:r w:rsidR="0086504A" w:rsidRPr="00CA6A43">
              <w:rPr>
                <w:rStyle w:val="Hyperlink"/>
                <w:rFonts w:ascii="Times New Roman" w:hAnsi="Times New Roman" w:cs="Times New Roman"/>
                <w:b/>
                <w:bCs/>
                <w:noProof/>
                <w:sz w:val="24"/>
                <w:szCs w:val="24"/>
              </w:rPr>
              <w:t>Tuning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24</w:t>
            </w:r>
            <w:r w:rsidR="00DC21B7" w:rsidRPr="00CA6A43">
              <w:rPr>
                <w:rFonts w:ascii="Times New Roman" w:hAnsi="Times New Roman" w:cs="Times New Roman"/>
                <w:noProof/>
                <w:webHidden/>
                <w:sz w:val="24"/>
                <w:szCs w:val="24"/>
              </w:rPr>
              <w:fldChar w:fldCharType="end"/>
            </w:r>
          </w:hyperlink>
        </w:p>
        <w:p w14:paraId="0215AECE" w14:textId="103A744B" w:rsidR="00DC21B7" w:rsidRPr="00CA6A43" w:rsidRDefault="00520140">
          <w:pPr>
            <w:pStyle w:val="TOC3"/>
            <w:tabs>
              <w:tab w:val="right" w:leader="dot" w:pos="9350"/>
            </w:tabs>
            <w:rPr>
              <w:rFonts w:ascii="Times New Roman" w:hAnsi="Times New Roman" w:cs="Times New Roman"/>
              <w:noProof/>
              <w:sz w:val="24"/>
              <w:szCs w:val="24"/>
            </w:rPr>
          </w:pPr>
          <w:hyperlink w:anchor="_Toc132325794" w:history="1">
            <w:r w:rsidR="0086504A" w:rsidRPr="00CA6A43">
              <w:rPr>
                <w:rStyle w:val="Hyperlink"/>
                <w:rFonts w:ascii="Times New Roman" w:hAnsi="Times New Roman" w:cs="Times New Roman"/>
                <w:b/>
                <w:bCs/>
                <w:noProof/>
                <w:sz w:val="24"/>
                <w:szCs w:val="24"/>
              </w:rPr>
              <w:t xml:space="preserve">2.5.7.3 </w:t>
            </w:r>
            <w:r w:rsidR="00DC21B7" w:rsidRPr="00CA6A43">
              <w:rPr>
                <w:rStyle w:val="Hyperlink"/>
                <w:rFonts w:ascii="Times New Roman" w:hAnsi="Times New Roman" w:cs="Times New Roman"/>
                <w:b/>
                <w:bCs/>
                <w:noProof/>
                <w:sz w:val="24"/>
                <w:szCs w:val="24"/>
              </w:rPr>
              <w:t>Validation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24</w:t>
            </w:r>
            <w:r w:rsidR="00DC21B7" w:rsidRPr="00CA6A43">
              <w:rPr>
                <w:rFonts w:ascii="Times New Roman" w:hAnsi="Times New Roman" w:cs="Times New Roman"/>
                <w:noProof/>
                <w:webHidden/>
                <w:sz w:val="24"/>
                <w:szCs w:val="24"/>
              </w:rPr>
              <w:fldChar w:fldCharType="end"/>
            </w:r>
          </w:hyperlink>
        </w:p>
        <w:p w14:paraId="14DFC5EB" w14:textId="19BD53C0" w:rsidR="00DC21B7" w:rsidRPr="00CA6A43" w:rsidRDefault="00520140">
          <w:pPr>
            <w:pStyle w:val="TOC2"/>
            <w:tabs>
              <w:tab w:val="right" w:leader="dot" w:pos="9350"/>
            </w:tabs>
            <w:rPr>
              <w:rFonts w:ascii="Times New Roman" w:hAnsi="Times New Roman" w:cs="Times New Roman"/>
              <w:noProof/>
              <w:sz w:val="24"/>
              <w:szCs w:val="24"/>
            </w:rPr>
          </w:pPr>
          <w:hyperlink w:anchor="_Toc132325795" w:history="1">
            <w:r w:rsidR="0086504A" w:rsidRPr="00CA6A43">
              <w:rPr>
                <w:rStyle w:val="Hyperlink"/>
                <w:rFonts w:ascii="Times New Roman" w:hAnsi="Times New Roman" w:cs="Times New Roman"/>
                <w:b/>
                <w:bCs/>
                <w:noProof/>
                <w:sz w:val="24"/>
                <w:szCs w:val="24"/>
              </w:rPr>
              <w:t xml:space="preserve">2.5.8 </w:t>
            </w:r>
            <w:r w:rsidR="00DC21B7" w:rsidRPr="00CA6A43">
              <w:rPr>
                <w:rStyle w:val="Hyperlink"/>
                <w:rFonts w:ascii="Times New Roman" w:hAnsi="Times New Roman" w:cs="Times New Roman"/>
                <w:b/>
                <w:bCs/>
                <w:noProof/>
                <w:sz w:val="24"/>
                <w:szCs w:val="24"/>
              </w:rPr>
              <w:t xml:space="preserve">NLP </w:t>
            </w:r>
            <w:r w:rsidR="0086504A" w:rsidRPr="00CA6A43">
              <w:rPr>
                <w:rStyle w:val="Hyperlink"/>
                <w:rFonts w:ascii="Times New Roman" w:hAnsi="Times New Roman" w:cs="Times New Roman"/>
                <w:b/>
                <w:bCs/>
                <w:noProof/>
                <w:sz w:val="24"/>
                <w:szCs w:val="24"/>
              </w:rPr>
              <w:t>Techniques That Can Assist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67B87ADF" w14:textId="16042ED9" w:rsidR="00DC21B7" w:rsidRPr="00CA6A43" w:rsidRDefault="00520140">
          <w:pPr>
            <w:pStyle w:val="TOC3"/>
            <w:tabs>
              <w:tab w:val="right" w:leader="dot" w:pos="9350"/>
            </w:tabs>
            <w:rPr>
              <w:rFonts w:ascii="Times New Roman" w:hAnsi="Times New Roman" w:cs="Times New Roman"/>
              <w:noProof/>
              <w:sz w:val="24"/>
              <w:szCs w:val="24"/>
            </w:rPr>
          </w:pPr>
          <w:hyperlink w:anchor="_Toc132325796" w:history="1">
            <w:r w:rsidR="0086504A" w:rsidRPr="00CA6A43">
              <w:rPr>
                <w:rStyle w:val="Hyperlink"/>
                <w:rFonts w:ascii="Times New Roman" w:hAnsi="Times New Roman" w:cs="Times New Roman"/>
                <w:b/>
                <w:bCs/>
                <w:noProof/>
                <w:sz w:val="24"/>
                <w:szCs w:val="24"/>
              </w:rPr>
              <w:t xml:space="preserve">2.5.8.1 </w:t>
            </w:r>
            <w:r w:rsidR="00DC21B7" w:rsidRPr="00CA6A43">
              <w:rPr>
                <w:rStyle w:val="Hyperlink"/>
                <w:rFonts w:ascii="Times New Roman" w:hAnsi="Times New Roman" w:cs="Times New Roman"/>
                <w:b/>
                <w:bCs/>
                <w:noProof/>
                <w:sz w:val="24"/>
                <w:szCs w:val="24"/>
              </w:rPr>
              <w:t xml:space="preserve">Sentiment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2B4EBE31" w14:textId="770FB036" w:rsidR="00DC21B7" w:rsidRPr="00CA6A43" w:rsidRDefault="00520140">
          <w:pPr>
            <w:pStyle w:val="TOC3"/>
            <w:tabs>
              <w:tab w:val="right" w:leader="dot" w:pos="9350"/>
            </w:tabs>
            <w:rPr>
              <w:rFonts w:ascii="Times New Roman" w:hAnsi="Times New Roman" w:cs="Times New Roman"/>
              <w:noProof/>
              <w:sz w:val="24"/>
              <w:szCs w:val="24"/>
            </w:rPr>
          </w:pPr>
          <w:hyperlink w:anchor="_Toc132325797" w:history="1">
            <w:r w:rsidR="0086504A" w:rsidRPr="00CA6A43">
              <w:rPr>
                <w:rStyle w:val="Hyperlink"/>
                <w:rFonts w:ascii="Times New Roman" w:hAnsi="Times New Roman" w:cs="Times New Roman"/>
                <w:b/>
                <w:bCs/>
                <w:noProof/>
                <w:sz w:val="24"/>
                <w:szCs w:val="24"/>
              </w:rPr>
              <w:t xml:space="preserve">2.5.8.2 </w:t>
            </w:r>
            <w:r w:rsidR="00DC21B7" w:rsidRPr="00CA6A43">
              <w:rPr>
                <w:rStyle w:val="Hyperlink"/>
                <w:rFonts w:ascii="Times New Roman" w:hAnsi="Times New Roman" w:cs="Times New Roman"/>
                <w:b/>
                <w:bCs/>
                <w:noProof/>
                <w:sz w:val="24"/>
                <w:szCs w:val="24"/>
              </w:rPr>
              <w:t xml:space="preserve">Named Entity Recognition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NER</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06E316FA" w14:textId="2C8BF14D" w:rsidR="00DC21B7" w:rsidRPr="00CA6A43" w:rsidRDefault="00520140">
          <w:pPr>
            <w:pStyle w:val="TOC2"/>
            <w:tabs>
              <w:tab w:val="right" w:leader="dot" w:pos="9350"/>
            </w:tabs>
            <w:rPr>
              <w:rFonts w:ascii="Times New Roman" w:hAnsi="Times New Roman" w:cs="Times New Roman"/>
              <w:noProof/>
              <w:sz w:val="24"/>
              <w:szCs w:val="24"/>
            </w:rPr>
          </w:pPr>
          <w:hyperlink w:anchor="_Toc132325798" w:history="1">
            <w:r w:rsidR="0086504A" w:rsidRPr="00CA6A43">
              <w:rPr>
                <w:rStyle w:val="Hyperlink"/>
                <w:rFonts w:ascii="Times New Roman" w:hAnsi="Times New Roman" w:cs="Times New Roman"/>
                <w:b/>
                <w:bCs/>
                <w:noProof/>
                <w:sz w:val="24"/>
                <w:szCs w:val="24"/>
              </w:rPr>
              <w:t xml:space="preserve">2.5.9 </w:t>
            </w:r>
            <w:r w:rsidR="00DC21B7" w:rsidRPr="00CA6A43">
              <w:rPr>
                <w:rStyle w:val="Hyperlink"/>
                <w:rFonts w:ascii="Times New Roman" w:hAnsi="Times New Roman" w:cs="Times New Roman"/>
                <w:b/>
                <w:bCs/>
                <w:noProof/>
                <w:sz w:val="24"/>
                <w:szCs w:val="24"/>
              </w:rPr>
              <w:t xml:space="preserve">Proposed </w:t>
            </w:r>
            <w:r w:rsidR="0086504A" w:rsidRPr="00CA6A43">
              <w:rPr>
                <w:rStyle w:val="Hyperlink"/>
                <w:rFonts w:ascii="Times New Roman" w:hAnsi="Times New Roman" w:cs="Times New Roman"/>
                <w:b/>
                <w:bCs/>
                <w:noProof/>
                <w:sz w:val="24"/>
                <w:szCs w:val="24"/>
              </w:rPr>
              <w:t>Architecture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50F518A3" w14:textId="6E0E0E8C" w:rsidR="00DC21B7" w:rsidRPr="00CA6A43" w:rsidRDefault="00520140">
          <w:pPr>
            <w:pStyle w:val="TOC1"/>
            <w:rPr>
              <w:rFonts w:ascii="Times New Roman" w:hAnsi="Times New Roman" w:cs="Times New Roman"/>
              <w:noProof/>
              <w:sz w:val="24"/>
              <w:szCs w:val="24"/>
            </w:rPr>
          </w:pPr>
          <w:hyperlink w:anchor="_Toc132325799" w:history="1">
            <w:r w:rsidR="0086504A" w:rsidRPr="00CA6A43">
              <w:rPr>
                <w:rStyle w:val="Hyperlink"/>
                <w:rFonts w:ascii="Times New Roman" w:hAnsi="Times New Roman" w:cs="Times New Roman"/>
                <w:b/>
                <w:bCs/>
                <w:noProof/>
                <w:sz w:val="24"/>
                <w:szCs w:val="24"/>
              </w:rPr>
              <w:t xml:space="preserve">2.6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65BEF84F" w14:textId="5ED6BB76" w:rsidR="00DC21B7" w:rsidRPr="00CA6A43" w:rsidRDefault="00520140">
          <w:pPr>
            <w:pStyle w:val="TOC2"/>
            <w:tabs>
              <w:tab w:val="right" w:leader="dot" w:pos="9350"/>
            </w:tabs>
            <w:rPr>
              <w:rFonts w:ascii="Times New Roman" w:hAnsi="Times New Roman" w:cs="Times New Roman"/>
              <w:noProof/>
              <w:sz w:val="24"/>
              <w:szCs w:val="24"/>
            </w:rPr>
          </w:pPr>
          <w:hyperlink w:anchor="_Toc132325800" w:history="1">
            <w:r w:rsidR="0086504A" w:rsidRPr="00CA6A43">
              <w:rPr>
                <w:rStyle w:val="Hyperlink"/>
                <w:rFonts w:ascii="Times New Roman" w:hAnsi="Times New Roman" w:cs="Times New Roman"/>
                <w:b/>
                <w:bCs/>
                <w:noProof/>
                <w:sz w:val="24"/>
                <w:szCs w:val="24"/>
              </w:rPr>
              <w:t xml:space="preserve">2.6.1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Approaches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6A48D965" w14:textId="17BE4401" w:rsidR="00DC21B7" w:rsidRPr="00CA6A43" w:rsidRDefault="00520140">
          <w:pPr>
            <w:pStyle w:val="TOC2"/>
            <w:tabs>
              <w:tab w:val="right" w:leader="dot" w:pos="9350"/>
            </w:tabs>
            <w:rPr>
              <w:rFonts w:ascii="Times New Roman" w:hAnsi="Times New Roman" w:cs="Times New Roman"/>
              <w:noProof/>
              <w:sz w:val="24"/>
              <w:szCs w:val="24"/>
            </w:rPr>
          </w:pPr>
          <w:hyperlink w:anchor="_Toc132325801" w:history="1">
            <w:r w:rsidR="0086504A" w:rsidRPr="00CA6A43">
              <w:rPr>
                <w:rStyle w:val="Hyperlink"/>
                <w:rFonts w:ascii="Times New Roman" w:hAnsi="Times New Roman" w:cs="Times New Roman"/>
                <w:b/>
                <w:bCs/>
                <w:noProof/>
                <w:sz w:val="24"/>
                <w:szCs w:val="24"/>
              </w:rPr>
              <w:t xml:space="preserve">2.6.2 </w:t>
            </w:r>
            <w:r w:rsidR="00DC21B7"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07C8EAB6" w14:textId="45AEC036" w:rsidR="00DC21B7" w:rsidRPr="00CA6A43" w:rsidRDefault="00520140">
          <w:pPr>
            <w:pStyle w:val="TOC3"/>
            <w:tabs>
              <w:tab w:val="right" w:leader="dot" w:pos="9350"/>
            </w:tabs>
            <w:rPr>
              <w:rFonts w:ascii="Times New Roman" w:hAnsi="Times New Roman" w:cs="Times New Roman"/>
              <w:noProof/>
              <w:sz w:val="24"/>
              <w:szCs w:val="24"/>
            </w:rPr>
          </w:pPr>
          <w:hyperlink w:anchor="_Toc132325802" w:history="1">
            <w:r w:rsidR="0086504A" w:rsidRPr="00CA6A43">
              <w:rPr>
                <w:rStyle w:val="Hyperlink"/>
                <w:rFonts w:ascii="Times New Roman" w:hAnsi="Times New Roman" w:cs="Times New Roman"/>
                <w:b/>
                <w:bCs/>
                <w:noProof/>
                <w:sz w:val="24"/>
                <w:szCs w:val="24"/>
              </w:rPr>
              <w:t xml:space="preserve">2.6.2.1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41E0F4A0" w14:textId="18E80B58" w:rsidR="00DC21B7" w:rsidRPr="00CA6A43" w:rsidRDefault="00520140">
          <w:pPr>
            <w:pStyle w:val="TOC3"/>
            <w:tabs>
              <w:tab w:val="right" w:leader="dot" w:pos="9350"/>
            </w:tabs>
            <w:rPr>
              <w:rFonts w:ascii="Times New Roman" w:hAnsi="Times New Roman" w:cs="Times New Roman"/>
              <w:noProof/>
              <w:sz w:val="24"/>
              <w:szCs w:val="24"/>
            </w:rPr>
          </w:pPr>
          <w:hyperlink w:anchor="_Toc132325803" w:history="1">
            <w:r w:rsidR="0086504A" w:rsidRPr="00CA6A43">
              <w:rPr>
                <w:rStyle w:val="Hyperlink"/>
                <w:rFonts w:ascii="Times New Roman" w:hAnsi="Times New Roman" w:cs="Times New Roman"/>
                <w:b/>
                <w:bCs/>
                <w:noProof/>
                <w:sz w:val="24"/>
                <w:szCs w:val="24"/>
              </w:rPr>
              <w:t xml:space="preserve">2.6.2.2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6E1573EA" w14:textId="0093C063" w:rsidR="00DC21B7" w:rsidRPr="00CA6A43" w:rsidRDefault="00520140">
          <w:pPr>
            <w:pStyle w:val="TOC2"/>
            <w:tabs>
              <w:tab w:val="right" w:leader="dot" w:pos="9350"/>
            </w:tabs>
            <w:rPr>
              <w:rFonts w:ascii="Times New Roman" w:hAnsi="Times New Roman" w:cs="Times New Roman"/>
              <w:noProof/>
              <w:sz w:val="24"/>
              <w:szCs w:val="24"/>
            </w:rPr>
          </w:pPr>
          <w:hyperlink w:anchor="_Toc132325804" w:history="1">
            <w:r w:rsidR="0086504A" w:rsidRPr="00CA6A43">
              <w:rPr>
                <w:rStyle w:val="Hyperlink"/>
                <w:rFonts w:ascii="Times New Roman" w:hAnsi="Times New Roman" w:cs="Times New Roman"/>
                <w:b/>
                <w:bCs/>
                <w:noProof/>
                <w:sz w:val="24"/>
                <w:szCs w:val="24"/>
              </w:rPr>
              <w:t xml:space="preserve">2.6.3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Justification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480CD763" w14:textId="2E181A77" w:rsidR="00DC21B7" w:rsidRPr="00CA6A43" w:rsidRDefault="00520140">
          <w:pPr>
            <w:pStyle w:val="TOC1"/>
            <w:rPr>
              <w:rFonts w:ascii="Times New Roman" w:hAnsi="Times New Roman" w:cs="Times New Roman"/>
              <w:noProof/>
              <w:sz w:val="24"/>
              <w:szCs w:val="24"/>
            </w:rPr>
          </w:pPr>
          <w:hyperlink w:anchor="_Toc132325805" w:history="1">
            <w:r w:rsidR="0086504A" w:rsidRPr="00CA6A43">
              <w:rPr>
                <w:rStyle w:val="Hyperlink"/>
                <w:rFonts w:ascii="Times New Roman" w:hAnsi="Times New Roman" w:cs="Times New Roman"/>
                <w:b/>
                <w:bCs/>
                <w:noProof/>
                <w:sz w:val="24"/>
                <w:szCs w:val="24"/>
              </w:rPr>
              <w:t xml:space="preserve">2.7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2FAFC2B7" w14:textId="5A623E05" w:rsidR="00DC21B7" w:rsidRPr="00CA6A43" w:rsidRDefault="00520140">
          <w:pPr>
            <w:pStyle w:val="TOC1"/>
            <w:rPr>
              <w:rFonts w:ascii="Times New Roman" w:hAnsi="Times New Roman" w:cs="Times New Roman"/>
              <w:noProof/>
              <w:sz w:val="24"/>
              <w:szCs w:val="24"/>
            </w:rPr>
          </w:pPr>
          <w:hyperlink w:anchor="_Toc132325806"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03. </w:t>
            </w:r>
            <w:r w:rsidR="00DC21B7"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04CDA07B" w14:textId="10D2528E" w:rsidR="00DC21B7" w:rsidRPr="00CA6A43" w:rsidRDefault="00520140">
          <w:pPr>
            <w:pStyle w:val="TOC1"/>
            <w:rPr>
              <w:rFonts w:ascii="Times New Roman" w:hAnsi="Times New Roman" w:cs="Times New Roman"/>
              <w:noProof/>
              <w:sz w:val="24"/>
              <w:szCs w:val="24"/>
            </w:rPr>
          </w:pPr>
          <w:hyperlink w:anchor="_Toc132325807" w:history="1">
            <w:r w:rsidR="0086504A" w:rsidRPr="00CA6A43">
              <w:rPr>
                <w:rStyle w:val="Hyperlink"/>
                <w:rFonts w:ascii="Times New Roman" w:hAnsi="Times New Roman" w:cs="Times New Roman"/>
                <w:b/>
                <w:bCs/>
                <w:noProof/>
                <w:sz w:val="24"/>
                <w:szCs w:val="24"/>
              </w:rPr>
              <w:t xml:space="preserve">3.1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5F92326C" w14:textId="348B7B5E" w:rsidR="00DC21B7" w:rsidRPr="00CA6A43" w:rsidRDefault="00520140">
          <w:pPr>
            <w:pStyle w:val="TOC1"/>
            <w:rPr>
              <w:rFonts w:ascii="Times New Roman" w:hAnsi="Times New Roman" w:cs="Times New Roman"/>
              <w:noProof/>
              <w:sz w:val="24"/>
              <w:szCs w:val="24"/>
            </w:rPr>
          </w:pPr>
          <w:hyperlink w:anchor="_Toc132325808" w:history="1">
            <w:r w:rsidR="0086504A" w:rsidRPr="00CA6A43">
              <w:rPr>
                <w:rStyle w:val="Hyperlink"/>
                <w:rFonts w:ascii="Times New Roman" w:hAnsi="Times New Roman" w:cs="Times New Roman"/>
                <w:b/>
                <w:bCs/>
                <w:noProof/>
                <w:sz w:val="24"/>
                <w:szCs w:val="24"/>
              </w:rPr>
              <w:t xml:space="preserve">3.2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06A54BBB" w14:textId="0B7284E1" w:rsidR="00DC21B7" w:rsidRPr="00CA6A43" w:rsidRDefault="00520140">
          <w:pPr>
            <w:pStyle w:val="TOC1"/>
            <w:rPr>
              <w:rFonts w:ascii="Times New Roman" w:hAnsi="Times New Roman" w:cs="Times New Roman"/>
              <w:noProof/>
              <w:sz w:val="24"/>
              <w:szCs w:val="24"/>
            </w:rPr>
          </w:pPr>
          <w:hyperlink w:anchor="_Toc132325809" w:history="1">
            <w:r w:rsidR="0086504A" w:rsidRPr="00CA6A43">
              <w:rPr>
                <w:rStyle w:val="Hyperlink"/>
                <w:rFonts w:ascii="Times New Roman" w:hAnsi="Times New Roman" w:cs="Times New Roman"/>
                <w:b/>
                <w:bCs/>
                <w:noProof/>
                <w:sz w:val="24"/>
                <w:szCs w:val="24"/>
              </w:rPr>
              <w:t xml:space="preserve">3.3 </w:t>
            </w:r>
            <w:r w:rsidR="00DC21B7" w:rsidRPr="00CA6A43">
              <w:rPr>
                <w:rStyle w:val="Hyperlink"/>
                <w:rFonts w:ascii="Times New Roman" w:hAnsi="Times New Roman" w:cs="Times New Roman"/>
                <w:b/>
                <w:bCs/>
                <w:noProof/>
                <w:sz w:val="24"/>
                <w:szCs w:val="24"/>
              </w:rPr>
              <w:t xml:space="preserve">Development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0E56E708" w14:textId="0182FE7B" w:rsidR="00DC21B7" w:rsidRPr="00CA6A43" w:rsidRDefault="00520140">
          <w:pPr>
            <w:pStyle w:val="TOC2"/>
            <w:tabs>
              <w:tab w:val="right" w:leader="dot" w:pos="9350"/>
            </w:tabs>
            <w:rPr>
              <w:rFonts w:ascii="Times New Roman" w:hAnsi="Times New Roman" w:cs="Times New Roman"/>
              <w:noProof/>
              <w:sz w:val="24"/>
              <w:szCs w:val="24"/>
            </w:rPr>
          </w:pPr>
          <w:hyperlink w:anchor="_Toc132325810" w:history="1">
            <w:r w:rsidR="0086504A" w:rsidRPr="00CA6A43">
              <w:rPr>
                <w:rStyle w:val="Hyperlink"/>
                <w:rFonts w:ascii="Times New Roman" w:hAnsi="Times New Roman" w:cs="Times New Roman"/>
                <w:b/>
                <w:bCs/>
                <w:noProof/>
                <w:sz w:val="24"/>
                <w:szCs w:val="24"/>
              </w:rPr>
              <w:t xml:space="preserve">3.3.1 </w:t>
            </w:r>
            <w:r w:rsidR="00DC21B7" w:rsidRPr="00CA6A43">
              <w:rPr>
                <w:rStyle w:val="Hyperlink"/>
                <w:rFonts w:ascii="Times New Roman" w:hAnsi="Times New Roman" w:cs="Times New Roman"/>
                <w:b/>
                <w:bCs/>
                <w:noProof/>
                <w:sz w:val="24"/>
                <w:szCs w:val="24"/>
              </w:rPr>
              <w:t xml:space="preserve">Life </w:t>
            </w:r>
            <w:r w:rsidR="0086504A" w:rsidRPr="00CA6A43">
              <w:rPr>
                <w:rStyle w:val="Hyperlink"/>
                <w:rFonts w:ascii="Times New Roman" w:hAnsi="Times New Roman" w:cs="Times New Roman"/>
                <w:b/>
                <w:bCs/>
                <w:noProof/>
                <w:sz w:val="24"/>
                <w:szCs w:val="24"/>
              </w:rPr>
              <w:t>Cycle Model</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36E9C3D2" w14:textId="4325B322" w:rsidR="00DC21B7" w:rsidRPr="00CA6A43" w:rsidRDefault="00520140">
          <w:pPr>
            <w:pStyle w:val="TOC2"/>
            <w:tabs>
              <w:tab w:val="right" w:leader="dot" w:pos="9350"/>
            </w:tabs>
            <w:rPr>
              <w:rFonts w:ascii="Times New Roman" w:hAnsi="Times New Roman" w:cs="Times New Roman"/>
              <w:noProof/>
              <w:sz w:val="24"/>
              <w:szCs w:val="24"/>
            </w:rPr>
          </w:pPr>
          <w:hyperlink w:anchor="_Toc132325811" w:history="1">
            <w:r w:rsidR="0086504A" w:rsidRPr="00CA6A43">
              <w:rPr>
                <w:rStyle w:val="Hyperlink"/>
                <w:rFonts w:ascii="Times New Roman" w:hAnsi="Times New Roman" w:cs="Times New Roman"/>
                <w:b/>
                <w:bCs/>
                <w:noProof/>
                <w:sz w:val="24"/>
                <w:szCs w:val="24"/>
              </w:rPr>
              <w:t xml:space="preserve">3.3.2 </w:t>
            </w:r>
            <w:r w:rsidR="00DC21B7" w:rsidRPr="00CA6A43">
              <w:rPr>
                <w:rStyle w:val="Hyperlink"/>
                <w:rFonts w:ascii="Times New Roman" w:hAnsi="Times New Roman" w:cs="Times New Roman"/>
                <w:b/>
                <w:bCs/>
                <w:noProof/>
                <w:sz w:val="24"/>
                <w:szCs w:val="24"/>
              </w:rPr>
              <w:t xml:space="preserve">Requirement </w:t>
            </w:r>
            <w:r w:rsidR="0086504A" w:rsidRPr="00CA6A43">
              <w:rPr>
                <w:rStyle w:val="Hyperlink"/>
                <w:rFonts w:ascii="Times New Roman" w:hAnsi="Times New Roman" w:cs="Times New Roman"/>
                <w:b/>
                <w:bCs/>
                <w:noProof/>
                <w:sz w:val="24"/>
                <w:szCs w:val="24"/>
              </w:rPr>
              <w:t>Elicitation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410A25AF" w14:textId="7635CB50" w:rsidR="00DC21B7" w:rsidRPr="00CA6A43" w:rsidRDefault="00520140">
          <w:pPr>
            <w:pStyle w:val="TOC2"/>
            <w:tabs>
              <w:tab w:val="right" w:leader="dot" w:pos="9350"/>
            </w:tabs>
            <w:rPr>
              <w:rFonts w:ascii="Times New Roman" w:hAnsi="Times New Roman" w:cs="Times New Roman"/>
              <w:noProof/>
              <w:sz w:val="24"/>
              <w:szCs w:val="24"/>
            </w:rPr>
          </w:pPr>
          <w:hyperlink w:anchor="_Toc132325812" w:history="1">
            <w:r w:rsidR="0086504A" w:rsidRPr="00CA6A43">
              <w:rPr>
                <w:rStyle w:val="Hyperlink"/>
                <w:rFonts w:ascii="Times New Roman" w:hAnsi="Times New Roman" w:cs="Times New Roman"/>
                <w:b/>
                <w:bCs/>
                <w:noProof/>
                <w:sz w:val="24"/>
                <w:szCs w:val="24"/>
              </w:rPr>
              <w:t xml:space="preserve">3.3.3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3D546E9C" w14:textId="78AD901F" w:rsidR="00DC21B7" w:rsidRPr="00CA6A43" w:rsidRDefault="00520140">
          <w:pPr>
            <w:pStyle w:val="TOC2"/>
            <w:tabs>
              <w:tab w:val="right" w:leader="dot" w:pos="9350"/>
            </w:tabs>
            <w:rPr>
              <w:rFonts w:ascii="Times New Roman" w:hAnsi="Times New Roman" w:cs="Times New Roman"/>
              <w:noProof/>
              <w:sz w:val="24"/>
              <w:szCs w:val="24"/>
            </w:rPr>
          </w:pPr>
          <w:hyperlink w:anchor="_Toc132325813" w:history="1">
            <w:r w:rsidR="0086504A" w:rsidRPr="00CA6A43">
              <w:rPr>
                <w:rStyle w:val="Hyperlink"/>
                <w:rFonts w:ascii="Times New Roman" w:hAnsi="Times New Roman" w:cs="Times New Roman"/>
                <w:b/>
                <w:bCs/>
                <w:noProof/>
                <w:sz w:val="24"/>
                <w:szCs w:val="24"/>
              </w:rPr>
              <w:t xml:space="preserve">3.3.4 </w:t>
            </w:r>
            <w:r w:rsidR="00DC21B7" w:rsidRPr="00CA6A43">
              <w:rPr>
                <w:rStyle w:val="Hyperlink"/>
                <w:rFonts w:ascii="Times New Roman" w:hAnsi="Times New Roman" w:cs="Times New Roman"/>
                <w:b/>
                <w:bCs/>
                <w:noProof/>
                <w:sz w:val="24"/>
                <w:szCs w:val="24"/>
              </w:rPr>
              <w:t xml:space="preserve">Software </w:t>
            </w:r>
            <w:r w:rsidR="0086504A" w:rsidRPr="00CA6A43">
              <w:rPr>
                <w:rStyle w:val="Hyperlink"/>
                <w:rFonts w:ascii="Times New Roman" w:hAnsi="Times New Roman" w:cs="Times New Roman"/>
                <w:b/>
                <w:bCs/>
                <w:noProof/>
                <w:sz w:val="24"/>
                <w:szCs w:val="24"/>
              </w:rPr>
              <w:t>Development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6B242DD0" w14:textId="024E6BC4" w:rsidR="00DC21B7" w:rsidRPr="00CA6A43" w:rsidRDefault="00520140">
          <w:pPr>
            <w:pStyle w:val="TOC1"/>
            <w:rPr>
              <w:rFonts w:ascii="Times New Roman" w:hAnsi="Times New Roman" w:cs="Times New Roman"/>
              <w:noProof/>
              <w:sz w:val="24"/>
              <w:szCs w:val="24"/>
            </w:rPr>
          </w:pPr>
          <w:hyperlink w:anchor="_Toc132325814" w:history="1">
            <w:r w:rsidR="0086504A" w:rsidRPr="00CA6A43">
              <w:rPr>
                <w:rStyle w:val="Hyperlink"/>
                <w:rFonts w:ascii="Times New Roman" w:hAnsi="Times New Roman" w:cs="Times New Roman"/>
                <w:b/>
                <w:bCs/>
                <w:noProof/>
                <w:sz w:val="24"/>
                <w:szCs w:val="24"/>
              </w:rPr>
              <w:t xml:space="preserve">3.4 </w:t>
            </w:r>
            <w:r w:rsidR="00DC21B7" w:rsidRPr="00CA6A43">
              <w:rPr>
                <w:rStyle w:val="Hyperlink"/>
                <w:rFonts w:ascii="Times New Roman" w:hAnsi="Times New Roman" w:cs="Times New Roman"/>
                <w:b/>
                <w:bCs/>
                <w:noProof/>
                <w:sz w:val="24"/>
                <w:szCs w:val="24"/>
              </w:rPr>
              <w:t xml:space="preserve">Project </w:t>
            </w:r>
            <w:r w:rsidR="0086504A" w:rsidRPr="00CA6A43">
              <w:rPr>
                <w:rStyle w:val="Hyperlink"/>
                <w:rFonts w:ascii="Times New Roman" w:hAnsi="Times New Roman" w:cs="Times New Roman"/>
                <w:b/>
                <w:bCs/>
                <w:noProof/>
                <w:sz w:val="24"/>
                <w:szCs w:val="24"/>
              </w:rPr>
              <w:t>Management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65FE67EA" w14:textId="2A428171" w:rsidR="00DC21B7" w:rsidRPr="00CA6A43" w:rsidRDefault="00520140">
          <w:pPr>
            <w:pStyle w:val="TOC2"/>
            <w:tabs>
              <w:tab w:val="right" w:leader="dot" w:pos="9350"/>
            </w:tabs>
            <w:rPr>
              <w:rFonts w:ascii="Times New Roman" w:hAnsi="Times New Roman" w:cs="Times New Roman"/>
              <w:noProof/>
              <w:sz w:val="24"/>
              <w:szCs w:val="24"/>
            </w:rPr>
          </w:pPr>
          <w:hyperlink w:anchor="_Toc132325815" w:history="1">
            <w:r w:rsidR="0086504A" w:rsidRPr="00CA6A43">
              <w:rPr>
                <w:rStyle w:val="Hyperlink"/>
                <w:rFonts w:ascii="Times New Roman" w:hAnsi="Times New Roman" w:cs="Times New Roman"/>
                <w:b/>
                <w:bCs/>
                <w:noProof/>
                <w:sz w:val="24"/>
                <w:szCs w:val="24"/>
              </w:rPr>
              <w:t xml:space="preserve">3.4.1 </w:t>
            </w:r>
            <w:r w:rsidR="00DC21B7" w:rsidRPr="00CA6A43">
              <w:rPr>
                <w:rStyle w:val="Hyperlink"/>
                <w:rFonts w:ascii="Times New Roman" w:hAnsi="Times New Roman" w:cs="Times New Roman"/>
                <w:b/>
                <w:bCs/>
                <w:noProof/>
                <w:sz w:val="24"/>
                <w:szCs w:val="24"/>
              </w:rPr>
              <w:t>Schedule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31</w:t>
            </w:r>
            <w:r w:rsidR="00DC21B7" w:rsidRPr="00CA6A43">
              <w:rPr>
                <w:rFonts w:ascii="Times New Roman" w:hAnsi="Times New Roman" w:cs="Times New Roman"/>
                <w:noProof/>
                <w:webHidden/>
                <w:sz w:val="24"/>
                <w:szCs w:val="24"/>
              </w:rPr>
              <w:fldChar w:fldCharType="end"/>
            </w:r>
          </w:hyperlink>
        </w:p>
        <w:p w14:paraId="6BE576D0" w14:textId="5229E3D7" w:rsidR="00DC21B7" w:rsidRPr="00CA6A43" w:rsidRDefault="00520140">
          <w:pPr>
            <w:pStyle w:val="TOC3"/>
            <w:tabs>
              <w:tab w:val="right" w:leader="dot" w:pos="9350"/>
            </w:tabs>
            <w:rPr>
              <w:rFonts w:ascii="Times New Roman" w:hAnsi="Times New Roman" w:cs="Times New Roman"/>
              <w:noProof/>
              <w:sz w:val="24"/>
              <w:szCs w:val="24"/>
            </w:rPr>
          </w:pPr>
          <w:hyperlink w:anchor="_Toc132325816" w:history="1">
            <w:r w:rsidR="0086504A" w:rsidRPr="00CA6A43">
              <w:rPr>
                <w:rStyle w:val="Hyperlink"/>
                <w:rFonts w:ascii="Times New Roman" w:hAnsi="Times New Roman" w:cs="Times New Roman"/>
                <w:b/>
                <w:bCs/>
                <w:noProof/>
                <w:sz w:val="24"/>
                <w:szCs w:val="24"/>
              </w:rPr>
              <w:t xml:space="preserve">3.4.1.1 </w:t>
            </w:r>
            <w:r w:rsidR="00DC21B7" w:rsidRPr="00CA6A43">
              <w:rPr>
                <w:rStyle w:val="Hyperlink"/>
                <w:rFonts w:ascii="Times New Roman" w:hAnsi="Times New Roman" w:cs="Times New Roman"/>
                <w:b/>
                <w:bCs/>
                <w:noProof/>
                <w:sz w:val="24"/>
                <w:szCs w:val="24"/>
              </w:rPr>
              <w:t xml:space="preserve">Gantt </w:t>
            </w:r>
            <w:r w:rsidR="0086504A" w:rsidRPr="00CA6A43">
              <w:rPr>
                <w:rStyle w:val="Hyperlink"/>
                <w:rFonts w:ascii="Times New Roman" w:hAnsi="Times New Roman" w:cs="Times New Roman"/>
                <w:b/>
                <w:bCs/>
                <w:noProof/>
                <w:sz w:val="24"/>
                <w:szCs w:val="24"/>
              </w:rPr>
              <w:t>Chart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31</w:t>
            </w:r>
            <w:r w:rsidR="00DC21B7" w:rsidRPr="00CA6A43">
              <w:rPr>
                <w:rFonts w:ascii="Times New Roman" w:hAnsi="Times New Roman" w:cs="Times New Roman"/>
                <w:noProof/>
                <w:webHidden/>
                <w:sz w:val="24"/>
                <w:szCs w:val="24"/>
              </w:rPr>
              <w:fldChar w:fldCharType="end"/>
            </w:r>
          </w:hyperlink>
        </w:p>
        <w:p w14:paraId="5D0BFE99" w14:textId="2A666A43" w:rsidR="00DC21B7" w:rsidRPr="00CA6A43" w:rsidRDefault="00520140">
          <w:pPr>
            <w:pStyle w:val="TOC3"/>
            <w:tabs>
              <w:tab w:val="right" w:leader="dot" w:pos="9350"/>
            </w:tabs>
            <w:rPr>
              <w:rFonts w:ascii="Times New Roman" w:hAnsi="Times New Roman" w:cs="Times New Roman"/>
              <w:noProof/>
              <w:sz w:val="24"/>
              <w:szCs w:val="24"/>
            </w:rPr>
          </w:pPr>
          <w:hyperlink w:anchor="_Toc132325817" w:history="1">
            <w:r w:rsidR="0086504A" w:rsidRPr="00CA6A43">
              <w:rPr>
                <w:rStyle w:val="Hyperlink"/>
                <w:rFonts w:ascii="Times New Roman" w:hAnsi="Times New Roman" w:cs="Times New Roman"/>
                <w:b/>
                <w:bCs/>
                <w:noProof/>
                <w:sz w:val="24"/>
                <w:szCs w:val="24"/>
              </w:rPr>
              <w:t xml:space="preserve">3.4.1.2 </w:t>
            </w:r>
            <w:r w:rsidR="00DC21B7" w:rsidRPr="00CA6A43">
              <w:rPr>
                <w:rStyle w:val="Hyperlink"/>
                <w:rFonts w:ascii="Times New Roman" w:hAnsi="Times New Roman" w:cs="Times New Roman"/>
                <w:b/>
                <w:bCs/>
                <w:noProof/>
                <w:sz w:val="24"/>
                <w:szCs w:val="24"/>
              </w:rPr>
              <w:t>Deliverables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033294C" w14:textId="1952BC9C" w:rsidR="00DC21B7" w:rsidRPr="00CA6A43" w:rsidRDefault="00520140">
          <w:pPr>
            <w:pStyle w:val="TOC1"/>
            <w:rPr>
              <w:rFonts w:ascii="Times New Roman" w:hAnsi="Times New Roman" w:cs="Times New Roman"/>
              <w:noProof/>
              <w:sz w:val="24"/>
              <w:szCs w:val="24"/>
            </w:rPr>
          </w:pPr>
          <w:hyperlink w:anchor="_Toc132325818" w:history="1">
            <w:r w:rsidR="0086504A" w:rsidRPr="00CA6A43">
              <w:rPr>
                <w:rStyle w:val="Hyperlink"/>
                <w:rFonts w:ascii="Times New Roman" w:hAnsi="Times New Roman" w:cs="Times New Roman"/>
                <w:b/>
                <w:bCs/>
                <w:noProof/>
                <w:sz w:val="24"/>
                <w:szCs w:val="24"/>
              </w:rPr>
              <w:t xml:space="preserve">3.5 </w:t>
            </w:r>
            <w:r w:rsidR="00DC21B7" w:rsidRPr="00CA6A43">
              <w:rPr>
                <w:rStyle w:val="Hyperlink"/>
                <w:rFonts w:ascii="Times New Roman" w:hAnsi="Times New Roman" w:cs="Times New Roman"/>
                <w:b/>
                <w:bCs/>
                <w:noProof/>
                <w:sz w:val="24"/>
                <w:szCs w:val="24"/>
              </w:rPr>
              <w:t>Resources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5C409CC" w14:textId="0D482507" w:rsidR="00DC21B7" w:rsidRPr="00CA6A43" w:rsidRDefault="00520140">
          <w:pPr>
            <w:pStyle w:val="TOC2"/>
            <w:tabs>
              <w:tab w:val="right" w:leader="dot" w:pos="9350"/>
            </w:tabs>
            <w:rPr>
              <w:rFonts w:ascii="Times New Roman" w:hAnsi="Times New Roman" w:cs="Times New Roman"/>
              <w:noProof/>
              <w:sz w:val="24"/>
              <w:szCs w:val="24"/>
            </w:rPr>
          </w:pPr>
          <w:hyperlink w:anchor="_Toc132325819" w:history="1">
            <w:r w:rsidR="0086504A" w:rsidRPr="00CA6A43">
              <w:rPr>
                <w:rStyle w:val="Hyperlink"/>
                <w:rFonts w:ascii="Times New Roman" w:hAnsi="Times New Roman" w:cs="Times New Roman"/>
                <w:b/>
                <w:bCs/>
                <w:noProof/>
                <w:sz w:val="24"/>
                <w:szCs w:val="24"/>
              </w:rPr>
              <w:t xml:space="preserve">3.5.1 </w:t>
            </w:r>
            <w:r w:rsidR="00DC21B7" w:rsidRPr="00CA6A43">
              <w:rPr>
                <w:rStyle w:val="Hyperlink"/>
                <w:rFonts w:ascii="Times New Roman" w:hAnsi="Times New Roman" w:cs="Times New Roman"/>
                <w:b/>
                <w:bCs/>
                <w:noProof/>
                <w:sz w:val="24"/>
                <w:szCs w:val="24"/>
              </w:rPr>
              <w:t xml:space="preserve">Software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CB8B1FF" w14:textId="4219555B" w:rsidR="00DC21B7" w:rsidRPr="00CA6A43" w:rsidRDefault="00520140">
          <w:pPr>
            <w:pStyle w:val="TOC2"/>
            <w:tabs>
              <w:tab w:val="right" w:leader="dot" w:pos="9350"/>
            </w:tabs>
            <w:rPr>
              <w:rFonts w:ascii="Times New Roman" w:hAnsi="Times New Roman" w:cs="Times New Roman"/>
              <w:noProof/>
              <w:sz w:val="24"/>
              <w:szCs w:val="24"/>
            </w:rPr>
          </w:pPr>
          <w:hyperlink w:anchor="_Toc132325820" w:history="1">
            <w:r w:rsidR="0086504A" w:rsidRPr="00CA6A43">
              <w:rPr>
                <w:rStyle w:val="Hyperlink"/>
                <w:rFonts w:ascii="Times New Roman" w:hAnsi="Times New Roman" w:cs="Times New Roman"/>
                <w:b/>
                <w:bCs/>
                <w:noProof/>
                <w:sz w:val="24"/>
                <w:szCs w:val="24"/>
              </w:rPr>
              <w:t xml:space="preserve">3.5.2 </w:t>
            </w:r>
            <w:r w:rsidR="00DC21B7" w:rsidRPr="00CA6A43">
              <w:rPr>
                <w:rStyle w:val="Hyperlink"/>
                <w:rFonts w:ascii="Times New Roman" w:hAnsi="Times New Roman" w:cs="Times New Roman"/>
                <w:b/>
                <w:bCs/>
                <w:noProof/>
                <w:sz w:val="24"/>
                <w:szCs w:val="24"/>
              </w:rPr>
              <w:t xml:space="preserve">Hardware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14916A24" w14:textId="58F3F9F5" w:rsidR="00DC21B7" w:rsidRPr="00CA6A43" w:rsidRDefault="00520140">
          <w:pPr>
            <w:pStyle w:val="TOC2"/>
            <w:tabs>
              <w:tab w:val="right" w:leader="dot" w:pos="9350"/>
            </w:tabs>
            <w:rPr>
              <w:rFonts w:ascii="Times New Roman" w:hAnsi="Times New Roman" w:cs="Times New Roman"/>
              <w:noProof/>
              <w:sz w:val="24"/>
              <w:szCs w:val="24"/>
            </w:rPr>
          </w:pPr>
          <w:hyperlink w:anchor="_Toc132325821" w:history="1">
            <w:r w:rsidR="0086504A" w:rsidRPr="00CA6A43">
              <w:rPr>
                <w:rStyle w:val="Hyperlink"/>
                <w:rFonts w:ascii="Times New Roman" w:hAnsi="Times New Roman" w:cs="Times New Roman"/>
                <w:b/>
                <w:bCs/>
                <w:noProof/>
                <w:sz w:val="24"/>
                <w:szCs w:val="24"/>
              </w:rPr>
              <w:t xml:space="preserve">3.5.3 </w:t>
            </w:r>
            <w:r w:rsidR="00DC21B7" w:rsidRPr="00CA6A43">
              <w:rPr>
                <w:rStyle w:val="Hyperlink"/>
                <w:rFonts w:ascii="Times New Roman" w:hAnsi="Times New Roman" w:cs="Times New Roman"/>
                <w:b/>
                <w:bCs/>
                <w:noProof/>
                <w:sz w:val="24"/>
                <w:szCs w:val="24"/>
              </w:rPr>
              <w:t xml:space="preserve">Technical </w:t>
            </w:r>
            <w:r w:rsidR="0086504A" w:rsidRPr="00CA6A43">
              <w:rPr>
                <w:rStyle w:val="Hyperlink"/>
                <w:rFonts w:ascii="Times New Roman" w:hAnsi="Times New Roman" w:cs="Times New Roman"/>
                <w:b/>
                <w:bCs/>
                <w:noProof/>
                <w:sz w:val="24"/>
                <w:szCs w:val="24"/>
              </w:rPr>
              <w:t>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29A1AD23" w14:textId="073E09F5" w:rsidR="00DC21B7" w:rsidRPr="00CA6A43" w:rsidRDefault="00520140">
          <w:pPr>
            <w:pStyle w:val="TOC2"/>
            <w:tabs>
              <w:tab w:val="right" w:leader="dot" w:pos="9350"/>
            </w:tabs>
            <w:rPr>
              <w:rFonts w:ascii="Times New Roman" w:hAnsi="Times New Roman" w:cs="Times New Roman"/>
              <w:noProof/>
              <w:sz w:val="24"/>
              <w:szCs w:val="24"/>
            </w:rPr>
          </w:pPr>
          <w:hyperlink w:anchor="_Toc132325822" w:history="1">
            <w:r w:rsidR="0086504A" w:rsidRPr="00CA6A43">
              <w:rPr>
                <w:rStyle w:val="Hyperlink"/>
                <w:rFonts w:ascii="Times New Roman" w:hAnsi="Times New Roman" w:cs="Times New Roman"/>
                <w:b/>
                <w:bCs/>
                <w:noProof/>
                <w:sz w:val="24"/>
                <w:szCs w:val="24"/>
              </w:rPr>
              <w:t xml:space="preserve">3.5.4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3A7BEB30" w14:textId="3D41FB6F" w:rsidR="00DC21B7" w:rsidRPr="00CA6A43" w:rsidRDefault="00520140">
          <w:pPr>
            <w:pStyle w:val="TOC1"/>
            <w:rPr>
              <w:rFonts w:ascii="Times New Roman" w:hAnsi="Times New Roman" w:cs="Times New Roman"/>
              <w:noProof/>
              <w:sz w:val="24"/>
              <w:szCs w:val="24"/>
            </w:rPr>
          </w:pPr>
          <w:hyperlink w:anchor="_Toc132325823" w:history="1">
            <w:r w:rsidR="0086504A" w:rsidRPr="00CA6A43">
              <w:rPr>
                <w:rStyle w:val="Hyperlink"/>
                <w:rFonts w:ascii="Times New Roman" w:hAnsi="Times New Roman" w:cs="Times New Roman"/>
                <w:b/>
                <w:bCs/>
                <w:noProof/>
                <w:sz w:val="24"/>
                <w:szCs w:val="24"/>
              </w:rPr>
              <w:t xml:space="preserve">3.6 </w:t>
            </w:r>
            <w:r w:rsidR="00DC21B7" w:rsidRPr="00CA6A43">
              <w:rPr>
                <w:rStyle w:val="Hyperlink"/>
                <w:rFonts w:ascii="Times New Roman" w:hAnsi="Times New Roman" w:cs="Times New Roman"/>
                <w:b/>
                <w:bCs/>
                <w:noProof/>
                <w:sz w:val="24"/>
                <w:szCs w:val="24"/>
              </w:rPr>
              <w:t xml:space="preserve">Risks </w:t>
            </w:r>
            <w:r w:rsidR="0086504A" w:rsidRPr="00CA6A43">
              <w:rPr>
                <w:rStyle w:val="Hyperlink"/>
                <w:rFonts w:ascii="Times New Roman" w:hAnsi="Times New Roman" w:cs="Times New Roman"/>
                <w:b/>
                <w:bCs/>
                <w:noProof/>
                <w:sz w:val="24"/>
                <w:szCs w:val="24"/>
              </w:rPr>
              <w:t>&amp; Mitigation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35</w:t>
            </w:r>
            <w:r w:rsidR="00DC21B7" w:rsidRPr="00CA6A43">
              <w:rPr>
                <w:rFonts w:ascii="Times New Roman" w:hAnsi="Times New Roman" w:cs="Times New Roman"/>
                <w:noProof/>
                <w:webHidden/>
                <w:sz w:val="24"/>
                <w:szCs w:val="24"/>
              </w:rPr>
              <w:fldChar w:fldCharType="end"/>
            </w:r>
          </w:hyperlink>
        </w:p>
        <w:p w14:paraId="3EFA5140" w14:textId="4DF00CBB" w:rsidR="00DC21B7" w:rsidRPr="00CA6A43" w:rsidRDefault="00520140">
          <w:pPr>
            <w:pStyle w:val="TOC1"/>
            <w:rPr>
              <w:rFonts w:ascii="Times New Roman" w:hAnsi="Times New Roman" w:cs="Times New Roman"/>
              <w:noProof/>
              <w:sz w:val="24"/>
              <w:szCs w:val="24"/>
            </w:rPr>
          </w:pPr>
          <w:hyperlink w:anchor="_Toc132325824" w:history="1">
            <w:r w:rsidR="0086504A" w:rsidRPr="00CA6A43">
              <w:rPr>
                <w:rStyle w:val="Hyperlink"/>
                <w:rFonts w:ascii="Times New Roman" w:hAnsi="Times New Roman" w:cs="Times New Roman"/>
                <w:b/>
                <w:bCs/>
                <w:noProof/>
                <w:sz w:val="24"/>
                <w:szCs w:val="24"/>
              </w:rPr>
              <w:t xml:space="preserve">3.7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35</w:t>
            </w:r>
            <w:r w:rsidR="00DC21B7" w:rsidRPr="00CA6A43">
              <w:rPr>
                <w:rFonts w:ascii="Times New Roman" w:hAnsi="Times New Roman" w:cs="Times New Roman"/>
                <w:noProof/>
                <w:webHidden/>
                <w:sz w:val="24"/>
                <w:szCs w:val="24"/>
              </w:rPr>
              <w:fldChar w:fldCharType="end"/>
            </w:r>
          </w:hyperlink>
        </w:p>
        <w:p w14:paraId="240BE2A9" w14:textId="24363F7E" w:rsidR="00DC21B7" w:rsidRPr="00CA6A43" w:rsidRDefault="00520140">
          <w:pPr>
            <w:pStyle w:val="TOC1"/>
            <w:rPr>
              <w:rFonts w:ascii="Times New Roman" w:hAnsi="Times New Roman" w:cs="Times New Roman"/>
              <w:noProof/>
              <w:sz w:val="24"/>
              <w:szCs w:val="24"/>
            </w:rPr>
          </w:pPr>
          <w:hyperlink w:anchor="_Toc132325825"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04. </w:t>
            </w:r>
            <w:r w:rsidR="00DC21B7" w:rsidRPr="00CA6A43">
              <w:rPr>
                <w:rStyle w:val="Hyperlink"/>
                <w:rFonts w:ascii="Times New Roman" w:hAnsi="Times New Roman" w:cs="Times New Roman"/>
                <w:b/>
                <w:bCs/>
                <w:noProof/>
                <w:sz w:val="24"/>
                <w:szCs w:val="24"/>
              </w:rPr>
              <w:t>SOFTWARE REQUIREMENTS SPECIFICATION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77034223" w14:textId="3D6F7A9F" w:rsidR="00DC21B7" w:rsidRPr="00CA6A43" w:rsidRDefault="00520140">
          <w:pPr>
            <w:pStyle w:val="TOC1"/>
            <w:rPr>
              <w:rFonts w:ascii="Times New Roman" w:hAnsi="Times New Roman" w:cs="Times New Roman"/>
              <w:noProof/>
              <w:sz w:val="24"/>
              <w:szCs w:val="24"/>
            </w:rPr>
          </w:pPr>
          <w:hyperlink w:anchor="_Toc132325826" w:history="1">
            <w:r w:rsidR="0086504A" w:rsidRPr="00CA6A43">
              <w:rPr>
                <w:rStyle w:val="Hyperlink"/>
                <w:rFonts w:ascii="Times New Roman" w:hAnsi="Times New Roman" w:cs="Times New Roman"/>
                <w:b/>
                <w:bCs/>
                <w:noProof/>
                <w:sz w:val="24"/>
                <w:szCs w:val="24"/>
              </w:rPr>
              <w:t xml:space="preserve">4.1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530D2343" w14:textId="4CFDFD65" w:rsidR="00DC21B7" w:rsidRPr="00CA6A43" w:rsidRDefault="00520140">
          <w:pPr>
            <w:pStyle w:val="TOC1"/>
            <w:rPr>
              <w:rFonts w:ascii="Times New Roman" w:hAnsi="Times New Roman" w:cs="Times New Roman"/>
              <w:noProof/>
              <w:sz w:val="24"/>
              <w:szCs w:val="24"/>
            </w:rPr>
          </w:pPr>
          <w:hyperlink w:anchor="_Toc132325827" w:history="1">
            <w:r w:rsidR="0086504A" w:rsidRPr="00CA6A43">
              <w:rPr>
                <w:rStyle w:val="Hyperlink"/>
                <w:rFonts w:ascii="Times New Roman" w:hAnsi="Times New Roman" w:cs="Times New Roman"/>
                <w:b/>
                <w:bCs/>
                <w:noProof/>
                <w:sz w:val="24"/>
                <w:szCs w:val="24"/>
              </w:rPr>
              <w:t xml:space="preserve">4.2 </w:t>
            </w:r>
            <w:r w:rsidR="00DC21B7" w:rsidRPr="00CA6A43">
              <w:rPr>
                <w:rStyle w:val="Hyperlink"/>
                <w:rFonts w:ascii="Times New Roman" w:hAnsi="Times New Roman" w:cs="Times New Roman"/>
                <w:b/>
                <w:bCs/>
                <w:noProof/>
                <w:sz w:val="24"/>
                <w:szCs w:val="24"/>
              </w:rPr>
              <w:t xml:space="preserve">Rich </w:t>
            </w:r>
            <w:r w:rsidR="0086504A" w:rsidRPr="00CA6A43">
              <w:rPr>
                <w:rStyle w:val="Hyperlink"/>
                <w:rFonts w:ascii="Times New Roman" w:hAnsi="Times New Roman" w:cs="Times New Roman"/>
                <w:b/>
                <w:bCs/>
                <w:noProof/>
                <w:sz w:val="24"/>
                <w:szCs w:val="24"/>
              </w:rPr>
              <w:t>Picture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3A0EA692" w14:textId="4FED7E08" w:rsidR="00DC21B7" w:rsidRPr="00CA6A43" w:rsidRDefault="00520140">
          <w:pPr>
            <w:pStyle w:val="TOC1"/>
            <w:rPr>
              <w:rFonts w:ascii="Times New Roman" w:hAnsi="Times New Roman" w:cs="Times New Roman"/>
              <w:noProof/>
              <w:sz w:val="24"/>
              <w:szCs w:val="24"/>
            </w:rPr>
          </w:pPr>
          <w:hyperlink w:anchor="_Toc132325828" w:history="1">
            <w:r w:rsidR="0086504A" w:rsidRPr="00CA6A43">
              <w:rPr>
                <w:rStyle w:val="Hyperlink"/>
                <w:rFonts w:ascii="Times New Roman" w:hAnsi="Times New Roman" w:cs="Times New Roman"/>
                <w:b/>
                <w:bCs/>
                <w:noProof/>
                <w:sz w:val="24"/>
                <w:szCs w:val="24"/>
              </w:rPr>
              <w:t xml:space="preserve">4.3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37</w:t>
            </w:r>
            <w:r w:rsidR="00DC21B7" w:rsidRPr="00CA6A43">
              <w:rPr>
                <w:rFonts w:ascii="Times New Roman" w:hAnsi="Times New Roman" w:cs="Times New Roman"/>
                <w:noProof/>
                <w:webHidden/>
                <w:sz w:val="24"/>
                <w:szCs w:val="24"/>
              </w:rPr>
              <w:fldChar w:fldCharType="end"/>
            </w:r>
          </w:hyperlink>
        </w:p>
        <w:p w14:paraId="5F18F1B9" w14:textId="34ECB1CB" w:rsidR="00DC21B7" w:rsidRPr="00CA6A43" w:rsidRDefault="00520140">
          <w:pPr>
            <w:pStyle w:val="TOC2"/>
            <w:tabs>
              <w:tab w:val="right" w:leader="dot" w:pos="9350"/>
            </w:tabs>
            <w:rPr>
              <w:rFonts w:ascii="Times New Roman" w:hAnsi="Times New Roman" w:cs="Times New Roman"/>
              <w:noProof/>
              <w:sz w:val="24"/>
              <w:szCs w:val="24"/>
            </w:rPr>
          </w:pPr>
          <w:hyperlink w:anchor="_Toc132325829" w:history="1">
            <w:r w:rsidR="0086504A" w:rsidRPr="00CA6A43">
              <w:rPr>
                <w:rStyle w:val="Hyperlink"/>
                <w:rFonts w:ascii="Times New Roman" w:hAnsi="Times New Roman" w:cs="Times New Roman"/>
                <w:b/>
                <w:bCs/>
                <w:noProof/>
                <w:sz w:val="24"/>
                <w:szCs w:val="24"/>
              </w:rPr>
              <w:t xml:space="preserve">4.3.1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Onion Model</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37</w:t>
            </w:r>
            <w:r w:rsidR="00DC21B7" w:rsidRPr="00CA6A43">
              <w:rPr>
                <w:rFonts w:ascii="Times New Roman" w:hAnsi="Times New Roman" w:cs="Times New Roman"/>
                <w:noProof/>
                <w:webHidden/>
                <w:sz w:val="24"/>
                <w:szCs w:val="24"/>
              </w:rPr>
              <w:fldChar w:fldCharType="end"/>
            </w:r>
          </w:hyperlink>
        </w:p>
        <w:p w14:paraId="5AFE395F" w14:textId="064A0B27" w:rsidR="00DC21B7" w:rsidRPr="00CA6A43" w:rsidRDefault="00520140">
          <w:pPr>
            <w:pStyle w:val="TOC2"/>
            <w:tabs>
              <w:tab w:val="right" w:leader="dot" w:pos="9350"/>
            </w:tabs>
            <w:rPr>
              <w:rFonts w:ascii="Times New Roman" w:hAnsi="Times New Roman" w:cs="Times New Roman"/>
              <w:noProof/>
              <w:sz w:val="24"/>
              <w:szCs w:val="24"/>
            </w:rPr>
          </w:pPr>
          <w:hyperlink w:anchor="_Toc132325830" w:history="1">
            <w:r w:rsidR="0086504A" w:rsidRPr="00CA6A43">
              <w:rPr>
                <w:rStyle w:val="Hyperlink"/>
                <w:rFonts w:ascii="Times New Roman" w:hAnsi="Times New Roman" w:cs="Times New Roman"/>
                <w:b/>
                <w:bCs/>
                <w:noProof/>
                <w:sz w:val="24"/>
                <w:szCs w:val="24"/>
              </w:rPr>
              <w:t xml:space="preserve">4.3.2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Viewpoints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38</w:t>
            </w:r>
            <w:r w:rsidR="00DC21B7" w:rsidRPr="00CA6A43">
              <w:rPr>
                <w:rFonts w:ascii="Times New Roman" w:hAnsi="Times New Roman" w:cs="Times New Roman"/>
                <w:noProof/>
                <w:webHidden/>
                <w:sz w:val="24"/>
                <w:szCs w:val="24"/>
              </w:rPr>
              <w:fldChar w:fldCharType="end"/>
            </w:r>
          </w:hyperlink>
        </w:p>
        <w:p w14:paraId="65EBD251" w14:textId="7EEE9AA2" w:rsidR="00DC21B7" w:rsidRPr="00CA6A43" w:rsidRDefault="00520140">
          <w:pPr>
            <w:pStyle w:val="TOC1"/>
            <w:rPr>
              <w:rFonts w:ascii="Times New Roman" w:hAnsi="Times New Roman" w:cs="Times New Roman"/>
              <w:noProof/>
              <w:sz w:val="24"/>
              <w:szCs w:val="24"/>
            </w:rPr>
          </w:pPr>
          <w:hyperlink w:anchor="_Toc132325831" w:history="1">
            <w:r w:rsidR="0086504A" w:rsidRPr="00CA6A43">
              <w:rPr>
                <w:rStyle w:val="Hyperlink"/>
                <w:rFonts w:ascii="Times New Roman" w:hAnsi="Times New Roman" w:cs="Times New Roman"/>
                <w:b/>
                <w:bCs/>
                <w:noProof/>
                <w:sz w:val="24"/>
                <w:szCs w:val="24"/>
              </w:rPr>
              <w:t xml:space="preserve">4.4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Requirement Elicitation Methodologies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39</w:t>
            </w:r>
            <w:r w:rsidR="00DC21B7" w:rsidRPr="00CA6A43">
              <w:rPr>
                <w:rFonts w:ascii="Times New Roman" w:hAnsi="Times New Roman" w:cs="Times New Roman"/>
                <w:noProof/>
                <w:webHidden/>
                <w:sz w:val="24"/>
                <w:szCs w:val="24"/>
              </w:rPr>
              <w:fldChar w:fldCharType="end"/>
            </w:r>
          </w:hyperlink>
        </w:p>
        <w:p w14:paraId="22F06158" w14:textId="01BA03A8" w:rsidR="00DC21B7" w:rsidRPr="00CA6A43" w:rsidRDefault="00520140">
          <w:pPr>
            <w:pStyle w:val="TOC1"/>
            <w:rPr>
              <w:rFonts w:ascii="Times New Roman" w:hAnsi="Times New Roman" w:cs="Times New Roman"/>
              <w:noProof/>
              <w:sz w:val="24"/>
              <w:szCs w:val="24"/>
            </w:rPr>
          </w:pPr>
          <w:hyperlink w:anchor="_Toc132325832" w:history="1">
            <w:r w:rsidR="0086504A" w:rsidRPr="00CA6A43">
              <w:rPr>
                <w:rStyle w:val="Hyperlink"/>
                <w:rFonts w:ascii="Times New Roman" w:hAnsi="Times New Roman" w:cs="Times New Roman"/>
                <w:b/>
                <w:bCs/>
                <w:noProof/>
                <w:sz w:val="24"/>
                <w:szCs w:val="24"/>
              </w:rPr>
              <w:t xml:space="preserve">4.5 </w:t>
            </w:r>
            <w:r w:rsidR="00DC21B7" w:rsidRPr="00CA6A43">
              <w:rPr>
                <w:rStyle w:val="Hyperlink"/>
                <w:rFonts w:ascii="Times New Roman" w:hAnsi="Times New Roman" w:cs="Times New Roman"/>
                <w:b/>
                <w:bCs/>
                <w:noProof/>
                <w:sz w:val="24"/>
                <w:szCs w:val="24"/>
              </w:rPr>
              <w:t xml:space="preserve">Discussion </w:t>
            </w:r>
            <w:r w:rsidR="0086504A" w:rsidRPr="00CA6A43">
              <w:rPr>
                <w:rStyle w:val="Hyperlink"/>
                <w:rFonts w:ascii="Times New Roman" w:hAnsi="Times New Roman" w:cs="Times New Roman"/>
                <w:b/>
                <w:bCs/>
                <w:noProof/>
                <w:sz w:val="24"/>
                <w:szCs w:val="24"/>
              </w:rPr>
              <w:t>Of Findings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7AD3205E" w14:textId="19242E99" w:rsidR="00DC21B7" w:rsidRPr="00CA6A43" w:rsidRDefault="00520140">
          <w:pPr>
            <w:pStyle w:val="TOC2"/>
            <w:tabs>
              <w:tab w:val="right" w:leader="dot" w:pos="9350"/>
            </w:tabs>
            <w:rPr>
              <w:rFonts w:ascii="Times New Roman" w:hAnsi="Times New Roman" w:cs="Times New Roman"/>
              <w:noProof/>
              <w:sz w:val="24"/>
              <w:szCs w:val="24"/>
            </w:rPr>
          </w:pPr>
          <w:hyperlink w:anchor="_Toc132325833" w:history="1">
            <w:r w:rsidR="0086504A" w:rsidRPr="00CA6A43">
              <w:rPr>
                <w:rStyle w:val="Hyperlink"/>
                <w:rFonts w:ascii="Times New Roman" w:hAnsi="Times New Roman" w:cs="Times New Roman"/>
                <w:b/>
                <w:bCs/>
                <w:noProof/>
                <w:sz w:val="24"/>
                <w:szCs w:val="24"/>
              </w:rPr>
              <w:t xml:space="preserve">4.5.1 </w:t>
            </w:r>
            <w:r w:rsidR="00DC21B7" w:rsidRPr="00CA6A43">
              <w:rPr>
                <w:rStyle w:val="Hyperlink"/>
                <w:rFonts w:ascii="Times New Roman" w:hAnsi="Times New Roman" w:cs="Times New Roman"/>
                <w:b/>
                <w:bCs/>
                <w:noProof/>
                <w:sz w:val="24"/>
                <w:szCs w:val="24"/>
              </w:rPr>
              <w:t xml:space="preserve">Literature </w:t>
            </w:r>
            <w:r w:rsidR="0086504A" w:rsidRPr="00CA6A43">
              <w:rPr>
                <w:rStyle w:val="Hyperlink"/>
                <w:rFonts w:ascii="Times New Roman" w:hAnsi="Times New Roman" w:cs="Times New Roman"/>
                <w:b/>
                <w:bCs/>
                <w:noProof/>
                <w:sz w:val="24"/>
                <w:szCs w:val="24"/>
              </w:rPr>
              <w:t>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108DA738" w14:textId="71F8A5FD" w:rsidR="00DC21B7" w:rsidRPr="00CA6A43" w:rsidRDefault="00520140">
          <w:pPr>
            <w:pStyle w:val="TOC2"/>
            <w:tabs>
              <w:tab w:val="right" w:leader="dot" w:pos="9350"/>
            </w:tabs>
            <w:rPr>
              <w:rFonts w:ascii="Times New Roman" w:hAnsi="Times New Roman" w:cs="Times New Roman"/>
              <w:noProof/>
              <w:sz w:val="24"/>
              <w:szCs w:val="24"/>
            </w:rPr>
          </w:pPr>
          <w:hyperlink w:anchor="_Toc132325834" w:history="1">
            <w:r w:rsidR="0086504A" w:rsidRPr="00CA6A43">
              <w:rPr>
                <w:rStyle w:val="Hyperlink"/>
                <w:rFonts w:ascii="Times New Roman" w:hAnsi="Times New Roman" w:cs="Times New Roman"/>
                <w:b/>
                <w:bCs/>
                <w:noProof/>
                <w:sz w:val="24"/>
                <w:szCs w:val="24"/>
              </w:rPr>
              <w:t xml:space="preserve">4.5.2 </w:t>
            </w:r>
            <w:r w:rsidR="00DC21B7" w:rsidRPr="00CA6A43">
              <w:rPr>
                <w:rStyle w:val="Hyperlink"/>
                <w:rFonts w:ascii="Times New Roman" w:hAnsi="Times New Roman" w:cs="Times New Roman"/>
                <w:b/>
                <w:bCs/>
                <w:noProof/>
                <w:sz w:val="24"/>
                <w:szCs w:val="24"/>
              </w:rPr>
              <w:t>Observations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2554C691" w14:textId="69578B99" w:rsidR="00DC21B7" w:rsidRPr="00CA6A43" w:rsidRDefault="00520140">
          <w:pPr>
            <w:pStyle w:val="TOC2"/>
            <w:tabs>
              <w:tab w:val="right" w:leader="dot" w:pos="9350"/>
            </w:tabs>
            <w:rPr>
              <w:rFonts w:ascii="Times New Roman" w:hAnsi="Times New Roman" w:cs="Times New Roman"/>
              <w:noProof/>
              <w:sz w:val="24"/>
              <w:szCs w:val="24"/>
            </w:rPr>
          </w:pPr>
          <w:hyperlink w:anchor="_Toc132325835" w:history="1">
            <w:r w:rsidR="0086504A" w:rsidRPr="00CA6A43">
              <w:rPr>
                <w:rStyle w:val="Hyperlink"/>
                <w:rFonts w:ascii="Times New Roman" w:hAnsi="Times New Roman" w:cs="Times New Roman"/>
                <w:b/>
                <w:bCs/>
                <w:noProof/>
                <w:sz w:val="24"/>
                <w:szCs w:val="24"/>
              </w:rPr>
              <w:t xml:space="preserve">4.5.3 </w:t>
            </w:r>
            <w:r w:rsidR="00DC21B7" w:rsidRPr="00CA6A43">
              <w:rPr>
                <w:rStyle w:val="Hyperlink"/>
                <w:rFonts w:ascii="Times New Roman" w:hAnsi="Times New Roman" w:cs="Times New Roman"/>
                <w:b/>
                <w:bCs/>
                <w:noProof/>
                <w:sz w:val="24"/>
                <w:szCs w:val="24"/>
              </w:rPr>
              <w:t>Interviews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41</w:t>
            </w:r>
            <w:r w:rsidR="00DC21B7" w:rsidRPr="00CA6A43">
              <w:rPr>
                <w:rFonts w:ascii="Times New Roman" w:hAnsi="Times New Roman" w:cs="Times New Roman"/>
                <w:noProof/>
                <w:webHidden/>
                <w:sz w:val="24"/>
                <w:szCs w:val="24"/>
              </w:rPr>
              <w:fldChar w:fldCharType="end"/>
            </w:r>
          </w:hyperlink>
        </w:p>
        <w:p w14:paraId="40527D7F" w14:textId="72FABC5A" w:rsidR="00DC21B7" w:rsidRPr="00CA6A43" w:rsidRDefault="00520140">
          <w:pPr>
            <w:pStyle w:val="TOC2"/>
            <w:tabs>
              <w:tab w:val="right" w:leader="dot" w:pos="9350"/>
            </w:tabs>
            <w:rPr>
              <w:rFonts w:ascii="Times New Roman" w:hAnsi="Times New Roman" w:cs="Times New Roman"/>
              <w:noProof/>
              <w:sz w:val="24"/>
              <w:szCs w:val="24"/>
            </w:rPr>
          </w:pPr>
          <w:hyperlink w:anchor="_Toc132325836" w:history="1">
            <w:r w:rsidR="0086504A" w:rsidRPr="00CA6A43">
              <w:rPr>
                <w:rStyle w:val="Hyperlink"/>
                <w:rFonts w:ascii="Times New Roman" w:hAnsi="Times New Roman" w:cs="Times New Roman"/>
                <w:b/>
                <w:bCs/>
                <w:noProof/>
                <w:sz w:val="24"/>
                <w:szCs w:val="24"/>
              </w:rPr>
              <w:t xml:space="preserve">4.5.4 </w:t>
            </w:r>
            <w:r w:rsidR="00DC21B7" w:rsidRPr="00CA6A43">
              <w:rPr>
                <w:rStyle w:val="Hyperlink"/>
                <w:rFonts w:ascii="Times New Roman" w:hAnsi="Times New Roman" w:cs="Times New Roman"/>
                <w:b/>
                <w:bCs/>
                <w:noProof/>
                <w:sz w:val="24"/>
                <w:szCs w:val="24"/>
              </w:rPr>
              <w:t>Survey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42</w:t>
            </w:r>
            <w:r w:rsidR="00DC21B7" w:rsidRPr="00CA6A43">
              <w:rPr>
                <w:rFonts w:ascii="Times New Roman" w:hAnsi="Times New Roman" w:cs="Times New Roman"/>
                <w:noProof/>
                <w:webHidden/>
                <w:sz w:val="24"/>
                <w:szCs w:val="24"/>
              </w:rPr>
              <w:fldChar w:fldCharType="end"/>
            </w:r>
          </w:hyperlink>
        </w:p>
        <w:p w14:paraId="37A53C4A" w14:textId="408899A5" w:rsidR="00DC21B7" w:rsidRPr="00CA6A43" w:rsidRDefault="00520140">
          <w:pPr>
            <w:pStyle w:val="TOC2"/>
            <w:tabs>
              <w:tab w:val="right" w:leader="dot" w:pos="9350"/>
            </w:tabs>
            <w:rPr>
              <w:rFonts w:ascii="Times New Roman" w:hAnsi="Times New Roman" w:cs="Times New Roman"/>
              <w:noProof/>
              <w:sz w:val="24"/>
              <w:szCs w:val="24"/>
            </w:rPr>
          </w:pPr>
          <w:hyperlink w:anchor="_Toc132325837" w:history="1">
            <w:r w:rsidR="0086504A" w:rsidRPr="00CA6A43">
              <w:rPr>
                <w:rStyle w:val="Hyperlink"/>
                <w:rFonts w:ascii="Times New Roman" w:hAnsi="Times New Roman" w:cs="Times New Roman"/>
                <w:b/>
                <w:bCs/>
                <w:noProof/>
                <w:sz w:val="24"/>
                <w:szCs w:val="24"/>
              </w:rPr>
              <w:t xml:space="preserve">4.5.5 </w:t>
            </w:r>
            <w:r w:rsidR="00DC21B7" w:rsidRPr="00CA6A43">
              <w:rPr>
                <w:rStyle w:val="Hyperlink"/>
                <w:rFonts w:ascii="Times New Roman" w:hAnsi="Times New Roman" w:cs="Times New Roman"/>
                <w:b/>
                <w:bCs/>
                <w:noProof/>
                <w:sz w:val="24"/>
                <w:szCs w:val="24"/>
              </w:rPr>
              <w:t>Prototyping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47</w:t>
            </w:r>
            <w:r w:rsidR="00DC21B7" w:rsidRPr="00CA6A43">
              <w:rPr>
                <w:rFonts w:ascii="Times New Roman" w:hAnsi="Times New Roman" w:cs="Times New Roman"/>
                <w:noProof/>
                <w:webHidden/>
                <w:sz w:val="24"/>
                <w:szCs w:val="24"/>
              </w:rPr>
              <w:fldChar w:fldCharType="end"/>
            </w:r>
          </w:hyperlink>
        </w:p>
        <w:p w14:paraId="5906C3D7" w14:textId="2AF1C82F" w:rsidR="00DC21B7" w:rsidRPr="00CA6A43" w:rsidRDefault="00520140">
          <w:pPr>
            <w:pStyle w:val="TOC2"/>
            <w:tabs>
              <w:tab w:val="right" w:leader="dot" w:pos="9350"/>
            </w:tabs>
            <w:rPr>
              <w:rFonts w:ascii="Times New Roman" w:hAnsi="Times New Roman" w:cs="Times New Roman"/>
              <w:noProof/>
              <w:sz w:val="24"/>
              <w:szCs w:val="24"/>
            </w:rPr>
          </w:pPr>
          <w:hyperlink w:anchor="_Toc132325838" w:history="1">
            <w:r w:rsidR="0086504A" w:rsidRPr="00CA6A43">
              <w:rPr>
                <w:rStyle w:val="Hyperlink"/>
                <w:rFonts w:ascii="Times New Roman" w:hAnsi="Times New Roman" w:cs="Times New Roman"/>
                <w:b/>
                <w:bCs/>
                <w:noProof/>
                <w:sz w:val="24"/>
                <w:szCs w:val="24"/>
              </w:rPr>
              <w:t xml:space="preserve">4.5.6 </w:t>
            </w:r>
            <w:r w:rsidR="00DC21B7" w:rsidRPr="00CA6A43">
              <w:rPr>
                <w:rStyle w:val="Hyperlink"/>
                <w:rFonts w:ascii="Times New Roman" w:hAnsi="Times New Roman" w:cs="Times New Roman"/>
                <w:b/>
                <w:bCs/>
                <w:noProof/>
                <w:sz w:val="24"/>
                <w:szCs w:val="24"/>
              </w:rPr>
              <w:t xml:space="preserve">Summary </w:t>
            </w:r>
            <w:r w:rsidR="0086504A" w:rsidRPr="00CA6A43">
              <w:rPr>
                <w:rStyle w:val="Hyperlink"/>
                <w:rFonts w:ascii="Times New Roman" w:hAnsi="Times New Roman" w:cs="Times New Roman"/>
                <w:b/>
                <w:bCs/>
                <w:noProof/>
                <w:sz w:val="24"/>
                <w:szCs w:val="24"/>
              </w:rPr>
              <w:t>Of Findings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49</w:t>
            </w:r>
            <w:r w:rsidR="00DC21B7" w:rsidRPr="00CA6A43">
              <w:rPr>
                <w:rFonts w:ascii="Times New Roman" w:hAnsi="Times New Roman" w:cs="Times New Roman"/>
                <w:noProof/>
                <w:webHidden/>
                <w:sz w:val="24"/>
                <w:szCs w:val="24"/>
              </w:rPr>
              <w:fldChar w:fldCharType="end"/>
            </w:r>
          </w:hyperlink>
        </w:p>
        <w:p w14:paraId="7393EA97" w14:textId="51C67CDE" w:rsidR="00DC21B7" w:rsidRPr="00CA6A43" w:rsidRDefault="00520140">
          <w:pPr>
            <w:pStyle w:val="TOC1"/>
            <w:rPr>
              <w:rFonts w:ascii="Times New Roman" w:hAnsi="Times New Roman" w:cs="Times New Roman"/>
              <w:noProof/>
              <w:sz w:val="24"/>
              <w:szCs w:val="24"/>
            </w:rPr>
          </w:pPr>
          <w:hyperlink w:anchor="_Toc132325839" w:history="1">
            <w:r w:rsidR="0086504A" w:rsidRPr="00CA6A43">
              <w:rPr>
                <w:rStyle w:val="Hyperlink"/>
                <w:rFonts w:ascii="Times New Roman" w:hAnsi="Times New Roman" w:cs="Times New Roman"/>
                <w:b/>
                <w:bCs/>
                <w:noProof/>
                <w:sz w:val="24"/>
                <w:szCs w:val="24"/>
              </w:rPr>
              <w:t xml:space="preserve">4.6 </w:t>
            </w:r>
            <w:r w:rsidR="00DC21B7" w:rsidRPr="00CA6A43">
              <w:rPr>
                <w:rStyle w:val="Hyperlink"/>
                <w:rFonts w:ascii="Times New Roman" w:hAnsi="Times New Roman" w:cs="Times New Roman"/>
                <w:b/>
                <w:bCs/>
                <w:noProof/>
                <w:sz w:val="24"/>
                <w:szCs w:val="24"/>
              </w:rPr>
              <w:t xml:space="preserve">Context </w:t>
            </w:r>
            <w:r w:rsidR="0086504A" w:rsidRPr="00CA6A43">
              <w:rPr>
                <w:rStyle w:val="Hyperlink"/>
                <w:rFonts w:ascii="Times New Roman" w:hAnsi="Times New Roman" w:cs="Times New Roman"/>
                <w:b/>
                <w:bCs/>
                <w:noProof/>
                <w:sz w:val="24"/>
                <w:szCs w:val="24"/>
              </w:rPr>
              <w:t>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50</w:t>
            </w:r>
            <w:r w:rsidR="00DC21B7" w:rsidRPr="00CA6A43">
              <w:rPr>
                <w:rFonts w:ascii="Times New Roman" w:hAnsi="Times New Roman" w:cs="Times New Roman"/>
                <w:noProof/>
                <w:webHidden/>
                <w:sz w:val="24"/>
                <w:szCs w:val="24"/>
              </w:rPr>
              <w:fldChar w:fldCharType="end"/>
            </w:r>
          </w:hyperlink>
        </w:p>
        <w:p w14:paraId="0C9B9ABF" w14:textId="10BBCA80" w:rsidR="00DC21B7" w:rsidRPr="00CA6A43" w:rsidRDefault="00520140">
          <w:pPr>
            <w:pStyle w:val="TOC1"/>
            <w:rPr>
              <w:rFonts w:ascii="Times New Roman" w:hAnsi="Times New Roman" w:cs="Times New Roman"/>
              <w:noProof/>
              <w:sz w:val="24"/>
              <w:szCs w:val="24"/>
            </w:rPr>
          </w:pPr>
          <w:hyperlink w:anchor="_Toc132325840" w:history="1">
            <w:r w:rsidR="0086504A" w:rsidRPr="00CA6A43">
              <w:rPr>
                <w:rStyle w:val="Hyperlink"/>
                <w:rFonts w:ascii="Times New Roman" w:hAnsi="Times New Roman" w:cs="Times New Roman"/>
                <w:b/>
                <w:bCs/>
                <w:noProof/>
                <w:sz w:val="24"/>
                <w:szCs w:val="24"/>
              </w:rPr>
              <w:t xml:space="preserve">4.7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50</w:t>
            </w:r>
            <w:r w:rsidR="00DC21B7" w:rsidRPr="00CA6A43">
              <w:rPr>
                <w:rFonts w:ascii="Times New Roman" w:hAnsi="Times New Roman" w:cs="Times New Roman"/>
                <w:noProof/>
                <w:webHidden/>
                <w:sz w:val="24"/>
                <w:szCs w:val="24"/>
              </w:rPr>
              <w:fldChar w:fldCharType="end"/>
            </w:r>
          </w:hyperlink>
        </w:p>
        <w:p w14:paraId="488C367A" w14:textId="4513B08B" w:rsidR="00DC21B7" w:rsidRPr="00CA6A43" w:rsidRDefault="00520140">
          <w:pPr>
            <w:pStyle w:val="TOC1"/>
            <w:rPr>
              <w:rFonts w:ascii="Times New Roman" w:hAnsi="Times New Roman" w:cs="Times New Roman"/>
              <w:noProof/>
              <w:sz w:val="24"/>
              <w:szCs w:val="24"/>
            </w:rPr>
          </w:pPr>
          <w:hyperlink w:anchor="_Toc132325841" w:history="1">
            <w:r w:rsidR="0086504A" w:rsidRPr="00CA6A43">
              <w:rPr>
                <w:rStyle w:val="Hyperlink"/>
                <w:rFonts w:ascii="Times New Roman" w:hAnsi="Times New Roman" w:cs="Times New Roman"/>
                <w:b/>
                <w:bCs/>
                <w:noProof/>
                <w:sz w:val="24"/>
                <w:szCs w:val="24"/>
              </w:rPr>
              <w:t xml:space="preserve">4.8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Descriptions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51</w:t>
            </w:r>
            <w:r w:rsidR="00DC21B7" w:rsidRPr="00CA6A43">
              <w:rPr>
                <w:rFonts w:ascii="Times New Roman" w:hAnsi="Times New Roman" w:cs="Times New Roman"/>
                <w:noProof/>
                <w:webHidden/>
                <w:sz w:val="24"/>
                <w:szCs w:val="24"/>
              </w:rPr>
              <w:fldChar w:fldCharType="end"/>
            </w:r>
          </w:hyperlink>
        </w:p>
        <w:p w14:paraId="4612BCCA" w14:textId="4FA716DA" w:rsidR="00DC21B7" w:rsidRPr="00CA6A43" w:rsidRDefault="00520140">
          <w:pPr>
            <w:pStyle w:val="TOC1"/>
            <w:rPr>
              <w:rFonts w:ascii="Times New Roman" w:hAnsi="Times New Roman" w:cs="Times New Roman"/>
              <w:noProof/>
              <w:sz w:val="24"/>
              <w:szCs w:val="24"/>
            </w:rPr>
          </w:pPr>
          <w:hyperlink w:anchor="_Toc132325842" w:history="1">
            <w:r w:rsidR="0086504A" w:rsidRPr="00CA6A43">
              <w:rPr>
                <w:rStyle w:val="Hyperlink"/>
                <w:rFonts w:ascii="Times New Roman" w:hAnsi="Times New Roman" w:cs="Times New Roman"/>
                <w:b/>
                <w:bCs/>
                <w:noProof/>
                <w:sz w:val="24"/>
                <w:szCs w:val="24"/>
              </w:rPr>
              <w:t xml:space="preserve">4.9 </w:t>
            </w:r>
            <w:r w:rsidR="00DC21B7"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52</w:t>
            </w:r>
            <w:r w:rsidR="00DC21B7" w:rsidRPr="00CA6A43">
              <w:rPr>
                <w:rFonts w:ascii="Times New Roman" w:hAnsi="Times New Roman" w:cs="Times New Roman"/>
                <w:noProof/>
                <w:webHidden/>
                <w:sz w:val="24"/>
                <w:szCs w:val="24"/>
              </w:rPr>
              <w:fldChar w:fldCharType="end"/>
            </w:r>
          </w:hyperlink>
        </w:p>
        <w:p w14:paraId="57E15C63" w14:textId="78504003" w:rsidR="00DC21B7" w:rsidRPr="00CA6A43" w:rsidRDefault="00520140">
          <w:pPr>
            <w:pStyle w:val="TOC2"/>
            <w:tabs>
              <w:tab w:val="right" w:leader="dot" w:pos="9350"/>
            </w:tabs>
            <w:rPr>
              <w:rFonts w:ascii="Times New Roman" w:hAnsi="Times New Roman" w:cs="Times New Roman"/>
              <w:noProof/>
              <w:sz w:val="24"/>
              <w:szCs w:val="24"/>
            </w:rPr>
          </w:pPr>
          <w:hyperlink w:anchor="_Toc132325843" w:history="1">
            <w:r w:rsidR="0086504A" w:rsidRPr="00CA6A43">
              <w:rPr>
                <w:rStyle w:val="Hyperlink"/>
                <w:rFonts w:ascii="Times New Roman" w:hAnsi="Times New Roman" w:cs="Times New Roman"/>
                <w:b/>
                <w:bCs/>
                <w:noProof/>
                <w:sz w:val="24"/>
                <w:szCs w:val="24"/>
              </w:rPr>
              <w:t xml:space="preserve">4.9.1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52</w:t>
            </w:r>
            <w:r w:rsidR="00DC21B7" w:rsidRPr="00CA6A43">
              <w:rPr>
                <w:rFonts w:ascii="Times New Roman" w:hAnsi="Times New Roman" w:cs="Times New Roman"/>
                <w:noProof/>
                <w:webHidden/>
                <w:sz w:val="24"/>
                <w:szCs w:val="24"/>
              </w:rPr>
              <w:fldChar w:fldCharType="end"/>
            </w:r>
          </w:hyperlink>
        </w:p>
        <w:p w14:paraId="7BA214FB" w14:textId="49D8F4C8" w:rsidR="00DC21B7" w:rsidRPr="00CA6A43" w:rsidRDefault="00520140">
          <w:pPr>
            <w:pStyle w:val="TOC2"/>
            <w:tabs>
              <w:tab w:val="right" w:leader="dot" w:pos="9350"/>
            </w:tabs>
            <w:rPr>
              <w:rFonts w:ascii="Times New Roman" w:hAnsi="Times New Roman" w:cs="Times New Roman"/>
              <w:noProof/>
              <w:sz w:val="24"/>
              <w:szCs w:val="24"/>
            </w:rPr>
          </w:pPr>
          <w:hyperlink w:anchor="_Toc132325844" w:history="1">
            <w:r w:rsidR="0086504A" w:rsidRPr="00CA6A43">
              <w:rPr>
                <w:rStyle w:val="Hyperlink"/>
                <w:rFonts w:ascii="Times New Roman" w:hAnsi="Times New Roman" w:cs="Times New Roman"/>
                <w:b/>
                <w:bCs/>
                <w:noProof/>
                <w:sz w:val="24"/>
                <w:szCs w:val="24"/>
              </w:rPr>
              <w:t xml:space="preserve">4.9.2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53</w:t>
            </w:r>
            <w:r w:rsidR="00DC21B7" w:rsidRPr="00CA6A43">
              <w:rPr>
                <w:rFonts w:ascii="Times New Roman" w:hAnsi="Times New Roman" w:cs="Times New Roman"/>
                <w:noProof/>
                <w:webHidden/>
                <w:sz w:val="24"/>
                <w:szCs w:val="24"/>
              </w:rPr>
              <w:fldChar w:fldCharType="end"/>
            </w:r>
          </w:hyperlink>
        </w:p>
        <w:p w14:paraId="140BEB48" w14:textId="5E65CD04" w:rsidR="00DC21B7" w:rsidRPr="00CA6A43" w:rsidRDefault="00520140">
          <w:pPr>
            <w:pStyle w:val="TOC1"/>
            <w:rPr>
              <w:rFonts w:ascii="Times New Roman" w:hAnsi="Times New Roman" w:cs="Times New Roman"/>
              <w:noProof/>
              <w:sz w:val="24"/>
              <w:szCs w:val="24"/>
            </w:rPr>
          </w:pPr>
          <w:hyperlink w:anchor="_Toc132325845" w:history="1">
            <w:r w:rsidR="0086504A" w:rsidRPr="00CA6A43">
              <w:rPr>
                <w:rStyle w:val="Hyperlink"/>
                <w:rFonts w:ascii="Times New Roman" w:hAnsi="Times New Roman" w:cs="Times New Roman"/>
                <w:b/>
                <w:bCs/>
                <w:noProof/>
                <w:sz w:val="24"/>
                <w:szCs w:val="24"/>
              </w:rPr>
              <w:t xml:space="preserve">4.10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54</w:t>
            </w:r>
            <w:r w:rsidR="00DC21B7" w:rsidRPr="00CA6A43">
              <w:rPr>
                <w:rFonts w:ascii="Times New Roman" w:hAnsi="Times New Roman" w:cs="Times New Roman"/>
                <w:noProof/>
                <w:webHidden/>
                <w:sz w:val="24"/>
                <w:szCs w:val="24"/>
              </w:rPr>
              <w:fldChar w:fldCharType="end"/>
            </w:r>
          </w:hyperlink>
        </w:p>
        <w:p w14:paraId="284DD3A4" w14:textId="218ABFE5" w:rsidR="00DC21B7" w:rsidRPr="00CA6A43" w:rsidRDefault="00520140">
          <w:pPr>
            <w:pStyle w:val="TOC1"/>
            <w:rPr>
              <w:rFonts w:ascii="Times New Roman" w:hAnsi="Times New Roman" w:cs="Times New Roman"/>
              <w:noProof/>
              <w:sz w:val="24"/>
              <w:szCs w:val="24"/>
            </w:rPr>
          </w:pPr>
          <w:hyperlink w:anchor="_Toc132325846"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05. </w:t>
            </w:r>
            <w:r w:rsidR="00DC21B7" w:rsidRPr="00CA6A43">
              <w:rPr>
                <w:rStyle w:val="Hyperlink"/>
                <w:rFonts w:ascii="Times New Roman" w:hAnsi="Times New Roman" w:cs="Times New Roman"/>
                <w:b/>
                <w:bCs/>
                <w:noProof/>
                <w:sz w:val="24"/>
                <w:szCs w:val="24"/>
              </w:rPr>
              <w:t>SOCIAL</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LEGAL</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 xml:space="preserve">ETHICAL </w:t>
            </w:r>
            <w:r w:rsidR="0086504A" w:rsidRPr="00CA6A43">
              <w:rPr>
                <w:rStyle w:val="Hyperlink"/>
                <w:rFonts w:ascii="Times New Roman" w:hAnsi="Times New Roman" w:cs="Times New Roman"/>
                <w:b/>
                <w:bCs/>
                <w:noProof/>
                <w:sz w:val="24"/>
                <w:szCs w:val="24"/>
              </w:rPr>
              <w:t xml:space="preserve">&amp; </w:t>
            </w:r>
            <w:r w:rsidR="00DC21B7" w:rsidRPr="00CA6A43">
              <w:rPr>
                <w:rStyle w:val="Hyperlink"/>
                <w:rFonts w:ascii="Times New Roman" w:hAnsi="Times New Roman" w:cs="Times New Roman"/>
                <w:b/>
                <w:bCs/>
                <w:noProof/>
                <w:sz w:val="24"/>
                <w:szCs w:val="24"/>
              </w:rPr>
              <w:t>PROFESSIONAL ISSUES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4CBD140B" w14:textId="237651A4" w:rsidR="00DC21B7" w:rsidRPr="00CA6A43" w:rsidRDefault="00520140">
          <w:pPr>
            <w:pStyle w:val="TOC1"/>
            <w:rPr>
              <w:rFonts w:ascii="Times New Roman" w:hAnsi="Times New Roman" w:cs="Times New Roman"/>
              <w:noProof/>
              <w:sz w:val="24"/>
              <w:szCs w:val="24"/>
            </w:rPr>
          </w:pPr>
          <w:hyperlink w:anchor="_Toc132325847" w:history="1">
            <w:r w:rsidR="0086504A" w:rsidRPr="00CA6A43">
              <w:rPr>
                <w:rStyle w:val="Hyperlink"/>
                <w:rFonts w:ascii="Times New Roman" w:hAnsi="Times New Roman" w:cs="Times New Roman"/>
                <w:b/>
                <w:bCs/>
                <w:noProof/>
                <w:sz w:val="24"/>
                <w:szCs w:val="24"/>
              </w:rPr>
              <w:t xml:space="preserve">5.1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0CB6BF31" w14:textId="3C87A37E" w:rsidR="00DC21B7" w:rsidRPr="00CA6A43" w:rsidRDefault="00520140">
          <w:pPr>
            <w:pStyle w:val="TOC1"/>
            <w:rPr>
              <w:rFonts w:ascii="Times New Roman" w:hAnsi="Times New Roman" w:cs="Times New Roman"/>
              <w:noProof/>
              <w:sz w:val="24"/>
              <w:szCs w:val="24"/>
            </w:rPr>
          </w:pPr>
          <w:hyperlink w:anchor="_Toc132325848" w:history="1">
            <w:r w:rsidR="0086504A" w:rsidRPr="00CA6A43">
              <w:rPr>
                <w:rStyle w:val="Hyperlink"/>
                <w:rFonts w:ascii="Times New Roman" w:hAnsi="Times New Roman" w:cs="Times New Roman"/>
                <w:b/>
                <w:bCs/>
                <w:noProof/>
                <w:sz w:val="24"/>
                <w:szCs w:val="24"/>
              </w:rPr>
              <w:t xml:space="preserve">5.2 </w:t>
            </w:r>
            <w:r w:rsidR="00DC21B7" w:rsidRPr="00CA6A43">
              <w:rPr>
                <w:rStyle w:val="Hyperlink"/>
                <w:rFonts w:ascii="Times New Roman" w:hAnsi="Times New Roman" w:cs="Times New Roman"/>
                <w:b/>
                <w:bCs/>
                <w:noProof/>
                <w:sz w:val="24"/>
                <w:szCs w:val="24"/>
              </w:rPr>
              <w:t xml:space="preserve">SLEP </w:t>
            </w:r>
            <w:r w:rsidR="0086504A" w:rsidRPr="00CA6A43">
              <w:rPr>
                <w:rStyle w:val="Hyperlink"/>
                <w:rFonts w:ascii="Times New Roman" w:hAnsi="Times New Roman" w:cs="Times New Roman"/>
                <w:b/>
                <w:bCs/>
                <w:noProof/>
                <w:sz w:val="24"/>
                <w:szCs w:val="24"/>
              </w:rPr>
              <w:t>Issues And Mitigation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59D1826E" w14:textId="6D3FA7DD" w:rsidR="00DC21B7" w:rsidRPr="00CA6A43" w:rsidRDefault="00520140">
          <w:pPr>
            <w:pStyle w:val="TOC1"/>
            <w:rPr>
              <w:rFonts w:ascii="Times New Roman" w:hAnsi="Times New Roman" w:cs="Times New Roman"/>
              <w:noProof/>
              <w:sz w:val="24"/>
              <w:szCs w:val="24"/>
            </w:rPr>
          </w:pPr>
          <w:hyperlink w:anchor="_Toc132325849" w:history="1">
            <w:r w:rsidR="0086504A" w:rsidRPr="00CA6A43">
              <w:rPr>
                <w:rStyle w:val="Hyperlink"/>
                <w:rFonts w:ascii="Times New Roman" w:hAnsi="Times New Roman" w:cs="Times New Roman"/>
                <w:b/>
                <w:bCs/>
                <w:noProof/>
                <w:sz w:val="24"/>
                <w:szCs w:val="24"/>
              </w:rPr>
              <w:t xml:space="preserve">5.3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5585A8AD" w14:textId="27522A46" w:rsidR="00DC21B7" w:rsidRPr="00CA6A43" w:rsidRDefault="00520140">
          <w:pPr>
            <w:pStyle w:val="TOC1"/>
            <w:rPr>
              <w:rFonts w:ascii="Times New Roman" w:hAnsi="Times New Roman" w:cs="Times New Roman"/>
              <w:noProof/>
              <w:sz w:val="24"/>
              <w:szCs w:val="24"/>
            </w:rPr>
          </w:pPr>
          <w:hyperlink w:anchor="_Toc132325850"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06. </w:t>
            </w:r>
            <w:r w:rsidR="00DC21B7"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03A4D236" w14:textId="2CC88FD1" w:rsidR="00DC21B7" w:rsidRPr="00CA6A43" w:rsidRDefault="00520140">
          <w:pPr>
            <w:pStyle w:val="TOC1"/>
            <w:rPr>
              <w:rFonts w:ascii="Times New Roman" w:hAnsi="Times New Roman" w:cs="Times New Roman"/>
              <w:noProof/>
              <w:sz w:val="24"/>
              <w:szCs w:val="24"/>
            </w:rPr>
          </w:pPr>
          <w:hyperlink w:anchor="_Toc132325851" w:history="1">
            <w:r w:rsidR="0086504A" w:rsidRPr="00CA6A43">
              <w:rPr>
                <w:rStyle w:val="Hyperlink"/>
                <w:rFonts w:ascii="Times New Roman" w:hAnsi="Times New Roman" w:cs="Times New Roman"/>
                <w:b/>
                <w:bCs/>
                <w:noProof/>
                <w:sz w:val="24"/>
                <w:szCs w:val="24"/>
              </w:rPr>
              <w:t xml:space="preserve">6.1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65212187" w14:textId="44A17EF3" w:rsidR="00DC21B7" w:rsidRPr="00CA6A43" w:rsidRDefault="00520140">
          <w:pPr>
            <w:pStyle w:val="TOC1"/>
            <w:rPr>
              <w:rFonts w:ascii="Times New Roman" w:hAnsi="Times New Roman" w:cs="Times New Roman"/>
              <w:noProof/>
              <w:sz w:val="24"/>
              <w:szCs w:val="24"/>
            </w:rPr>
          </w:pPr>
          <w:hyperlink w:anchor="_Toc132325852" w:history="1">
            <w:r w:rsidR="0086504A" w:rsidRPr="00CA6A43">
              <w:rPr>
                <w:rStyle w:val="Hyperlink"/>
                <w:rFonts w:ascii="Times New Roman" w:hAnsi="Times New Roman" w:cs="Times New Roman"/>
                <w:b/>
                <w:bCs/>
                <w:noProof/>
                <w:sz w:val="24"/>
                <w:szCs w:val="24"/>
              </w:rPr>
              <w:t xml:space="preserve">6.2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Goals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431035EC" w14:textId="692F7168" w:rsidR="00DC21B7" w:rsidRPr="00CA6A43" w:rsidRDefault="00520140">
          <w:pPr>
            <w:pStyle w:val="TOC1"/>
            <w:rPr>
              <w:rFonts w:ascii="Times New Roman" w:hAnsi="Times New Roman" w:cs="Times New Roman"/>
              <w:noProof/>
              <w:sz w:val="24"/>
              <w:szCs w:val="24"/>
            </w:rPr>
          </w:pPr>
          <w:hyperlink w:anchor="_Toc132325853" w:history="1">
            <w:r w:rsidR="0086504A" w:rsidRPr="00CA6A43">
              <w:rPr>
                <w:rStyle w:val="Hyperlink"/>
                <w:rFonts w:ascii="Times New Roman" w:hAnsi="Times New Roman" w:cs="Times New Roman"/>
                <w:b/>
                <w:bCs/>
                <w:noProof/>
                <w:sz w:val="24"/>
                <w:szCs w:val="24"/>
              </w:rPr>
              <w:t xml:space="preserve">6.3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Architecture 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57</w:t>
            </w:r>
            <w:r w:rsidR="00DC21B7" w:rsidRPr="00CA6A43">
              <w:rPr>
                <w:rFonts w:ascii="Times New Roman" w:hAnsi="Times New Roman" w:cs="Times New Roman"/>
                <w:noProof/>
                <w:webHidden/>
                <w:sz w:val="24"/>
                <w:szCs w:val="24"/>
              </w:rPr>
              <w:fldChar w:fldCharType="end"/>
            </w:r>
          </w:hyperlink>
        </w:p>
        <w:p w14:paraId="5FF17E91" w14:textId="26A2B59E" w:rsidR="00DC21B7" w:rsidRPr="00CA6A43" w:rsidRDefault="00520140">
          <w:pPr>
            <w:pStyle w:val="TOC2"/>
            <w:tabs>
              <w:tab w:val="right" w:leader="dot" w:pos="9350"/>
            </w:tabs>
            <w:rPr>
              <w:rFonts w:ascii="Times New Roman" w:hAnsi="Times New Roman" w:cs="Times New Roman"/>
              <w:noProof/>
              <w:sz w:val="24"/>
              <w:szCs w:val="24"/>
            </w:rPr>
          </w:pPr>
          <w:hyperlink w:anchor="_Toc132325854" w:history="1">
            <w:r w:rsidR="0086504A" w:rsidRPr="00CA6A43">
              <w:rPr>
                <w:rStyle w:val="Hyperlink"/>
                <w:rFonts w:ascii="Times New Roman" w:hAnsi="Times New Roman" w:cs="Times New Roman"/>
                <w:b/>
                <w:bCs/>
                <w:noProof/>
                <w:sz w:val="24"/>
                <w:szCs w:val="24"/>
              </w:rPr>
              <w:t xml:space="preserve">6.3.1 </w:t>
            </w:r>
            <w:r w:rsidR="00DC21B7" w:rsidRPr="00CA6A43">
              <w:rPr>
                <w:rStyle w:val="Hyperlink"/>
                <w:rFonts w:ascii="Times New Roman" w:hAnsi="Times New Roman" w:cs="Times New Roman"/>
                <w:b/>
                <w:bCs/>
                <w:noProof/>
                <w:sz w:val="24"/>
                <w:szCs w:val="24"/>
              </w:rPr>
              <w:t xml:space="preserve">Architecture </w:t>
            </w:r>
            <w:r w:rsidR="0086504A" w:rsidRPr="00CA6A43">
              <w:rPr>
                <w:rStyle w:val="Hyperlink"/>
                <w:rFonts w:ascii="Times New Roman" w:hAnsi="Times New Roman" w:cs="Times New Roman"/>
                <w:b/>
                <w:bCs/>
                <w:noProof/>
                <w:sz w:val="24"/>
                <w:szCs w:val="24"/>
              </w:rPr>
              <w:t>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57</w:t>
            </w:r>
            <w:r w:rsidR="00DC21B7" w:rsidRPr="00CA6A43">
              <w:rPr>
                <w:rFonts w:ascii="Times New Roman" w:hAnsi="Times New Roman" w:cs="Times New Roman"/>
                <w:noProof/>
                <w:webHidden/>
                <w:sz w:val="24"/>
                <w:szCs w:val="24"/>
              </w:rPr>
              <w:fldChar w:fldCharType="end"/>
            </w:r>
          </w:hyperlink>
        </w:p>
        <w:p w14:paraId="4E9166BA" w14:textId="37F0BE4F" w:rsidR="00DC21B7" w:rsidRPr="00CA6A43" w:rsidRDefault="00520140">
          <w:pPr>
            <w:pStyle w:val="TOC2"/>
            <w:tabs>
              <w:tab w:val="right" w:leader="dot" w:pos="9350"/>
            </w:tabs>
            <w:rPr>
              <w:rFonts w:ascii="Times New Roman" w:hAnsi="Times New Roman" w:cs="Times New Roman"/>
              <w:noProof/>
              <w:sz w:val="24"/>
              <w:szCs w:val="24"/>
            </w:rPr>
          </w:pPr>
          <w:hyperlink w:anchor="_Toc132325855" w:history="1">
            <w:r w:rsidR="0086504A" w:rsidRPr="00CA6A43">
              <w:rPr>
                <w:rStyle w:val="Hyperlink"/>
                <w:rFonts w:ascii="Times New Roman" w:hAnsi="Times New Roman" w:cs="Times New Roman"/>
                <w:b/>
                <w:bCs/>
                <w:noProof/>
                <w:sz w:val="24"/>
                <w:szCs w:val="24"/>
              </w:rPr>
              <w:t xml:space="preserve">6.3.2 </w:t>
            </w:r>
            <w:r w:rsidR="00DC21B7" w:rsidRPr="00CA6A43">
              <w:rPr>
                <w:rStyle w:val="Hyperlink"/>
                <w:rFonts w:ascii="Times New Roman" w:hAnsi="Times New Roman" w:cs="Times New Roman"/>
                <w:b/>
                <w:bCs/>
                <w:noProof/>
                <w:sz w:val="24"/>
                <w:szCs w:val="24"/>
              </w:rPr>
              <w:t xml:space="preserve">Discussion </w:t>
            </w:r>
            <w:r w:rsidR="0086504A" w:rsidRPr="00CA6A43">
              <w:rPr>
                <w:rStyle w:val="Hyperlink"/>
                <w:rFonts w:ascii="Times New Roman" w:hAnsi="Times New Roman" w:cs="Times New Roman"/>
                <w:b/>
                <w:bCs/>
                <w:noProof/>
                <w:sz w:val="24"/>
                <w:szCs w:val="24"/>
              </w:rPr>
              <w:t>Of Tiers Of The Architecture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58</w:t>
            </w:r>
            <w:r w:rsidR="00DC21B7" w:rsidRPr="00CA6A43">
              <w:rPr>
                <w:rFonts w:ascii="Times New Roman" w:hAnsi="Times New Roman" w:cs="Times New Roman"/>
                <w:noProof/>
                <w:webHidden/>
                <w:sz w:val="24"/>
                <w:szCs w:val="24"/>
              </w:rPr>
              <w:fldChar w:fldCharType="end"/>
            </w:r>
          </w:hyperlink>
        </w:p>
        <w:p w14:paraId="3B1ED68C" w14:textId="1DFD7915" w:rsidR="00DC21B7" w:rsidRPr="00CA6A43" w:rsidRDefault="00520140">
          <w:pPr>
            <w:pStyle w:val="TOC1"/>
            <w:rPr>
              <w:rFonts w:ascii="Times New Roman" w:hAnsi="Times New Roman" w:cs="Times New Roman"/>
              <w:noProof/>
              <w:sz w:val="24"/>
              <w:szCs w:val="24"/>
            </w:rPr>
          </w:pPr>
          <w:hyperlink w:anchor="_Toc132325856" w:history="1">
            <w:r w:rsidR="0086504A" w:rsidRPr="00CA6A43">
              <w:rPr>
                <w:rStyle w:val="Hyperlink"/>
                <w:rFonts w:ascii="Times New Roman" w:hAnsi="Times New Roman" w:cs="Times New Roman"/>
                <w:b/>
                <w:bCs/>
                <w:noProof/>
                <w:sz w:val="24"/>
                <w:szCs w:val="24"/>
              </w:rPr>
              <w:t xml:space="preserve">6.4 </w:t>
            </w:r>
            <w:r w:rsidR="00DC21B7" w:rsidRPr="00CA6A43">
              <w:rPr>
                <w:rStyle w:val="Hyperlink"/>
                <w:rFonts w:ascii="Times New Roman" w:hAnsi="Times New Roman" w:cs="Times New Roman"/>
                <w:b/>
                <w:bCs/>
                <w:noProof/>
                <w:sz w:val="24"/>
                <w:szCs w:val="24"/>
              </w:rPr>
              <w:t xml:space="preserve">Detailed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29197EB2" w14:textId="1360C8F1" w:rsidR="00DC21B7" w:rsidRPr="00CA6A43" w:rsidRDefault="00520140">
          <w:pPr>
            <w:pStyle w:val="TOC2"/>
            <w:tabs>
              <w:tab w:val="right" w:leader="dot" w:pos="9350"/>
            </w:tabs>
            <w:rPr>
              <w:rFonts w:ascii="Times New Roman" w:hAnsi="Times New Roman" w:cs="Times New Roman"/>
              <w:noProof/>
              <w:sz w:val="24"/>
              <w:szCs w:val="24"/>
            </w:rPr>
          </w:pPr>
          <w:hyperlink w:anchor="_Toc132325857" w:history="1">
            <w:r w:rsidR="0086504A" w:rsidRPr="00CA6A43">
              <w:rPr>
                <w:rStyle w:val="Hyperlink"/>
                <w:rFonts w:ascii="Times New Roman" w:hAnsi="Times New Roman" w:cs="Times New Roman"/>
                <w:b/>
                <w:bCs/>
                <w:noProof/>
                <w:sz w:val="24"/>
                <w:szCs w:val="24"/>
              </w:rPr>
              <w:t xml:space="preserve">6.4.1 </w:t>
            </w:r>
            <w:r w:rsidR="00DC21B7" w:rsidRPr="00CA6A43">
              <w:rPr>
                <w:rStyle w:val="Hyperlink"/>
                <w:rFonts w:ascii="Times New Roman" w:hAnsi="Times New Roman" w:cs="Times New Roman"/>
                <w:b/>
                <w:bCs/>
                <w:noProof/>
                <w:sz w:val="24"/>
                <w:szCs w:val="24"/>
              </w:rPr>
              <w:t xml:space="preserve">Choice </w:t>
            </w:r>
            <w:r w:rsidR="0086504A" w:rsidRPr="00CA6A43">
              <w:rPr>
                <w:rStyle w:val="Hyperlink"/>
                <w:rFonts w:ascii="Times New Roman" w:hAnsi="Times New Roman" w:cs="Times New Roman"/>
                <w:b/>
                <w:bCs/>
                <w:noProof/>
                <w:sz w:val="24"/>
                <w:szCs w:val="24"/>
              </w:rPr>
              <w:t>Of Design Paradigm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521E313A" w14:textId="54884F05" w:rsidR="00DC21B7" w:rsidRPr="00CA6A43" w:rsidRDefault="00520140">
          <w:pPr>
            <w:pStyle w:val="TOC1"/>
            <w:rPr>
              <w:rFonts w:ascii="Times New Roman" w:hAnsi="Times New Roman" w:cs="Times New Roman"/>
              <w:noProof/>
              <w:sz w:val="24"/>
              <w:szCs w:val="24"/>
            </w:rPr>
          </w:pPr>
          <w:hyperlink w:anchor="_Toc132325858" w:history="1">
            <w:r w:rsidR="0086504A" w:rsidRPr="00CA6A43">
              <w:rPr>
                <w:rStyle w:val="Hyperlink"/>
                <w:rFonts w:ascii="Times New Roman" w:hAnsi="Times New Roman" w:cs="Times New Roman"/>
                <w:b/>
                <w:bCs/>
                <w:noProof/>
                <w:sz w:val="24"/>
                <w:szCs w:val="24"/>
              </w:rPr>
              <w:t xml:space="preserve">6.5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Diagrams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6B53719B" w14:textId="3FB28EE0" w:rsidR="00DC21B7" w:rsidRPr="00CA6A43" w:rsidRDefault="00520140">
          <w:pPr>
            <w:pStyle w:val="TOC2"/>
            <w:tabs>
              <w:tab w:val="right" w:leader="dot" w:pos="9350"/>
            </w:tabs>
            <w:rPr>
              <w:rFonts w:ascii="Times New Roman" w:hAnsi="Times New Roman" w:cs="Times New Roman"/>
              <w:noProof/>
              <w:sz w:val="24"/>
              <w:szCs w:val="24"/>
            </w:rPr>
          </w:pPr>
          <w:hyperlink w:anchor="_Toc132325859" w:history="1">
            <w:r w:rsidR="0086504A" w:rsidRPr="00CA6A43">
              <w:rPr>
                <w:rStyle w:val="Hyperlink"/>
                <w:rFonts w:ascii="Times New Roman" w:hAnsi="Times New Roman" w:cs="Times New Roman"/>
                <w:b/>
                <w:bCs/>
                <w:noProof/>
                <w:sz w:val="24"/>
                <w:szCs w:val="24"/>
              </w:rPr>
              <w:t xml:space="preserve">6.5.1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Flow Diagrams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7B3A4AF4" w14:textId="5878B3FD" w:rsidR="00DC21B7" w:rsidRPr="00CA6A43" w:rsidRDefault="00520140">
          <w:pPr>
            <w:pStyle w:val="TOC3"/>
            <w:tabs>
              <w:tab w:val="right" w:leader="dot" w:pos="9350"/>
            </w:tabs>
            <w:rPr>
              <w:rFonts w:ascii="Times New Roman" w:hAnsi="Times New Roman" w:cs="Times New Roman"/>
              <w:noProof/>
              <w:sz w:val="24"/>
              <w:szCs w:val="24"/>
            </w:rPr>
          </w:pPr>
          <w:hyperlink w:anchor="_Toc132325860" w:history="1">
            <w:r w:rsidR="0086504A" w:rsidRPr="00CA6A43">
              <w:rPr>
                <w:rStyle w:val="Hyperlink"/>
                <w:rFonts w:ascii="Times New Roman" w:hAnsi="Times New Roman" w:cs="Times New Roman"/>
                <w:b/>
                <w:bCs/>
                <w:noProof/>
                <w:sz w:val="24"/>
                <w:szCs w:val="24"/>
              </w:rPr>
              <w:t xml:space="preserve">6.5.1.1 </w:t>
            </w:r>
            <w:r w:rsidR="00DC21B7" w:rsidRPr="00CA6A43">
              <w:rPr>
                <w:rStyle w:val="Hyperlink"/>
                <w:rFonts w:ascii="Times New Roman" w:hAnsi="Times New Roman" w:cs="Times New Roman"/>
                <w:b/>
                <w:bCs/>
                <w:noProof/>
                <w:sz w:val="24"/>
                <w:szCs w:val="24"/>
              </w:rPr>
              <w:t xml:space="preserve">Level </w:t>
            </w:r>
            <w:r w:rsidR="0086504A" w:rsidRPr="00CA6A43">
              <w:rPr>
                <w:rStyle w:val="Hyperlink"/>
                <w:rFonts w:ascii="Times New Roman" w:hAnsi="Times New Roman" w:cs="Times New Roman"/>
                <w:b/>
                <w:bCs/>
                <w:noProof/>
                <w:sz w:val="24"/>
                <w:szCs w:val="24"/>
              </w:rPr>
              <w:t>01 Data Flow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065A7864" w14:textId="4DD02C4B" w:rsidR="00DC21B7" w:rsidRPr="00CA6A43" w:rsidRDefault="00520140">
          <w:pPr>
            <w:pStyle w:val="TOC3"/>
            <w:tabs>
              <w:tab w:val="right" w:leader="dot" w:pos="9350"/>
            </w:tabs>
            <w:rPr>
              <w:rFonts w:ascii="Times New Roman" w:hAnsi="Times New Roman" w:cs="Times New Roman"/>
              <w:noProof/>
              <w:sz w:val="24"/>
              <w:szCs w:val="24"/>
            </w:rPr>
          </w:pPr>
          <w:hyperlink w:anchor="_Toc132325861" w:history="1">
            <w:r w:rsidR="0086504A" w:rsidRPr="00CA6A43">
              <w:rPr>
                <w:rStyle w:val="Hyperlink"/>
                <w:rFonts w:ascii="Times New Roman" w:hAnsi="Times New Roman" w:cs="Times New Roman"/>
                <w:b/>
                <w:bCs/>
                <w:noProof/>
                <w:sz w:val="24"/>
                <w:szCs w:val="24"/>
              </w:rPr>
              <w:t xml:space="preserve">6.5.1.2 </w:t>
            </w:r>
            <w:r w:rsidR="00DC21B7" w:rsidRPr="00CA6A43">
              <w:rPr>
                <w:rStyle w:val="Hyperlink"/>
                <w:rFonts w:ascii="Times New Roman" w:hAnsi="Times New Roman" w:cs="Times New Roman"/>
                <w:b/>
                <w:bCs/>
                <w:noProof/>
                <w:sz w:val="24"/>
                <w:szCs w:val="24"/>
              </w:rPr>
              <w:t xml:space="preserve">Level </w:t>
            </w:r>
            <w:r w:rsidR="0086504A" w:rsidRPr="00CA6A43">
              <w:rPr>
                <w:rStyle w:val="Hyperlink"/>
                <w:rFonts w:ascii="Times New Roman" w:hAnsi="Times New Roman" w:cs="Times New Roman"/>
                <w:b/>
                <w:bCs/>
                <w:noProof/>
                <w:sz w:val="24"/>
                <w:szCs w:val="24"/>
              </w:rPr>
              <w:t>02 Data Flow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60</w:t>
            </w:r>
            <w:r w:rsidR="00DC21B7" w:rsidRPr="00CA6A43">
              <w:rPr>
                <w:rFonts w:ascii="Times New Roman" w:hAnsi="Times New Roman" w:cs="Times New Roman"/>
                <w:noProof/>
                <w:webHidden/>
                <w:sz w:val="24"/>
                <w:szCs w:val="24"/>
              </w:rPr>
              <w:fldChar w:fldCharType="end"/>
            </w:r>
          </w:hyperlink>
        </w:p>
        <w:p w14:paraId="57C950A5" w14:textId="65A2386E" w:rsidR="00DC21B7" w:rsidRPr="00CA6A43" w:rsidRDefault="00520140">
          <w:pPr>
            <w:pStyle w:val="TOC2"/>
            <w:tabs>
              <w:tab w:val="right" w:leader="dot" w:pos="9350"/>
            </w:tabs>
            <w:rPr>
              <w:rFonts w:ascii="Times New Roman" w:hAnsi="Times New Roman" w:cs="Times New Roman"/>
              <w:noProof/>
              <w:sz w:val="24"/>
              <w:szCs w:val="24"/>
            </w:rPr>
          </w:pPr>
          <w:hyperlink w:anchor="_Toc132325862" w:history="1">
            <w:r w:rsidR="0086504A" w:rsidRPr="00CA6A43">
              <w:rPr>
                <w:rStyle w:val="Hyperlink"/>
                <w:rFonts w:ascii="Times New Roman" w:hAnsi="Times New Roman" w:cs="Times New Roman"/>
                <w:b/>
                <w:bCs/>
                <w:noProof/>
                <w:sz w:val="24"/>
                <w:szCs w:val="24"/>
              </w:rPr>
              <w:t xml:space="preserve">6.5.2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61</w:t>
            </w:r>
            <w:r w:rsidR="00DC21B7" w:rsidRPr="00CA6A43">
              <w:rPr>
                <w:rFonts w:ascii="Times New Roman" w:hAnsi="Times New Roman" w:cs="Times New Roman"/>
                <w:noProof/>
                <w:webHidden/>
                <w:sz w:val="24"/>
                <w:szCs w:val="24"/>
              </w:rPr>
              <w:fldChar w:fldCharType="end"/>
            </w:r>
          </w:hyperlink>
        </w:p>
        <w:p w14:paraId="6127AC3F" w14:textId="7E1B6419" w:rsidR="00DC21B7" w:rsidRPr="00CA6A43" w:rsidRDefault="00520140">
          <w:pPr>
            <w:pStyle w:val="TOC3"/>
            <w:tabs>
              <w:tab w:val="right" w:leader="dot" w:pos="9350"/>
            </w:tabs>
            <w:rPr>
              <w:rFonts w:ascii="Times New Roman" w:hAnsi="Times New Roman" w:cs="Times New Roman"/>
              <w:noProof/>
              <w:sz w:val="24"/>
              <w:szCs w:val="24"/>
            </w:rPr>
          </w:pPr>
          <w:hyperlink w:anchor="_Toc132325863" w:history="1">
            <w:r w:rsidR="0086504A" w:rsidRPr="00CA6A43">
              <w:rPr>
                <w:rStyle w:val="Hyperlink"/>
                <w:rFonts w:ascii="Times New Roman" w:hAnsi="Times New Roman" w:cs="Times New Roman"/>
                <w:b/>
                <w:bCs/>
                <w:noProof/>
                <w:sz w:val="24"/>
                <w:szCs w:val="24"/>
              </w:rPr>
              <w:t xml:space="preserve">6.5.2.1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-Stochasticity (</w:t>
            </w:r>
            <w:r w:rsidR="00DC21B7" w:rsidRPr="00CA6A43">
              <w:rPr>
                <w:rStyle w:val="Hyperlink"/>
                <w:rFonts w:ascii="Times New Roman" w:hAnsi="Times New Roman" w:cs="Times New Roman"/>
                <w:b/>
                <w:bCs/>
                <w:noProof/>
                <w:sz w:val="24"/>
                <w:szCs w:val="24"/>
              </w:rPr>
              <w:t>LTS</w:t>
            </w:r>
            <w:r w:rsidR="0086504A" w:rsidRPr="00CA6A43">
              <w:rPr>
                <w:rStyle w:val="Hyperlink"/>
                <w:rFonts w:ascii="Times New Roman" w:hAnsi="Times New Roman" w:cs="Times New Roman"/>
                <w:b/>
                <w:bCs/>
                <w:noProof/>
                <w:sz w:val="24"/>
                <w:szCs w:val="24"/>
              </w:rPr>
              <w:t>) Algorithm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61</w:t>
            </w:r>
            <w:r w:rsidR="00DC21B7" w:rsidRPr="00CA6A43">
              <w:rPr>
                <w:rFonts w:ascii="Times New Roman" w:hAnsi="Times New Roman" w:cs="Times New Roman"/>
                <w:noProof/>
                <w:webHidden/>
                <w:sz w:val="24"/>
                <w:szCs w:val="24"/>
              </w:rPr>
              <w:fldChar w:fldCharType="end"/>
            </w:r>
          </w:hyperlink>
        </w:p>
        <w:p w14:paraId="4A07D2B7" w14:textId="0D3E3E31" w:rsidR="00DC21B7" w:rsidRPr="00CA6A43" w:rsidRDefault="00520140">
          <w:pPr>
            <w:pStyle w:val="TOC3"/>
            <w:tabs>
              <w:tab w:val="right" w:leader="dot" w:pos="9350"/>
            </w:tabs>
            <w:rPr>
              <w:rFonts w:ascii="Times New Roman" w:hAnsi="Times New Roman" w:cs="Times New Roman"/>
              <w:noProof/>
              <w:sz w:val="24"/>
              <w:szCs w:val="24"/>
            </w:rPr>
          </w:pPr>
          <w:hyperlink w:anchor="_Toc132325864" w:history="1">
            <w:r w:rsidR="0086504A" w:rsidRPr="00CA6A43">
              <w:rPr>
                <w:rStyle w:val="Hyperlink"/>
                <w:rFonts w:ascii="Times New Roman" w:hAnsi="Times New Roman" w:cs="Times New Roman"/>
                <w:b/>
                <w:bCs/>
                <w:noProof/>
                <w:sz w:val="24"/>
                <w:szCs w:val="24"/>
              </w:rPr>
              <w:t xml:space="preserve">6.5.2.2 </w:t>
            </w:r>
            <w:r w:rsidR="00DC21B7" w:rsidRPr="00CA6A43">
              <w:rPr>
                <w:rStyle w:val="Hyperlink"/>
                <w:rFonts w:ascii="Times New Roman" w:hAnsi="Times New Roman" w:cs="Times New Roman"/>
                <w:b/>
                <w:bCs/>
                <w:noProof/>
                <w:sz w:val="24"/>
                <w:szCs w:val="24"/>
              </w:rPr>
              <w:t xml:space="preserve">Tweet </w:t>
            </w:r>
            <w:r w:rsidR="0086504A" w:rsidRPr="00CA6A43">
              <w:rPr>
                <w:rStyle w:val="Hyperlink"/>
                <w:rFonts w:ascii="Times New Roman" w:hAnsi="Times New Roman" w:cs="Times New Roman"/>
                <w:b/>
                <w:bCs/>
                <w:noProof/>
                <w:sz w:val="24"/>
                <w:szCs w:val="24"/>
              </w:rPr>
              <w:t>Sentiment Weighting Algorithm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63</w:t>
            </w:r>
            <w:r w:rsidR="00DC21B7" w:rsidRPr="00CA6A43">
              <w:rPr>
                <w:rFonts w:ascii="Times New Roman" w:hAnsi="Times New Roman" w:cs="Times New Roman"/>
                <w:noProof/>
                <w:webHidden/>
                <w:sz w:val="24"/>
                <w:szCs w:val="24"/>
              </w:rPr>
              <w:fldChar w:fldCharType="end"/>
            </w:r>
          </w:hyperlink>
        </w:p>
        <w:p w14:paraId="292B8A8D" w14:textId="0D682E6B" w:rsidR="00DC21B7" w:rsidRPr="00CA6A43" w:rsidRDefault="00520140">
          <w:pPr>
            <w:pStyle w:val="TOC2"/>
            <w:tabs>
              <w:tab w:val="right" w:leader="dot" w:pos="9350"/>
            </w:tabs>
            <w:rPr>
              <w:rFonts w:ascii="Times New Roman" w:hAnsi="Times New Roman" w:cs="Times New Roman"/>
              <w:noProof/>
              <w:sz w:val="24"/>
              <w:szCs w:val="24"/>
            </w:rPr>
          </w:pPr>
          <w:hyperlink w:anchor="_Toc132325865" w:history="1">
            <w:r w:rsidR="0086504A" w:rsidRPr="00CA6A43">
              <w:rPr>
                <w:rStyle w:val="Hyperlink"/>
                <w:rFonts w:ascii="Times New Roman" w:hAnsi="Times New Roman" w:cs="Times New Roman"/>
                <w:b/>
                <w:bCs/>
                <w:noProof/>
                <w:sz w:val="24"/>
                <w:szCs w:val="24"/>
              </w:rPr>
              <w:t xml:space="preserve">6.5.3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63</w:t>
            </w:r>
            <w:r w:rsidR="00DC21B7" w:rsidRPr="00CA6A43">
              <w:rPr>
                <w:rFonts w:ascii="Times New Roman" w:hAnsi="Times New Roman" w:cs="Times New Roman"/>
                <w:noProof/>
                <w:webHidden/>
                <w:sz w:val="24"/>
                <w:szCs w:val="24"/>
              </w:rPr>
              <w:fldChar w:fldCharType="end"/>
            </w:r>
          </w:hyperlink>
        </w:p>
        <w:p w14:paraId="066F156C" w14:textId="3BE4112C" w:rsidR="00DC21B7" w:rsidRPr="00CA6A43" w:rsidRDefault="00520140">
          <w:pPr>
            <w:pStyle w:val="TOC2"/>
            <w:tabs>
              <w:tab w:val="right" w:leader="dot" w:pos="9350"/>
            </w:tabs>
            <w:rPr>
              <w:rFonts w:ascii="Times New Roman" w:hAnsi="Times New Roman" w:cs="Times New Roman"/>
              <w:noProof/>
              <w:sz w:val="24"/>
              <w:szCs w:val="24"/>
            </w:rPr>
          </w:pPr>
          <w:hyperlink w:anchor="_Toc132325866" w:history="1">
            <w:r w:rsidR="0086504A" w:rsidRPr="00CA6A43">
              <w:rPr>
                <w:rStyle w:val="Hyperlink"/>
                <w:rFonts w:ascii="Times New Roman" w:hAnsi="Times New Roman" w:cs="Times New Roman"/>
                <w:b/>
                <w:bCs/>
                <w:noProof/>
                <w:sz w:val="24"/>
                <w:szCs w:val="24"/>
              </w:rPr>
              <w:t xml:space="preserve">6.5.4 </w:t>
            </w:r>
            <w:r w:rsidR="00DC21B7" w:rsidRPr="00CA6A43">
              <w:rPr>
                <w:rStyle w:val="Hyperlink"/>
                <w:rFonts w:ascii="Times New Roman" w:hAnsi="Times New Roman" w:cs="Times New Roman"/>
                <w:b/>
                <w:bCs/>
                <w:noProof/>
                <w:sz w:val="24"/>
                <w:szCs w:val="24"/>
              </w:rPr>
              <w:t xml:space="preserve">UI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6E958DAC" w14:textId="1919601E" w:rsidR="00DC21B7" w:rsidRPr="00CA6A43" w:rsidRDefault="00520140">
          <w:pPr>
            <w:pStyle w:val="TOC2"/>
            <w:tabs>
              <w:tab w:val="right" w:leader="dot" w:pos="9350"/>
            </w:tabs>
            <w:rPr>
              <w:rFonts w:ascii="Times New Roman" w:hAnsi="Times New Roman" w:cs="Times New Roman"/>
              <w:noProof/>
              <w:sz w:val="24"/>
              <w:szCs w:val="24"/>
            </w:rPr>
          </w:pPr>
          <w:hyperlink w:anchor="_Toc132325867" w:history="1">
            <w:r w:rsidR="0086504A" w:rsidRPr="00CA6A43">
              <w:rPr>
                <w:rStyle w:val="Hyperlink"/>
                <w:rFonts w:ascii="Times New Roman" w:hAnsi="Times New Roman" w:cs="Times New Roman"/>
                <w:b/>
                <w:bCs/>
                <w:noProof/>
                <w:sz w:val="24"/>
                <w:szCs w:val="24"/>
              </w:rPr>
              <w:t xml:space="preserve">6.5.5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Process Activity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7A68FD96" w14:textId="2FC519A2" w:rsidR="00DC21B7" w:rsidRPr="00CA6A43" w:rsidRDefault="00520140">
          <w:pPr>
            <w:pStyle w:val="TOC1"/>
            <w:rPr>
              <w:rFonts w:ascii="Times New Roman" w:hAnsi="Times New Roman" w:cs="Times New Roman"/>
              <w:noProof/>
              <w:sz w:val="24"/>
              <w:szCs w:val="24"/>
            </w:rPr>
          </w:pPr>
          <w:hyperlink w:anchor="_Toc132325868" w:history="1">
            <w:r w:rsidR="0086504A" w:rsidRPr="00CA6A43">
              <w:rPr>
                <w:rStyle w:val="Hyperlink"/>
                <w:rFonts w:ascii="Times New Roman" w:hAnsi="Times New Roman" w:cs="Times New Roman"/>
                <w:b/>
                <w:bCs/>
                <w:noProof/>
                <w:sz w:val="24"/>
                <w:szCs w:val="24"/>
              </w:rPr>
              <w:t xml:space="preserve">6.6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28D5584F" w14:textId="48AAA6CA" w:rsidR="00DC21B7" w:rsidRPr="00CA6A43" w:rsidRDefault="00520140">
          <w:pPr>
            <w:pStyle w:val="TOC1"/>
            <w:rPr>
              <w:rFonts w:ascii="Times New Roman" w:hAnsi="Times New Roman" w:cs="Times New Roman"/>
              <w:noProof/>
              <w:sz w:val="24"/>
              <w:szCs w:val="24"/>
            </w:rPr>
          </w:pPr>
          <w:hyperlink w:anchor="_Toc132325869"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07. </w:t>
            </w:r>
            <w:r w:rsidR="00DC21B7"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1BA98912" w14:textId="05D3438E" w:rsidR="00DC21B7" w:rsidRPr="00CA6A43" w:rsidRDefault="00520140">
          <w:pPr>
            <w:pStyle w:val="TOC1"/>
            <w:rPr>
              <w:rFonts w:ascii="Times New Roman" w:hAnsi="Times New Roman" w:cs="Times New Roman"/>
              <w:noProof/>
              <w:sz w:val="24"/>
              <w:szCs w:val="24"/>
            </w:rPr>
          </w:pPr>
          <w:hyperlink w:anchor="_Toc132325870" w:history="1">
            <w:r w:rsidR="0086504A" w:rsidRPr="00CA6A43">
              <w:rPr>
                <w:rStyle w:val="Hyperlink"/>
                <w:rFonts w:ascii="Times New Roman" w:hAnsi="Times New Roman" w:cs="Times New Roman"/>
                <w:b/>
                <w:bCs/>
                <w:noProof/>
                <w:sz w:val="24"/>
                <w:szCs w:val="24"/>
              </w:rPr>
              <w:t xml:space="preserve">7.1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51FC3E1F" w14:textId="5E264B64" w:rsidR="00DC21B7" w:rsidRPr="00CA6A43" w:rsidRDefault="00520140">
          <w:pPr>
            <w:pStyle w:val="TOC1"/>
            <w:rPr>
              <w:rFonts w:ascii="Times New Roman" w:hAnsi="Times New Roman" w:cs="Times New Roman"/>
              <w:noProof/>
              <w:sz w:val="24"/>
              <w:szCs w:val="24"/>
            </w:rPr>
          </w:pPr>
          <w:hyperlink w:anchor="_Toc132325871" w:history="1">
            <w:r w:rsidR="0086504A" w:rsidRPr="00CA6A43">
              <w:rPr>
                <w:rStyle w:val="Hyperlink"/>
                <w:rFonts w:ascii="Times New Roman" w:hAnsi="Times New Roman" w:cs="Times New Roman"/>
                <w:b/>
                <w:bCs/>
                <w:noProof/>
                <w:sz w:val="24"/>
                <w:szCs w:val="24"/>
              </w:rPr>
              <w:t xml:space="preserve">7.2 </w:t>
            </w:r>
            <w:r w:rsidR="00DC21B7" w:rsidRPr="00CA6A43">
              <w:rPr>
                <w:rStyle w:val="Hyperlink"/>
                <w:rFonts w:ascii="Times New Roman" w:hAnsi="Times New Roman" w:cs="Times New Roman"/>
                <w:b/>
                <w:bCs/>
                <w:noProof/>
                <w:sz w:val="24"/>
                <w:szCs w:val="24"/>
              </w:rPr>
              <w:t xml:space="preserve">Technology </w:t>
            </w:r>
            <w:r w:rsidR="0086504A" w:rsidRPr="00CA6A43">
              <w:rPr>
                <w:rStyle w:val="Hyperlink"/>
                <w:rFonts w:ascii="Times New Roman" w:hAnsi="Times New Roman" w:cs="Times New Roman"/>
                <w:b/>
                <w:bCs/>
                <w:noProof/>
                <w:sz w:val="24"/>
                <w:szCs w:val="24"/>
              </w:rPr>
              <w:t>Selection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54E80925" w14:textId="0012657E" w:rsidR="00DC21B7" w:rsidRPr="00CA6A43" w:rsidRDefault="00520140">
          <w:pPr>
            <w:pStyle w:val="TOC2"/>
            <w:tabs>
              <w:tab w:val="right" w:leader="dot" w:pos="9350"/>
            </w:tabs>
            <w:rPr>
              <w:rFonts w:ascii="Times New Roman" w:hAnsi="Times New Roman" w:cs="Times New Roman"/>
              <w:noProof/>
              <w:sz w:val="24"/>
              <w:szCs w:val="24"/>
            </w:rPr>
          </w:pPr>
          <w:hyperlink w:anchor="_Toc132325872" w:history="1">
            <w:r w:rsidR="0086504A" w:rsidRPr="00CA6A43">
              <w:rPr>
                <w:rStyle w:val="Hyperlink"/>
                <w:rFonts w:ascii="Times New Roman" w:hAnsi="Times New Roman" w:cs="Times New Roman"/>
                <w:b/>
                <w:bCs/>
                <w:noProof/>
                <w:sz w:val="24"/>
                <w:szCs w:val="24"/>
              </w:rPr>
              <w:t xml:space="preserve">7.2.1 </w:t>
            </w:r>
            <w:r w:rsidR="00DC21B7" w:rsidRPr="00CA6A43">
              <w:rPr>
                <w:rStyle w:val="Hyperlink"/>
                <w:rFonts w:ascii="Times New Roman" w:hAnsi="Times New Roman" w:cs="Times New Roman"/>
                <w:b/>
                <w:bCs/>
                <w:noProof/>
                <w:sz w:val="24"/>
                <w:szCs w:val="24"/>
              </w:rPr>
              <w:t xml:space="preserve">Technology </w:t>
            </w:r>
            <w:r w:rsidR="0086504A" w:rsidRPr="00CA6A43">
              <w:rPr>
                <w:rStyle w:val="Hyperlink"/>
                <w:rFonts w:ascii="Times New Roman" w:hAnsi="Times New Roman" w:cs="Times New Roman"/>
                <w:b/>
                <w:bCs/>
                <w:noProof/>
                <w:sz w:val="24"/>
                <w:szCs w:val="24"/>
              </w:rPr>
              <w:t>Stack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64B3C122" w14:textId="4A58B9D1" w:rsidR="00DC21B7" w:rsidRPr="00CA6A43" w:rsidRDefault="00520140">
          <w:pPr>
            <w:pStyle w:val="TOC2"/>
            <w:tabs>
              <w:tab w:val="right" w:leader="dot" w:pos="9350"/>
            </w:tabs>
            <w:rPr>
              <w:rFonts w:ascii="Times New Roman" w:hAnsi="Times New Roman" w:cs="Times New Roman"/>
              <w:noProof/>
              <w:sz w:val="24"/>
              <w:szCs w:val="24"/>
            </w:rPr>
          </w:pPr>
          <w:hyperlink w:anchor="_Toc132325873" w:history="1">
            <w:r w:rsidR="0086504A" w:rsidRPr="00CA6A43">
              <w:rPr>
                <w:rStyle w:val="Hyperlink"/>
                <w:rFonts w:ascii="Times New Roman" w:hAnsi="Times New Roman" w:cs="Times New Roman"/>
                <w:b/>
                <w:bCs/>
                <w:noProof/>
                <w:sz w:val="24"/>
                <w:szCs w:val="24"/>
              </w:rPr>
              <w:t xml:space="preserve">7.2.2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Data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66</w:t>
            </w:r>
            <w:r w:rsidR="00DC21B7" w:rsidRPr="00CA6A43">
              <w:rPr>
                <w:rFonts w:ascii="Times New Roman" w:hAnsi="Times New Roman" w:cs="Times New Roman"/>
                <w:noProof/>
                <w:webHidden/>
                <w:sz w:val="24"/>
                <w:szCs w:val="24"/>
              </w:rPr>
              <w:fldChar w:fldCharType="end"/>
            </w:r>
          </w:hyperlink>
        </w:p>
        <w:p w14:paraId="5F051662" w14:textId="54041855" w:rsidR="00DC21B7" w:rsidRPr="00CA6A43" w:rsidRDefault="00520140">
          <w:pPr>
            <w:pStyle w:val="TOC2"/>
            <w:tabs>
              <w:tab w:val="right" w:leader="dot" w:pos="9350"/>
            </w:tabs>
            <w:rPr>
              <w:rFonts w:ascii="Times New Roman" w:hAnsi="Times New Roman" w:cs="Times New Roman"/>
              <w:noProof/>
              <w:sz w:val="24"/>
              <w:szCs w:val="24"/>
            </w:rPr>
          </w:pPr>
          <w:hyperlink w:anchor="_Toc132325874" w:history="1">
            <w:r w:rsidR="0086504A" w:rsidRPr="00CA6A43">
              <w:rPr>
                <w:rStyle w:val="Hyperlink"/>
                <w:rFonts w:ascii="Times New Roman" w:hAnsi="Times New Roman" w:cs="Times New Roman"/>
                <w:b/>
                <w:bCs/>
                <w:noProof/>
                <w:sz w:val="24"/>
                <w:szCs w:val="24"/>
              </w:rPr>
              <w:t xml:space="preserve">7.2.3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Programming Language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66</w:t>
            </w:r>
            <w:r w:rsidR="00DC21B7" w:rsidRPr="00CA6A43">
              <w:rPr>
                <w:rFonts w:ascii="Times New Roman" w:hAnsi="Times New Roman" w:cs="Times New Roman"/>
                <w:noProof/>
                <w:webHidden/>
                <w:sz w:val="24"/>
                <w:szCs w:val="24"/>
              </w:rPr>
              <w:fldChar w:fldCharType="end"/>
            </w:r>
          </w:hyperlink>
        </w:p>
        <w:p w14:paraId="6138900E" w14:textId="0DBE0E5B" w:rsidR="00DC21B7" w:rsidRPr="00CA6A43" w:rsidRDefault="00520140">
          <w:pPr>
            <w:pStyle w:val="TOC2"/>
            <w:tabs>
              <w:tab w:val="right" w:leader="dot" w:pos="9350"/>
            </w:tabs>
            <w:rPr>
              <w:rFonts w:ascii="Times New Roman" w:hAnsi="Times New Roman" w:cs="Times New Roman"/>
              <w:noProof/>
              <w:sz w:val="24"/>
              <w:szCs w:val="24"/>
            </w:rPr>
          </w:pPr>
          <w:hyperlink w:anchor="_Toc132325875" w:history="1">
            <w:r w:rsidR="0086504A" w:rsidRPr="00CA6A43">
              <w:rPr>
                <w:rStyle w:val="Hyperlink"/>
                <w:rFonts w:ascii="Times New Roman" w:hAnsi="Times New Roman" w:cs="Times New Roman"/>
                <w:b/>
                <w:bCs/>
                <w:noProof/>
                <w:sz w:val="24"/>
                <w:szCs w:val="24"/>
              </w:rPr>
              <w:t xml:space="preserve">7.2.4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Development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51FB5CD9" w14:textId="3BCBCC86" w:rsidR="00DC21B7" w:rsidRPr="00CA6A43" w:rsidRDefault="00520140">
          <w:pPr>
            <w:pStyle w:val="TOC3"/>
            <w:tabs>
              <w:tab w:val="right" w:leader="dot" w:pos="9350"/>
            </w:tabs>
            <w:rPr>
              <w:rFonts w:ascii="Times New Roman" w:hAnsi="Times New Roman" w:cs="Times New Roman"/>
              <w:noProof/>
              <w:sz w:val="24"/>
              <w:szCs w:val="24"/>
            </w:rPr>
          </w:pPr>
          <w:hyperlink w:anchor="_Toc132325876" w:history="1">
            <w:r w:rsidR="0086504A" w:rsidRPr="00CA6A43">
              <w:rPr>
                <w:rStyle w:val="Hyperlink"/>
                <w:rFonts w:ascii="Times New Roman" w:hAnsi="Times New Roman" w:cs="Times New Roman"/>
                <w:b/>
                <w:bCs/>
                <w:noProof/>
                <w:sz w:val="24"/>
                <w:szCs w:val="24"/>
              </w:rPr>
              <w:t xml:space="preserve">7.2.4.1 </w:t>
            </w:r>
            <w:r w:rsidR="00DC21B7" w:rsidRPr="00CA6A43">
              <w:rPr>
                <w:rStyle w:val="Hyperlink"/>
                <w:rFonts w:ascii="Times New Roman" w:hAnsi="Times New Roman" w:cs="Times New Roman"/>
                <w:b/>
                <w:bCs/>
                <w:noProof/>
                <w:sz w:val="24"/>
                <w:szCs w:val="24"/>
              </w:rPr>
              <w:t xml:space="preserve">Deep Learning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DL</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3325E306" w14:textId="0CAC7488" w:rsidR="00DC21B7" w:rsidRPr="00CA6A43" w:rsidRDefault="00520140">
          <w:pPr>
            <w:pStyle w:val="TOC3"/>
            <w:tabs>
              <w:tab w:val="right" w:leader="dot" w:pos="9350"/>
            </w:tabs>
            <w:rPr>
              <w:rFonts w:ascii="Times New Roman" w:hAnsi="Times New Roman" w:cs="Times New Roman"/>
              <w:noProof/>
              <w:sz w:val="24"/>
              <w:szCs w:val="24"/>
            </w:rPr>
          </w:pPr>
          <w:hyperlink w:anchor="_Toc132325877" w:history="1">
            <w:r w:rsidR="0086504A" w:rsidRPr="00CA6A43">
              <w:rPr>
                <w:rStyle w:val="Hyperlink"/>
                <w:rFonts w:ascii="Times New Roman" w:hAnsi="Times New Roman" w:cs="Times New Roman"/>
                <w:b/>
                <w:bCs/>
                <w:noProof/>
                <w:sz w:val="24"/>
                <w:szCs w:val="24"/>
              </w:rPr>
              <w:t xml:space="preserve">7.2.4.2 </w:t>
            </w:r>
            <w:r w:rsidR="00DC21B7" w:rsidRPr="00CA6A43">
              <w:rPr>
                <w:rStyle w:val="Hyperlink"/>
                <w:rFonts w:ascii="Times New Roman" w:hAnsi="Times New Roman" w:cs="Times New Roman"/>
                <w:b/>
                <w:bCs/>
                <w:noProof/>
                <w:sz w:val="24"/>
                <w:szCs w:val="24"/>
              </w:rPr>
              <w:t xml:space="preserve">User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UI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4F833020" w14:textId="27042674" w:rsidR="00DC21B7" w:rsidRPr="00CA6A43" w:rsidRDefault="00520140">
          <w:pPr>
            <w:pStyle w:val="TOC3"/>
            <w:tabs>
              <w:tab w:val="right" w:leader="dot" w:pos="9350"/>
            </w:tabs>
            <w:rPr>
              <w:rFonts w:ascii="Times New Roman" w:hAnsi="Times New Roman" w:cs="Times New Roman"/>
              <w:noProof/>
              <w:sz w:val="24"/>
              <w:szCs w:val="24"/>
            </w:rPr>
          </w:pPr>
          <w:hyperlink w:anchor="_Toc132325878" w:history="1">
            <w:r w:rsidR="0086504A" w:rsidRPr="00CA6A43">
              <w:rPr>
                <w:rStyle w:val="Hyperlink"/>
                <w:rFonts w:ascii="Times New Roman" w:hAnsi="Times New Roman" w:cs="Times New Roman"/>
                <w:b/>
                <w:bCs/>
                <w:noProof/>
                <w:sz w:val="24"/>
                <w:szCs w:val="24"/>
              </w:rPr>
              <w:t xml:space="preserve">7.2.4.3 </w:t>
            </w:r>
            <w:r w:rsidR="00DC21B7" w:rsidRPr="00CA6A43">
              <w:rPr>
                <w:rStyle w:val="Hyperlink"/>
                <w:rFonts w:ascii="Times New Roman" w:hAnsi="Times New Roman" w:cs="Times New Roman"/>
                <w:b/>
                <w:bCs/>
                <w:noProof/>
                <w:sz w:val="24"/>
                <w:szCs w:val="24"/>
              </w:rPr>
              <w:t xml:space="preserve">Application Programming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API</w:t>
            </w:r>
            <w:r w:rsidR="0086504A" w:rsidRPr="00CA6A43">
              <w:rPr>
                <w:rStyle w:val="Hyperlink"/>
                <w:rFonts w:ascii="Times New Roman" w:hAnsi="Times New Roman" w:cs="Times New Roman"/>
                <w:b/>
                <w:bCs/>
                <w:noProof/>
                <w:sz w:val="24"/>
                <w:szCs w:val="24"/>
              </w:rPr>
              <w:t>) Web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76DA1862" w14:textId="1B41E5DB" w:rsidR="00DC21B7" w:rsidRPr="00CA6A43" w:rsidRDefault="00520140">
          <w:pPr>
            <w:pStyle w:val="TOC2"/>
            <w:tabs>
              <w:tab w:val="right" w:leader="dot" w:pos="9350"/>
            </w:tabs>
            <w:rPr>
              <w:rFonts w:ascii="Times New Roman" w:hAnsi="Times New Roman" w:cs="Times New Roman"/>
              <w:noProof/>
              <w:sz w:val="24"/>
              <w:szCs w:val="24"/>
            </w:rPr>
          </w:pPr>
          <w:hyperlink w:anchor="_Toc132325879" w:history="1">
            <w:r w:rsidR="0086504A" w:rsidRPr="00CA6A43">
              <w:rPr>
                <w:rStyle w:val="Hyperlink"/>
                <w:rFonts w:ascii="Times New Roman" w:hAnsi="Times New Roman" w:cs="Times New Roman"/>
                <w:b/>
                <w:bCs/>
                <w:noProof/>
                <w:sz w:val="24"/>
                <w:szCs w:val="24"/>
              </w:rPr>
              <w:t xml:space="preserve">7.2.5 </w:t>
            </w:r>
            <w:r w:rsidR="00DC21B7" w:rsidRPr="00CA6A43">
              <w:rPr>
                <w:rStyle w:val="Hyperlink"/>
                <w:rFonts w:ascii="Times New Roman" w:hAnsi="Times New Roman" w:cs="Times New Roman"/>
                <w:b/>
                <w:bCs/>
                <w:noProof/>
                <w:sz w:val="24"/>
                <w:szCs w:val="24"/>
              </w:rPr>
              <w:t xml:space="preserve">Other </w:t>
            </w:r>
            <w:r w:rsidR="0086504A" w:rsidRPr="00CA6A43">
              <w:rPr>
                <w:rStyle w:val="Hyperlink"/>
                <w:rFonts w:ascii="Times New Roman" w:hAnsi="Times New Roman" w:cs="Times New Roman"/>
                <w:b/>
                <w:bCs/>
                <w:noProof/>
                <w:sz w:val="24"/>
                <w:szCs w:val="24"/>
              </w:rPr>
              <w:t>Libraries &amp; Tools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27E662DC" w14:textId="2B487469" w:rsidR="00DC21B7" w:rsidRPr="00CA6A43" w:rsidRDefault="00520140">
          <w:pPr>
            <w:pStyle w:val="TOC2"/>
            <w:tabs>
              <w:tab w:val="right" w:leader="dot" w:pos="9350"/>
            </w:tabs>
            <w:rPr>
              <w:rFonts w:ascii="Times New Roman" w:hAnsi="Times New Roman" w:cs="Times New Roman"/>
              <w:noProof/>
              <w:sz w:val="24"/>
              <w:szCs w:val="24"/>
            </w:rPr>
          </w:pPr>
          <w:hyperlink w:anchor="_Toc132325880" w:history="1">
            <w:r w:rsidR="0086504A" w:rsidRPr="00CA6A43">
              <w:rPr>
                <w:rStyle w:val="Hyperlink"/>
                <w:rFonts w:ascii="Times New Roman" w:hAnsi="Times New Roman" w:cs="Times New Roman"/>
                <w:b/>
                <w:bCs/>
                <w:noProof/>
                <w:sz w:val="24"/>
                <w:szCs w:val="24"/>
              </w:rPr>
              <w:t xml:space="preserve">7.2.6 </w:t>
            </w:r>
            <w:r w:rsidR="00DC21B7" w:rsidRPr="00CA6A43">
              <w:rPr>
                <w:rStyle w:val="Hyperlink"/>
                <w:rFonts w:ascii="Times New Roman" w:hAnsi="Times New Roman" w:cs="Times New Roman"/>
                <w:b/>
                <w:bCs/>
                <w:noProof/>
                <w:sz w:val="24"/>
                <w:szCs w:val="24"/>
              </w:rPr>
              <w:t xml:space="preserve">Integrated Development Environment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IDE</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68</w:t>
            </w:r>
            <w:r w:rsidR="00DC21B7" w:rsidRPr="00CA6A43">
              <w:rPr>
                <w:rFonts w:ascii="Times New Roman" w:hAnsi="Times New Roman" w:cs="Times New Roman"/>
                <w:noProof/>
                <w:webHidden/>
                <w:sz w:val="24"/>
                <w:szCs w:val="24"/>
              </w:rPr>
              <w:fldChar w:fldCharType="end"/>
            </w:r>
          </w:hyperlink>
        </w:p>
        <w:p w14:paraId="4C6B641E" w14:textId="6452CFBB" w:rsidR="00DC21B7" w:rsidRPr="00CA6A43" w:rsidRDefault="00520140">
          <w:pPr>
            <w:pStyle w:val="TOC2"/>
            <w:tabs>
              <w:tab w:val="right" w:leader="dot" w:pos="9350"/>
            </w:tabs>
            <w:rPr>
              <w:rFonts w:ascii="Times New Roman" w:hAnsi="Times New Roman" w:cs="Times New Roman"/>
              <w:noProof/>
              <w:sz w:val="24"/>
              <w:szCs w:val="24"/>
            </w:rPr>
          </w:pPr>
          <w:hyperlink w:anchor="_Toc132325881" w:history="1">
            <w:r w:rsidR="0086504A" w:rsidRPr="00CA6A43">
              <w:rPr>
                <w:rStyle w:val="Hyperlink"/>
                <w:rFonts w:ascii="Times New Roman" w:hAnsi="Times New Roman" w:cs="Times New Roman"/>
                <w:b/>
                <w:bCs/>
                <w:noProof/>
                <w:sz w:val="24"/>
                <w:szCs w:val="24"/>
              </w:rPr>
              <w:t xml:space="preserve">7.2.7 </w:t>
            </w:r>
            <w:r w:rsidR="00DC21B7" w:rsidRPr="00CA6A43">
              <w:rPr>
                <w:rStyle w:val="Hyperlink"/>
                <w:rFonts w:ascii="Times New Roman" w:hAnsi="Times New Roman" w:cs="Times New Roman"/>
                <w:b/>
                <w:bCs/>
                <w:noProof/>
                <w:sz w:val="24"/>
                <w:szCs w:val="24"/>
              </w:rPr>
              <w:t xml:space="preserve">Summary </w:t>
            </w:r>
            <w:r w:rsidR="0086504A" w:rsidRPr="00CA6A43">
              <w:rPr>
                <w:rStyle w:val="Hyperlink"/>
                <w:rFonts w:ascii="Times New Roman" w:hAnsi="Times New Roman" w:cs="Times New Roman"/>
                <w:b/>
                <w:bCs/>
                <w:noProof/>
                <w:sz w:val="24"/>
                <w:szCs w:val="24"/>
              </w:rPr>
              <w:t>Of Chosen Tools &amp; Technologies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68</w:t>
            </w:r>
            <w:r w:rsidR="00DC21B7" w:rsidRPr="00CA6A43">
              <w:rPr>
                <w:rFonts w:ascii="Times New Roman" w:hAnsi="Times New Roman" w:cs="Times New Roman"/>
                <w:noProof/>
                <w:webHidden/>
                <w:sz w:val="24"/>
                <w:szCs w:val="24"/>
              </w:rPr>
              <w:fldChar w:fldCharType="end"/>
            </w:r>
          </w:hyperlink>
        </w:p>
        <w:p w14:paraId="4EECB6B4" w14:textId="63933C28" w:rsidR="00DC21B7" w:rsidRPr="00CA6A43" w:rsidRDefault="00520140">
          <w:pPr>
            <w:pStyle w:val="TOC1"/>
            <w:rPr>
              <w:rFonts w:ascii="Times New Roman" w:hAnsi="Times New Roman" w:cs="Times New Roman"/>
              <w:noProof/>
              <w:sz w:val="24"/>
              <w:szCs w:val="24"/>
            </w:rPr>
          </w:pPr>
          <w:hyperlink w:anchor="_Toc132325882" w:history="1">
            <w:r w:rsidR="0086504A" w:rsidRPr="00CA6A43">
              <w:rPr>
                <w:rStyle w:val="Hyperlink"/>
                <w:rFonts w:ascii="Times New Roman" w:hAnsi="Times New Roman" w:cs="Times New Roman"/>
                <w:b/>
                <w:bCs/>
                <w:noProof/>
                <w:sz w:val="24"/>
                <w:szCs w:val="24"/>
              </w:rPr>
              <w:t xml:space="preserve">7.3 </w:t>
            </w:r>
            <w:r w:rsidR="00DC21B7" w:rsidRPr="00CA6A43">
              <w:rPr>
                <w:rStyle w:val="Hyperlink"/>
                <w:rFonts w:ascii="Times New Roman" w:hAnsi="Times New Roman" w:cs="Times New Roman"/>
                <w:b/>
                <w:bCs/>
                <w:noProof/>
                <w:sz w:val="24"/>
                <w:szCs w:val="24"/>
              </w:rPr>
              <w:t xml:space="preserve">Implementation </w:t>
            </w:r>
            <w:r w:rsidR="0086504A" w:rsidRPr="00CA6A43">
              <w:rPr>
                <w:rStyle w:val="Hyperlink"/>
                <w:rFonts w:ascii="Times New Roman" w:hAnsi="Times New Roman" w:cs="Times New Roman"/>
                <w:b/>
                <w:bCs/>
                <w:noProof/>
                <w:sz w:val="24"/>
                <w:szCs w:val="24"/>
              </w:rPr>
              <w:t>Of Core Functionalities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69</w:t>
            </w:r>
            <w:r w:rsidR="00DC21B7" w:rsidRPr="00CA6A43">
              <w:rPr>
                <w:rFonts w:ascii="Times New Roman" w:hAnsi="Times New Roman" w:cs="Times New Roman"/>
                <w:noProof/>
                <w:webHidden/>
                <w:sz w:val="24"/>
                <w:szCs w:val="24"/>
              </w:rPr>
              <w:fldChar w:fldCharType="end"/>
            </w:r>
          </w:hyperlink>
        </w:p>
        <w:p w14:paraId="6A29EF21" w14:textId="67211971" w:rsidR="00DC21B7" w:rsidRPr="00CA6A43" w:rsidRDefault="00520140">
          <w:pPr>
            <w:pStyle w:val="TOC2"/>
            <w:tabs>
              <w:tab w:val="right" w:leader="dot" w:pos="9350"/>
            </w:tabs>
            <w:rPr>
              <w:rFonts w:ascii="Times New Roman" w:hAnsi="Times New Roman" w:cs="Times New Roman"/>
              <w:noProof/>
              <w:sz w:val="24"/>
              <w:szCs w:val="24"/>
            </w:rPr>
          </w:pPr>
          <w:hyperlink w:anchor="_Toc132325883" w:history="1">
            <w:r w:rsidR="0086504A" w:rsidRPr="00CA6A43">
              <w:rPr>
                <w:rStyle w:val="Hyperlink"/>
                <w:rFonts w:ascii="Times New Roman" w:hAnsi="Times New Roman" w:cs="Times New Roman"/>
                <w:b/>
                <w:bCs/>
                <w:noProof/>
                <w:sz w:val="24"/>
                <w:szCs w:val="24"/>
              </w:rPr>
              <w:t xml:space="preserve">7.3.1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69</w:t>
            </w:r>
            <w:r w:rsidR="00DC21B7" w:rsidRPr="00CA6A43">
              <w:rPr>
                <w:rFonts w:ascii="Times New Roman" w:hAnsi="Times New Roman" w:cs="Times New Roman"/>
                <w:noProof/>
                <w:webHidden/>
                <w:sz w:val="24"/>
                <w:szCs w:val="24"/>
              </w:rPr>
              <w:fldChar w:fldCharType="end"/>
            </w:r>
          </w:hyperlink>
        </w:p>
        <w:p w14:paraId="65C7B9B9" w14:textId="5738370A" w:rsidR="00DC21B7" w:rsidRPr="00CA6A43" w:rsidRDefault="00520140">
          <w:pPr>
            <w:pStyle w:val="TOC2"/>
            <w:tabs>
              <w:tab w:val="right" w:leader="dot" w:pos="9350"/>
            </w:tabs>
            <w:rPr>
              <w:rFonts w:ascii="Times New Roman" w:hAnsi="Times New Roman" w:cs="Times New Roman"/>
              <w:noProof/>
              <w:sz w:val="24"/>
              <w:szCs w:val="24"/>
            </w:rPr>
          </w:pPr>
          <w:hyperlink w:anchor="_Toc132325884" w:history="1">
            <w:r w:rsidR="0086504A" w:rsidRPr="00CA6A43">
              <w:rPr>
                <w:rStyle w:val="Hyperlink"/>
                <w:rFonts w:ascii="Times New Roman" w:hAnsi="Times New Roman" w:cs="Times New Roman"/>
                <w:b/>
                <w:bCs/>
                <w:noProof/>
                <w:sz w:val="24"/>
                <w:szCs w:val="24"/>
              </w:rPr>
              <w:t xml:space="preserve">7.3.2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Fetchers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71</w:t>
            </w:r>
            <w:r w:rsidR="00DC21B7" w:rsidRPr="00CA6A43">
              <w:rPr>
                <w:rFonts w:ascii="Times New Roman" w:hAnsi="Times New Roman" w:cs="Times New Roman"/>
                <w:noProof/>
                <w:webHidden/>
                <w:sz w:val="24"/>
                <w:szCs w:val="24"/>
              </w:rPr>
              <w:fldChar w:fldCharType="end"/>
            </w:r>
          </w:hyperlink>
        </w:p>
        <w:p w14:paraId="3A2CEE43" w14:textId="69E1E1EF" w:rsidR="00DC21B7" w:rsidRPr="00CA6A43" w:rsidRDefault="00520140">
          <w:pPr>
            <w:pStyle w:val="TOC2"/>
            <w:tabs>
              <w:tab w:val="right" w:leader="dot" w:pos="9350"/>
            </w:tabs>
            <w:rPr>
              <w:rFonts w:ascii="Times New Roman" w:hAnsi="Times New Roman" w:cs="Times New Roman"/>
              <w:noProof/>
              <w:sz w:val="24"/>
              <w:szCs w:val="24"/>
            </w:rPr>
          </w:pPr>
          <w:hyperlink w:anchor="_Toc132325885" w:history="1">
            <w:r w:rsidR="0086504A" w:rsidRPr="00CA6A43">
              <w:rPr>
                <w:rStyle w:val="Hyperlink"/>
                <w:rFonts w:ascii="Times New Roman" w:hAnsi="Times New Roman" w:cs="Times New Roman"/>
                <w:b/>
                <w:bCs/>
                <w:noProof/>
                <w:sz w:val="24"/>
                <w:szCs w:val="24"/>
              </w:rPr>
              <w:t xml:space="preserve">7.3.3 </w:t>
            </w:r>
            <w:r w:rsidR="00DC21B7"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68BD4413" w14:textId="2C714086" w:rsidR="00DC21B7" w:rsidRPr="00CA6A43" w:rsidRDefault="00520140">
          <w:pPr>
            <w:pStyle w:val="TOC1"/>
            <w:rPr>
              <w:rFonts w:ascii="Times New Roman" w:hAnsi="Times New Roman" w:cs="Times New Roman"/>
              <w:noProof/>
              <w:sz w:val="24"/>
              <w:szCs w:val="24"/>
            </w:rPr>
          </w:pPr>
          <w:hyperlink w:anchor="_Toc132325886" w:history="1">
            <w:r w:rsidR="0086504A" w:rsidRPr="00CA6A43">
              <w:rPr>
                <w:rStyle w:val="Hyperlink"/>
                <w:rFonts w:ascii="Times New Roman" w:hAnsi="Times New Roman" w:cs="Times New Roman"/>
                <w:b/>
                <w:bCs/>
                <w:noProof/>
                <w:sz w:val="24"/>
                <w:szCs w:val="24"/>
              </w:rPr>
              <w:t xml:space="preserve">7.4 </w:t>
            </w:r>
            <w:r w:rsidR="00DC21B7" w:rsidRPr="00CA6A43">
              <w:rPr>
                <w:rStyle w:val="Hyperlink"/>
                <w:rFonts w:ascii="Times New Roman" w:hAnsi="Times New Roman" w:cs="Times New Roman"/>
                <w:b/>
                <w:bCs/>
                <w:noProof/>
                <w:sz w:val="24"/>
                <w:szCs w:val="24"/>
              </w:rPr>
              <w:t xml:space="preserve">User </w:t>
            </w:r>
            <w:r w:rsidR="0086504A" w:rsidRPr="00CA6A43">
              <w:rPr>
                <w:rStyle w:val="Hyperlink"/>
                <w:rFonts w:ascii="Times New Roman" w:hAnsi="Times New Roman" w:cs="Times New Roman"/>
                <w:b/>
                <w:bCs/>
                <w:noProof/>
                <w:sz w:val="24"/>
                <w:szCs w:val="24"/>
              </w:rPr>
              <w:t>Interface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3FE96E89" w14:textId="49B9B9C9" w:rsidR="00DC21B7" w:rsidRPr="00CA6A43" w:rsidRDefault="00520140">
          <w:pPr>
            <w:pStyle w:val="TOC1"/>
            <w:rPr>
              <w:rFonts w:ascii="Times New Roman" w:hAnsi="Times New Roman" w:cs="Times New Roman"/>
              <w:noProof/>
              <w:sz w:val="24"/>
              <w:szCs w:val="24"/>
            </w:rPr>
          </w:pPr>
          <w:hyperlink w:anchor="_Toc132325887" w:history="1">
            <w:r w:rsidR="0086504A" w:rsidRPr="00CA6A43">
              <w:rPr>
                <w:rStyle w:val="Hyperlink"/>
                <w:rFonts w:ascii="Times New Roman" w:hAnsi="Times New Roman" w:cs="Times New Roman"/>
                <w:b/>
                <w:bCs/>
                <w:noProof/>
                <w:sz w:val="24"/>
                <w:szCs w:val="24"/>
              </w:rPr>
              <w:t xml:space="preserve">7.5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79424B3E" w14:textId="270B6584" w:rsidR="00DC21B7" w:rsidRPr="00CA6A43" w:rsidRDefault="00520140">
          <w:pPr>
            <w:pStyle w:val="TOC1"/>
            <w:rPr>
              <w:rFonts w:ascii="Times New Roman" w:hAnsi="Times New Roman" w:cs="Times New Roman"/>
              <w:noProof/>
              <w:sz w:val="24"/>
              <w:szCs w:val="24"/>
            </w:rPr>
          </w:pPr>
          <w:hyperlink w:anchor="_Toc132325888"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08. </w:t>
            </w:r>
            <w:r w:rsidR="00DC21B7"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7F4D82AE" w14:textId="400DF010" w:rsidR="00DC21B7" w:rsidRPr="00CA6A43" w:rsidRDefault="00520140">
          <w:pPr>
            <w:pStyle w:val="TOC1"/>
            <w:rPr>
              <w:rFonts w:ascii="Times New Roman" w:hAnsi="Times New Roman" w:cs="Times New Roman"/>
              <w:noProof/>
              <w:sz w:val="24"/>
              <w:szCs w:val="24"/>
            </w:rPr>
          </w:pPr>
          <w:hyperlink w:anchor="_Toc132325889" w:history="1">
            <w:r w:rsidR="0086504A" w:rsidRPr="00CA6A43">
              <w:rPr>
                <w:rStyle w:val="Hyperlink"/>
                <w:rFonts w:ascii="Times New Roman" w:hAnsi="Times New Roman" w:cs="Times New Roman"/>
                <w:b/>
                <w:bCs/>
                <w:noProof/>
                <w:sz w:val="24"/>
                <w:szCs w:val="24"/>
              </w:rPr>
              <w:t xml:space="preserve">8.1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5B9B4279" w14:textId="1F2DCA0C" w:rsidR="00DC21B7" w:rsidRPr="00CA6A43" w:rsidRDefault="00520140">
          <w:pPr>
            <w:pStyle w:val="TOC1"/>
            <w:rPr>
              <w:rFonts w:ascii="Times New Roman" w:hAnsi="Times New Roman" w:cs="Times New Roman"/>
              <w:noProof/>
              <w:sz w:val="24"/>
              <w:szCs w:val="24"/>
            </w:rPr>
          </w:pPr>
          <w:hyperlink w:anchor="_Toc132325890" w:history="1">
            <w:r w:rsidR="0086504A" w:rsidRPr="00CA6A43">
              <w:rPr>
                <w:rStyle w:val="Hyperlink"/>
                <w:rFonts w:ascii="Times New Roman" w:hAnsi="Times New Roman" w:cs="Times New Roman"/>
                <w:b/>
                <w:bCs/>
                <w:noProof/>
                <w:sz w:val="24"/>
                <w:szCs w:val="24"/>
              </w:rPr>
              <w:t xml:space="preserve">8.2 </w:t>
            </w:r>
            <w:r w:rsidR="00DC21B7" w:rsidRPr="00CA6A43">
              <w:rPr>
                <w:rStyle w:val="Hyperlink"/>
                <w:rFonts w:ascii="Times New Roman" w:hAnsi="Times New Roman" w:cs="Times New Roman"/>
                <w:b/>
                <w:bCs/>
                <w:noProof/>
                <w:sz w:val="24"/>
                <w:szCs w:val="24"/>
              </w:rPr>
              <w:t xml:space="preserve">Testing </w:t>
            </w:r>
            <w:r w:rsidR="0086504A" w:rsidRPr="00CA6A43">
              <w:rPr>
                <w:rStyle w:val="Hyperlink"/>
                <w:rFonts w:ascii="Times New Roman" w:hAnsi="Times New Roman" w:cs="Times New Roman"/>
                <w:b/>
                <w:bCs/>
                <w:noProof/>
                <w:sz w:val="24"/>
                <w:szCs w:val="24"/>
              </w:rPr>
              <w:t>Objectives &amp; Goals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6E520022" w14:textId="7C641CA6" w:rsidR="00DC21B7" w:rsidRPr="00CA6A43" w:rsidRDefault="00520140">
          <w:pPr>
            <w:pStyle w:val="TOC1"/>
            <w:rPr>
              <w:rFonts w:ascii="Times New Roman" w:hAnsi="Times New Roman" w:cs="Times New Roman"/>
              <w:noProof/>
              <w:sz w:val="24"/>
              <w:szCs w:val="24"/>
            </w:rPr>
          </w:pPr>
          <w:hyperlink w:anchor="_Toc132325891" w:history="1">
            <w:r w:rsidR="0086504A" w:rsidRPr="00CA6A43">
              <w:rPr>
                <w:rStyle w:val="Hyperlink"/>
                <w:rFonts w:ascii="Times New Roman" w:hAnsi="Times New Roman" w:cs="Times New Roman"/>
                <w:b/>
                <w:bCs/>
                <w:noProof/>
                <w:sz w:val="24"/>
                <w:szCs w:val="24"/>
              </w:rPr>
              <w:t xml:space="preserve">8.3 </w:t>
            </w:r>
            <w:r w:rsidR="00DC21B7" w:rsidRPr="00CA6A43">
              <w:rPr>
                <w:rStyle w:val="Hyperlink"/>
                <w:rFonts w:ascii="Times New Roman" w:hAnsi="Times New Roman" w:cs="Times New Roman"/>
                <w:b/>
                <w:bCs/>
                <w:noProof/>
                <w:sz w:val="24"/>
                <w:szCs w:val="24"/>
              </w:rPr>
              <w:t xml:space="preserve">Testing </w:t>
            </w:r>
            <w:r w:rsidR="0086504A" w:rsidRPr="00CA6A43">
              <w:rPr>
                <w:rStyle w:val="Hyperlink"/>
                <w:rFonts w:ascii="Times New Roman" w:hAnsi="Times New Roman" w:cs="Times New Roman"/>
                <w:b/>
                <w:bCs/>
                <w:noProof/>
                <w:sz w:val="24"/>
                <w:szCs w:val="24"/>
              </w:rPr>
              <w:t>Criteria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5ADC12EF" w14:textId="54C9CB53" w:rsidR="00DC21B7" w:rsidRPr="00CA6A43" w:rsidRDefault="00520140">
          <w:pPr>
            <w:pStyle w:val="TOC1"/>
            <w:rPr>
              <w:rFonts w:ascii="Times New Roman" w:hAnsi="Times New Roman" w:cs="Times New Roman"/>
              <w:noProof/>
              <w:sz w:val="24"/>
              <w:szCs w:val="24"/>
            </w:rPr>
          </w:pPr>
          <w:hyperlink w:anchor="_Toc132325892" w:history="1">
            <w:r w:rsidR="0086504A" w:rsidRPr="00CA6A43">
              <w:rPr>
                <w:rStyle w:val="Hyperlink"/>
                <w:rFonts w:ascii="Times New Roman" w:hAnsi="Times New Roman" w:cs="Times New Roman"/>
                <w:b/>
                <w:bCs/>
                <w:noProof/>
                <w:sz w:val="24"/>
                <w:szCs w:val="24"/>
              </w:rPr>
              <w:t xml:space="preserve">8.4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Testing &amp; 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74</w:t>
            </w:r>
            <w:r w:rsidR="00DC21B7" w:rsidRPr="00CA6A43">
              <w:rPr>
                <w:rFonts w:ascii="Times New Roman" w:hAnsi="Times New Roman" w:cs="Times New Roman"/>
                <w:noProof/>
                <w:webHidden/>
                <w:sz w:val="24"/>
                <w:szCs w:val="24"/>
              </w:rPr>
              <w:fldChar w:fldCharType="end"/>
            </w:r>
          </w:hyperlink>
        </w:p>
        <w:p w14:paraId="47CF3AF5" w14:textId="4C7C1621" w:rsidR="00DC21B7" w:rsidRPr="00CA6A43" w:rsidRDefault="00520140">
          <w:pPr>
            <w:pStyle w:val="TOC2"/>
            <w:tabs>
              <w:tab w:val="right" w:leader="dot" w:pos="9350"/>
            </w:tabs>
            <w:rPr>
              <w:rFonts w:ascii="Times New Roman" w:hAnsi="Times New Roman" w:cs="Times New Roman"/>
              <w:noProof/>
              <w:sz w:val="24"/>
              <w:szCs w:val="24"/>
            </w:rPr>
          </w:pPr>
          <w:hyperlink w:anchor="_Toc132325893" w:history="1">
            <w:r w:rsidR="0086504A" w:rsidRPr="00CA6A43">
              <w:rPr>
                <w:rStyle w:val="Hyperlink"/>
                <w:rFonts w:ascii="Times New Roman" w:hAnsi="Times New Roman" w:cs="Times New Roman"/>
                <w:b/>
                <w:bCs/>
                <w:noProof/>
                <w:sz w:val="24"/>
                <w:szCs w:val="24"/>
              </w:rPr>
              <w:t xml:space="preserve">8.4.1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74</w:t>
            </w:r>
            <w:r w:rsidR="00DC21B7" w:rsidRPr="00CA6A43">
              <w:rPr>
                <w:rFonts w:ascii="Times New Roman" w:hAnsi="Times New Roman" w:cs="Times New Roman"/>
                <w:noProof/>
                <w:webHidden/>
                <w:sz w:val="24"/>
                <w:szCs w:val="24"/>
              </w:rPr>
              <w:fldChar w:fldCharType="end"/>
            </w:r>
          </w:hyperlink>
        </w:p>
        <w:p w14:paraId="7415A490" w14:textId="2E691FCA" w:rsidR="00DC21B7" w:rsidRPr="00CA6A43" w:rsidRDefault="00520140">
          <w:pPr>
            <w:pStyle w:val="TOC2"/>
            <w:tabs>
              <w:tab w:val="right" w:leader="dot" w:pos="9350"/>
            </w:tabs>
            <w:rPr>
              <w:rFonts w:ascii="Times New Roman" w:hAnsi="Times New Roman" w:cs="Times New Roman"/>
              <w:noProof/>
              <w:sz w:val="24"/>
              <w:szCs w:val="24"/>
            </w:rPr>
          </w:pPr>
          <w:hyperlink w:anchor="_Toc132325894" w:history="1">
            <w:r w:rsidR="0086504A" w:rsidRPr="00CA6A43">
              <w:rPr>
                <w:rStyle w:val="Hyperlink"/>
                <w:rFonts w:ascii="Times New Roman" w:hAnsi="Times New Roman" w:cs="Times New Roman"/>
                <w:b/>
                <w:bCs/>
                <w:noProof/>
                <w:sz w:val="24"/>
                <w:szCs w:val="24"/>
              </w:rPr>
              <w:t xml:space="preserve">8.4.2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75</w:t>
            </w:r>
            <w:r w:rsidR="00DC21B7" w:rsidRPr="00CA6A43">
              <w:rPr>
                <w:rFonts w:ascii="Times New Roman" w:hAnsi="Times New Roman" w:cs="Times New Roman"/>
                <w:noProof/>
                <w:webHidden/>
                <w:sz w:val="24"/>
                <w:szCs w:val="24"/>
              </w:rPr>
              <w:fldChar w:fldCharType="end"/>
            </w:r>
          </w:hyperlink>
        </w:p>
        <w:p w14:paraId="7D57272A" w14:textId="2B4862FC" w:rsidR="00DC21B7" w:rsidRPr="00CA6A43" w:rsidRDefault="00520140">
          <w:pPr>
            <w:pStyle w:val="TOC1"/>
            <w:rPr>
              <w:rFonts w:ascii="Times New Roman" w:hAnsi="Times New Roman" w:cs="Times New Roman"/>
              <w:noProof/>
              <w:sz w:val="24"/>
              <w:szCs w:val="24"/>
            </w:rPr>
          </w:pPr>
          <w:hyperlink w:anchor="_Toc132325895" w:history="1">
            <w:r w:rsidR="0086504A" w:rsidRPr="00CA6A43">
              <w:rPr>
                <w:rStyle w:val="Hyperlink"/>
                <w:rFonts w:ascii="Times New Roman" w:hAnsi="Times New Roman" w:cs="Times New Roman"/>
                <w:b/>
                <w:bCs/>
                <w:noProof/>
                <w:sz w:val="24"/>
                <w:szCs w:val="24"/>
              </w:rPr>
              <w:t xml:space="preserve">8.5 </w:t>
            </w:r>
            <w:r w:rsidR="00DC21B7"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75</w:t>
            </w:r>
            <w:r w:rsidR="00DC21B7" w:rsidRPr="00CA6A43">
              <w:rPr>
                <w:rFonts w:ascii="Times New Roman" w:hAnsi="Times New Roman" w:cs="Times New Roman"/>
                <w:noProof/>
                <w:webHidden/>
                <w:sz w:val="24"/>
                <w:szCs w:val="24"/>
              </w:rPr>
              <w:fldChar w:fldCharType="end"/>
            </w:r>
          </w:hyperlink>
        </w:p>
        <w:p w14:paraId="13866408" w14:textId="34486BBC" w:rsidR="00DC21B7" w:rsidRPr="00CA6A43" w:rsidRDefault="00520140">
          <w:pPr>
            <w:pStyle w:val="TOC1"/>
            <w:rPr>
              <w:rFonts w:ascii="Times New Roman" w:hAnsi="Times New Roman" w:cs="Times New Roman"/>
              <w:noProof/>
              <w:sz w:val="24"/>
              <w:szCs w:val="24"/>
            </w:rPr>
          </w:pPr>
          <w:hyperlink w:anchor="_Toc132325896" w:history="1">
            <w:r w:rsidR="0086504A" w:rsidRPr="00CA6A43">
              <w:rPr>
                <w:rStyle w:val="Hyperlink"/>
                <w:rFonts w:ascii="Times New Roman" w:hAnsi="Times New Roman" w:cs="Times New Roman"/>
                <w:b/>
                <w:bCs/>
                <w:noProof/>
                <w:sz w:val="24"/>
                <w:szCs w:val="24"/>
              </w:rPr>
              <w:t xml:space="preserve">8.6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25B83E6E" w14:textId="075E4617" w:rsidR="00DC21B7" w:rsidRPr="00CA6A43" w:rsidRDefault="00520140">
          <w:pPr>
            <w:pStyle w:val="TOC1"/>
            <w:rPr>
              <w:rFonts w:ascii="Times New Roman" w:hAnsi="Times New Roman" w:cs="Times New Roman"/>
              <w:noProof/>
              <w:sz w:val="24"/>
              <w:szCs w:val="24"/>
            </w:rPr>
          </w:pPr>
          <w:hyperlink w:anchor="_Toc132325897" w:history="1">
            <w:r w:rsidR="0086504A" w:rsidRPr="00CA6A43">
              <w:rPr>
                <w:rStyle w:val="Hyperlink"/>
                <w:rFonts w:ascii="Times New Roman" w:hAnsi="Times New Roman" w:cs="Times New Roman"/>
                <w:b/>
                <w:bCs/>
                <w:noProof/>
                <w:sz w:val="24"/>
                <w:szCs w:val="24"/>
              </w:rPr>
              <w:t xml:space="preserve">8.7 </w:t>
            </w:r>
            <w:r w:rsidR="00DC21B7" w:rsidRPr="00CA6A43">
              <w:rPr>
                <w:rStyle w:val="Hyperlink"/>
                <w:rFonts w:ascii="Times New Roman" w:hAnsi="Times New Roman" w:cs="Times New Roman"/>
                <w:b/>
                <w:bCs/>
                <w:noProof/>
                <w:sz w:val="24"/>
                <w:szCs w:val="24"/>
              </w:rPr>
              <w:t xml:space="preserve">Module </w:t>
            </w:r>
            <w:r w:rsidR="0086504A" w:rsidRPr="00CA6A43">
              <w:rPr>
                <w:rStyle w:val="Hyperlink"/>
                <w:rFonts w:ascii="Times New Roman" w:hAnsi="Times New Roman" w:cs="Times New Roman"/>
                <w:b/>
                <w:bCs/>
                <w:noProof/>
                <w:sz w:val="24"/>
                <w:szCs w:val="24"/>
              </w:rPr>
              <w:t>&amp; Integration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283FCC4B" w14:textId="245A514C" w:rsidR="00DC21B7" w:rsidRPr="00CA6A43" w:rsidRDefault="00520140">
          <w:pPr>
            <w:pStyle w:val="TOC1"/>
            <w:rPr>
              <w:rFonts w:ascii="Times New Roman" w:hAnsi="Times New Roman" w:cs="Times New Roman"/>
              <w:noProof/>
              <w:sz w:val="24"/>
              <w:szCs w:val="24"/>
            </w:rPr>
          </w:pPr>
          <w:hyperlink w:anchor="_Toc132325898" w:history="1">
            <w:r w:rsidR="0086504A" w:rsidRPr="00CA6A43">
              <w:rPr>
                <w:rStyle w:val="Hyperlink"/>
                <w:rFonts w:ascii="Times New Roman" w:hAnsi="Times New Roman" w:cs="Times New Roman"/>
                <w:b/>
                <w:bCs/>
                <w:noProof/>
                <w:sz w:val="24"/>
                <w:szCs w:val="24"/>
              </w:rPr>
              <w:t xml:space="preserve">8.8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328D13EB" w14:textId="7EB4FAAD" w:rsidR="00DC21B7" w:rsidRPr="00CA6A43" w:rsidRDefault="00520140">
          <w:pPr>
            <w:pStyle w:val="TOC1"/>
            <w:rPr>
              <w:rFonts w:ascii="Times New Roman" w:hAnsi="Times New Roman" w:cs="Times New Roman"/>
              <w:noProof/>
              <w:sz w:val="24"/>
              <w:szCs w:val="24"/>
            </w:rPr>
          </w:pPr>
          <w:hyperlink w:anchor="_Toc132325899" w:history="1">
            <w:r w:rsidR="0086504A" w:rsidRPr="00CA6A43">
              <w:rPr>
                <w:rStyle w:val="Hyperlink"/>
                <w:rFonts w:ascii="Times New Roman" w:hAnsi="Times New Roman" w:cs="Times New Roman"/>
                <w:b/>
                <w:bCs/>
                <w:noProof/>
                <w:sz w:val="24"/>
                <w:szCs w:val="24"/>
              </w:rPr>
              <w:t xml:space="preserve">8.9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The Testing Process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77</w:t>
            </w:r>
            <w:r w:rsidR="00DC21B7" w:rsidRPr="00CA6A43">
              <w:rPr>
                <w:rFonts w:ascii="Times New Roman" w:hAnsi="Times New Roman" w:cs="Times New Roman"/>
                <w:noProof/>
                <w:webHidden/>
                <w:sz w:val="24"/>
                <w:szCs w:val="24"/>
              </w:rPr>
              <w:fldChar w:fldCharType="end"/>
            </w:r>
          </w:hyperlink>
        </w:p>
        <w:p w14:paraId="6941DA76" w14:textId="469AA18D" w:rsidR="00DC21B7" w:rsidRPr="00CA6A43" w:rsidRDefault="00520140">
          <w:pPr>
            <w:pStyle w:val="TOC1"/>
            <w:rPr>
              <w:rFonts w:ascii="Times New Roman" w:hAnsi="Times New Roman" w:cs="Times New Roman"/>
              <w:noProof/>
              <w:sz w:val="24"/>
              <w:szCs w:val="24"/>
            </w:rPr>
          </w:pPr>
          <w:hyperlink w:anchor="_Toc132325900" w:history="1">
            <w:r w:rsidR="0086504A" w:rsidRPr="00CA6A43">
              <w:rPr>
                <w:rStyle w:val="Hyperlink"/>
                <w:rFonts w:ascii="Times New Roman" w:hAnsi="Times New Roman" w:cs="Times New Roman"/>
                <w:b/>
                <w:bCs/>
                <w:noProof/>
                <w:sz w:val="24"/>
                <w:szCs w:val="24"/>
              </w:rPr>
              <w:t xml:space="preserve">8.10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77</w:t>
            </w:r>
            <w:r w:rsidR="00DC21B7" w:rsidRPr="00CA6A43">
              <w:rPr>
                <w:rFonts w:ascii="Times New Roman" w:hAnsi="Times New Roman" w:cs="Times New Roman"/>
                <w:noProof/>
                <w:webHidden/>
                <w:sz w:val="24"/>
                <w:szCs w:val="24"/>
              </w:rPr>
              <w:fldChar w:fldCharType="end"/>
            </w:r>
          </w:hyperlink>
        </w:p>
        <w:p w14:paraId="1E66D4A2" w14:textId="63E25454" w:rsidR="00DC21B7" w:rsidRPr="00CA6A43" w:rsidRDefault="00520140">
          <w:pPr>
            <w:pStyle w:val="TOC1"/>
            <w:rPr>
              <w:rFonts w:ascii="Times New Roman" w:hAnsi="Times New Roman" w:cs="Times New Roman"/>
              <w:noProof/>
              <w:sz w:val="24"/>
              <w:szCs w:val="24"/>
            </w:rPr>
          </w:pPr>
          <w:hyperlink w:anchor="_Toc132325901"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09.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9F816AD" w14:textId="1DBCE442" w:rsidR="00DC21B7" w:rsidRPr="00CA6A43" w:rsidRDefault="00520140">
          <w:pPr>
            <w:pStyle w:val="TOC1"/>
            <w:rPr>
              <w:rFonts w:ascii="Times New Roman" w:hAnsi="Times New Roman" w:cs="Times New Roman"/>
              <w:noProof/>
              <w:sz w:val="24"/>
              <w:szCs w:val="24"/>
            </w:rPr>
          </w:pPr>
          <w:hyperlink w:anchor="_Toc132325902" w:history="1">
            <w:r w:rsidR="0086504A" w:rsidRPr="00CA6A43">
              <w:rPr>
                <w:rStyle w:val="Hyperlink"/>
                <w:rFonts w:ascii="Times New Roman" w:hAnsi="Times New Roman" w:cs="Times New Roman"/>
                <w:b/>
                <w:bCs/>
                <w:noProof/>
                <w:sz w:val="24"/>
                <w:szCs w:val="24"/>
              </w:rPr>
              <w:t xml:space="preserve">9.1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D8AE427" w14:textId="4EBC61C2" w:rsidR="00DC21B7" w:rsidRPr="00CA6A43" w:rsidRDefault="00520140">
          <w:pPr>
            <w:pStyle w:val="TOC1"/>
            <w:rPr>
              <w:rFonts w:ascii="Times New Roman" w:hAnsi="Times New Roman" w:cs="Times New Roman"/>
              <w:noProof/>
              <w:sz w:val="24"/>
              <w:szCs w:val="24"/>
            </w:rPr>
          </w:pPr>
          <w:hyperlink w:anchor="_Toc132325903" w:history="1">
            <w:r w:rsidR="0086504A" w:rsidRPr="00CA6A43">
              <w:rPr>
                <w:rStyle w:val="Hyperlink"/>
                <w:rFonts w:ascii="Times New Roman" w:hAnsi="Times New Roman" w:cs="Times New Roman"/>
                <w:b/>
                <w:bCs/>
                <w:noProof/>
                <w:sz w:val="24"/>
                <w:szCs w:val="24"/>
              </w:rPr>
              <w:t xml:space="preserve">9.2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Methodology &amp; Approach</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045FAF4C" w14:textId="3BE68266" w:rsidR="00DC21B7" w:rsidRPr="00CA6A43" w:rsidRDefault="00520140">
          <w:pPr>
            <w:pStyle w:val="TOC1"/>
            <w:rPr>
              <w:rFonts w:ascii="Times New Roman" w:hAnsi="Times New Roman" w:cs="Times New Roman"/>
              <w:noProof/>
              <w:sz w:val="24"/>
              <w:szCs w:val="24"/>
            </w:rPr>
          </w:pPr>
          <w:hyperlink w:anchor="_Toc132325904" w:history="1">
            <w:r w:rsidR="0086504A" w:rsidRPr="00CA6A43">
              <w:rPr>
                <w:rStyle w:val="Hyperlink"/>
                <w:rFonts w:ascii="Times New Roman" w:hAnsi="Times New Roman" w:cs="Times New Roman"/>
                <w:b/>
                <w:bCs/>
                <w:noProof/>
                <w:sz w:val="24"/>
                <w:szCs w:val="24"/>
              </w:rPr>
              <w:t xml:space="preserve">9.3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Criteria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5D4A54A" w14:textId="31812573" w:rsidR="00DC21B7" w:rsidRPr="00CA6A43" w:rsidRDefault="00520140">
          <w:pPr>
            <w:pStyle w:val="TOC1"/>
            <w:rPr>
              <w:rFonts w:ascii="Times New Roman" w:hAnsi="Times New Roman" w:cs="Times New Roman"/>
              <w:noProof/>
              <w:sz w:val="24"/>
              <w:szCs w:val="24"/>
            </w:rPr>
          </w:pPr>
          <w:hyperlink w:anchor="_Toc132325905" w:history="1">
            <w:r w:rsidR="0086504A" w:rsidRPr="00CA6A43">
              <w:rPr>
                <w:rStyle w:val="Hyperlink"/>
                <w:rFonts w:ascii="Times New Roman" w:hAnsi="Times New Roman" w:cs="Times New Roman"/>
                <w:b/>
                <w:bCs/>
                <w:noProof/>
                <w:sz w:val="24"/>
                <w:szCs w:val="24"/>
              </w:rPr>
              <w:t xml:space="preserve">9.4 </w:t>
            </w:r>
            <w:r w:rsidR="00DC21B7" w:rsidRPr="00CA6A43">
              <w:rPr>
                <w:rStyle w:val="Hyperlink"/>
                <w:rFonts w:ascii="Times New Roman" w:hAnsi="Times New Roman" w:cs="Times New Roman"/>
                <w:b/>
                <w:bCs/>
                <w:noProof/>
                <w:sz w:val="24"/>
                <w:szCs w:val="24"/>
              </w:rPr>
              <w:t>Self</w:t>
            </w:r>
            <w:r w:rsidR="0086504A"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79</w:t>
            </w:r>
            <w:r w:rsidR="00DC21B7" w:rsidRPr="00CA6A43">
              <w:rPr>
                <w:rFonts w:ascii="Times New Roman" w:hAnsi="Times New Roman" w:cs="Times New Roman"/>
                <w:noProof/>
                <w:webHidden/>
                <w:sz w:val="24"/>
                <w:szCs w:val="24"/>
              </w:rPr>
              <w:fldChar w:fldCharType="end"/>
            </w:r>
          </w:hyperlink>
        </w:p>
        <w:p w14:paraId="29D5E7F1" w14:textId="667BD849" w:rsidR="00DC21B7" w:rsidRPr="00CA6A43" w:rsidRDefault="00520140">
          <w:pPr>
            <w:pStyle w:val="TOC1"/>
            <w:rPr>
              <w:rFonts w:ascii="Times New Roman" w:hAnsi="Times New Roman" w:cs="Times New Roman"/>
              <w:noProof/>
              <w:sz w:val="24"/>
              <w:szCs w:val="24"/>
            </w:rPr>
          </w:pPr>
          <w:hyperlink w:anchor="_Toc132325906" w:history="1">
            <w:r w:rsidR="0086504A" w:rsidRPr="00CA6A43">
              <w:rPr>
                <w:rStyle w:val="Hyperlink"/>
                <w:rFonts w:ascii="Times New Roman" w:hAnsi="Times New Roman" w:cs="Times New Roman"/>
                <w:b/>
                <w:bCs/>
                <w:noProof/>
                <w:sz w:val="24"/>
                <w:szCs w:val="24"/>
              </w:rPr>
              <w:t xml:space="preserve">9.5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Evaluators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0E2FDD26" w14:textId="21C190FC" w:rsidR="00DC21B7" w:rsidRPr="00CA6A43" w:rsidRDefault="00520140">
          <w:pPr>
            <w:pStyle w:val="TOC1"/>
            <w:rPr>
              <w:rFonts w:ascii="Times New Roman" w:hAnsi="Times New Roman" w:cs="Times New Roman"/>
              <w:noProof/>
              <w:sz w:val="24"/>
              <w:szCs w:val="24"/>
            </w:rPr>
          </w:pPr>
          <w:hyperlink w:anchor="_Toc132325907" w:history="1">
            <w:r w:rsidR="0086504A" w:rsidRPr="00CA6A43">
              <w:rPr>
                <w:rStyle w:val="Hyperlink"/>
                <w:rFonts w:ascii="Times New Roman" w:hAnsi="Times New Roman" w:cs="Times New Roman"/>
                <w:b/>
                <w:bCs/>
                <w:noProof/>
                <w:sz w:val="24"/>
                <w:szCs w:val="24"/>
              </w:rPr>
              <w:t xml:space="preserve">9.6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Results &amp; Expert Opinions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5D43B10D" w14:textId="456F554A" w:rsidR="00DC21B7" w:rsidRPr="00CA6A43" w:rsidRDefault="00520140">
          <w:pPr>
            <w:pStyle w:val="TOC1"/>
            <w:rPr>
              <w:rFonts w:ascii="Times New Roman" w:hAnsi="Times New Roman" w:cs="Times New Roman"/>
              <w:noProof/>
              <w:sz w:val="24"/>
              <w:szCs w:val="24"/>
            </w:rPr>
          </w:pPr>
          <w:hyperlink w:anchor="_Toc132325908" w:history="1">
            <w:r w:rsidR="0086504A" w:rsidRPr="00CA6A43">
              <w:rPr>
                <w:rStyle w:val="Hyperlink"/>
                <w:rFonts w:ascii="Times New Roman" w:hAnsi="Times New Roman" w:cs="Times New Roman"/>
                <w:b/>
                <w:bCs/>
                <w:noProof/>
                <w:sz w:val="24"/>
                <w:szCs w:val="24"/>
              </w:rPr>
              <w:t xml:space="preserve">9.7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08EC2D0C" w14:textId="058DFB3D" w:rsidR="00DC21B7" w:rsidRPr="00CA6A43" w:rsidRDefault="00520140">
          <w:pPr>
            <w:pStyle w:val="TOC1"/>
            <w:rPr>
              <w:rFonts w:ascii="Times New Roman" w:hAnsi="Times New Roman" w:cs="Times New Roman"/>
              <w:noProof/>
              <w:sz w:val="24"/>
              <w:szCs w:val="24"/>
            </w:rPr>
          </w:pPr>
          <w:hyperlink w:anchor="_Toc132325909" w:history="1">
            <w:r w:rsidR="0086504A" w:rsidRPr="00CA6A43">
              <w:rPr>
                <w:rStyle w:val="Hyperlink"/>
                <w:rFonts w:ascii="Times New Roman" w:hAnsi="Times New Roman" w:cs="Times New Roman"/>
                <w:b/>
                <w:bCs/>
                <w:noProof/>
                <w:sz w:val="24"/>
                <w:szCs w:val="24"/>
              </w:rPr>
              <w:t xml:space="preserve">9.8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6788D95C" w14:textId="34496C90" w:rsidR="00DC21B7" w:rsidRPr="00CA6A43" w:rsidRDefault="00520140">
          <w:pPr>
            <w:pStyle w:val="TOC1"/>
            <w:rPr>
              <w:rFonts w:ascii="Times New Roman" w:hAnsi="Times New Roman" w:cs="Times New Roman"/>
              <w:noProof/>
              <w:sz w:val="24"/>
              <w:szCs w:val="24"/>
            </w:rPr>
          </w:pPr>
          <w:hyperlink w:anchor="_Toc132325910" w:history="1">
            <w:r w:rsidR="0086504A" w:rsidRPr="00CA6A43">
              <w:rPr>
                <w:rStyle w:val="Hyperlink"/>
                <w:rFonts w:ascii="Times New Roman" w:hAnsi="Times New Roman" w:cs="Times New Roman"/>
                <w:b/>
                <w:bCs/>
                <w:noProof/>
                <w:sz w:val="24"/>
                <w:szCs w:val="24"/>
              </w:rPr>
              <w:t xml:space="preserve">9.9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Non-Functional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08077A83" w14:textId="41B8FE38" w:rsidR="00DC21B7" w:rsidRPr="00CA6A43" w:rsidRDefault="00520140">
          <w:pPr>
            <w:pStyle w:val="TOC1"/>
            <w:rPr>
              <w:rFonts w:ascii="Times New Roman" w:hAnsi="Times New Roman" w:cs="Times New Roman"/>
              <w:noProof/>
              <w:sz w:val="24"/>
              <w:szCs w:val="24"/>
            </w:rPr>
          </w:pPr>
          <w:hyperlink w:anchor="_Toc132325911" w:history="1">
            <w:r w:rsidR="0086504A" w:rsidRPr="00CA6A43">
              <w:rPr>
                <w:rStyle w:val="Hyperlink"/>
                <w:rFonts w:ascii="Times New Roman" w:hAnsi="Times New Roman" w:cs="Times New Roman"/>
                <w:b/>
                <w:bCs/>
                <w:noProof/>
                <w:sz w:val="24"/>
                <w:szCs w:val="24"/>
              </w:rPr>
              <w:t xml:space="preserve">9.10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21F3B022" w14:textId="5BBC6CA7" w:rsidR="00DC21B7" w:rsidRPr="00CA6A43" w:rsidRDefault="00520140">
          <w:pPr>
            <w:pStyle w:val="TOC1"/>
            <w:rPr>
              <w:rFonts w:ascii="Times New Roman" w:hAnsi="Times New Roman" w:cs="Times New Roman"/>
              <w:noProof/>
              <w:sz w:val="24"/>
              <w:szCs w:val="24"/>
            </w:rPr>
          </w:pPr>
          <w:hyperlink w:anchor="_Toc132325912"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10. </w:t>
            </w:r>
            <w:r w:rsidR="00DC21B7" w:rsidRPr="00CA6A43">
              <w:rPr>
                <w:rStyle w:val="Hyperlink"/>
                <w:rFonts w:ascii="Times New Roman" w:hAnsi="Times New Roman" w:cs="Times New Roman"/>
                <w:b/>
                <w:bCs/>
                <w:noProof/>
                <w:sz w:val="24"/>
                <w:szCs w:val="24"/>
              </w:rPr>
              <w:t>CONCLUSION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1CB8D934" w14:textId="08A46311" w:rsidR="00DC21B7" w:rsidRPr="00CA6A43" w:rsidRDefault="00520140">
          <w:pPr>
            <w:pStyle w:val="TOC1"/>
            <w:rPr>
              <w:rFonts w:ascii="Times New Roman" w:hAnsi="Times New Roman" w:cs="Times New Roman"/>
              <w:noProof/>
              <w:sz w:val="24"/>
              <w:szCs w:val="24"/>
            </w:rPr>
          </w:pPr>
          <w:hyperlink w:anchor="_Toc132325913" w:history="1">
            <w:r w:rsidR="0086504A" w:rsidRPr="00CA6A43">
              <w:rPr>
                <w:rStyle w:val="Hyperlink"/>
                <w:rFonts w:ascii="Times New Roman" w:hAnsi="Times New Roman" w:cs="Times New Roman"/>
                <w:b/>
                <w:bCs/>
                <w:noProof/>
                <w:sz w:val="24"/>
                <w:szCs w:val="24"/>
              </w:rPr>
              <w:t xml:space="preserve">10.1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7A7152FD" w14:textId="157E1DD6" w:rsidR="00DC21B7" w:rsidRPr="00CA6A43" w:rsidRDefault="00520140">
          <w:pPr>
            <w:pStyle w:val="TOC1"/>
            <w:rPr>
              <w:rFonts w:ascii="Times New Roman" w:hAnsi="Times New Roman" w:cs="Times New Roman"/>
              <w:noProof/>
              <w:sz w:val="24"/>
              <w:szCs w:val="24"/>
            </w:rPr>
          </w:pPr>
          <w:hyperlink w:anchor="_Toc132325914" w:history="1">
            <w:r w:rsidR="0086504A" w:rsidRPr="00CA6A43">
              <w:rPr>
                <w:rStyle w:val="Hyperlink"/>
                <w:rFonts w:ascii="Times New Roman" w:hAnsi="Times New Roman" w:cs="Times New Roman"/>
                <w:b/>
                <w:bCs/>
                <w:noProof/>
                <w:sz w:val="24"/>
                <w:szCs w:val="24"/>
              </w:rPr>
              <w:t xml:space="preserve">10.2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Research Aim &amp;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6889AF77" w14:textId="387B38D3" w:rsidR="00DC21B7" w:rsidRPr="00CA6A43" w:rsidRDefault="00520140">
          <w:pPr>
            <w:pStyle w:val="TOC2"/>
            <w:tabs>
              <w:tab w:val="right" w:leader="dot" w:pos="9350"/>
            </w:tabs>
            <w:rPr>
              <w:rFonts w:ascii="Times New Roman" w:hAnsi="Times New Roman" w:cs="Times New Roman"/>
              <w:noProof/>
              <w:sz w:val="24"/>
              <w:szCs w:val="24"/>
            </w:rPr>
          </w:pPr>
          <w:hyperlink w:anchor="_Toc132325915" w:history="1">
            <w:r w:rsidR="0086504A" w:rsidRPr="00CA6A43">
              <w:rPr>
                <w:rStyle w:val="Hyperlink"/>
                <w:rFonts w:ascii="Times New Roman" w:hAnsi="Times New Roman" w:cs="Times New Roman"/>
                <w:b/>
                <w:bCs/>
                <w:noProof/>
                <w:sz w:val="24"/>
                <w:szCs w:val="24"/>
              </w:rPr>
              <w:t xml:space="preserve">10.2.1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The Research Aim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051D564E" w14:textId="16B58B00" w:rsidR="00DC21B7" w:rsidRPr="00CA6A43" w:rsidRDefault="00520140">
          <w:pPr>
            <w:pStyle w:val="TOC2"/>
            <w:tabs>
              <w:tab w:val="right" w:leader="dot" w:pos="9350"/>
            </w:tabs>
            <w:rPr>
              <w:rFonts w:ascii="Times New Roman" w:hAnsi="Times New Roman" w:cs="Times New Roman"/>
              <w:noProof/>
              <w:sz w:val="24"/>
              <w:szCs w:val="24"/>
            </w:rPr>
          </w:pPr>
          <w:hyperlink w:anchor="_Toc132325916" w:history="1">
            <w:r w:rsidR="0086504A" w:rsidRPr="00CA6A43">
              <w:rPr>
                <w:rStyle w:val="Hyperlink"/>
                <w:rFonts w:ascii="Times New Roman" w:hAnsi="Times New Roman" w:cs="Times New Roman"/>
                <w:b/>
                <w:bCs/>
                <w:noProof/>
                <w:sz w:val="24"/>
                <w:szCs w:val="24"/>
              </w:rPr>
              <w:t xml:space="preserve">10.2.2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51849B4B" w14:textId="0187BBF7" w:rsidR="00DC21B7" w:rsidRPr="00CA6A43" w:rsidRDefault="00520140">
          <w:pPr>
            <w:pStyle w:val="TOC1"/>
            <w:rPr>
              <w:rFonts w:ascii="Times New Roman" w:hAnsi="Times New Roman" w:cs="Times New Roman"/>
              <w:noProof/>
              <w:sz w:val="24"/>
              <w:szCs w:val="24"/>
            </w:rPr>
          </w:pPr>
          <w:hyperlink w:anchor="_Toc132325917" w:history="1">
            <w:r w:rsidR="0086504A" w:rsidRPr="00CA6A43">
              <w:rPr>
                <w:rStyle w:val="Hyperlink"/>
                <w:rFonts w:ascii="Times New Roman" w:hAnsi="Times New Roman" w:cs="Times New Roman"/>
                <w:b/>
                <w:bCs/>
                <w:noProof/>
                <w:sz w:val="24"/>
                <w:szCs w:val="24"/>
              </w:rPr>
              <w:t xml:space="preserve">10.3 </w:t>
            </w:r>
            <w:r w:rsidR="00DC21B7" w:rsidRPr="00CA6A43">
              <w:rPr>
                <w:rStyle w:val="Hyperlink"/>
                <w:rFonts w:ascii="Times New Roman" w:hAnsi="Times New Roman" w:cs="Times New Roman"/>
                <w:b/>
                <w:bCs/>
                <w:noProof/>
                <w:sz w:val="24"/>
                <w:szCs w:val="24"/>
              </w:rPr>
              <w:t xml:space="preserve">Utilization </w:t>
            </w:r>
            <w:r w:rsidR="0086504A" w:rsidRPr="00CA6A43">
              <w:rPr>
                <w:rStyle w:val="Hyperlink"/>
                <w:rFonts w:ascii="Times New Roman" w:hAnsi="Times New Roman" w:cs="Times New Roman"/>
                <w:b/>
                <w:bCs/>
                <w:noProof/>
                <w:sz w:val="24"/>
                <w:szCs w:val="24"/>
              </w:rPr>
              <w:t>Of Knowledge From The Degree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6746657C" w14:textId="21C87372" w:rsidR="00DC21B7" w:rsidRPr="00CA6A43" w:rsidRDefault="00520140">
          <w:pPr>
            <w:pStyle w:val="TOC1"/>
            <w:rPr>
              <w:rFonts w:ascii="Times New Roman" w:hAnsi="Times New Roman" w:cs="Times New Roman"/>
              <w:noProof/>
              <w:sz w:val="24"/>
              <w:szCs w:val="24"/>
            </w:rPr>
          </w:pPr>
          <w:hyperlink w:anchor="_Toc132325918" w:history="1">
            <w:r w:rsidR="0086504A" w:rsidRPr="00CA6A43">
              <w:rPr>
                <w:rStyle w:val="Hyperlink"/>
                <w:rFonts w:ascii="Times New Roman" w:hAnsi="Times New Roman" w:cs="Times New Roman"/>
                <w:b/>
                <w:bCs/>
                <w:noProof/>
                <w:sz w:val="24"/>
                <w:szCs w:val="24"/>
              </w:rPr>
              <w:t xml:space="preserve">10.4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Of Existing 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85</w:t>
            </w:r>
            <w:r w:rsidR="00DC21B7" w:rsidRPr="00CA6A43">
              <w:rPr>
                <w:rFonts w:ascii="Times New Roman" w:hAnsi="Times New Roman" w:cs="Times New Roman"/>
                <w:noProof/>
                <w:webHidden/>
                <w:sz w:val="24"/>
                <w:szCs w:val="24"/>
              </w:rPr>
              <w:fldChar w:fldCharType="end"/>
            </w:r>
          </w:hyperlink>
        </w:p>
        <w:p w14:paraId="12B02CB4" w14:textId="509FECF1" w:rsidR="00DC21B7" w:rsidRPr="00CA6A43" w:rsidRDefault="00520140">
          <w:pPr>
            <w:pStyle w:val="TOC1"/>
            <w:rPr>
              <w:rFonts w:ascii="Times New Roman" w:hAnsi="Times New Roman" w:cs="Times New Roman"/>
              <w:noProof/>
              <w:sz w:val="24"/>
              <w:szCs w:val="24"/>
            </w:rPr>
          </w:pPr>
          <w:hyperlink w:anchor="_Toc132325919" w:history="1">
            <w:r w:rsidR="0086504A" w:rsidRPr="00CA6A43">
              <w:rPr>
                <w:rStyle w:val="Hyperlink"/>
                <w:rFonts w:ascii="Times New Roman" w:hAnsi="Times New Roman" w:cs="Times New Roman"/>
                <w:b/>
                <w:bCs/>
                <w:noProof/>
                <w:sz w:val="24"/>
                <w:szCs w:val="24"/>
              </w:rPr>
              <w:t xml:space="preserve">10.5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Of New 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85</w:t>
            </w:r>
            <w:r w:rsidR="00DC21B7" w:rsidRPr="00CA6A43">
              <w:rPr>
                <w:rFonts w:ascii="Times New Roman" w:hAnsi="Times New Roman" w:cs="Times New Roman"/>
                <w:noProof/>
                <w:webHidden/>
                <w:sz w:val="24"/>
                <w:szCs w:val="24"/>
              </w:rPr>
              <w:fldChar w:fldCharType="end"/>
            </w:r>
          </w:hyperlink>
        </w:p>
        <w:p w14:paraId="0BAFA307" w14:textId="43DBE970" w:rsidR="00DC21B7" w:rsidRPr="00CA6A43" w:rsidRDefault="00520140">
          <w:pPr>
            <w:pStyle w:val="TOC1"/>
            <w:rPr>
              <w:rFonts w:ascii="Times New Roman" w:hAnsi="Times New Roman" w:cs="Times New Roman"/>
              <w:noProof/>
              <w:sz w:val="24"/>
              <w:szCs w:val="24"/>
            </w:rPr>
          </w:pPr>
          <w:hyperlink w:anchor="_Toc132325920" w:history="1">
            <w:r w:rsidR="0086504A" w:rsidRPr="00CA6A43">
              <w:rPr>
                <w:rStyle w:val="Hyperlink"/>
                <w:rFonts w:ascii="Times New Roman" w:hAnsi="Times New Roman" w:cs="Times New Roman"/>
                <w:b/>
                <w:bCs/>
                <w:noProof/>
                <w:sz w:val="24"/>
                <w:szCs w:val="24"/>
              </w:rPr>
              <w:t xml:space="preserve">10.6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Learning Outcomes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86</w:t>
            </w:r>
            <w:r w:rsidR="00DC21B7" w:rsidRPr="00CA6A43">
              <w:rPr>
                <w:rFonts w:ascii="Times New Roman" w:hAnsi="Times New Roman" w:cs="Times New Roman"/>
                <w:noProof/>
                <w:webHidden/>
                <w:sz w:val="24"/>
                <w:szCs w:val="24"/>
              </w:rPr>
              <w:fldChar w:fldCharType="end"/>
            </w:r>
          </w:hyperlink>
        </w:p>
        <w:p w14:paraId="6C0DE868" w14:textId="5E51CD76" w:rsidR="00DC21B7" w:rsidRPr="00CA6A43" w:rsidRDefault="00520140">
          <w:pPr>
            <w:pStyle w:val="TOC1"/>
            <w:rPr>
              <w:rFonts w:ascii="Times New Roman" w:hAnsi="Times New Roman" w:cs="Times New Roman"/>
              <w:noProof/>
              <w:sz w:val="24"/>
              <w:szCs w:val="24"/>
            </w:rPr>
          </w:pPr>
          <w:hyperlink w:anchor="_Toc132325921" w:history="1">
            <w:r w:rsidR="0086504A" w:rsidRPr="00CA6A43">
              <w:rPr>
                <w:rStyle w:val="Hyperlink"/>
                <w:rFonts w:ascii="Times New Roman" w:hAnsi="Times New Roman" w:cs="Times New Roman"/>
                <w:b/>
                <w:bCs/>
                <w:noProof/>
                <w:sz w:val="24"/>
                <w:szCs w:val="24"/>
              </w:rPr>
              <w:t xml:space="preserve">10.7 </w:t>
            </w:r>
            <w:r w:rsidR="00DC21B7" w:rsidRPr="00CA6A43">
              <w:rPr>
                <w:rStyle w:val="Hyperlink"/>
                <w:rFonts w:ascii="Times New Roman" w:hAnsi="Times New Roman" w:cs="Times New Roman"/>
                <w:b/>
                <w:bCs/>
                <w:noProof/>
                <w:sz w:val="24"/>
                <w:szCs w:val="24"/>
              </w:rPr>
              <w:t xml:space="preserve">Problems </w:t>
            </w:r>
            <w:r w:rsidR="0086504A" w:rsidRPr="00CA6A43">
              <w:rPr>
                <w:rStyle w:val="Hyperlink"/>
                <w:rFonts w:ascii="Times New Roman" w:hAnsi="Times New Roman" w:cs="Times New Roman"/>
                <w:b/>
                <w:bCs/>
                <w:noProof/>
                <w:sz w:val="24"/>
                <w:szCs w:val="24"/>
              </w:rPr>
              <w:t>And Challenges Faced</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86</w:t>
            </w:r>
            <w:r w:rsidR="00DC21B7" w:rsidRPr="00CA6A43">
              <w:rPr>
                <w:rFonts w:ascii="Times New Roman" w:hAnsi="Times New Roman" w:cs="Times New Roman"/>
                <w:noProof/>
                <w:webHidden/>
                <w:sz w:val="24"/>
                <w:szCs w:val="24"/>
              </w:rPr>
              <w:fldChar w:fldCharType="end"/>
            </w:r>
          </w:hyperlink>
        </w:p>
        <w:p w14:paraId="6C99C5B4" w14:textId="0425327B" w:rsidR="00DC21B7" w:rsidRPr="00CA6A43" w:rsidRDefault="00520140">
          <w:pPr>
            <w:pStyle w:val="TOC1"/>
            <w:rPr>
              <w:rFonts w:ascii="Times New Roman" w:hAnsi="Times New Roman" w:cs="Times New Roman"/>
              <w:noProof/>
              <w:sz w:val="24"/>
              <w:szCs w:val="24"/>
            </w:rPr>
          </w:pPr>
          <w:hyperlink w:anchor="_Toc132325922" w:history="1">
            <w:r w:rsidR="0086504A" w:rsidRPr="00CA6A43">
              <w:rPr>
                <w:rStyle w:val="Hyperlink"/>
                <w:rFonts w:ascii="Times New Roman" w:hAnsi="Times New Roman" w:cs="Times New Roman"/>
                <w:b/>
                <w:bCs/>
                <w:noProof/>
                <w:sz w:val="24"/>
                <w:szCs w:val="24"/>
              </w:rPr>
              <w:t xml:space="preserve">10.8 </w:t>
            </w:r>
            <w:r w:rsidR="00DC21B7" w:rsidRPr="00CA6A43">
              <w:rPr>
                <w:rStyle w:val="Hyperlink"/>
                <w:rFonts w:ascii="Times New Roman" w:hAnsi="Times New Roman" w:cs="Times New Roman"/>
                <w:b/>
                <w:bCs/>
                <w:noProof/>
                <w:sz w:val="24"/>
                <w:szCs w:val="24"/>
              </w:rPr>
              <w:t>Deviations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62428832" w14:textId="56C311E3" w:rsidR="00DC21B7" w:rsidRPr="00CA6A43" w:rsidRDefault="00520140">
          <w:pPr>
            <w:pStyle w:val="TOC1"/>
            <w:rPr>
              <w:rFonts w:ascii="Times New Roman" w:hAnsi="Times New Roman" w:cs="Times New Roman"/>
              <w:noProof/>
              <w:sz w:val="24"/>
              <w:szCs w:val="24"/>
            </w:rPr>
          </w:pPr>
          <w:hyperlink w:anchor="_Toc132325923" w:history="1">
            <w:r w:rsidR="0086504A" w:rsidRPr="00CA6A43">
              <w:rPr>
                <w:rStyle w:val="Hyperlink"/>
                <w:rFonts w:ascii="Times New Roman" w:hAnsi="Times New Roman" w:cs="Times New Roman"/>
                <w:b/>
                <w:bCs/>
                <w:noProof/>
                <w:sz w:val="24"/>
                <w:szCs w:val="24"/>
              </w:rPr>
              <w:t xml:space="preserve">10.9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The Research</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2D6FBF1B" w14:textId="4ECFF708" w:rsidR="00DC21B7" w:rsidRPr="00CA6A43" w:rsidRDefault="00520140">
          <w:pPr>
            <w:pStyle w:val="TOC1"/>
            <w:rPr>
              <w:rFonts w:ascii="Times New Roman" w:hAnsi="Times New Roman" w:cs="Times New Roman"/>
              <w:noProof/>
              <w:sz w:val="24"/>
              <w:szCs w:val="24"/>
            </w:rPr>
          </w:pPr>
          <w:hyperlink w:anchor="_Toc132325924" w:history="1">
            <w:r w:rsidR="0086504A" w:rsidRPr="00CA6A43">
              <w:rPr>
                <w:rStyle w:val="Hyperlink"/>
                <w:rFonts w:ascii="Times New Roman" w:hAnsi="Times New Roman" w:cs="Times New Roman"/>
                <w:b/>
                <w:bCs/>
                <w:noProof/>
                <w:sz w:val="24"/>
                <w:szCs w:val="24"/>
              </w:rPr>
              <w:t xml:space="preserve">10.10 </w:t>
            </w:r>
            <w:r w:rsidR="00DC21B7" w:rsidRPr="00CA6A43">
              <w:rPr>
                <w:rStyle w:val="Hyperlink"/>
                <w:rFonts w:ascii="Times New Roman" w:hAnsi="Times New Roman" w:cs="Times New Roman"/>
                <w:b/>
                <w:bCs/>
                <w:noProof/>
                <w:sz w:val="24"/>
                <w:szCs w:val="24"/>
              </w:rPr>
              <w:t xml:space="preserve">Future </w:t>
            </w:r>
            <w:r w:rsidR="0086504A" w:rsidRPr="00CA6A43">
              <w:rPr>
                <w:rStyle w:val="Hyperlink"/>
                <w:rFonts w:ascii="Times New Roman" w:hAnsi="Times New Roman" w:cs="Times New Roman"/>
                <w:b/>
                <w:bCs/>
                <w:noProof/>
                <w:sz w:val="24"/>
                <w:szCs w:val="24"/>
              </w:rPr>
              <w:t>Enhancements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33033997" w14:textId="26F929CB" w:rsidR="00DC21B7" w:rsidRPr="00CA6A43" w:rsidRDefault="00520140">
          <w:pPr>
            <w:pStyle w:val="TOC1"/>
            <w:rPr>
              <w:rFonts w:ascii="Times New Roman" w:hAnsi="Times New Roman" w:cs="Times New Roman"/>
              <w:noProof/>
              <w:sz w:val="24"/>
              <w:szCs w:val="24"/>
            </w:rPr>
          </w:pPr>
          <w:hyperlink w:anchor="_Toc132325925" w:history="1">
            <w:r w:rsidR="0086504A" w:rsidRPr="00CA6A43">
              <w:rPr>
                <w:rStyle w:val="Hyperlink"/>
                <w:rFonts w:ascii="Times New Roman" w:hAnsi="Times New Roman" w:cs="Times New Roman"/>
                <w:b/>
                <w:bCs/>
                <w:noProof/>
                <w:sz w:val="24"/>
                <w:szCs w:val="24"/>
              </w:rPr>
              <w:t xml:space="preserve">10.11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The Contribution To The Body Of Knowledge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1DC513F9" w14:textId="6B5F86DB" w:rsidR="00DC21B7" w:rsidRPr="00CA6A43" w:rsidRDefault="00520140">
          <w:pPr>
            <w:pStyle w:val="TOC2"/>
            <w:tabs>
              <w:tab w:val="right" w:leader="dot" w:pos="9350"/>
            </w:tabs>
            <w:rPr>
              <w:rFonts w:ascii="Times New Roman" w:hAnsi="Times New Roman" w:cs="Times New Roman"/>
              <w:noProof/>
              <w:sz w:val="24"/>
              <w:szCs w:val="24"/>
            </w:rPr>
          </w:pPr>
          <w:hyperlink w:anchor="_Toc132325926" w:history="1">
            <w:r w:rsidR="0086504A" w:rsidRPr="00CA6A43">
              <w:rPr>
                <w:rStyle w:val="Hyperlink"/>
                <w:rFonts w:ascii="Times New Roman" w:hAnsi="Times New Roman" w:cs="Times New Roman"/>
                <w:b/>
                <w:bCs/>
                <w:noProof/>
                <w:sz w:val="24"/>
                <w:szCs w:val="24"/>
              </w:rPr>
              <w:t xml:space="preserve">10.11.1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Domain Contributions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2C9C0130" w14:textId="1FDBA9D5" w:rsidR="00DC21B7" w:rsidRPr="00CA6A43" w:rsidRDefault="00520140">
          <w:pPr>
            <w:pStyle w:val="TOC2"/>
            <w:tabs>
              <w:tab w:val="right" w:leader="dot" w:pos="9350"/>
            </w:tabs>
            <w:rPr>
              <w:rFonts w:ascii="Times New Roman" w:hAnsi="Times New Roman" w:cs="Times New Roman"/>
              <w:noProof/>
              <w:sz w:val="24"/>
              <w:szCs w:val="24"/>
            </w:rPr>
          </w:pPr>
          <w:hyperlink w:anchor="_Toc132325927" w:history="1">
            <w:r w:rsidR="0086504A" w:rsidRPr="00CA6A43">
              <w:rPr>
                <w:rStyle w:val="Hyperlink"/>
                <w:rFonts w:ascii="Times New Roman" w:hAnsi="Times New Roman" w:cs="Times New Roman"/>
                <w:b/>
                <w:bCs/>
                <w:noProof/>
                <w:sz w:val="24"/>
                <w:szCs w:val="24"/>
              </w:rPr>
              <w:t xml:space="preserve">10.11.2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 Contributions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77E65E15" w14:textId="2111F771" w:rsidR="00DC21B7" w:rsidRPr="00CA6A43" w:rsidRDefault="00520140">
          <w:pPr>
            <w:pStyle w:val="TOC2"/>
            <w:tabs>
              <w:tab w:val="right" w:leader="dot" w:pos="9350"/>
            </w:tabs>
            <w:rPr>
              <w:rFonts w:ascii="Times New Roman" w:hAnsi="Times New Roman" w:cs="Times New Roman"/>
              <w:noProof/>
              <w:sz w:val="24"/>
              <w:szCs w:val="24"/>
            </w:rPr>
          </w:pPr>
          <w:hyperlink w:anchor="_Toc132325928" w:history="1">
            <w:r w:rsidR="0086504A" w:rsidRPr="00CA6A43">
              <w:rPr>
                <w:rStyle w:val="Hyperlink"/>
                <w:rFonts w:ascii="Times New Roman" w:hAnsi="Times New Roman" w:cs="Times New Roman"/>
                <w:b/>
                <w:bCs/>
                <w:noProof/>
                <w:sz w:val="24"/>
                <w:szCs w:val="24"/>
              </w:rPr>
              <w:t xml:space="preserve">10.11.3 </w:t>
            </w:r>
            <w:r w:rsidR="00DC21B7" w:rsidRPr="00CA6A43">
              <w:rPr>
                <w:rStyle w:val="Hyperlink"/>
                <w:rFonts w:ascii="Times New Roman" w:hAnsi="Times New Roman" w:cs="Times New Roman"/>
                <w:b/>
                <w:bCs/>
                <w:noProof/>
                <w:sz w:val="24"/>
                <w:szCs w:val="24"/>
              </w:rPr>
              <w:t xml:space="preserve">Additional </w:t>
            </w:r>
            <w:r w:rsidR="0086504A" w:rsidRPr="00CA6A43">
              <w:rPr>
                <w:rStyle w:val="Hyperlink"/>
                <w:rFonts w:ascii="Times New Roman" w:hAnsi="Times New Roman" w:cs="Times New Roman"/>
                <w:b/>
                <w:bCs/>
                <w:noProof/>
                <w:sz w:val="24"/>
                <w:szCs w:val="24"/>
              </w:rPr>
              <w:t>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5BB44F0D" w14:textId="668C10F9" w:rsidR="00DC21B7" w:rsidRPr="00CA6A43" w:rsidRDefault="00520140">
          <w:pPr>
            <w:pStyle w:val="TOC1"/>
            <w:rPr>
              <w:rFonts w:ascii="Times New Roman" w:hAnsi="Times New Roman" w:cs="Times New Roman"/>
              <w:noProof/>
              <w:sz w:val="24"/>
              <w:szCs w:val="24"/>
            </w:rPr>
          </w:pPr>
          <w:hyperlink w:anchor="_Toc132325929" w:history="1">
            <w:r w:rsidR="0086504A" w:rsidRPr="00CA6A43">
              <w:rPr>
                <w:rStyle w:val="Hyperlink"/>
                <w:rFonts w:ascii="Times New Roman" w:hAnsi="Times New Roman" w:cs="Times New Roman"/>
                <w:b/>
                <w:bCs/>
                <w:noProof/>
                <w:sz w:val="24"/>
                <w:szCs w:val="24"/>
              </w:rPr>
              <w:t xml:space="preserve">10.12 </w:t>
            </w:r>
            <w:r w:rsidR="00DC21B7" w:rsidRPr="00CA6A43">
              <w:rPr>
                <w:rStyle w:val="Hyperlink"/>
                <w:rFonts w:ascii="Times New Roman" w:hAnsi="Times New Roman" w:cs="Times New Roman"/>
                <w:b/>
                <w:bCs/>
                <w:noProof/>
                <w:sz w:val="24"/>
                <w:szCs w:val="24"/>
              </w:rPr>
              <w:t xml:space="preserve">Implementation </w:t>
            </w:r>
            <w:r w:rsidR="0086504A" w:rsidRPr="00CA6A43">
              <w:rPr>
                <w:rStyle w:val="Hyperlink"/>
                <w:rFonts w:ascii="Times New Roman" w:hAnsi="Times New Roman" w:cs="Times New Roman"/>
                <w:b/>
                <w:bCs/>
                <w:noProof/>
                <w:sz w:val="24"/>
                <w:szCs w:val="24"/>
              </w:rPr>
              <w:t>Code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2F4996A4" w14:textId="5E285B0E" w:rsidR="00DC21B7" w:rsidRPr="00CA6A43" w:rsidRDefault="00520140">
          <w:pPr>
            <w:pStyle w:val="TOC1"/>
            <w:rPr>
              <w:rFonts w:ascii="Times New Roman" w:hAnsi="Times New Roman" w:cs="Times New Roman"/>
              <w:noProof/>
              <w:sz w:val="24"/>
              <w:szCs w:val="24"/>
            </w:rPr>
          </w:pPr>
          <w:hyperlink w:anchor="_Toc132325930" w:history="1">
            <w:r w:rsidR="0086504A" w:rsidRPr="00CA6A43">
              <w:rPr>
                <w:rStyle w:val="Hyperlink"/>
                <w:rFonts w:ascii="Times New Roman" w:hAnsi="Times New Roman" w:cs="Times New Roman"/>
                <w:b/>
                <w:bCs/>
                <w:noProof/>
                <w:sz w:val="24"/>
                <w:szCs w:val="24"/>
              </w:rPr>
              <w:t xml:space="preserve">10.13 </w:t>
            </w:r>
            <w:r w:rsidR="00DC21B7" w:rsidRPr="00CA6A43">
              <w:rPr>
                <w:rStyle w:val="Hyperlink"/>
                <w:rFonts w:ascii="Times New Roman" w:hAnsi="Times New Roman" w:cs="Times New Roman"/>
                <w:b/>
                <w:bCs/>
                <w:noProof/>
                <w:sz w:val="24"/>
                <w:szCs w:val="24"/>
              </w:rPr>
              <w:t xml:space="preserve">Concluding </w:t>
            </w:r>
            <w:r w:rsidR="0086504A" w:rsidRPr="00CA6A43">
              <w:rPr>
                <w:rStyle w:val="Hyperlink"/>
                <w:rFonts w:ascii="Times New Roman" w:hAnsi="Times New Roman" w:cs="Times New Roman"/>
                <w:b/>
                <w:bCs/>
                <w:noProof/>
                <w:sz w:val="24"/>
                <w:szCs w:val="24"/>
              </w:rPr>
              <w:t>Remarks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3524E127" w14:textId="4A4B1A83" w:rsidR="00DC21B7" w:rsidRPr="00CA6A43" w:rsidRDefault="00520140">
          <w:pPr>
            <w:pStyle w:val="TOC1"/>
            <w:rPr>
              <w:rFonts w:ascii="Times New Roman" w:hAnsi="Times New Roman" w:cs="Times New Roman"/>
              <w:noProof/>
              <w:sz w:val="24"/>
              <w:szCs w:val="24"/>
            </w:rPr>
          </w:pPr>
          <w:hyperlink w:anchor="_Toc132325931" w:history="1">
            <w:r w:rsidR="00DC21B7" w:rsidRPr="00CA6A43">
              <w:rPr>
                <w:rStyle w:val="Hyperlink"/>
                <w:rFonts w:ascii="Times New Roman" w:hAnsi="Times New Roman" w:cs="Times New Roman"/>
                <w:b/>
                <w:bCs/>
                <w:noProof/>
                <w:sz w:val="24"/>
                <w:szCs w:val="24"/>
              </w:rPr>
              <w:t>REFERENCES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I</w:t>
            </w:r>
            <w:r w:rsidR="00DC21B7" w:rsidRPr="00CA6A43">
              <w:rPr>
                <w:rFonts w:ascii="Times New Roman" w:hAnsi="Times New Roman" w:cs="Times New Roman"/>
                <w:noProof/>
                <w:webHidden/>
                <w:sz w:val="24"/>
                <w:szCs w:val="24"/>
              </w:rPr>
              <w:fldChar w:fldCharType="end"/>
            </w:r>
          </w:hyperlink>
        </w:p>
        <w:p w14:paraId="62DE6B42" w14:textId="775379DD" w:rsidR="00DC21B7" w:rsidRPr="00CA6A43" w:rsidRDefault="00520140">
          <w:pPr>
            <w:pStyle w:val="TOC1"/>
            <w:rPr>
              <w:rFonts w:ascii="Times New Roman" w:hAnsi="Times New Roman" w:cs="Times New Roman"/>
              <w:noProof/>
              <w:sz w:val="24"/>
              <w:szCs w:val="24"/>
            </w:rPr>
          </w:pPr>
          <w:hyperlink w:anchor="_Toc132325932" w:history="1">
            <w:r w:rsidR="00DC21B7" w:rsidRPr="00CA6A43">
              <w:rPr>
                <w:rStyle w:val="Hyperlink"/>
                <w:rFonts w:ascii="Times New Roman" w:hAnsi="Times New Roman" w:cs="Times New Roman"/>
                <w:b/>
                <w:bCs/>
                <w:noProof/>
                <w:sz w:val="24"/>
                <w:szCs w:val="24"/>
              </w:rPr>
              <w:t xml:space="preserve">APPENDIX A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INTRODUCTION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09C5B7DE" w14:textId="5D72ECC9" w:rsidR="00DC21B7" w:rsidRPr="00CA6A43" w:rsidRDefault="00520140">
          <w:pPr>
            <w:pStyle w:val="TOC1"/>
            <w:rPr>
              <w:rFonts w:ascii="Times New Roman" w:hAnsi="Times New Roman" w:cs="Times New Roman"/>
              <w:noProof/>
              <w:sz w:val="24"/>
              <w:szCs w:val="24"/>
            </w:rPr>
          </w:pPr>
          <w:hyperlink w:anchor="_Toc132325933" w:history="1">
            <w:r w:rsidR="00DC21B7" w:rsidRPr="00CA6A43">
              <w:rPr>
                <w:rStyle w:val="Hyperlink"/>
                <w:rFonts w:ascii="Times New Roman" w:hAnsi="Times New Roman" w:cs="Times New Roman"/>
                <w:b/>
                <w:bCs/>
                <w:noProof/>
                <w:sz w:val="24"/>
                <w:szCs w:val="24"/>
              </w:rPr>
              <w:t>A</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Prototype </w:t>
            </w:r>
            <w:r w:rsidR="0086504A" w:rsidRPr="00CA6A43">
              <w:rPr>
                <w:rStyle w:val="Hyperlink"/>
                <w:rFonts w:ascii="Times New Roman" w:hAnsi="Times New Roman" w:cs="Times New Roman"/>
                <w:b/>
                <w:bCs/>
                <w:noProof/>
                <w:sz w:val="24"/>
                <w:szCs w:val="24"/>
              </w:rPr>
              <w:t>Feature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012B80EA" w14:textId="36C074B7" w:rsidR="00DC21B7" w:rsidRPr="00CA6A43" w:rsidRDefault="00520140">
          <w:pPr>
            <w:pStyle w:val="TOC1"/>
            <w:rPr>
              <w:rFonts w:ascii="Times New Roman" w:hAnsi="Times New Roman" w:cs="Times New Roman"/>
              <w:noProof/>
              <w:sz w:val="24"/>
              <w:szCs w:val="24"/>
            </w:rPr>
          </w:pPr>
          <w:hyperlink w:anchor="_Toc132325934" w:history="1">
            <w:r w:rsidR="00DC21B7" w:rsidRPr="00CA6A43">
              <w:rPr>
                <w:rStyle w:val="Hyperlink"/>
                <w:rFonts w:ascii="Times New Roman" w:hAnsi="Times New Roman" w:cs="Times New Roman"/>
                <w:b/>
                <w:bCs/>
                <w:noProof/>
                <w:sz w:val="24"/>
                <w:szCs w:val="24"/>
              </w:rPr>
              <w:t>A</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Project </w:t>
            </w:r>
            <w:r w:rsidR="0086504A" w:rsidRPr="00CA6A43">
              <w:rPr>
                <w:rStyle w:val="Hyperlink"/>
                <w:rFonts w:ascii="Times New Roman" w:hAnsi="Times New Roman" w:cs="Times New Roman"/>
                <w:b/>
                <w:bCs/>
                <w:noProof/>
                <w:sz w:val="24"/>
                <w:szCs w:val="24"/>
              </w:rPr>
              <w:t>Scope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7CFD4C7F" w14:textId="4D1718A8" w:rsidR="00DC21B7" w:rsidRPr="00CA6A43" w:rsidRDefault="00520140">
          <w:pPr>
            <w:pStyle w:val="TOC1"/>
            <w:rPr>
              <w:rFonts w:ascii="Times New Roman" w:hAnsi="Times New Roman" w:cs="Times New Roman"/>
              <w:noProof/>
              <w:sz w:val="24"/>
              <w:szCs w:val="24"/>
            </w:rPr>
          </w:pPr>
          <w:hyperlink w:anchor="_Toc132325935" w:history="1">
            <w:r w:rsidR="00DC21B7" w:rsidRPr="00CA6A43">
              <w:rPr>
                <w:rStyle w:val="Hyperlink"/>
                <w:rFonts w:ascii="Times New Roman" w:hAnsi="Times New Roman" w:cs="Times New Roman"/>
                <w:b/>
                <w:bCs/>
                <w:noProof/>
                <w:sz w:val="24"/>
                <w:szCs w:val="24"/>
              </w:rPr>
              <w:t xml:space="preserve">APPENDIX B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LITERATURE 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C6CACE2" w14:textId="5C92C48B" w:rsidR="00DC21B7" w:rsidRPr="00CA6A43" w:rsidRDefault="00520140">
          <w:pPr>
            <w:pStyle w:val="TOC1"/>
            <w:rPr>
              <w:rFonts w:ascii="Times New Roman" w:hAnsi="Times New Roman" w:cs="Times New Roman"/>
              <w:noProof/>
              <w:sz w:val="24"/>
              <w:szCs w:val="24"/>
            </w:rPr>
          </w:pPr>
          <w:hyperlink w:anchor="_Toc132325936" w:history="1">
            <w:r w:rsidR="00DC21B7" w:rsidRPr="00CA6A43">
              <w:rPr>
                <w:rStyle w:val="Hyperlink"/>
                <w:rFonts w:ascii="Times New Roman" w:hAnsi="Times New Roman" w:cs="Times New Roman"/>
                <w:b/>
                <w:bCs/>
                <w:noProof/>
                <w:sz w:val="24"/>
                <w:szCs w:val="24"/>
              </w:rPr>
              <w:t>B</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Analysis </w:t>
            </w:r>
            <w:r w:rsidR="0086504A" w:rsidRPr="00CA6A43">
              <w:rPr>
                <w:rStyle w:val="Hyperlink"/>
                <w:rFonts w:ascii="Times New Roman" w:hAnsi="Times New Roman" w:cs="Times New Roman"/>
                <w:b/>
                <w:bCs/>
                <w:noProof/>
                <w:sz w:val="24"/>
                <w:szCs w:val="24"/>
              </w:rPr>
              <w:t>Of Forecasting Algorithms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0312C27" w14:textId="477767AE" w:rsidR="00DC21B7" w:rsidRPr="00CA6A43" w:rsidRDefault="00520140">
          <w:pPr>
            <w:pStyle w:val="TOC1"/>
            <w:rPr>
              <w:rFonts w:ascii="Times New Roman" w:hAnsi="Times New Roman" w:cs="Times New Roman"/>
              <w:noProof/>
              <w:sz w:val="24"/>
              <w:szCs w:val="24"/>
            </w:rPr>
          </w:pPr>
          <w:hyperlink w:anchor="_Toc132325937" w:history="1">
            <w:r w:rsidR="00DC21B7" w:rsidRPr="00CA6A43">
              <w:rPr>
                <w:rStyle w:val="Hyperlink"/>
                <w:rFonts w:ascii="Times New Roman" w:hAnsi="Times New Roman" w:cs="Times New Roman"/>
                <w:b/>
                <w:bCs/>
                <w:noProof/>
                <w:sz w:val="24"/>
                <w:szCs w:val="24"/>
              </w:rPr>
              <w:t>B</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Studies </w:t>
            </w:r>
            <w:r w:rsidR="0086504A" w:rsidRPr="00CA6A43">
              <w:rPr>
                <w:rStyle w:val="Hyperlink"/>
                <w:rFonts w:ascii="Times New Roman" w:hAnsi="Times New Roman" w:cs="Times New Roman"/>
                <w:b/>
                <w:bCs/>
                <w:noProof/>
                <w:sz w:val="24"/>
                <w:szCs w:val="24"/>
              </w:rPr>
              <w:t>Associated With These Algorithms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XVII</w:t>
            </w:r>
            <w:r w:rsidR="00DC21B7" w:rsidRPr="00CA6A43">
              <w:rPr>
                <w:rFonts w:ascii="Times New Roman" w:hAnsi="Times New Roman" w:cs="Times New Roman"/>
                <w:noProof/>
                <w:webHidden/>
                <w:sz w:val="24"/>
                <w:szCs w:val="24"/>
              </w:rPr>
              <w:fldChar w:fldCharType="end"/>
            </w:r>
          </w:hyperlink>
        </w:p>
        <w:p w14:paraId="497783AC" w14:textId="62B2390D" w:rsidR="00DC21B7" w:rsidRPr="00CA6A43" w:rsidRDefault="00520140">
          <w:pPr>
            <w:pStyle w:val="TOC1"/>
            <w:rPr>
              <w:rFonts w:ascii="Times New Roman" w:hAnsi="Times New Roman" w:cs="Times New Roman"/>
              <w:noProof/>
              <w:sz w:val="24"/>
              <w:szCs w:val="24"/>
            </w:rPr>
          </w:pPr>
          <w:hyperlink w:anchor="_Toc132325938" w:history="1">
            <w:r w:rsidR="00DC21B7" w:rsidRPr="00CA6A43">
              <w:rPr>
                <w:rStyle w:val="Hyperlink"/>
                <w:rFonts w:ascii="Times New Roman" w:hAnsi="Times New Roman" w:cs="Times New Roman"/>
                <w:b/>
                <w:bCs/>
                <w:noProof/>
                <w:sz w:val="24"/>
                <w:szCs w:val="24"/>
              </w:rPr>
              <w:t xml:space="preserve">APPENDIX C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SRS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09033D79" w14:textId="71549ADC" w:rsidR="00DC21B7" w:rsidRPr="00CA6A43" w:rsidRDefault="00520140">
          <w:pPr>
            <w:pStyle w:val="TOC1"/>
            <w:rPr>
              <w:rFonts w:ascii="Times New Roman" w:hAnsi="Times New Roman" w:cs="Times New Roman"/>
              <w:noProof/>
              <w:sz w:val="24"/>
              <w:szCs w:val="24"/>
            </w:rPr>
          </w:pPr>
          <w:hyperlink w:anchor="_Toc132325939"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Requirement </w:t>
            </w:r>
            <w:r w:rsidR="0086504A" w:rsidRPr="00CA6A43">
              <w:rPr>
                <w:rStyle w:val="Hyperlink"/>
                <w:rFonts w:ascii="Times New Roman" w:hAnsi="Times New Roman" w:cs="Times New Roman"/>
                <w:b/>
                <w:bCs/>
                <w:noProof/>
                <w:sz w:val="24"/>
                <w:szCs w:val="24"/>
              </w:rPr>
              <w:t>Elicitation Methodologies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5C59F238" w14:textId="5BA2DC08" w:rsidR="00DC21B7" w:rsidRPr="00CA6A43" w:rsidRDefault="00520140">
          <w:pPr>
            <w:pStyle w:val="TOC1"/>
            <w:rPr>
              <w:rFonts w:ascii="Times New Roman" w:hAnsi="Times New Roman" w:cs="Times New Roman"/>
              <w:noProof/>
              <w:sz w:val="24"/>
              <w:szCs w:val="24"/>
            </w:rPr>
          </w:pPr>
          <w:hyperlink w:anchor="_Toc132325940"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Interview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01AE2F15" w14:textId="4460C354" w:rsidR="00DC21B7" w:rsidRPr="00CA6A43" w:rsidRDefault="00520140">
          <w:pPr>
            <w:pStyle w:val="TOC1"/>
            <w:rPr>
              <w:rFonts w:ascii="Times New Roman" w:hAnsi="Times New Roman" w:cs="Times New Roman"/>
              <w:noProof/>
              <w:sz w:val="24"/>
              <w:szCs w:val="24"/>
            </w:rPr>
          </w:pPr>
          <w:hyperlink w:anchor="_Toc132325941"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Survey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XXI</w:t>
            </w:r>
            <w:r w:rsidR="00DC21B7" w:rsidRPr="00CA6A43">
              <w:rPr>
                <w:rFonts w:ascii="Times New Roman" w:hAnsi="Times New Roman" w:cs="Times New Roman"/>
                <w:noProof/>
                <w:webHidden/>
                <w:sz w:val="24"/>
                <w:szCs w:val="24"/>
              </w:rPr>
              <w:fldChar w:fldCharType="end"/>
            </w:r>
          </w:hyperlink>
        </w:p>
        <w:p w14:paraId="1250D8DA" w14:textId="746A8F56" w:rsidR="00DC21B7" w:rsidRPr="00CA6A43" w:rsidRDefault="00520140">
          <w:pPr>
            <w:pStyle w:val="TOC1"/>
            <w:rPr>
              <w:rFonts w:ascii="Times New Roman" w:hAnsi="Times New Roman" w:cs="Times New Roman"/>
              <w:noProof/>
              <w:sz w:val="24"/>
              <w:szCs w:val="24"/>
            </w:rPr>
          </w:pPr>
          <w:hyperlink w:anchor="_Toc132325942"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Descriptions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XXIII</w:t>
            </w:r>
            <w:r w:rsidR="00DC21B7" w:rsidRPr="00CA6A43">
              <w:rPr>
                <w:rFonts w:ascii="Times New Roman" w:hAnsi="Times New Roman" w:cs="Times New Roman"/>
                <w:noProof/>
                <w:webHidden/>
                <w:sz w:val="24"/>
                <w:szCs w:val="24"/>
              </w:rPr>
              <w:fldChar w:fldCharType="end"/>
            </w:r>
          </w:hyperlink>
        </w:p>
        <w:p w14:paraId="429BDAB8" w14:textId="753A3864" w:rsidR="00DC21B7" w:rsidRPr="00CA6A43" w:rsidRDefault="00520140">
          <w:pPr>
            <w:pStyle w:val="TOC1"/>
            <w:rPr>
              <w:rFonts w:ascii="Times New Roman" w:hAnsi="Times New Roman" w:cs="Times New Roman"/>
              <w:noProof/>
              <w:sz w:val="24"/>
              <w:szCs w:val="24"/>
            </w:rPr>
          </w:pPr>
          <w:hyperlink w:anchor="_Toc132325943"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.5.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w:t>
            </w:r>
            <w:r w:rsidR="00DC21B7" w:rsidRPr="00CA6A43">
              <w:rPr>
                <w:rFonts w:ascii="Times New Roman" w:hAnsi="Times New Roman" w:cs="Times New Roman"/>
                <w:noProof/>
                <w:webHidden/>
                <w:sz w:val="24"/>
                <w:szCs w:val="24"/>
              </w:rPr>
              <w:fldChar w:fldCharType="end"/>
            </w:r>
          </w:hyperlink>
        </w:p>
        <w:p w14:paraId="7022A62C" w14:textId="6CC095E1" w:rsidR="00DC21B7" w:rsidRPr="00CA6A43" w:rsidRDefault="00520140">
          <w:pPr>
            <w:pStyle w:val="TOC1"/>
            <w:rPr>
              <w:rFonts w:ascii="Times New Roman" w:hAnsi="Times New Roman" w:cs="Times New Roman"/>
              <w:noProof/>
              <w:sz w:val="24"/>
              <w:szCs w:val="24"/>
            </w:rPr>
          </w:pPr>
          <w:hyperlink w:anchor="_Toc132325944" w:history="1">
            <w:r w:rsidR="00DC21B7" w:rsidRPr="00CA6A43">
              <w:rPr>
                <w:rStyle w:val="Hyperlink"/>
                <w:rFonts w:ascii="Times New Roman" w:hAnsi="Times New Roman" w:cs="Times New Roman"/>
                <w:b/>
                <w:bCs/>
                <w:noProof/>
                <w:sz w:val="24"/>
                <w:szCs w:val="24"/>
              </w:rPr>
              <w:t xml:space="preserve">APPENDIX D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XXVI</w:t>
            </w:r>
            <w:r w:rsidR="00DC21B7" w:rsidRPr="00CA6A43">
              <w:rPr>
                <w:rFonts w:ascii="Times New Roman" w:hAnsi="Times New Roman" w:cs="Times New Roman"/>
                <w:noProof/>
                <w:webHidden/>
                <w:sz w:val="24"/>
                <w:szCs w:val="24"/>
              </w:rPr>
              <w:fldChar w:fldCharType="end"/>
            </w:r>
          </w:hyperlink>
        </w:p>
        <w:p w14:paraId="7C4DE44F" w14:textId="772B60BC" w:rsidR="00DC21B7" w:rsidRPr="00CA6A43" w:rsidRDefault="00520140">
          <w:pPr>
            <w:pStyle w:val="TOC1"/>
            <w:rPr>
              <w:rFonts w:ascii="Times New Roman" w:hAnsi="Times New Roman" w:cs="Times New Roman"/>
              <w:noProof/>
              <w:sz w:val="24"/>
              <w:szCs w:val="24"/>
            </w:rPr>
          </w:pPr>
          <w:hyperlink w:anchor="_Toc132325945"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Intuition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XXVI</w:t>
            </w:r>
            <w:r w:rsidR="00DC21B7" w:rsidRPr="00CA6A43">
              <w:rPr>
                <w:rFonts w:ascii="Times New Roman" w:hAnsi="Times New Roman" w:cs="Times New Roman"/>
                <w:noProof/>
                <w:webHidden/>
                <w:sz w:val="24"/>
                <w:szCs w:val="24"/>
              </w:rPr>
              <w:fldChar w:fldCharType="end"/>
            </w:r>
          </w:hyperlink>
        </w:p>
        <w:p w14:paraId="533CB47E" w14:textId="40C20A7D" w:rsidR="00DC21B7" w:rsidRPr="00CA6A43" w:rsidRDefault="00520140">
          <w:pPr>
            <w:pStyle w:val="TOC1"/>
            <w:rPr>
              <w:rFonts w:ascii="Times New Roman" w:hAnsi="Times New Roman" w:cs="Times New Roman"/>
              <w:noProof/>
              <w:sz w:val="24"/>
              <w:szCs w:val="24"/>
            </w:rPr>
          </w:pPr>
          <w:hyperlink w:anchor="_Toc132325946"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Tweet </w:t>
            </w:r>
            <w:r w:rsidR="0086504A" w:rsidRPr="00CA6A43">
              <w:rPr>
                <w:rStyle w:val="Hyperlink"/>
                <w:rFonts w:ascii="Times New Roman" w:hAnsi="Times New Roman" w:cs="Times New Roman"/>
                <w:b/>
                <w:bCs/>
                <w:noProof/>
                <w:sz w:val="24"/>
                <w:szCs w:val="24"/>
              </w:rPr>
              <w:t>Sentiment Weighting Algorithm Intuition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w:t>
            </w:r>
            <w:r w:rsidR="00DC21B7" w:rsidRPr="00CA6A43">
              <w:rPr>
                <w:rFonts w:ascii="Times New Roman" w:hAnsi="Times New Roman" w:cs="Times New Roman"/>
                <w:noProof/>
                <w:webHidden/>
                <w:sz w:val="24"/>
                <w:szCs w:val="24"/>
              </w:rPr>
              <w:fldChar w:fldCharType="end"/>
            </w:r>
          </w:hyperlink>
        </w:p>
        <w:p w14:paraId="5AE5211C" w14:textId="32B1A4EB" w:rsidR="00DC21B7" w:rsidRPr="00CA6A43" w:rsidRDefault="00520140">
          <w:pPr>
            <w:pStyle w:val="TOC1"/>
            <w:rPr>
              <w:rFonts w:ascii="Times New Roman" w:hAnsi="Times New Roman" w:cs="Times New Roman"/>
              <w:noProof/>
              <w:sz w:val="24"/>
              <w:szCs w:val="24"/>
            </w:rPr>
          </w:pPr>
          <w:hyperlink w:anchor="_Toc132325947"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Complexity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w:t>
            </w:r>
            <w:r w:rsidR="00DC21B7" w:rsidRPr="00CA6A43">
              <w:rPr>
                <w:rFonts w:ascii="Times New Roman" w:hAnsi="Times New Roman" w:cs="Times New Roman"/>
                <w:noProof/>
                <w:webHidden/>
                <w:sz w:val="24"/>
                <w:szCs w:val="24"/>
              </w:rPr>
              <w:fldChar w:fldCharType="end"/>
            </w:r>
          </w:hyperlink>
        </w:p>
        <w:p w14:paraId="2334191F" w14:textId="1705D4A6" w:rsidR="00DC21B7" w:rsidRPr="00CA6A43" w:rsidRDefault="00520140">
          <w:pPr>
            <w:pStyle w:val="TOC1"/>
            <w:rPr>
              <w:rFonts w:ascii="Times New Roman" w:hAnsi="Times New Roman" w:cs="Times New Roman"/>
              <w:noProof/>
              <w:sz w:val="24"/>
              <w:szCs w:val="24"/>
            </w:rPr>
          </w:pPr>
          <w:hyperlink w:anchor="_Toc132325948"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UI </w:t>
            </w:r>
            <w:r w:rsidR="0086504A" w:rsidRPr="00CA6A43">
              <w:rPr>
                <w:rStyle w:val="Hyperlink"/>
                <w:rFonts w:ascii="Times New Roman" w:hAnsi="Times New Roman" w:cs="Times New Roman"/>
                <w:b/>
                <w:bCs/>
                <w:noProof/>
                <w:sz w:val="24"/>
                <w:szCs w:val="24"/>
              </w:rPr>
              <w:t>Wireframes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XXXII</w:t>
            </w:r>
            <w:r w:rsidR="00DC21B7" w:rsidRPr="00CA6A43">
              <w:rPr>
                <w:rFonts w:ascii="Times New Roman" w:hAnsi="Times New Roman" w:cs="Times New Roman"/>
                <w:noProof/>
                <w:webHidden/>
                <w:sz w:val="24"/>
                <w:szCs w:val="24"/>
              </w:rPr>
              <w:fldChar w:fldCharType="end"/>
            </w:r>
          </w:hyperlink>
        </w:p>
        <w:p w14:paraId="20B48DF5" w14:textId="17A942C0" w:rsidR="00DC21B7" w:rsidRPr="00CA6A43" w:rsidRDefault="00520140">
          <w:pPr>
            <w:pStyle w:val="TOC1"/>
            <w:rPr>
              <w:rFonts w:ascii="Times New Roman" w:hAnsi="Times New Roman" w:cs="Times New Roman"/>
              <w:noProof/>
              <w:sz w:val="24"/>
              <w:szCs w:val="24"/>
            </w:rPr>
          </w:pPr>
          <w:hyperlink w:anchor="_Toc132325949" w:history="1">
            <w:r w:rsidR="00DC21B7" w:rsidRPr="00CA6A43">
              <w:rPr>
                <w:rStyle w:val="Hyperlink"/>
                <w:rFonts w:ascii="Times New Roman" w:hAnsi="Times New Roman" w:cs="Times New Roman"/>
                <w:b/>
                <w:bCs/>
                <w:noProof/>
                <w:sz w:val="24"/>
                <w:szCs w:val="24"/>
              </w:rPr>
              <w:t xml:space="preserve">APPENDIX E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XXXIV</w:t>
            </w:r>
            <w:r w:rsidR="00DC21B7" w:rsidRPr="00CA6A43">
              <w:rPr>
                <w:rFonts w:ascii="Times New Roman" w:hAnsi="Times New Roman" w:cs="Times New Roman"/>
                <w:noProof/>
                <w:webHidden/>
                <w:sz w:val="24"/>
                <w:szCs w:val="24"/>
              </w:rPr>
              <w:fldChar w:fldCharType="end"/>
            </w:r>
          </w:hyperlink>
        </w:p>
        <w:p w14:paraId="49B6C5B9" w14:textId="641A8FD2" w:rsidR="00DC21B7" w:rsidRPr="00CA6A43" w:rsidRDefault="00520140">
          <w:pPr>
            <w:pStyle w:val="TOC1"/>
            <w:rPr>
              <w:rFonts w:ascii="Times New Roman" w:hAnsi="Times New Roman" w:cs="Times New Roman"/>
              <w:noProof/>
              <w:sz w:val="24"/>
              <w:szCs w:val="24"/>
            </w:rPr>
          </w:pPr>
          <w:hyperlink w:anchor="_Toc132325950"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Programming Language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XXXIV</w:t>
            </w:r>
            <w:r w:rsidR="00DC21B7" w:rsidRPr="00CA6A43">
              <w:rPr>
                <w:rFonts w:ascii="Times New Roman" w:hAnsi="Times New Roman" w:cs="Times New Roman"/>
                <w:noProof/>
                <w:webHidden/>
                <w:sz w:val="24"/>
                <w:szCs w:val="24"/>
              </w:rPr>
              <w:fldChar w:fldCharType="end"/>
            </w:r>
          </w:hyperlink>
        </w:p>
        <w:p w14:paraId="03CC1C42" w14:textId="2D31A6CF" w:rsidR="00DC21B7" w:rsidRPr="00CA6A43" w:rsidRDefault="00520140">
          <w:pPr>
            <w:pStyle w:val="TOC1"/>
            <w:rPr>
              <w:rFonts w:ascii="Times New Roman" w:hAnsi="Times New Roman" w:cs="Times New Roman"/>
              <w:noProof/>
              <w:sz w:val="24"/>
              <w:szCs w:val="24"/>
            </w:rPr>
          </w:pPr>
          <w:hyperlink w:anchor="_Toc132325951"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Deep Learning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DL</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w:t>
            </w:r>
            <w:r w:rsidR="00DC21B7" w:rsidRPr="00CA6A43">
              <w:rPr>
                <w:rFonts w:ascii="Times New Roman" w:hAnsi="Times New Roman" w:cs="Times New Roman"/>
                <w:noProof/>
                <w:webHidden/>
                <w:sz w:val="24"/>
                <w:szCs w:val="24"/>
              </w:rPr>
              <w:fldChar w:fldCharType="end"/>
            </w:r>
          </w:hyperlink>
        </w:p>
        <w:p w14:paraId="4864BF7B" w14:textId="32BCB55C" w:rsidR="00DC21B7" w:rsidRPr="00CA6A43" w:rsidRDefault="00520140">
          <w:pPr>
            <w:pStyle w:val="TOC1"/>
            <w:rPr>
              <w:rFonts w:ascii="Times New Roman" w:hAnsi="Times New Roman" w:cs="Times New Roman"/>
              <w:noProof/>
              <w:sz w:val="24"/>
              <w:szCs w:val="24"/>
            </w:rPr>
          </w:pPr>
          <w:hyperlink w:anchor="_Toc132325952"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User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UI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w:t>
            </w:r>
            <w:r w:rsidR="00DC21B7" w:rsidRPr="00CA6A43">
              <w:rPr>
                <w:rFonts w:ascii="Times New Roman" w:hAnsi="Times New Roman" w:cs="Times New Roman"/>
                <w:noProof/>
                <w:webHidden/>
                <w:sz w:val="24"/>
                <w:szCs w:val="24"/>
              </w:rPr>
              <w:fldChar w:fldCharType="end"/>
            </w:r>
          </w:hyperlink>
        </w:p>
        <w:p w14:paraId="5C12B1AA" w14:textId="76EDB057" w:rsidR="00DC21B7" w:rsidRPr="00CA6A43" w:rsidRDefault="00520140">
          <w:pPr>
            <w:pStyle w:val="TOC1"/>
            <w:rPr>
              <w:rFonts w:ascii="Times New Roman" w:hAnsi="Times New Roman" w:cs="Times New Roman"/>
              <w:noProof/>
              <w:sz w:val="24"/>
              <w:szCs w:val="24"/>
            </w:rPr>
          </w:pPr>
          <w:hyperlink w:anchor="_Toc132325953"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Application Programming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API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XXXVI</w:t>
            </w:r>
            <w:r w:rsidR="00DC21B7" w:rsidRPr="00CA6A43">
              <w:rPr>
                <w:rFonts w:ascii="Times New Roman" w:hAnsi="Times New Roman" w:cs="Times New Roman"/>
                <w:noProof/>
                <w:webHidden/>
                <w:sz w:val="24"/>
                <w:szCs w:val="24"/>
              </w:rPr>
              <w:fldChar w:fldCharType="end"/>
            </w:r>
          </w:hyperlink>
        </w:p>
        <w:p w14:paraId="5436BABF" w14:textId="59C2EC7F" w:rsidR="00DC21B7" w:rsidRPr="00CA6A43" w:rsidRDefault="00520140">
          <w:pPr>
            <w:pStyle w:val="TOC1"/>
            <w:rPr>
              <w:rFonts w:ascii="Times New Roman" w:hAnsi="Times New Roman" w:cs="Times New Roman"/>
              <w:noProof/>
              <w:sz w:val="24"/>
              <w:szCs w:val="24"/>
            </w:rPr>
          </w:pPr>
          <w:hyperlink w:anchor="_Toc132325954"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.5. </w:t>
            </w:r>
            <w:r w:rsidR="00DC21B7" w:rsidRPr="00CA6A43">
              <w:rPr>
                <w:rStyle w:val="Hyperlink"/>
                <w:rFonts w:ascii="Times New Roman" w:hAnsi="Times New Roman" w:cs="Times New Roman"/>
                <w:b/>
                <w:bCs/>
                <w:noProof/>
                <w:sz w:val="24"/>
                <w:szCs w:val="24"/>
              </w:rPr>
              <w:t xml:space="preserve">Fetch </w:t>
            </w:r>
            <w:r w:rsidR="0086504A" w:rsidRPr="00CA6A43">
              <w:rPr>
                <w:rStyle w:val="Hyperlink"/>
                <w:rFonts w:ascii="Times New Roman" w:hAnsi="Times New Roman" w:cs="Times New Roman"/>
                <w:b/>
                <w:bCs/>
                <w:noProof/>
                <w:sz w:val="24"/>
                <w:szCs w:val="24"/>
              </w:rPr>
              <w:t>Data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XXXVII</w:t>
            </w:r>
            <w:r w:rsidR="00DC21B7" w:rsidRPr="00CA6A43">
              <w:rPr>
                <w:rFonts w:ascii="Times New Roman" w:hAnsi="Times New Roman" w:cs="Times New Roman"/>
                <w:noProof/>
                <w:webHidden/>
                <w:sz w:val="24"/>
                <w:szCs w:val="24"/>
              </w:rPr>
              <w:fldChar w:fldCharType="end"/>
            </w:r>
          </w:hyperlink>
        </w:p>
        <w:p w14:paraId="52A7121E" w14:textId="272F68EB" w:rsidR="00DC21B7" w:rsidRPr="00CA6A43" w:rsidRDefault="00520140">
          <w:pPr>
            <w:pStyle w:val="TOC1"/>
            <w:rPr>
              <w:rFonts w:ascii="Times New Roman" w:hAnsi="Times New Roman" w:cs="Times New Roman"/>
              <w:noProof/>
              <w:sz w:val="24"/>
              <w:szCs w:val="24"/>
            </w:rPr>
          </w:pPr>
          <w:hyperlink w:anchor="_Toc132325955"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.6. </w:t>
            </w:r>
            <w:r w:rsidR="00DC21B7"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w:t>
            </w:r>
            <w:r w:rsidR="00DC21B7" w:rsidRPr="00CA6A43">
              <w:rPr>
                <w:rFonts w:ascii="Times New Roman" w:hAnsi="Times New Roman" w:cs="Times New Roman"/>
                <w:noProof/>
                <w:webHidden/>
                <w:sz w:val="24"/>
                <w:szCs w:val="24"/>
              </w:rPr>
              <w:fldChar w:fldCharType="end"/>
            </w:r>
          </w:hyperlink>
        </w:p>
        <w:p w14:paraId="6E6EF5D7" w14:textId="67238EA4" w:rsidR="00DC21B7" w:rsidRPr="00CA6A43" w:rsidRDefault="00520140">
          <w:pPr>
            <w:pStyle w:val="TOC1"/>
            <w:rPr>
              <w:rFonts w:ascii="Times New Roman" w:hAnsi="Times New Roman" w:cs="Times New Roman"/>
              <w:noProof/>
              <w:sz w:val="24"/>
              <w:szCs w:val="24"/>
            </w:rPr>
          </w:pPr>
          <w:hyperlink w:anchor="_Toc132325956"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.7. </w:t>
            </w:r>
            <w:r w:rsidR="00DC21B7" w:rsidRPr="00CA6A43">
              <w:rPr>
                <w:rStyle w:val="Hyperlink"/>
                <w:rFonts w:ascii="Times New Roman" w:hAnsi="Times New Roman" w:cs="Times New Roman"/>
                <w:b/>
                <w:bCs/>
                <w:noProof/>
                <w:sz w:val="24"/>
                <w:szCs w:val="24"/>
              </w:rPr>
              <w:t xml:space="preserve">User </w:t>
            </w:r>
            <w:r w:rsidR="0086504A" w:rsidRPr="00CA6A43">
              <w:rPr>
                <w:rStyle w:val="Hyperlink"/>
                <w:rFonts w:ascii="Times New Roman" w:hAnsi="Times New Roman" w:cs="Times New Roman"/>
                <w:b/>
                <w:bCs/>
                <w:noProof/>
                <w:sz w:val="24"/>
                <w:szCs w:val="24"/>
              </w:rPr>
              <w:t>Interface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XLIV</w:t>
            </w:r>
            <w:r w:rsidR="00DC21B7" w:rsidRPr="00CA6A43">
              <w:rPr>
                <w:rFonts w:ascii="Times New Roman" w:hAnsi="Times New Roman" w:cs="Times New Roman"/>
                <w:noProof/>
                <w:webHidden/>
                <w:sz w:val="24"/>
                <w:szCs w:val="24"/>
              </w:rPr>
              <w:fldChar w:fldCharType="end"/>
            </w:r>
          </w:hyperlink>
        </w:p>
        <w:p w14:paraId="31DA3D5B" w14:textId="50F20EF0" w:rsidR="00DC21B7" w:rsidRPr="00CA6A43" w:rsidRDefault="00520140">
          <w:pPr>
            <w:pStyle w:val="TOC1"/>
            <w:rPr>
              <w:rFonts w:ascii="Times New Roman" w:hAnsi="Times New Roman" w:cs="Times New Roman"/>
              <w:noProof/>
              <w:sz w:val="24"/>
              <w:szCs w:val="24"/>
            </w:rPr>
          </w:pPr>
          <w:hyperlink w:anchor="_Toc132325957" w:history="1">
            <w:r w:rsidR="00DC21B7" w:rsidRPr="00CA6A43">
              <w:rPr>
                <w:rStyle w:val="Hyperlink"/>
                <w:rFonts w:ascii="Times New Roman" w:hAnsi="Times New Roman" w:cs="Times New Roman"/>
                <w:b/>
                <w:bCs/>
                <w:noProof/>
                <w:sz w:val="24"/>
                <w:szCs w:val="24"/>
              </w:rPr>
              <w:t xml:space="preserve">APPENDIX F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XLIX</w:t>
            </w:r>
            <w:r w:rsidR="00DC21B7" w:rsidRPr="00CA6A43">
              <w:rPr>
                <w:rFonts w:ascii="Times New Roman" w:hAnsi="Times New Roman" w:cs="Times New Roman"/>
                <w:noProof/>
                <w:webHidden/>
                <w:sz w:val="24"/>
                <w:szCs w:val="24"/>
              </w:rPr>
              <w:fldChar w:fldCharType="end"/>
            </w:r>
          </w:hyperlink>
        </w:p>
        <w:p w14:paraId="1C709677" w14:textId="31ECA668" w:rsidR="00DC21B7" w:rsidRPr="00CA6A43" w:rsidRDefault="00520140">
          <w:pPr>
            <w:pStyle w:val="TOC1"/>
            <w:rPr>
              <w:rFonts w:ascii="Times New Roman" w:hAnsi="Times New Roman" w:cs="Times New Roman"/>
              <w:noProof/>
              <w:sz w:val="24"/>
              <w:szCs w:val="24"/>
            </w:rPr>
          </w:pPr>
          <w:hyperlink w:anchor="_Toc132325958" w:history="1">
            <w:r w:rsidR="00DC21B7" w:rsidRPr="00CA6A43">
              <w:rPr>
                <w:rStyle w:val="Hyperlink"/>
                <w:rFonts w:ascii="Times New Roman" w:hAnsi="Times New Roman" w:cs="Times New Roman"/>
                <w:b/>
                <w:bCs/>
                <w:noProof/>
                <w:sz w:val="24"/>
                <w:szCs w:val="24"/>
              </w:rPr>
              <w:t>F</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XLIX</w:t>
            </w:r>
            <w:r w:rsidR="00DC21B7" w:rsidRPr="00CA6A43">
              <w:rPr>
                <w:rFonts w:ascii="Times New Roman" w:hAnsi="Times New Roman" w:cs="Times New Roman"/>
                <w:noProof/>
                <w:webHidden/>
                <w:sz w:val="24"/>
                <w:szCs w:val="24"/>
              </w:rPr>
              <w:fldChar w:fldCharType="end"/>
            </w:r>
          </w:hyperlink>
        </w:p>
        <w:p w14:paraId="264914DF" w14:textId="491F6671" w:rsidR="00DC21B7" w:rsidRPr="00CA6A43" w:rsidRDefault="00520140">
          <w:pPr>
            <w:pStyle w:val="TOC1"/>
            <w:rPr>
              <w:rFonts w:ascii="Times New Roman" w:hAnsi="Times New Roman" w:cs="Times New Roman"/>
              <w:noProof/>
              <w:sz w:val="24"/>
              <w:szCs w:val="24"/>
            </w:rPr>
          </w:pPr>
          <w:hyperlink w:anchor="_Toc132325959" w:history="1">
            <w:r w:rsidR="00DC21B7" w:rsidRPr="00CA6A43">
              <w:rPr>
                <w:rStyle w:val="Hyperlink"/>
                <w:rFonts w:ascii="Times New Roman" w:hAnsi="Times New Roman" w:cs="Times New Roman"/>
                <w:b/>
                <w:bCs/>
                <w:noProof/>
                <w:sz w:val="24"/>
                <w:szCs w:val="24"/>
              </w:rPr>
              <w:t>F</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w:t>
            </w:r>
            <w:r w:rsidR="00DC21B7" w:rsidRPr="00CA6A43">
              <w:rPr>
                <w:rFonts w:ascii="Times New Roman" w:hAnsi="Times New Roman" w:cs="Times New Roman"/>
                <w:noProof/>
                <w:webHidden/>
                <w:sz w:val="24"/>
                <w:szCs w:val="24"/>
              </w:rPr>
              <w:fldChar w:fldCharType="end"/>
            </w:r>
          </w:hyperlink>
        </w:p>
        <w:p w14:paraId="5CB266FB" w14:textId="3FEEEA67" w:rsidR="00DC21B7" w:rsidRPr="00CA6A43" w:rsidRDefault="00520140">
          <w:pPr>
            <w:pStyle w:val="TOC1"/>
            <w:rPr>
              <w:rFonts w:ascii="Times New Roman" w:hAnsi="Times New Roman" w:cs="Times New Roman"/>
              <w:noProof/>
              <w:sz w:val="24"/>
              <w:szCs w:val="24"/>
            </w:rPr>
          </w:pPr>
          <w:hyperlink w:anchor="_Toc132325960" w:history="1">
            <w:r w:rsidR="00DC21B7" w:rsidRPr="00CA6A43">
              <w:rPr>
                <w:rStyle w:val="Hyperlink"/>
                <w:rFonts w:ascii="Times New Roman" w:hAnsi="Times New Roman" w:cs="Times New Roman"/>
                <w:b/>
                <w:bCs/>
                <w:noProof/>
                <w:sz w:val="24"/>
                <w:szCs w:val="24"/>
              </w:rPr>
              <w:t xml:space="preserve">APPENDIX G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43259F53" w14:textId="67AC599B" w:rsidR="00DC21B7" w:rsidRPr="00CA6A43" w:rsidRDefault="00520140">
          <w:pPr>
            <w:pStyle w:val="TOC1"/>
            <w:rPr>
              <w:rFonts w:ascii="Times New Roman" w:hAnsi="Times New Roman" w:cs="Times New Roman"/>
              <w:noProof/>
              <w:sz w:val="24"/>
              <w:szCs w:val="24"/>
            </w:rPr>
          </w:pPr>
          <w:hyperlink w:anchor="_Toc132325961"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Expert </w:t>
            </w:r>
            <w:r w:rsidR="0086504A" w:rsidRPr="00CA6A43">
              <w:rPr>
                <w:rStyle w:val="Hyperlink"/>
                <w:rFonts w:ascii="Times New Roman" w:hAnsi="Times New Roman" w:cs="Times New Roman"/>
                <w:b/>
                <w:bCs/>
                <w:noProof/>
                <w:sz w:val="24"/>
                <w:szCs w:val="24"/>
              </w:rPr>
              <w:t>Evaluators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155DFB76" w14:textId="7DB09AF6" w:rsidR="00DC21B7" w:rsidRPr="00CA6A43" w:rsidRDefault="00520140">
          <w:pPr>
            <w:pStyle w:val="TOC1"/>
            <w:rPr>
              <w:rFonts w:ascii="Times New Roman" w:hAnsi="Times New Roman" w:cs="Times New Roman"/>
              <w:noProof/>
              <w:sz w:val="24"/>
              <w:szCs w:val="24"/>
            </w:rPr>
          </w:pPr>
          <w:hyperlink w:anchor="_Toc132325962"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51849C35" w14:textId="6EA9ACAB" w:rsidR="00DC21B7" w:rsidRPr="00CA6A43" w:rsidRDefault="00520140">
          <w:pPr>
            <w:pStyle w:val="TOC1"/>
            <w:rPr>
              <w:rFonts w:ascii="Times New Roman" w:hAnsi="Times New Roman" w:cs="Times New Roman"/>
              <w:noProof/>
              <w:sz w:val="24"/>
              <w:szCs w:val="24"/>
            </w:rPr>
          </w:pPr>
          <w:hyperlink w:anchor="_Toc132325963"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Non-Functional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LVII</w:t>
            </w:r>
            <w:r w:rsidR="00DC21B7" w:rsidRPr="00CA6A43">
              <w:rPr>
                <w:rFonts w:ascii="Times New Roman" w:hAnsi="Times New Roman" w:cs="Times New Roman"/>
                <w:noProof/>
                <w:webHidden/>
                <w:sz w:val="24"/>
                <w:szCs w:val="24"/>
              </w:rPr>
              <w:fldChar w:fldCharType="end"/>
            </w:r>
          </w:hyperlink>
        </w:p>
        <w:p w14:paraId="67697BE3" w14:textId="0D7D2210" w:rsidR="00DC21B7" w:rsidRPr="00CA6A43" w:rsidRDefault="00520140">
          <w:pPr>
            <w:pStyle w:val="TOC1"/>
            <w:rPr>
              <w:rFonts w:ascii="Times New Roman" w:hAnsi="Times New Roman" w:cs="Times New Roman"/>
              <w:noProof/>
              <w:sz w:val="24"/>
              <w:szCs w:val="24"/>
            </w:rPr>
          </w:pPr>
          <w:hyperlink w:anchor="_Toc132325964" w:history="1">
            <w:r w:rsidR="00DC21B7" w:rsidRPr="00CA6A43">
              <w:rPr>
                <w:rStyle w:val="Hyperlink"/>
                <w:rFonts w:ascii="Times New Roman" w:hAnsi="Times New Roman" w:cs="Times New Roman"/>
                <w:b/>
                <w:bCs/>
                <w:noProof/>
                <w:sz w:val="24"/>
                <w:szCs w:val="24"/>
              </w:rPr>
              <w:t xml:space="preserve">APPENDIX H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CONCLUSION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LIX</w:t>
            </w:r>
            <w:r w:rsidR="00DC21B7" w:rsidRPr="00CA6A43">
              <w:rPr>
                <w:rFonts w:ascii="Times New Roman" w:hAnsi="Times New Roman" w:cs="Times New Roman"/>
                <w:noProof/>
                <w:webHidden/>
                <w:sz w:val="24"/>
                <w:szCs w:val="24"/>
              </w:rPr>
              <w:fldChar w:fldCharType="end"/>
            </w:r>
          </w:hyperlink>
        </w:p>
        <w:p w14:paraId="54C29D1D" w14:textId="27C8F9D3" w:rsidR="00DC21B7" w:rsidRPr="00CA6A43" w:rsidRDefault="00520140">
          <w:pPr>
            <w:pStyle w:val="TOC1"/>
            <w:rPr>
              <w:rFonts w:ascii="Times New Roman" w:hAnsi="Times New Roman" w:cs="Times New Roman"/>
              <w:noProof/>
              <w:sz w:val="24"/>
              <w:szCs w:val="24"/>
            </w:rPr>
          </w:pPr>
          <w:hyperlink w:anchor="_Toc132325965" w:history="1">
            <w:r w:rsidR="00DC21B7" w:rsidRPr="00CA6A43">
              <w:rPr>
                <w:rStyle w:val="Hyperlink"/>
                <w:rFonts w:ascii="Times New Roman" w:hAnsi="Times New Roman" w:cs="Times New Roman"/>
                <w:b/>
                <w:bCs/>
                <w:noProof/>
                <w:sz w:val="24"/>
                <w:szCs w:val="24"/>
              </w:rPr>
              <w:t>H</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Status </w:t>
            </w:r>
            <w:r w:rsidR="0086504A" w:rsidRPr="00CA6A43">
              <w:rPr>
                <w:rStyle w:val="Hyperlink"/>
                <w:rFonts w:ascii="Times New Roman" w:hAnsi="Times New Roman" w:cs="Times New Roman"/>
                <w:b/>
                <w:bCs/>
                <w:noProof/>
                <w:sz w:val="24"/>
                <w:szCs w:val="24"/>
              </w:rPr>
              <w:t>Of Research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LIX</w:t>
            </w:r>
            <w:r w:rsidR="00DC21B7" w:rsidRPr="00CA6A43">
              <w:rPr>
                <w:rFonts w:ascii="Times New Roman" w:hAnsi="Times New Roman" w:cs="Times New Roman"/>
                <w:noProof/>
                <w:webHidden/>
                <w:sz w:val="24"/>
                <w:szCs w:val="24"/>
              </w:rPr>
              <w:fldChar w:fldCharType="end"/>
            </w:r>
          </w:hyperlink>
        </w:p>
        <w:p w14:paraId="49123FB8" w14:textId="1AA18139" w:rsidR="00DC21B7" w:rsidRPr="00CA6A43" w:rsidRDefault="00520140">
          <w:pPr>
            <w:pStyle w:val="TOC1"/>
            <w:rPr>
              <w:rFonts w:ascii="Times New Roman" w:hAnsi="Times New Roman" w:cs="Times New Roman"/>
              <w:noProof/>
              <w:sz w:val="24"/>
              <w:szCs w:val="24"/>
            </w:rPr>
          </w:pPr>
          <w:hyperlink w:anchor="_Toc132325966" w:history="1">
            <w:r w:rsidR="00DC21B7" w:rsidRPr="00CA6A43">
              <w:rPr>
                <w:rStyle w:val="Hyperlink"/>
                <w:rFonts w:ascii="Times New Roman" w:hAnsi="Times New Roman" w:cs="Times New Roman"/>
                <w:b/>
                <w:bCs/>
                <w:noProof/>
                <w:sz w:val="24"/>
                <w:szCs w:val="24"/>
              </w:rPr>
              <w:t>H</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Learning Outcomes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w:t>
            </w:r>
            <w:r w:rsidR="00DC21B7" w:rsidRPr="00CA6A43">
              <w:rPr>
                <w:rFonts w:ascii="Times New Roman" w:hAnsi="Times New Roman" w:cs="Times New Roman"/>
                <w:noProof/>
                <w:webHidden/>
                <w:sz w:val="24"/>
                <w:szCs w:val="24"/>
              </w:rPr>
              <w:fldChar w:fldCharType="end"/>
            </w:r>
          </w:hyperlink>
        </w:p>
        <w:p w14:paraId="5C235C0B" w14:textId="51F0F37B" w:rsidR="00DC21B7" w:rsidRPr="00CA6A43" w:rsidRDefault="00520140">
          <w:pPr>
            <w:pStyle w:val="TOC1"/>
            <w:rPr>
              <w:rFonts w:ascii="Times New Roman" w:hAnsi="Times New Roman" w:cs="Times New Roman"/>
              <w:noProof/>
              <w:sz w:val="24"/>
              <w:szCs w:val="24"/>
            </w:rPr>
          </w:pPr>
          <w:hyperlink w:anchor="_Toc132325967" w:history="1">
            <w:r w:rsidR="00DC21B7" w:rsidRPr="00CA6A43">
              <w:rPr>
                <w:rStyle w:val="Hyperlink"/>
                <w:rFonts w:ascii="Times New Roman" w:hAnsi="Times New Roman" w:cs="Times New Roman"/>
                <w:b/>
                <w:bCs/>
                <w:noProof/>
                <w:sz w:val="24"/>
                <w:szCs w:val="24"/>
              </w:rPr>
              <w:t xml:space="preserve">APPENDIX I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CONCEPT MAP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LXIII</w:t>
            </w:r>
            <w:r w:rsidR="00DC21B7" w:rsidRPr="00CA6A43">
              <w:rPr>
                <w:rFonts w:ascii="Times New Roman" w:hAnsi="Times New Roman" w:cs="Times New Roman"/>
                <w:noProof/>
                <w:webHidden/>
                <w:sz w:val="24"/>
                <w:szCs w:val="24"/>
              </w:rPr>
              <w:fldChar w:fldCharType="end"/>
            </w:r>
          </w:hyperlink>
        </w:p>
        <w:p w14:paraId="538F08E8" w14:textId="62A14787" w:rsidR="00DC21B7" w:rsidRPr="00CA6A43" w:rsidRDefault="00520140">
          <w:pPr>
            <w:pStyle w:val="TOC1"/>
            <w:rPr>
              <w:rFonts w:ascii="Times New Roman" w:hAnsi="Times New Roman" w:cs="Times New Roman"/>
              <w:noProof/>
              <w:sz w:val="24"/>
              <w:szCs w:val="24"/>
            </w:rPr>
          </w:pPr>
          <w:hyperlink w:anchor="_Toc132325968" w:history="1">
            <w:r w:rsidR="00DC21B7" w:rsidRPr="00CA6A43">
              <w:rPr>
                <w:rStyle w:val="Hyperlink"/>
                <w:rFonts w:ascii="Times New Roman" w:hAnsi="Times New Roman" w:cs="Times New Roman"/>
                <w:b/>
                <w:bCs/>
                <w:noProof/>
                <w:sz w:val="24"/>
                <w:szCs w:val="24"/>
              </w:rPr>
              <w:t xml:space="preserve">APPENDIX J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EXTENDED REVIEW PAPER</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LXIV</w:t>
            </w:r>
            <w:r w:rsidR="00DC21B7" w:rsidRPr="00CA6A43">
              <w:rPr>
                <w:rFonts w:ascii="Times New Roman" w:hAnsi="Times New Roman" w:cs="Times New Roman"/>
                <w:noProof/>
                <w:webHidden/>
                <w:sz w:val="24"/>
                <w:szCs w:val="24"/>
              </w:rPr>
              <w:fldChar w:fldCharType="end"/>
            </w:r>
          </w:hyperlink>
        </w:p>
        <w:p w14:paraId="3155903D" w14:textId="7A687ABC" w:rsidR="00DC21B7" w:rsidRPr="00CA6A43" w:rsidRDefault="00520140">
          <w:pPr>
            <w:pStyle w:val="TOC1"/>
            <w:rPr>
              <w:rFonts w:ascii="Times New Roman" w:hAnsi="Times New Roman" w:cs="Times New Roman"/>
              <w:noProof/>
              <w:sz w:val="24"/>
              <w:szCs w:val="24"/>
            </w:rPr>
          </w:pPr>
          <w:hyperlink w:anchor="_Toc132325969" w:history="1">
            <w:r w:rsidR="00DC21B7" w:rsidRPr="00CA6A43">
              <w:rPr>
                <w:rStyle w:val="Hyperlink"/>
                <w:rFonts w:ascii="Times New Roman" w:hAnsi="Times New Roman" w:cs="Times New Roman"/>
                <w:b/>
                <w:bCs/>
                <w:noProof/>
                <w:sz w:val="24"/>
                <w:szCs w:val="24"/>
              </w:rPr>
              <w:t>J</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Acceptance </w:t>
            </w:r>
            <w:r w:rsidR="0086504A" w:rsidRPr="00CA6A43">
              <w:rPr>
                <w:rStyle w:val="Hyperlink"/>
                <w:rFonts w:ascii="Times New Roman" w:hAnsi="Times New Roman" w:cs="Times New Roman"/>
                <w:b/>
                <w:bCs/>
                <w:noProof/>
                <w:sz w:val="24"/>
                <w:szCs w:val="24"/>
              </w:rPr>
              <w:t>Notification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LXIV</w:t>
            </w:r>
            <w:r w:rsidR="00DC21B7" w:rsidRPr="00CA6A43">
              <w:rPr>
                <w:rFonts w:ascii="Times New Roman" w:hAnsi="Times New Roman" w:cs="Times New Roman"/>
                <w:noProof/>
                <w:webHidden/>
                <w:sz w:val="24"/>
                <w:szCs w:val="24"/>
              </w:rPr>
              <w:fldChar w:fldCharType="end"/>
            </w:r>
          </w:hyperlink>
        </w:p>
        <w:p w14:paraId="3A8B337A" w14:textId="11DCE4F9" w:rsidR="00DC21B7" w:rsidRPr="00CA6A43" w:rsidRDefault="00520140">
          <w:pPr>
            <w:pStyle w:val="TOC1"/>
            <w:rPr>
              <w:rFonts w:ascii="Times New Roman" w:hAnsi="Times New Roman" w:cs="Times New Roman"/>
              <w:noProof/>
              <w:sz w:val="24"/>
              <w:szCs w:val="24"/>
            </w:rPr>
          </w:pPr>
          <w:hyperlink w:anchor="_Toc132325970" w:history="1">
            <w:r w:rsidR="00DC21B7" w:rsidRPr="00CA6A43">
              <w:rPr>
                <w:rStyle w:val="Hyperlink"/>
                <w:rFonts w:ascii="Times New Roman" w:hAnsi="Times New Roman" w:cs="Times New Roman"/>
                <w:b/>
                <w:bCs/>
                <w:noProof/>
                <w:sz w:val="24"/>
                <w:szCs w:val="24"/>
              </w:rPr>
              <w:t>J</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Extended </w:t>
            </w:r>
            <w:r w:rsidR="0086504A" w:rsidRPr="00CA6A43">
              <w:rPr>
                <w:rStyle w:val="Hyperlink"/>
                <w:rFonts w:ascii="Times New Roman" w:hAnsi="Times New Roman" w:cs="Times New Roman"/>
                <w:b/>
                <w:bCs/>
                <w:noProof/>
                <w:sz w:val="24"/>
                <w:szCs w:val="24"/>
              </w:rPr>
              <w:t>Review Paper</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LXV</w:t>
            </w:r>
            <w:r w:rsidR="00DC21B7" w:rsidRPr="00CA6A43">
              <w:rPr>
                <w:rFonts w:ascii="Times New Roman" w:hAnsi="Times New Roman" w:cs="Times New Roman"/>
                <w:noProof/>
                <w:webHidden/>
                <w:sz w:val="24"/>
                <w:szCs w:val="24"/>
              </w:rPr>
              <w:fldChar w:fldCharType="end"/>
            </w:r>
          </w:hyperlink>
        </w:p>
        <w:p w14:paraId="08E3DD58" w14:textId="53BE160B" w:rsidR="009A1CEB" w:rsidRPr="00CA6A43" w:rsidRDefault="00FD2F9D" w:rsidP="000329A5">
          <w:pPr>
            <w:pStyle w:val="TOC1"/>
            <w:spacing w:line="360" w:lineRule="auto"/>
            <w:rPr>
              <w:rFonts w:ascii="Times New Roman" w:hAnsi="Times New Roman" w:cs="Times New Roman"/>
              <w:sz w:val="24"/>
              <w:szCs w:val="24"/>
            </w:rPr>
          </w:pPr>
          <w:r w:rsidRPr="00CA6A43">
            <w:rPr>
              <w:rFonts w:ascii="Times New Roman" w:hAnsi="Times New Roman" w:cs="Times New Roman"/>
              <w:sz w:val="24"/>
              <w:szCs w:val="24"/>
            </w:rPr>
            <w:fldChar w:fldCharType="end"/>
          </w:r>
          <w:r w:rsidR="002B32F7" w:rsidRPr="00CA6A43">
            <w:rPr>
              <w:rFonts w:ascii="Times New Roman" w:hAnsi="Times New Roman" w:cs="Times New Roman"/>
              <w:sz w:val="24"/>
              <w:szCs w:val="24"/>
            </w:rPr>
            <w:tab/>
          </w:r>
        </w:p>
      </w:sdtContent>
    </w:sdt>
    <w:bookmarkStart w:id="3" w:name="_Toc125663073" w:displacedByCustomXml="prev"/>
    <w:bookmarkEnd w:id="3"/>
    <w:p w14:paraId="578F4114" w14:textId="2DC08F48" w:rsidR="00C06636" w:rsidRPr="00CA6A43" w:rsidRDefault="00C06636" w:rsidP="00C077BE">
      <w:pPr>
        <w:spacing w:line="360" w:lineRule="auto"/>
        <w:rPr>
          <w:rFonts w:ascii="Times New Roman" w:hAnsi="Times New Roman" w:cs="Times New Roman"/>
          <w:sz w:val="24"/>
          <w:szCs w:val="24"/>
        </w:rPr>
      </w:pPr>
    </w:p>
    <w:p w14:paraId="63215AF4" w14:textId="77777777" w:rsidR="00C06636" w:rsidRPr="00C077BE" w:rsidRDefault="00C06636" w:rsidP="00C077BE">
      <w:pPr>
        <w:spacing w:line="360" w:lineRule="auto"/>
        <w:rPr>
          <w:rFonts w:ascii="Times New Roman" w:hAnsi="Times New Roman" w:cs="Times New Roman"/>
          <w:sz w:val="24"/>
          <w:szCs w:val="24"/>
        </w:rPr>
      </w:pPr>
    </w:p>
    <w:p w14:paraId="6DE33BAB" w14:textId="77777777" w:rsidR="00C06636" w:rsidRPr="00C077BE" w:rsidRDefault="00C06636" w:rsidP="00C077BE">
      <w:pPr>
        <w:spacing w:line="360" w:lineRule="auto"/>
        <w:rPr>
          <w:rFonts w:ascii="Times New Roman" w:hAnsi="Times New Roman" w:cs="Times New Roman"/>
          <w:sz w:val="24"/>
          <w:szCs w:val="24"/>
        </w:rPr>
      </w:pPr>
    </w:p>
    <w:p w14:paraId="439A4C4F" w14:textId="77777777" w:rsidR="00C06636" w:rsidRPr="00C077BE" w:rsidRDefault="00C06636" w:rsidP="00C077BE">
      <w:pPr>
        <w:spacing w:line="360" w:lineRule="auto"/>
        <w:rPr>
          <w:rFonts w:ascii="Times New Roman" w:hAnsi="Times New Roman" w:cs="Times New Roman"/>
          <w:sz w:val="24"/>
          <w:szCs w:val="24"/>
        </w:rPr>
      </w:pPr>
    </w:p>
    <w:p w14:paraId="505E3196" w14:textId="77777777" w:rsidR="00C06636" w:rsidRPr="00C077BE" w:rsidRDefault="00C06636" w:rsidP="00C077BE">
      <w:pPr>
        <w:spacing w:line="360" w:lineRule="auto"/>
        <w:rPr>
          <w:rFonts w:ascii="Times New Roman" w:hAnsi="Times New Roman" w:cs="Times New Roman"/>
          <w:sz w:val="24"/>
          <w:szCs w:val="24"/>
        </w:rPr>
      </w:pPr>
    </w:p>
    <w:p w14:paraId="6B6B4A50" w14:textId="77777777" w:rsidR="00C06636" w:rsidRPr="00C077BE" w:rsidRDefault="00C06636" w:rsidP="00C077BE">
      <w:pPr>
        <w:spacing w:line="360" w:lineRule="auto"/>
        <w:rPr>
          <w:rFonts w:ascii="Times New Roman" w:hAnsi="Times New Roman" w:cs="Times New Roman"/>
          <w:sz w:val="24"/>
          <w:szCs w:val="24"/>
        </w:rPr>
      </w:pPr>
    </w:p>
    <w:p w14:paraId="6808CE85" w14:textId="77777777" w:rsidR="00C06636" w:rsidRPr="00C077BE" w:rsidRDefault="00C06636" w:rsidP="00C077BE">
      <w:pPr>
        <w:spacing w:line="360" w:lineRule="auto"/>
        <w:rPr>
          <w:rFonts w:ascii="Times New Roman" w:hAnsi="Times New Roman" w:cs="Times New Roman"/>
          <w:sz w:val="24"/>
          <w:szCs w:val="24"/>
        </w:rPr>
      </w:pPr>
    </w:p>
    <w:p w14:paraId="36FE3B6F" w14:textId="77777777" w:rsidR="00C06636" w:rsidRPr="00C077BE" w:rsidRDefault="00C06636" w:rsidP="00C077BE">
      <w:pPr>
        <w:spacing w:line="360" w:lineRule="auto"/>
        <w:rPr>
          <w:rFonts w:ascii="Times New Roman" w:hAnsi="Times New Roman" w:cs="Times New Roman"/>
          <w:sz w:val="24"/>
          <w:szCs w:val="24"/>
        </w:rPr>
      </w:pPr>
    </w:p>
    <w:p w14:paraId="37EF6C5B" w14:textId="77777777" w:rsidR="00C06636" w:rsidRPr="00C077BE" w:rsidRDefault="00C06636" w:rsidP="00C077BE">
      <w:pPr>
        <w:spacing w:line="360" w:lineRule="auto"/>
        <w:rPr>
          <w:rFonts w:ascii="Times New Roman" w:hAnsi="Times New Roman" w:cs="Times New Roman"/>
          <w:sz w:val="24"/>
          <w:szCs w:val="24"/>
        </w:rPr>
      </w:pPr>
    </w:p>
    <w:p w14:paraId="092493B2" w14:textId="7C4754DB" w:rsidR="00B40933" w:rsidRPr="00CA6A43" w:rsidRDefault="00847CCE" w:rsidP="00CA6A43">
      <w:pPr>
        <w:pStyle w:val="Heading1"/>
        <w:rPr>
          <w:rFonts w:ascii="Times New Roman" w:hAnsi="Times New Roman" w:cs="Times New Roman"/>
          <w:b/>
          <w:bCs/>
          <w:color w:val="auto"/>
          <w:sz w:val="32"/>
          <w:szCs w:val="32"/>
        </w:rPr>
      </w:pPr>
      <w:bookmarkStart w:id="4" w:name="_Toc132325737"/>
      <w:r w:rsidRPr="00CA6A43">
        <w:rPr>
          <w:rFonts w:ascii="Times New Roman" w:hAnsi="Times New Roman" w:cs="Times New Roman"/>
          <w:b/>
          <w:bCs/>
          <w:color w:val="auto"/>
          <w:sz w:val="32"/>
          <w:szCs w:val="32"/>
        </w:rPr>
        <w:lastRenderedPageBreak/>
        <w:t>LIST OF TABLES</w:t>
      </w:r>
      <w:bookmarkEnd w:id="4"/>
    </w:p>
    <w:p w14:paraId="3807A485" w14:textId="40E932F5" w:rsidR="000329A5" w:rsidRPr="000329A5" w:rsidRDefault="00FD2F9D" w:rsidP="000329A5">
      <w:pPr>
        <w:pStyle w:val="TableofFigures"/>
        <w:tabs>
          <w:tab w:val="right" w:leader="dot" w:pos="9350"/>
        </w:tabs>
        <w:spacing w:line="360" w:lineRule="auto"/>
        <w:rPr>
          <w:rFonts w:ascii="Times New Roman" w:hAnsi="Times New Roman" w:cs="Times New Roman"/>
          <w:noProof/>
          <w:sz w:val="24"/>
          <w:szCs w:val="24"/>
        </w:rPr>
      </w:pPr>
      <w:r w:rsidRPr="000329A5">
        <w:rPr>
          <w:rFonts w:ascii="Times New Roman" w:eastAsia="Yu Gothic" w:hAnsi="Times New Roman" w:cs="Times New Roman"/>
          <w:b/>
          <w:bCs/>
          <w:sz w:val="24"/>
          <w:szCs w:val="24"/>
        </w:rPr>
        <w:fldChar w:fldCharType="begin"/>
      </w:r>
      <w:r w:rsidRPr="000329A5">
        <w:rPr>
          <w:rFonts w:ascii="Times New Roman" w:eastAsia="Yu Gothic" w:hAnsi="Times New Roman" w:cs="Times New Roman"/>
          <w:b/>
          <w:bCs/>
          <w:sz w:val="24"/>
          <w:szCs w:val="24"/>
        </w:rPr>
        <w:instrText xml:space="preserve"> TOC \h \z \c "Table" </w:instrText>
      </w:r>
      <w:r w:rsidRPr="000329A5">
        <w:rPr>
          <w:rFonts w:ascii="Times New Roman" w:eastAsia="Yu Gothic" w:hAnsi="Times New Roman" w:cs="Times New Roman"/>
          <w:b/>
          <w:bCs/>
          <w:sz w:val="24"/>
          <w:szCs w:val="24"/>
        </w:rPr>
        <w:fldChar w:fldCharType="separate"/>
      </w:r>
      <w:hyperlink w:anchor="_Toc132182700" w:history="1">
        <w:r w:rsidR="000329A5" w:rsidRPr="000329A5">
          <w:rPr>
            <w:rStyle w:val="Hyperlink"/>
            <w:rFonts w:ascii="Times New Roman" w:hAnsi="Times New Roman" w:cs="Times New Roman"/>
            <w:noProof/>
            <w:sz w:val="24"/>
            <w:szCs w:val="24"/>
          </w:rPr>
          <w:t>Table 1: research objectives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w:t>
        </w:r>
        <w:r w:rsidR="000329A5" w:rsidRPr="000329A5">
          <w:rPr>
            <w:rFonts w:ascii="Times New Roman" w:hAnsi="Times New Roman" w:cs="Times New Roman"/>
            <w:noProof/>
            <w:webHidden/>
            <w:sz w:val="24"/>
            <w:szCs w:val="24"/>
          </w:rPr>
          <w:fldChar w:fldCharType="end"/>
        </w:r>
      </w:hyperlink>
    </w:p>
    <w:p w14:paraId="183F6154" w14:textId="46A7C11B" w:rsidR="000329A5" w:rsidRPr="000329A5" w:rsidRDefault="00520140" w:rsidP="000329A5">
      <w:pPr>
        <w:pStyle w:val="TableofFigures"/>
        <w:tabs>
          <w:tab w:val="right" w:leader="dot" w:pos="9350"/>
        </w:tabs>
        <w:spacing w:line="360" w:lineRule="auto"/>
        <w:rPr>
          <w:rFonts w:ascii="Times New Roman" w:hAnsi="Times New Roman" w:cs="Times New Roman"/>
          <w:noProof/>
          <w:sz w:val="24"/>
          <w:szCs w:val="24"/>
        </w:rPr>
      </w:pPr>
      <w:hyperlink w:anchor="_Toc132182701" w:history="1">
        <w:r w:rsidR="000329A5" w:rsidRPr="000329A5">
          <w:rPr>
            <w:rStyle w:val="Hyperlink"/>
            <w:rFonts w:ascii="Times New Roman" w:hAnsi="Times New Roman" w:cs="Times New Roman"/>
            <w:noProof/>
            <w:sz w:val="24"/>
            <w:szCs w:val="24"/>
          </w:rPr>
          <w:t>Table 2: Evaluation metrics for TS forecasting systems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27</w:t>
        </w:r>
        <w:r w:rsidR="000329A5" w:rsidRPr="000329A5">
          <w:rPr>
            <w:rFonts w:ascii="Times New Roman" w:hAnsi="Times New Roman" w:cs="Times New Roman"/>
            <w:noProof/>
            <w:webHidden/>
            <w:sz w:val="24"/>
            <w:szCs w:val="24"/>
          </w:rPr>
          <w:fldChar w:fldCharType="end"/>
        </w:r>
      </w:hyperlink>
    </w:p>
    <w:p w14:paraId="52859347" w14:textId="45382371" w:rsidR="000329A5" w:rsidRPr="000329A5" w:rsidRDefault="00520140" w:rsidP="000329A5">
      <w:pPr>
        <w:pStyle w:val="TableofFigures"/>
        <w:tabs>
          <w:tab w:val="right" w:leader="dot" w:pos="9350"/>
        </w:tabs>
        <w:spacing w:line="360" w:lineRule="auto"/>
        <w:rPr>
          <w:rFonts w:ascii="Times New Roman" w:hAnsi="Times New Roman" w:cs="Times New Roman"/>
          <w:noProof/>
          <w:sz w:val="24"/>
          <w:szCs w:val="24"/>
        </w:rPr>
      </w:pPr>
      <w:hyperlink w:anchor="_Toc132182702" w:history="1">
        <w:r w:rsidR="000329A5" w:rsidRPr="000329A5">
          <w:rPr>
            <w:rStyle w:val="Hyperlink"/>
            <w:rFonts w:ascii="Times New Roman" w:hAnsi="Times New Roman" w:cs="Times New Roman"/>
            <w:noProof/>
            <w:sz w:val="24"/>
            <w:szCs w:val="24"/>
          </w:rPr>
          <w:t>Table 3: Research methodology</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29</w:t>
        </w:r>
        <w:r w:rsidR="000329A5" w:rsidRPr="000329A5">
          <w:rPr>
            <w:rFonts w:ascii="Times New Roman" w:hAnsi="Times New Roman" w:cs="Times New Roman"/>
            <w:noProof/>
            <w:webHidden/>
            <w:sz w:val="24"/>
            <w:szCs w:val="24"/>
          </w:rPr>
          <w:fldChar w:fldCharType="end"/>
        </w:r>
      </w:hyperlink>
    </w:p>
    <w:p w14:paraId="696FFABC" w14:textId="4805A63A" w:rsidR="000329A5" w:rsidRPr="000329A5" w:rsidRDefault="00520140" w:rsidP="000329A5">
      <w:pPr>
        <w:pStyle w:val="TableofFigures"/>
        <w:tabs>
          <w:tab w:val="right" w:leader="dot" w:pos="9350"/>
        </w:tabs>
        <w:spacing w:line="360" w:lineRule="auto"/>
        <w:rPr>
          <w:rFonts w:ascii="Times New Roman" w:hAnsi="Times New Roman" w:cs="Times New Roman"/>
          <w:noProof/>
          <w:sz w:val="24"/>
          <w:szCs w:val="24"/>
        </w:rPr>
      </w:pPr>
      <w:hyperlink w:anchor="_Toc132182703" w:history="1">
        <w:r w:rsidR="000329A5" w:rsidRPr="000329A5">
          <w:rPr>
            <w:rStyle w:val="Hyperlink"/>
            <w:rFonts w:ascii="Times New Roman" w:hAnsi="Times New Roman" w:cs="Times New Roman"/>
            <w:noProof/>
            <w:sz w:val="24"/>
            <w:szCs w:val="24"/>
          </w:rPr>
          <w:t>Table 4: Deliverables &amp; dates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32</w:t>
        </w:r>
        <w:r w:rsidR="000329A5" w:rsidRPr="000329A5">
          <w:rPr>
            <w:rFonts w:ascii="Times New Roman" w:hAnsi="Times New Roman" w:cs="Times New Roman"/>
            <w:noProof/>
            <w:webHidden/>
            <w:sz w:val="24"/>
            <w:szCs w:val="24"/>
          </w:rPr>
          <w:fldChar w:fldCharType="end"/>
        </w:r>
      </w:hyperlink>
    </w:p>
    <w:p w14:paraId="07F2E660" w14:textId="34099083" w:rsidR="000329A5" w:rsidRPr="000329A5" w:rsidRDefault="00520140" w:rsidP="000329A5">
      <w:pPr>
        <w:pStyle w:val="TableofFigures"/>
        <w:tabs>
          <w:tab w:val="right" w:leader="dot" w:pos="9350"/>
        </w:tabs>
        <w:spacing w:line="360" w:lineRule="auto"/>
        <w:rPr>
          <w:rFonts w:ascii="Times New Roman" w:hAnsi="Times New Roman" w:cs="Times New Roman"/>
          <w:noProof/>
          <w:sz w:val="24"/>
          <w:szCs w:val="24"/>
        </w:rPr>
      </w:pPr>
      <w:hyperlink w:anchor="_Toc132182704" w:history="1">
        <w:r w:rsidR="000329A5" w:rsidRPr="000329A5">
          <w:rPr>
            <w:rStyle w:val="Hyperlink"/>
            <w:rFonts w:ascii="Times New Roman" w:hAnsi="Times New Roman" w:cs="Times New Roman"/>
            <w:noProof/>
            <w:sz w:val="24"/>
            <w:szCs w:val="24"/>
          </w:rPr>
          <w:t>Table 5: Risk management plan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35</w:t>
        </w:r>
        <w:r w:rsidR="000329A5" w:rsidRPr="000329A5">
          <w:rPr>
            <w:rFonts w:ascii="Times New Roman" w:hAnsi="Times New Roman" w:cs="Times New Roman"/>
            <w:noProof/>
            <w:webHidden/>
            <w:sz w:val="24"/>
            <w:szCs w:val="24"/>
          </w:rPr>
          <w:fldChar w:fldCharType="end"/>
        </w:r>
      </w:hyperlink>
    </w:p>
    <w:p w14:paraId="0C7CAFD1" w14:textId="1F9433F3" w:rsidR="000329A5" w:rsidRPr="000329A5" w:rsidRDefault="00520140" w:rsidP="000329A5">
      <w:pPr>
        <w:pStyle w:val="TableofFigures"/>
        <w:tabs>
          <w:tab w:val="right" w:leader="dot" w:pos="9350"/>
        </w:tabs>
        <w:spacing w:line="360" w:lineRule="auto"/>
        <w:rPr>
          <w:rFonts w:ascii="Times New Roman" w:hAnsi="Times New Roman" w:cs="Times New Roman"/>
          <w:noProof/>
          <w:sz w:val="24"/>
          <w:szCs w:val="24"/>
        </w:rPr>
      </w:pPr>
      <w:hyperlink w:anchor="_Toc132182705" w:history="1">
        <w:r w:rsidR="000329A5" w:rsidRPr="000329A5">
          <w:rPr>
            <w:rStyle w:val="Hyperlink"/>
            <w:rFonts w:ascii="Times New Roman" w:hAnsi="Times New Roman" w:cs="Times New Roman"/>
            <w:noProof/>
            <w:sz w:val="24"/>
            <w:szCs w:val="24"/>
          </w:rPr>
          <w:t>Table 6: Stakeholder viewpoints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38</w:t>
        </w:r>
        <w:r w:rsidR="000329A5" w:rsidRPr="000329A5">
          <w:rPr>
            <w:rFonts w:ascii="Times New Roman" w:hAnsi="Times New Roman" w:cs="Times New Roman"/>
            <w:noProof/>
            <w:webHidden/>
            <w:sz w:val="24"/>
            <w:szCs w:val="24"/>
          </w:rPr>
          <w:fldChar w:fldCharType="end"/>
        </w:r>
      </w:hyperlink>
    </w:p>
    <w:p w14:paraId="2671AE95" w14:textId="0C0CA6DA" w:rsidR="000329A5" w:rsidRPr="000329A5" w:rsidRDefault="00520140" w:rsidP="000329A5">
      <w:pPr>
        <w:pStyle w:val="TableofFigures"/>
        <w:tabs>
          <w:tab w:val="right" w:leader="dot" w:pos="9350"/>
        </w:tabs>
        <w:spacing w:line="360" w:lineRule="auto"/>
        <w:rPr>
          <w:rFonts w:ascii="Times New Roman" w:hAnsi="Times New Roman" w:cs="Times New Roman"/>
          <w:noProof/>
          <w:sz w:val="24"/>
          <w:szCs w:val="24"/>
        </w:rPr>
      </w:pPr>
      <w:hyperlink w:anchor="_Toc132182706" w:history="1">
        <w:r w:rsidR="000329A5" w:rsidRPr="000329A5">
          <w:rPr>
            <w:rStyle w:val="Hyperlink"/>
            <w:rFonts w:ascii="Times New Roman" w:hAnsi="Times New Roman" w:cs="Times New Roman"/>
            <w:noProof/>
            <w:sz w:val="24"/>
            <w:szCs w:val="24"/>
          </w:rPr>
          <w:t>Table 7: Requirement elicitation methodologies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39</w:t>
        </w:r>
        <w:r w:rsidR="000329A5" w:rsidRPr="000329A5">
          <w:rPr>
            <w:rFonts w:ascii="Times New Roman" w:hAnsi="Times New Roman" w:cs="Times New Roman"/>
            <w:noProof/>
            <w:webHidden/>
            <w:sz w:val="24"/>
            <w:szCs w:val="24"/>
          </w:rPr>
          <w:fldChar w:fldCharType="end"/>
        </w:r>
      </w:hyperlink>
    </w:p>
    <w:p w14:paraId="724352CE" w14:textId="5EEF3EB0" w:rsidR="000329A5" w:rsidRPr="000329A5" w:rsidRDefault="00520140" w:rsidP="000329A5">
      <w:pPr>
        <w:pStyle w:val="TableofFigures"/>
        <w:tabs>
          <w:tab w:val="right" w:leader="dot" w:pos="9350"/>
        </w:tabs>
        <w:spacing w:line="360" w:lineRule="auto"/>
        <w:rPr>
          <w:rFonts w:ascii="Times New Roman" w:hAnsi="Times New Roman" w:cs="Times New Roman"/>
          <w:noProof/>
          <w:sz w:val="24"/>
          <w:szCs w:val="24"/>
        </w:rPr>
      </w:pPr>
      <w:hyperlink w:anchor="_Toc132182707" w:history="1">
        <w:r w:rsidR="000329A5" w:rsidRPr="000329A5">
          <w:rPr>
            <w:rStyle w:val="Hyperlink"/>
            <w:rFonts w:ascii="Times New Roman" w:hAnsi="Times New Roman" w:cs="Times New Roman"/>
            <w:noProof/>
            <w:sz w:val="24"/>
            <w:szCs w:val="24"/>
          </w:rPr>
          <w:t>Table 8: Literature review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40</w:t>
        </w:r>
        <w:r w:rsidR="000329A5" w:rsidRPr="000329A5">
          <w:rPr>
            <w:rFonts w:ascii="Times New Roman" w:hAnsi="Times New Roman" w:cs="Times New Roman"/>
            <w:noProof/>
            <w:webHidden/>
            <w:sz w:val="24"/>
            <w:szCs w:val="24"/>
          </w:rPr>
          <w:fldChar w:fldCharType="end"/>
        </w:r>
      </w:hyperlink>
    </w:p>
    <w:p w14:paraId="1BCCB062" w14:textId="3863FC9F" w:rsidR="000329A5" w:rsidRPr="000329A5" w:rsidRDefault="00520140" w:rsidP="000329A5">
      <w:pPr>
        <w:pStyle w:val="TableofFigures"/>
        <w:tabs>
          <w:tab w:val="right" w:leader="dot" w:pos="9350"/>
        </w:tabs>
        <w:spacing w:line="360" w:lineRule="auto"/>
        <w:rPr>
          <w:rFonts w:ascii="Times New Roman" w:hAnsi="Times New Roman" w:cs="Times New Roman"/>
          <w:noProof/>
          <w:sz w:val="24"/>
          <w:szCs w:val="24"/>
        </w:rPr>
      </w:pPr>
      <w:hyperlink w:anchor="_Toc132182708" w:history="1">
        <w:r w:rsidR="000329A5" w:rsidRPr="000329A5">
          <w:rPr>
            <w:rStyle w:val="Hyperlink"/>
            <w:rFonts w:ascii="Times New Roman" w:hAnsi="Times New Roman" w:cs="Times New Roman"/>
            <w:noProof/>
            <w:sz w:val="24"/>
            <w:szCs w:val="24"/>
          </w:rPr>
          <w:t>Table 9: Observations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40</w:t>
        </w:r>
        <w:r w:rsidR="000329A5" w:rsidRPr="000329A5">
          <w:rPr>
            <w:rFonts w:ascii="Times New Roman" w:hAnsi="Times New Roman" w:cs="Times New Roman"/>
            <w:noProof/>
            <w:webHidden/>
            <w:sz w:val="24"/>
            <w:szCs w:val="24"/>
          </w:rPr>
          <w:fldChar w:fldCharType="end"/>
        </w:r>
      </w:hyperlink>
    </w:p>
    <w:p w14:paraId="169769B5" w14:textId="013682B6" w:rsidR="000329A5" w:rsidRPr="000329A5" w:rsidRDefault="00520140" w:rsidP="000329A5">
      <w:pPr>
        <w:pStyle w:val="TableofFigures"/>
        <w:tabs>
          <w:tab w:val="right" w:leader="dot" w:pos="9350"/>
        </w:tabs>
        <w:spacing w:line="360" w:lineRule="auto"/>
        <w:rPr>
          <w:rFonts w:ascii="Times New Roman" w:hAnsi="Times New Roman" w:cs="Times New Roman"/>
          <w:noProof/>
          <w:sz w:val="24"/>
          <w:szCs w:val="24"/>
        </w:rPr>
      </w:pPr>
      <w:hyperlink w:anchor="_Toc132182709" w:history="1">
        <w:r w:rsidR="000329A5" w:rsidRPr="000329A5">
          <w:rPr>
            <w:rStyle w:val="Hyperlink"/>
            <w:rFonts w:ascii="Times New Roman" w:hAnsi="Times New Roman" w:cs="Times New Roman"/>
            <w:noProof/>
            <w:sz w:val="24"/>
            <w:szCs w:val="24"/>
          </w:rPr>
          <w:t>Table 10: Interview thematic analysis codes, themes &amp; conclusions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41</w:t>
        </w:r>
        <w:r w:rsidR="000329A5" w:rsidRPr="000329A5">
          <w:rPr>
            <w:rFonts w:ascii="Times New Roman" w:hAnsi="Times New Roman" w:cs="Times New Roman"/>
            <w:noProof/>
            <w:webHidden/>
            <w:sz w:val="24"/>
            <w:szCs w:val="24"/>
          </w:rPr>
          <w:fldChar w:fldCharType="end"/>
        </w:r>
      </w:hyperlink>
    </w:p>
    <w:p w14:paraId="49BF10E1" w14:textId="190E8CC1" w:rsidR="000329A5" w:rsidRPr="000329A5" w:rsidRDefault="00520140" w:rsidP="000329A5">
      <w:pPr>
        <w:pStyle w:val="TableofFigures"/>
        <w:tabs>
          <w:tab w:val="right" w:leader="dot" w:pos="9350"/>
        </w:tabs>
        <w:spacing w:line="360" w:lineRule="auto"/>
        <w:rPr>
          <w:rFonts w:ascii="Times New Roman" w:hAnsi="Times New Roman" w:cs="Times New Roman"/>
          <w:noProof/>
          <w:sz w:val="24"/>
          <w:szCs w:val="24"/>
        </w:rPr>
      </w:pPr>
      <w:hyperlink w:anchor="_Toc132182710" w:history="1">
        <w:r w:rsidR="000329A5" w:rsidRPr="000329A5">
          <w:rPr>
            <w:rStyle w:val="Hyperlink"/>
            <w:rFonts w:ascii="Times New Roman" w:hAnsi="Times New Roman" w:cs="Times New Roman"/>
            <w:noProof/>
            <w:sz w:val="24"/>
            <w:szCs w:val="24"/>
          </w:rPr>
          <w:t>Table 11: Survey analysis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42</w:t>
        </w:r>
        <w:r w:rsidR="000329A5" w:rsidRPr="000329A5">
          <w:rPr>
            <w:rFonts w:ascii="Times New Roman" w:hAnsi="Times New Roman" w:cs="Times New Roman"/>
            <w:noProof/>
            <w:webHidden/>
            <w:sz w:val="24"/>
            <w:szCs w:val="24"/>
          </w:rPr>
          <w:fldChar w:fldCharType="end"/>
        </w:r>
      </w:hyperlink>
    </w:p>
    <w:p w14:paraId="41F7768F" w14:textId="06E197BB" w:rsidR="000329A5" w:rsidRPr="000329A5" w:rsidRDefault="00520140" w:rsidP="000329A5">
      <w:pPr>
        <w:pStyle w:val="TableofFigures"/>
        <w:tabs>
          <w:tab w:val="right" w:leader="dot" w:pos="9350"/>
        </w:tabs>
        <w:spacing w:line="360" w:lineRule="auto"/>
        <w:rPr>
          <w:rFonts w:ascii="Times New Roman" w:hAnsi="Times New Roman" w:cs="Times New Roman"/>
          <w:noProof/>
          <w:sz w:val="24"/>
          <w:szCs w:val="24"/>
        </w:rPr>
      </w:pPr>
      <w:hyperlink w:anchor="_Toc132182711" w:history="1">
        <w:r w:rsidR="000329A5" w:rsidRPr="000329A5">
          <w:rPr>
            <w:rStyle w:val="Hyperlink"/>
            <w:rFonts w:ascii="Times New Roman" w:hAnsi="Times New Roman" w:cs="Times New Roman"/>
            <w:noProof/>
            <w:sz w:val="24"/>
            <w:szCs w:val="24"/>
          </w:rPr>
          <w:t>Table 12: Prototyping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47</w:t>
        </w:r>
        <w:r w:rsidR="000329A5" w:rsidRPr="000329A5">
          <w:rPr>
            <w:rFonts w:ascii="Times New Roman" w:hAnsi="Times New Roman" w:cs="Times New Roman"/>
            <w:noProof/>
            <w:webHidden/>
            <w:sz w:val="24"/>
            <w:szCs w:val="24"/>
          </w:rPr>
          <w:fldChar w:fldCharType="end"/>
        </w:r>
      </w:hyperlink>
    </w:p>
    <w:p w14:paraId="4D8C183A" w14:textId="214BAE11" w:rsidR="000329A5" w:rsidRPr="000329A5" w:rsidRDefault="00520140" w:rsidP="000329A5">
      <w:pPr>
        <w:pStyle w:val="TableofFigures"/>
        <w:tabs>
          <w:tab w:val="right" w:leader="dot" w:pos="9350"/>
        </w:tabs>
        <w:spacing w:line="360" w:lineRule="auto"/>
        <w:rPr>
          <w:rFonts w:ascii="Times New Roman" w:hAnsi="Times New Roman" w:cs="Times New Roman"/>
          <w:noProof/>
          <w:sz w:val="24"/>
          <w:szCs w:val="24"/>
        </w:rPr>
      </w:pPr>
      <w:hyperlink w:anchor="_Toc132182712" w:history="1">
        <w:r w:rsidR="000329A5" w:rsidRPr="000329A5">
          <w:rPr>
            <w:rStyle w:val="Hyperlink"/>
            <w:rFonts w:ascii="Times New Roman" w:hAnsi="Times New Roman" w:cs="Times New Roman"/>
            <w:noProof/>
            <w:sz w:val="24"/>
            <w:szCs w:val="24"/>
          </w:rPr>
          <w:t>Table 13: Summary of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49</w:t>
        </w:r>
        <w:r w:rsidR="000329A5" w:rsidRPr="000329A5">
          <w:rPr>
            <w:rFonts w:ascii="Times New Roman" w:hAnsi="Times New Roman" w:cs="Times New Roman"/>
            <w:noProof/>
            <w:webHidden/>
            <w:sz w:val="24"/>
            <w:szCs w:val="24"/>
          </w:rPr>
          <w:fldChar w:fldCharType="end"/>
        </w:r>
      </w:hyperlink>
    </w:p>
    <w:p w14:paraId="128A3F77" w14:textId="0DF03F89" w:rsidR="000329A5" w:rsidRPr="000329A5" w:rsidRDefault="00520140" w:rsidP="000329A5">
      <w:pPr>
        <w:pStyle w:val="TableofFigures"/>
        <w:tabs>
          <w:tab w:val="right" w:leader="dot" w:pos="9350"/>
        </w:tabs>
        <w:spacing w:line="360" w:lineRule="auto"/>
        <w:rPr>
          <w:rFonts w:ascii="Times New Roman" w:hAnsi="Times New Roman" w:cs="Times New Roman"/>
          <w:noProof/>
          <w:sz w:val="24"/>
          <w:szCs w:val="24"/>
        </w:rPr>
      </w:pPr>
      <w:hyperlink w:anchor="_Toc132182713" w:history="1">
        <w:r w:rsidR="000329A5" w:rsidRPr="000329A5">
          <w:rPr>
            <w:rStyle w:val="Hyperlink"/>
            <w:rFonts w:ascii="Times New Roman" w:hAnsi="Times New Roman" w:cs="Times New Roman"/>
            <w:noProof/>
            <w:sz w:val="24"/>
            <w:szCs w:val="24"/>
          </w:rPr>
          <w:t>Table 14: Use case description UC:01; UC:02</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51</w:t>
        </w:r>
        <w:r w:rsidR="000329A5" w:rsidRPr="000329A5">
          <w:rPr>
            <w:rFonts w:ascii="Times New Roman" w:hAnsi="Times New Roman" w:cs="Times New Roman"/>
            <w:noProof/>
            <w:webHidden/>
            <w:sz w:val="24"/>
            <w:szCs w:val="24"/>
          </w:rPr>
          <w:fldChar w:fldCharType="end"/>
        </w:r>
      </w:hyperlink>
    </w:p>
    <w:p w14:paraId="5CB17C44" w14:textId="35E6EA5F" w:rsidR="000329A5" w:rsidRPr="000329A5" w:rsidRDefault="00520140" w:rsidP="000329A5">
      <w:pPr>
        <w:pStyle w:val="TableofFigures"/>
        <w:tabs>
          <w:tab w:val="right" w:leader="dot" w:pos="9350"/>
        </w:tabs>
        <w:spacing w:line="360" w:lineRule="auto"/>
        <w:rPr>
          <w:rFonts w:ascii="Times New Roman" w:hAnsi="Times New Roman" w:cs="Times New Roman"/>
          <w:noProof/>
          <w:sz w:val="24"/>
          <w:szCs w:val="24"/>
        </w:rPr>
      </w:pPr>
      <w:hyperlink w:anchor="_Toc132182714" w:history="1">
        <w:r w:rsidR="000329A5" w:rsidRPr="000329A5">
          <w:rPr>
            <w:rStyle w:val="Hyperlink"/>
            <w:rFonts w:ascii="Times New Roman" w:hAnsi="Times New Roman" w:cs="Times New Roman"/>
            <w:noProof/>
            <w:sz w:val="24"/>
            <w:szCs w:val="24"/>
          </w:rPr>
          <w:t>Table 15: 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52</w:t>
        </w:r>
        <w:r w:rsidR="000329A5" w:rsidRPr="000329A5">
          <w:rPr>
            <w:rFonts w:ascii="Times New Roman" w:hAnsi="Times New Roman" w:cs="Times New Roman"/>
            <w:noProof/>
            <w:webHidden/>
            <w:sz w:val="24"/>
            <w:szCs w:val="24"/>
          </w:rPr>
          <w:fldChar w:fldCharType="end"/>
        </w:r>
      </w:hyperlink>
    </w:p>
    <w:p w14:paraId="1FF913D9" w14:textId="5959A7FE" w:rsidR="000329A5" w:rsidRPr="000329A5" w:rsidRDefault="00520140" w:rsidP="000329A5">
      <w:pPr>
        <w:pStyle w:val="TableofFigures"/>
        <w:tabs>
          <w:tab w:val="right" w:leader="dot" w:pos="9350"/>
        </w:tabs>
        <w:spacing w:line="360" w:lineRule="auto"/>
        <w:rPr>
          <w:rFonts w:ascii="Times New Roman" w:hAnsi="Times New Roman" w:cs="Times New Roman"/>
          <w:noProof/>
          <w:sz w:val="24"/>
          <w:szCs w:val="24"/>
        </w:rPr>
      </w:pPr>
      <w:hyperlink w:anchor="_Toc132182715" w:history="1">
        <w:r w:rsidR="000329A5" w:rsidRPr="000329A5">
          <w:rPr>
            <w:rStyle w:val="Hyperlink"/>
            <w:rFonts w:ascii="Times New Roman" w:hAnsi="Times New Roman" w:cs="Times New Roman"/>
            <w:noProof/>
            <w:sz w:val="24"/>
            <w:szCs w:val="24"/>
          </w:rPr>
          <w:t>Table 16: Non-functional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53</w:t>
        </w:r>
        <w:r w:rsidR="000329A5" w:rsidRPr="000329A5">
          <w:rPr>
            <w:rFonts w:ascii="Times New Roman" w:hAnsi="Times New Roman" w:cs="Times New Roman"/>
            <w:noProof/>
            <w:webHidden/>
            <w:sz w:val="24"/>
            <w:szCs w:val="24"/>
          </w:rPr>
          <w:fldChar w:fldCharType="end"/>
        </w:r>
      </w:hyperlink>
    </w:p>
    <w:p w14:paraId="317B28D3" w14:textId="7B885060" w:rsidR="000329A5" w:rsidRPr="000329A5" w:rsidRDefault="00520140" w:rsidP="000329A5">
      <w:pPr>
        <w:pStyle w:val="TableofFigures"/>
        <w:tabs>
          <w:tab w:val="right" w:leader="dot" w:pos="9350"/>
        </w:tabs>
        <w:spacing w:line="360" w:lineRule="auto"/>
        <w:rPr>
          <w:rFonts w:ascii="Times New Roman" w:hAnsi="Times New Roman" w:cs="Times New Roman"/>
          <w:noProof/>
          <w:sz w:val="24"/>
          <w:szCs w:val="24"/>
        </w:rPr>
      </w:pPr>
      <w:hyperlink w:anchor="_Toc132182716" w:history="1">
        <w:r w:rsidR="000329A5" w:rsidRPr="000329A5">
          <w:rPr>
            <w:rStyle w:val="Hyperlink"/>
            <w:rFonts w:ascii="Times New Roman" w:hAnsi="Times New Roman" w:cs="Times New Roman"/>
            <w:noProof/>
            <w:sz w:val="24"/>
            <w:szCs w:val="24"/>
          </w:rPr>
          <w:t>Table 17: SLEP issues &amp; mitigation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55</w:t>
        </w:r>
        <w:r w:rsidR="000329A5" w:rsidRPr="000329A5">
          <w:rPr>
            <w:rFonts w:ascii="Times New Roman" w:hAnsi="Times New Roman" w:cs="Times New Roman"/>
            <w:noProof/>
            <w:webHidden/>
            <w:sz w:val="24"/>
            <w:szCs w:val="24"/>
          </w:rPr>
          <w:fldChar w:fldCharType="end"/>
        </w:r>
      </w:hyperlink>
    </w:p>
    <w:p w14:paraId="5CD9FAF2" w14:textId="576F4521" w:rsidR="000329A5" w:rsidRPr="000329A5" w:rsidRDefault="00520140" w:rsidP="000329A5">
      <w:pPr>
        <w:pStyle w:val="TableofFigures"/>
        <w:tabs>
          <w:tab w:val="right" w:leader="dot" w:pos="9350"/>
        </w:tabs>
        <w:spacing w:line="360" w:lineRule="auto"/>
        <w:rPr>
          <w:rFonts w:ascii="Times New Roman" w:hAnsi="Times New Roman" w:cs="Times New Roman"/>
          <w:noProof/>
          <w:sz w:val="24"/>
          <w:szCs w:val="24"/>
        </w:rPr>
      </w:pPr>
      <w:hyperlink w:anchor="_Toc132182717" w:history="1">
        <w:r w:rsidR="000329A5" w:rsidRPr="000329A5">
          <w:rPr>
            <w:rStyle w:val="Hyperlink"/>
            <w:rFonts w:ascii="Times New Roman" w:hAnsi="Times New Roman" w:cs="Times New Roman"/>
            <w:noProof/>
            <w:sz w:val="24"/>
            <w:szCs w:val="24"/>
          </w:rPr>
          <w:t>Table 18: Design goals of the proposed system</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56</w:t>
        </w:r>
        <w:r w:rsidR="000329A5" w:rsidRPr="000329A5">
          <w:rPr>
            <w:rFonts w:ascii="Times New Roman" w:hAnsi="Times New Roman" w:cs="Times New Roman"/>
            <w:noProof/>
            <w:webHidden/>
            <w:sz w:val="24"/>
            <w:szCs w:val="24"/>
          </w:rPr>
          <w:fldChar w:fldCharType="end"/>
        </w:r>
      </w:hyperlink>
    </w:p>
    <w:p w14:paraId="317CFD04" w14:textId="5EDF427C" w:rsidR="000329A5" w:rsidRPr="000329A5" w:rsidRDefault="00520140" w:rsidP="000329A5">
      <w:pPr>
        <w:pStyle w:val="TableofFigures"/>
        <w:tabs>
          <w:tab w:val="right" w:leader="dot" w:pos="9350"/>
        </w:tabs>
        <w:spacing w:line="360" w:lineRule="auto"/>
        <w:rPr>
          <w:rFonts w:ascii="Times New Roman" w:hAnsi="Times New Roman" w:cs="Times New Roman"/>
          <w:noProof/>
          <w:sz w:val="24"/>
          <w:szCs w:val="24"/>
        </w:rPr>
      </w:pPr>
      <w:hyperlink w:anchor="_Toc132182718" w:history="1">
        <w:r w:rsidR="000329A5" w:rsidRPr="000329A5">
          <w:rPr>
            <w:rStyle w:val="Hyperlink"/>
            <w:rFonts w:ascii="Times New Roman" w:hAnsi="Times New Roman" w:cs="Times New Roman"/>
            <w:noProof/>
            <w:sz w:val="24"/>
            <w:szCs w:val="24"/>
          </w:rPr>
          <w:t>Table 19: Dataset sources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66</w:t>
        </w:r>
        <w:r w:rsidR="000329A5" w:rsidRPr="000329A5">
          <w:rPr>
            <w:rFonts w:ascii="Times New Roman" w:hAnsi="Times New Roman" w:cs="Times New Roman"/>
            <w:noProof/>
            <w:webHidden/>
            <w:sz w:val="24"/>
            <w:szCs w:val="24"/>
          </w:rPr>
          <w:fldChar w:fldCharType="end"/>
        </w:r>
      </w:hyperlink>
    </w:p>
    <w:p w14:paraId="230359E6" w14:textId="30542E3B" w:rsidR="000329A5" w:rsidRPr="000329A5" w:rsidRDefault="00520140" w:rsidP="000329A5">
      <w:pPr>
        <w:pStyle w:val="TableofFigures"/>
        <w:tabs>
          <w:tab w:val="right" w:leader="dot" w:pos="9350"/>
        </w:tabs>
        <w:spacing w:line="360" w:lineRule="auto"/>
        <w:rPr>
          <w:rFonts w:ascii="Times New Roman" w:hAnsi="Times New Roman" w:cs="Times New Roman"/>
          <w:noProof/>
          <w:sz w:val="24"/>
          <w:szCs w:val="24"/>
        </w:rPr>
      </w:pPr>
      <w:hyperlink w:anchor="_Toc132182719" w:history="1">
        <w:r w:rsidR="000329A5" w:rsidRPr="000329A5">
          <w:rPr>
            <w:rStyle w:val="Hyperlink"/>
            <w:rFonts w:ascii="Times New Roman" w:hAnsi="Times New Roman" w:cs="Times New Roman"/>
            <w:noProof/>
            <w:sz w:val="24"/>
            <w:szCs w:val="24"/>
          </w:rPr>
          <w:t>Table 20: Chosen libraries &amp; tools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67</w:t>
        </w:r>
        <w:r w:rsidR="000329A5" w:rsidRPr="000329A5">
          <w:rPr>
            <w:rFonts w:ascii="Times New Roman" w:hAnsi="Times New Roman" w:cs="Times New Roman"/>
            <w:noProof/>
            <w:webHidden/>
            <w:sz w:val="24"/>
            <w:szCs w:val="24"/>
          </w:rPr>
          <w:fldChar w:fldCharType="end"/>
        </w:r>
      </w:hyperlink>
    </w:p>
    <w:p w14:paraId="529C7F0E" w14:textId="130228FA" w:rsidR="000329A5" w:rsidRPr="000329A5" w:rsidRDefault="00520140" w:rsidP="000329A5">
      <w:pPr>
        <w:pStyle w:val="TableofFigures"/>
        <w:tabs>
          <w:tab w:val="right" w:leader="dot" w:pos="9350"/>
        </w:tabs>
        <w:spacing w:line="360" w:lineRule="auto"/>
        <w:rPr>
          <w:rFonts w:ascii="Times New Roman" w:hAnsi="Times New Roman" w:cs="Times New Roman"/>
          <w:noProof/>
          <w:sz w:val="24"/>
          <w:szCs w:val="24"/>
        </w:rPr>
      </w:pPr>
      <w:hyperlink w:anchor="_Toc132182720" w:history="1">
        <w:r w:rsidR="000329A5" w:rsidRPr="000329A5">
          <w:rPr>
            <w:rStyle w:val="Hyperlink"/>
            <w:rFonts w:ascii="Times New Roman" w:hAnsi="Times New Roman" w:cs="Times New Roman"/>
            <w:noProof/>
            <w:sz w:val="24"/>
            <w:szCs w:val="24"/>
          </w:rPr>
          <w:t>Table 21: Chosen IDEs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68</w:t>
        </w:r>
        <w:r w:rsidR="000329A5" w:rsidRPr="000329A5">
          <w:rPr>
            <w:rFonts w:ascii="Times New Roman" w:hAnsi="Times New Roman" w:cs="Times New Roman"/>
            <w:noProof/>
            <w:webHidden/>
            <w:sz w:val="24"/>
            <w:szCs w:val="24"/>
          </w:rPr>
          <w:fldChar w:fldCharType="end"/>
        </w:r>
      </w:hyperlink>
    </w:p>
    <w:p w14:paraId="58C32642" w14:textId="4CBDE8A6" w:rsidR="000329A5" w:rsidRPr="000329A5" w:rsidRDefault="00520140" w:rsidP="000329A5">
      <w:pPr>
        <w:pStyle w:val="TableofFigures"/>
        <w:tabs>
          <w:tab w:val="right" w:leader="dot" w:pos="9350"/>
        </w:tabs>
        <w:spacing w:line="360" w:lineRule="auto"/>
        <w:rPr>
          <w:rFonts w:ascii="Times New Roman" w:hAnsi="Times New Roman" w:cs="Times New Roman"/>
          <w:noProof/>
          <w:sz w:val="24"/>
          <w:szCs w:val="24"/>
        </w:rPr>
      </w:pPr>
      <w:hyperlink w:anchor="_Toc132182721" w:history="1">
        <w:r w:rsidR="000329A5" w:rsidRPr="000329A5">
          <w:rPr>
            <w:rStyle w:val="Hyperlink"/>
            <w:rFonts w:ascii="Times New Roman" w:hAnsi="Times New Roman" w:cs="Times New Roman"/>
            <w:noProof/>
            <w:sz w:val="24"/>
            <w:szCs w:val="24"/>
          </w:rPr>
          <w:t>Table 22: Summary of chosen tools &amp; technologies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68</w:t>
        </w:r>
        <w:r w:rsidR="000329A5" w:rsidRPr="000329A5">
          <w:rPr>
            <w:rFonts w:ascii="Times New Roman" w:hAnsi="Times New Roman" w:cs="Times New Roman"/>
            <w:noProof/>
            <w:webHidden/>
            <w:sz w:val="24"/>
            <w:szCs w:val="24"/>
          </w:rPr>
          <w:fldChar w:fldCharType="end"/>
        </w:r>
      </w:hyperlink>
    </w:p>
    <w:p w14:paraId="519F9A93" w14:textId="1FDCEA92" w:rsidR="000329A5" w:rsidRPr="000329A5" w:rsidRDefault="00520140" w:rsidP="000329A5">
      <w:pPr>
        <w:pStyle w:val="TableofFigures"/>
        <w:tabs>
          <w:tab w:val="right" w:leader="dot" w:pos="9350"/>
        </w:tabs>
        <w:spacing w:line="360" w:lineRule="auto"/>
        <w:rPr>
          <w:rFonts w:ascii="Times New Roman" w:hAnsi="Times New Roman" w:cs="Times New Roman"/>
          <w:noProof/>
          <w:sz w:val="24"/>
          <w:szCs w:val="24"/>
        </w:rPr>
      </w:pPr>
      <w:hyperlink w:anchor="_Toc132182722" w:history="1">
        <w:r w:rsidR="000329A5" w:rsidRPr="000329A5">
          <w:rPr>
            <w:rStyle w:val="Hyperlink"/>
            <w:rFonts w:ascii="Times New Roman" w:hAnsi="Times New Roman" w:cs="Times New Roman"/>
            <w:noProof/>
            <w:sz w:val="24"/>
            <w:szCs w:val="24"/>
          </w:rPr>
          <w:t>Table 23: Univariate model evaluation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75</w:t>
        </w:r>
        <w:r w:rsidR="000329A5" w:rsidRPr="000329A5">
          <w:rPr>
            <w:rFonts w:ascii="Times New Roman" w:hAnsi="Times New Roman" w:cs="Times New Roman"/>
            <w:noProof/>
            <w:webHidden/>
            <w:sz w:val="24"/>
            <w:szCs w:val="24"/>
          </w:rPr>
          <w:fldChar w:fldCharType="end"/>
        </w:r>
      </w:hyperlink>
    </w:p>
    <w:p w14:paraId="72F9E91E" w14:textId="4F2291FE" w:rsidR="000329A5" w:rsidRPr="000329A5" w:rsidRDefault="00520140" w:rsidP="000329A5">
      <w:pPr>
        <w:pStyle w:val="TableofFigures"/>
        <w:tabs>
          <w:tab w:val="right" w:leader="dot" w:pos="9350"/>
        </w:tabs>
        <w:spacing w:line="360" w:lineRule="auto"/>
        <w:rPr>
          <w:rFonts w:ascii="Times New Roman" w:hAnsi="Times New Roman" w:cs="Times New Roman"/>
          <w:noProof/>
          <w:sz w:val="24"/>
          <w:szCs w:val="24"/>
        </w:rPr>
      </w:pPr>
      <w:hyperlink w:anchor="_Toc132182723" w:history="1">
        <w:r w:rsidR="000329A5" w:rsidRPr="000329A5">
          <w:rPr>
            <w:rStyle w:val="Hyperlink"/>
            <w:rFonts w:ascii="Times New Roman" w:hAnsi="Times New Roman" w:cs="Times New Roman"/>
            <w:noProof/>
            <w:sz w:val="24"/>
            <w:szCs w:val="24"/>
          </w:rPr>
          <w:t>Table 24: Multivariate model evaluation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75</w:t>
        </w:r>
        <w:r w:rsidR="000329A5" w:rsidRPr="000329A5">
          <w:rPr>
            <w:rFonts w:ascii="Times New Roman" w:hAnsi="Times New Roman" w:cs="Times New Roman"/>
            <w:noProof/>
            <w:webHidden/>
            <w:sz w:val="24"/>
            <w:szCs w:val="24"/>
          </w:rPr>
          <w:fldChar w:fldCharType="end"/>
        </w:r>
      </w:hyperlink>
    </w:p>
    <w:p w14:paraId="78711D6E" w14:textId="5FF0570D" w:rsidR="000329A5" w:rsidRPr="000329A5" w:rsidRDefault="00520140" w:rsidP="000329A5">
      <w:pPr>
        <w:pStyle w:val="TableofFigures"/>
        <w:tabs>
          <w:tab w:val="right" w:leader="dot" w:pos="9350"/>
        </w:tabs>
        <w:spacing w:line="360" w:lineRule="auto"/>
        <w:rPr>
          <w:rFonts w:ascii="Times New Roman" w:hAnsi="Times New Roman" w:cs="Times New Roman"/>
          <w:noProof/>
          <w:sz w:val="24"/>
          <w:szCs w:val="24"/>
        </w:rPr>
      </w:pPr>
      <w:hyperlink w:anchor="_Toc132182724" w:history="1">
        <w:r w:rsidR="000329A5" w:rsidRPr="000329A5">
          <w:rPr>
            <w:rStyle w:val="Hyperlink"/>
            <w:rFonts w:ascii="Times New Roman" w:hAnsi="Times New Roman" w:cs="Times New Roman"/>
            <w:noProof/>
            <w:sz w:val="24"/>
            <w:szCs w:val="24"/>
          </w:rPr>
          <w:t>Table 25: Module &amp; integration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76</w:t>
        </w:r>
        <w:r w:rsidR="000329A5" w:rsidRPr="000329A5">
          <w:rPr>
            <w:rFonts w:ascii="Times New Roman" w:hAnsi="Times New Roman" w:cs="Times New Roman"/>
            <w:noProof/>
            <w:webHidden/>
            <w:sz w:val="24"/>
            <w:szCs w:val="24"/>
          </w:rPr>
          <w:fldChar w:fldCharType="end"/>
        </w:r>
      </w:hyperlink>
    </w:p>
    <w:p w14:paraId="2682F6C7" w14:textId="53659B2F" w:rsidR="000329A5" w:rsidRPr="000329A5" w:rsidRDefault="00520140" w:rsidP="000329A5">
      <w:pPr>
        <w:pStyle w:val="TableofFigures"/>
        <w:tabs>
          <w:tab w:val="right" w:leader="dot" w:pos="9350"/>
        </w:tabs>
        <w:spacing w:line="360" w:lineRule="auto"/>
        <w:rPr>
          <w:rFonts w:ascii="Times New Roman" w:hAnsi="Times New Roman" w:cs="Times New Roman"/>
          <w:noProof/>
          <w:sz w:val="24"/>
          <w:szCs w:val="24"/>
        </w:rPr>
      </w:pPr>
      <w:hyperlink w:anchor="_Toc132182725" w:history="1">
        <w:r w:rsidR="000329A5" w:rsidRPr="000329A5">
          <w:rPr>
            <w:rStyle w:val="Hyperlink"/>
            <w:rFonts w:ascii="Times New Roman" w:hAnsi="Times New Roman" w:cs="Times New Roman"/>
            <w:noProof/>
            <w:sz w:val="24"/>
            <w:szCs w:val="24"/>
          </w:rPr>
          <w:t>Table 26: Evaluation criteria</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78</w:t>
        </w:r>
        <w:r w:rsidR="000329A5" w:rsidRPr="000329A5">
          <w:rPr>
            <w:rFonts w:ascii="Times New Roman" w:hAnsi="Times New Roman" w:cs="Times New Roman"/>
            <w:noProof/>
            <w:webHidden/>
            <w:sz w:val="24"/>
            <w:szCs w:val="24"/>
          </w:rPr>
          <w:fldChar w:fldCharType="end"/>
        </w:r>
      </w:hyperlink>
    </w:p>
    <w:p w14:paraId="094206D7" w14:textId="0A3215C4" w:rsidR="000329A5" w:rsidRPr="000329A5" w:rsidRDefault="00520140" w:rsidP="000329A5">
      <w:pPr>
        <w:pStyle w:val="TableofFigures"/>
        <w:tabs>
          <w:tab w:val="right" w:leader="dot" w:pos="9350"/>
        </w:tabs>
        <w:spacing w:line="360" w:lineRule="auto"/>
        <w:rPr>
          <w:rFonts w:ascii="Times New Roman" w:hAnsi="Times New Roman" w:cs="Times New Roman"/>
          <w:noProof/>
          <w:sz w:val="24"/>
          <w:szCs w:val="24"/>
        </w:rPr>
      </w:pPr>
      <w:hyperlink w:anchor="_Toc132182726" w:history="1">
        <w:r w:rsidR="000329A5" w:rsidRPr="000329A5">
          <w:rPr>
            <w:rStyle w:val="Hyperlink"/>
            <w:rFonts w:ascii="Times New Roman" w:hAnsi="Times New Roman" w:cs="Times New Roman"/>
            <w:noProof/>
            <w:sz w:val="24"/>
            <w:szCs w:val="24"/>
          </w:rPr>
          <w:t>Table 27: Self-evaluation of the author</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79</w:t>
        </w:r>
        <w:r w:rsidR="000329A5" w:rsidRPr="000329A5">
          <w:rPr>
            <w:rFonts w:ascii="Times New Roman" w:hAnsi="Times New Roman" w:cs="Times New Roman"/>
            <w:noProof/>
            <w:webHidden/>
            <w:sz w:val="24"/>
            <w:szCs w:val="24"/>
          </w:rPr>
          <w:fldChar w:fldCharType="end"/>
        </w:r>
      </w:hyperlink>
    </w:p>
    <w:p w14:paraId="450D11B7" w14:textId="607E4E65" w:rsidR="000329A5" w:rsidRPr="000329A5" w:rsidRDefault="00520140" w:rsidP="000329A5">
      <w:pPr>
        <w:pStyle w:val="TableofFigures"/>
        <w:tabs>
          <w:tab w:val="right" w:leader="dot" w:pos="9350"/>
        </w:tabs>
        <w:spacing w:line="360" w:lineRule="auto"/>
        <w:rPr>
          <w:rFonts w:ascii="Times New Roman" w:hAnsi="Times New Roman" w:cs="Times New Roman"/>
          <w:noProof/>
          <w:sz w:val="24"/>
          <w:szCs w:val="24"/>
        </w:rPr>
      </w:pPr>
      <w:hyperlink w:anchor="_Toc132182727" w:history="1">
        <w:r w:rsidR="000329A5" w:rsidRPr="000329A5">
          <w:rPr>
            <w:rStyle w:val="Hyperlink"/>
            <w:rFonts w:ascii="Times New Roman" w:hAnsi="Times New Roman" w:cs="Times New Roman"/>
            <w:noProof/>
            <w:sz w:val="24"/>
            <w:szCs w:val="24"/>
          </w:rPr>
          <w:t>Table 28: Categorization of selected evaluators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81</w:t>
        </w:r>
        <w:r w:rsidR="000329A5" w:rsidRPr="000329A5">
          <w:rPr>
            <w:rFonts w:ascii="Times New Roman" w:hAnsi="Times New Roman" w:cs="Times New Roman"/>
            <w:noProof/>
            <w:webHidden/>
            <w:sz w:val="24"/>
            <w:szCs w:val="24"/>
          </w:rPr>
          <w:fldChar w:fldCharType="end"/>
        </w:r>
      </w:hyperlink>
    </w:p>
    <w:p w14:paraId="216D6862" w14:textId="534F1C3A" w:rsidR="000329A5" w:rsidRPr="000329A5" w:rsidRDefault="00520140" w:rsidP="000329A5">
      <w:pPr>
        <w:pStyle w:val="TableofFigures"/>
        <w:tabs>
          <w:tab w:val="right" w:leader="dot" w:pos="9350"/>
        </w:tabs>
        <w:spacing w:line="360" w:lineRule="auto"/>
        <w:rPr>
          <w:rFonts w:ascii="Times New Roman" w:hAnsi="Times New Roman" w:cs="Times New Roman"/>
          <w:noProof/>
          <w:sz w:val="24"/>
          <w:szCs w:val="24"/>
        </w:rPr>
      </w:pPr>
      <w:hyperlink w:anchor="_Toc132182728" w:history="1">
        <w:r w:rsidR="000329A5" w:rsidRPr="000329A5">
          <w:rPr>
            <w:rStyle w:val="Hyperlink"/>
            <w:rFonts w:ascii="Times New Roman" w:hAnsi="Times New Roman" w:cs="Times New Roman"/>
            <w:noProof/>
            <w:sz w:val="24"/>
            <w:szCs w:val="24"/>
          </w:rPr>
          <w:t>Table 29: Thematic analysis of expert feedback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81</w:t>
        </w:r>
        <w:r w:rsidR="000329A5" w:rsidRPr="000329A5">
          <w:rPr>
            <w:rFonts w:ascii="Times New Roman" w:hAnsi="Times New Roman" w:cs="Times New Roman"/>
            <w:noProof/>
            <w:webHidden/>
            <w:sz w:val="24"/>
            <w:szCs w:val="24"/>
          </w:rPr>
          <w:fldChar w:fldCharType="end"/>
        </w:r>
      </w:hyperlink>
    </w:p>
    <w:p w14:paraId="7D4A3557" w14:textId="5D52ABC2" w:rsidR="000329A5" w:rsidRPr="000329A5" w:rsidRDefault="00520140" w:rsidP="000329A5">
      <w:pPr>
        <w:pStyle w:val="TableofFigures"/>
        <w:tabs>
          <w:tab w:val="right" w:leader="dot" w:pos="9350"/>
        </w:tabs>
        <w:spacing w:line="360" w:lineRule="auto"/>
        <w:rPr>
          <w:rFonts w:ascii="Times New Roman" w:hAnsi="Times New Roman" w:cs="Times New Roman"/>
          <w:noProof/>
          <w:sz w:val="24"/>
          <w:szCs w:val="24"/>
        </w:rPr>
      </w:pPr>
      <w:hyperlink w:anchor="_Toc132182729" w:history="1">
        <w:r w:rsidR="000329A5" w:rsidRPr="000329A5">
          <w:rPr>
            <w:rStyle w:val="Hyperlink"/>
            <w:rFonts w:ascii="Times New Roman" w:hAnsi="Times New Roman" w:cs="Times New Roman"/>
            <w:noProof/>
            <w:sz w:val="24"/>
            <w:szCs w:val="24"/>
          </w:rPr>
          <w:t>Table 30: Knowledge utilized from the degree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84</w:t>
        </w:r>
        <w:r w:rsidR="000329A5" w:rsidRPr="000329A5">
          <w:rPr>
            <w:rFonts w:ascii="Times New Roman" w:hAnsi="Times New Roman" w:cs="Times New Roman"/>
            <w:noProof/>
            <w:webHidden/>
            <w:sz w:val="24"/>
            <w:szCs w:val="24"/>
          </w:rPr>
          <w:fldChar w:fldCharType="end"/>
        </w:r>
      </w:hyperlink>
    </w:p>
    <w:p w14:paraId="22ED3E39" w14:textId="17549F26" w:rsidR="000329A5" w:rsidRPr="000329A5" w:rsidRDefault="00520140" w:rsidP="000329A5">
      <w:pPr>
        <w:pStyle w:val="TableofFigures"/>
        <w:tabs>
          <w:tab w:val="right" w:leader="dot" w:pos="9350"/>
        </w:tabs>
        <w:spacing w:line="360" w:lineRule="auto"/>
        <w:rPr>
          <w:rFonts w:ascii="Times New Roman" w:hAnsi="Times New Roman" w:cs="Times New Roman"/>
          <w:noProof/>
          <w:sz w:val="24"/>
          <w:szCs w:val="24"/>
        </w:rPr>
      </w:pPr>
      <w:hyperlink w:anchor="_Toc132182730" w:history="1">
        <w:r w:rsidR="000329A5" w:rsidRPr="000329A5">
          <w:rPr>
            <w:rStyle w:val="Hyperlink"/>
            <w:rFonts w:ascii="Times New Roman" w:hAnsi="Times New Roman" w:cs="Times New Roman"/>
            <w:noProof/>
            <w:sz w:val="24"/>
            <w:szCs w:val="24"/>
          </w:rPr>
          <w:t>Table 31: Problems and challenges faced</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86</w:t>
        </w:r>
        <w:r w:rsidR="000329A5" w:rsidRPr="000329A5">
          <w:rPr>
            <w:rFonts w:ascii="Times New Roman" w:hAnsi="Times New Roman" w:cs="Times New Roman"/>
            <w:noProof/>
            <w:webHidden/>
            <w:sz w:val="24"/>
            <w:szCs w:val="24"/>
          </w:rPr>
          <w:fldChar w:fldCharType="end"/>
        </w:r>
      </w:hyperlink>
    </w:p>
    <w:p w14:paraId="0278CEAD" w14:textId="1AF67D08" w:rsidR="000329A5" w:rsidRPr="000329A5" w:rsidRDefault="00520140" w:rsidP="000329A5">
      <w:pPr>
        <w:pStyle w:val="TableofFigures"/>
        <w:tabs>
          <w:tab w:val="right" w:leader="dot" w:pos="9350"/>
        </w:tabs>
        <w:spacing w:line="360" w:lineRule="auto"/>
        <w:rPr>
          <w:rFonts w:ascii="Times New Roman" w:hAnsi="Times New Roman" w:cs="Times New Roman"/>
          <w:noProof/>
          <w:sz w:val="24"/>
          <w:szCs w:val="24"/>
        </w:rPr>
      </w:pPr>
      <w:hyperlink w:anchor="_Toc132182731" w:history="1">
        <w:r w:rsidR="000329A5" w:rsidRPr="000329A5">
          <w:rPr>
            <w:rStyle w:val="Hyperlink"/>
            <w:rFonts w:ascii="Times New Roman" w:hAnsi="Times New Roman" w:cs="Times New Roman"/>
            <w:noProof/>
            <w:sz w:val="24"/>
            <w:szCs w:val="24"/>
          </w:rPr>
          <w:t>Table 32: Analysis of forecasting algorithms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XIV</w:t>
        </w:r>
        <w:r w:rsidR="000329A5" w:rsidRPr="000329A5">
          <w:rPr>
            <w:rFonts w:ascii="Times New Roman" w:hAnsi="Times New Roman" w:cs="Times New Roman"/>
            <w:noProof/>
            <w:webHidden/>
            <w:sz w:val="24"/>
            <w:szCs w:val="24"/>
          </w:rPr>
          <w:fldChar w:fldCharType="end"/>
        </w:r>
      </w:hyperlink>
    </w:p>
    <w:p w14:paraId="6F9D7EA3" w14:textId="6C7E41D5" w:rsidR="000329A5" w:rsidRPr="000329A5" w:rsidRDefault="00520140" w:rsidP="000329A5">
      <w:pPr>
        <w:pStyle w:val="TableofFigures"/>
        <w:tabs>
          <w:tab w:val="right" w:leader="dot" w:pos="9350"/>
        </w:tabs>
        <w:spacing w:line="360" w:lineRule="auto"/>
        <w:rPr>
          <w:rFonts w:ascii="Times New Roman" w:hAnsi="Times New Roman" w:cs="Times New Roman"/>
          <w:noProof/>
          <w:sz w:val="24"/>
          <w:szCs w:val="24"/>
        </w:rPr>
      </w:pPr>
      <w:hyperlink w:anchor="_Toc132182732" w:history="1">
        <w:r w:rsidR="000329A5" w:rsidRPr="000329A5">
          <w:rPr>
            <w:rStyle w:val="Hyperlink"/>
            <w:rFonts w:ascii="Times New Roman" w:hAnsi="Times New Roman" w:cs="Times New Roman"/>
            <w:noProof/>
            <w:sz w:val="24"/>
            <w:szCs w:val="24"/>
          </w:rPr>
          <w:t>Table 33: Few studies associated with these algorithms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XVII</w:t>
        </w:r>
        <w:r w:rsidR="000329A5" w:rsidRPr="000329A5">
          <w:rPr>
            <w:rFonts w:ascii="Times New Roman" w:hAnsi="Times New Roman" w:cs="Times New Roman"/>
            <w:noProof/>
            <w:webHidden/>
            <w:sz w:val="24"/>
            <w:szCs w:val="24"/>
          </w:rPr>
          <w:fldChar w:fldCharType="end"/>
        </w:r>
      </w:hyperlink>
    </w:p>
    <w:p w14:paraId="0810317A" w14:textId="09FE87AC" w:rsidR="000329A5" w:rsidRPr="000329A5" w:rsidRDefault="00520140" w:rsidP="000329A5">
      <w:pPr>
        <w:pStyle w:val="TableofFigures"/>
        <w:tabs>
          <w:tab w:val="right" w:leader="dot" w:pos="9350"/>
        </w:tabs>
        <w:spacing w:line="360" w:lineRule="auto"/>
        <w:rPr>
          <w:rFonts w:ascii="Times New Roman" w:hAnsi="Times New Roman" w:cs="Times New Roman"/>
          <w:noProof/>
          <w:sz w:val="24"/>
          <w:szCs w:val="24"/>
        </w:rPr>
      </w:pPr>
      <w:hyperlink w:anchor="_Toc132182733" w:history="1">
        <w:r w:rsidR="000329A5" w:rsidRPr="000329A5">
          <w:rPr>
            <w:rStyle w:val="Hyperlink"/>
            <w:rFonts w:ascii="Times New Roman" w:hAnsi="Times New Roman" w:cs="Times New Roman"/>
            <w:noProof/>
            <w:sz w:val="24"/>
            <w:szCs w:val="24"/>
          </w:rPr>
          <w:t>Table 34: Stakeholder groups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XIX</w:t>
        </w:r>
        <w:r w:rsidR="000329A5" w:rsidRPr="000329A5">
          <w:rPr>
            <w:rFonts w:ascii="Times New Roman" w:hAnsi="Times New Roman" w:cs="Times New Roman"/>
            <w:noProof/>
            <w:webHidden/>
            <w:sz w:val="24"/>
            <w:szCs w:val="24"/>
          </w:rPr>
          <w:fldChar w:fldCharType="end"/>
        </w:r>
      </w:hyperlink>
    </w:p>
    <w:p w14:paraId="7046BBE8" w14:textId="29B8C223" w:rsidR="000329A5" w:rsidRPr="000329A5" w:rsidRDefault="00520140" w:rsidP="000329A5">
      <w:pPr>
        <w:pStyle w:val="TableofFigures"/>
        <w:tabs>
          <w:tab w:val="right" w:leader="dot" w:pos="9350"/>
        </w:tabs>
        <w:spacing w:line="360" w:lineRule="auto"/>
        <w:rPr>
          <w:rFonts w:ascii="Times New Roman" w:hAnsi="Times New Roman" w:cs="Times New Roman"/>
          <w:noProof/>
          <w:sz w:val="24"/>
          <w:szCs w:val="24"/>
        </w:rPr>
      </w:pPr>
      <w:hyperlink w:anchor="_Toc132182734" w:history="1">
        <w:r w:rsidR="000329A5" w:rsidRPr="000329A5">
          <w:rPr>
            <w:rStyle w:val="Hyperlink"/>
            <w:rFonts w:ascii="Times New Roman" w:hAnsi="Times New Roman" w:cs="Times New Roman"/>
            <w:noProof/>
            <w:sz w:val="24"/>
            <w:szCs w:val="24"/>
          </w:rPr>
          <w:t>Table 35: Interview participant details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XIX</w:t>
        </w:r>
        <w:r w:rsidR="000329A5" w:rsidRPr="000329A5">
          <w:rPr>
            <w:rFonts w:ascii="Times New Roman" w:hAnsi="Times New Roman" w:cs="Times New Roman"/>
            <w:noProof/>
            <w:webHidden/>
            <w:sz w:val="24"/>
            <w:szCs w:val="24"/>
          </w:rPr>
          <w:fldChar w:fldCharType="end"/>
        </w:r>
      </w:hyperlink>
    </w:p>
    <w:p w14:paraId="64A3A206" w14:textId="032B35D4" w:rsidR="000329A5" w:rsidRPr="000329A5" w:rsidRDefault="00520140" w:rsidP="000329A5">
      <w:pPr>
        <w:pStyle w:val="TableofFigures"/>
        <w:tabs>
          <w:tab w:val="right" w:leader="dot" w:pos="9350"/>
        </w:tabs>
        <w:spacing w:line="360" w:lineRule="auto"/>
        <w:rPr>
          <w:rFonts w:ascii="Times New Roman" w:hAnsi="Times New Roman" w:cs="Times New Roman"/>
          <w:noProof/>
          <w:sz w:val="24"/>
          <w:szCs w:val="24"/>
        </w:rPr>
      </w:pPr>
      <w:hyperlink w:anchor="_Toc132182735" w:history="1">
        <w:r w:rsidR="000329A5" w:rsidRPr="000329A5">
          <w:rPr>
            <w:rStyle w:val="Hyperlink"/>
            <w:rFonts w:ascii="Times New Roman" w:hAnsi="Times New Roman" w:cs="Times New Roman"/>
            <w:noProof/>
            <w:sz w:val="24"/>
            <w:szCs w:val="24"/>
          </w:rPr>
          <w:t>Table 36: Interview thematic analysis themes, conclusions &amp; evidence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w:t>
        </w:r>
        <w:r w:rsidR="000329A5" w:rsidRPr="000329A5">
          <w:rPr>
            <w:rFonts w:ascii="Times New Roman" w:hAnsi="Times New Roman" w:cs="Times New Roman"/>
            <w:noProof/>
            <w:webHidden/>
            <w:sz w:val="24"/>
            <w:szCs w:val="24"/>
          </w:rPr>
          <w:fldChar w:fldCharType="end"/>
        </w:r>
      </w:hyperlink>
    </w:p>
    <w:p w14:paraId="748BAC00" w14:textId="02168919" w:rsidR="000329A5" w:rsidRPr="000329A5" w:rsidRDefault="00520140" w:rsidP="000329A5">
      <w:pPr>
        <w:pStyle w:val="TableofFigures"/>
        <w:tabs>
          <w:tab w:val="right" w:leader="dot" w:pos="9350"/>
        </w:tabs>
        <w:spacing w:line="360" w:lineRule="auto"/>
        <w:rPr>
          <w:rFonts w:ascii="Times New Roman" w:hAnsi="Times New Roman" w:cs="Times New Roman"/>
          <w:noProof/>
          <w:sz w:val="24"/>
          <w:szCs w:val="24"/>
        </w:rPr>
      </w:pPr>
      <w:hyperlink w:anchor="_Toc132182736" w:history="1">
        <w:r w:rsidR="000329A5" w:rsidRPr="000329A5">
          <w:rPr>
            <w:rStyle w:val="Hyperlink"/>
            <w:rFonts w:ascii="Times New Roman" w:hAnsi="Times New Roman" w:cs="Times New Roman"/>
            <w:noProof/>
            <w:sz w:val="24"/>
            <w:szCs w:val="24"/>
          </w:rPr>
          <w:t>Table 37: Survey thematic analysis codes, themes &amp; conclusions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w:t>
        </w:r>
        <w:r w:rsidR="000329A5" w:rsidRPr="000329A5">
          <w:rPr>
            <w:rFonts w:ascii="Times New Roman" w:hAnsi="Times New Roman" w:cs="Times New Roman"/>
            <w:noProof/>
            <w:webHidden/>
            <w:sz w:val="24"/>
            <w:szCs w:val="24"/>
          </w:rPr>
          <w:fldChar w:fldCharType="end"/>
        </w:r>
      </w:hyperlink>
    </w:p>
    <w:p w14:paraId="2D526474" w14:textId="5F963258" w:rsidR="000329A5" w:rsidRPr="000329A5" w:rsidRDefault="00520140" w:rsidP="000329A5">
      <w:pPr>
        <w:pStyle w:val="TableofFigures"/>
        <w:tabs>
          <w:tab w:val="right" w:leader="dot" w:pos="9350"/>
        </w:tabs>
        <w:spacing w:line="360" w:lineRule="auto"/>
        <w:rPr>
          <w:rFonts w:ascii="Times New Roman" w:hAnsi="Times New Roman" w:cs="Times New Roman"/>
          <w:noProof/>
          <w:sz w:val="24"/>
          <w:szCs w:val="24"/>
        </w:rPr>
      </w:pPr>
      <w:hyperlink w:anchor="_Toc132182737" w:history="1">
        <w:r w:rsidR="000329A5" w:rsidRPr="000329A5">
          <w:rPr>
            <w:rStyle w:val="Hyperlink"/>
            <w:rFonts w:ascii="Times New Roman" w:hAnsi="Times New Roman" w:cs="Times New Roman"/>
            <w:noProof/>
            <w:sz w:val="24"/>
            <w:szCs w:val="24"/>
          </w:rPr>
          <w:t>Table 38: Use case description UC:03; UC:04; UC:05</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XXIII</w:t>
        </w:r>
        <w:r w:rsidR="000329A5" w:rsidRPr="000329A5">
          <w:rPr>
            <w:rFonts w:ascii="Times New Roman" w:hAnsi="Times New Roman" w:cs="Times New Roman"/>
            <w:noProof/>
            <w:webHidden/>
            <w:sz w:val="24"/>
            <w:szCs w:val="24"/>
          </w:rPr>
          <w:fldChar w:fldCharType="end"/>
        </w:r>
      </w:hyperlink>
    </w:p>
    <w:p w14:paraId="4CE471B5" w14:textId="12E78EAC" w:rsidR="000329A5" w:rsidRPr="000329A5" w:rsidRDefault="00520140" w:rsidP="000329A5">
      <w:pPr>
        <w:pStyle w:val="TableofFigures"/>
        <w:tabs>
          <w:tab w:val="right" w:leader="dot" w:pos="9350"/>
        </w:tabs>
        <w:spacing w:line="360" w:lineRule="auto"/>
        <w:rPr>
          <w:rFonts w:ascii="Times New Roman" w:hAnsi="Times New Roman" w:cs="Times New Roman"/>
          <w:noProof/>
          <w:sz w:val="24"/>
          <w:szCs w:val="24"/>
        </w:rPr>
      </w:pPr>
      <w:hyperlink w:anchor="_Toc132182738" w:history="1">
        <w:r w:rsidR="000329A5" w:rsidRPr="000329A5">
          <w:rPr>
            <w:rStyle w:val="Hyperlink"/>
            <w:rFonts w:ascii="Times New Roman" w:hAnsi="Times New Roman" w:cs="Times New Roman"/>
            <w:noProof/>
            <w:sz w:val="24"/>
            <w:szCs w:val="24"/>
          </w:rPr>
          <w:t>Table 39: Use case description UC:07</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XXIII</w:t>
        </w:r>
        <w:r w:rsidR="000329A5" w:rsidRPr="000329A5">
          <w:rPr>
            <w:rFonts w:ascii="Times New Roman" w:hAnsi="Times New Roman" w:cs="Times New Roman"/>
            <w:noProof/>
            <w:webHidden/>
            <w:sz w:val="24"/>
            <w:szCs w:val="24"/>
          </w:rPr>
          <w:fldChar w:fldCharType="end"/>
        </w:r>
      </w:hyperlink>
    </w:p>
    <w:p w14:paraId="72EB161A" w14:textId="6A8150A7" w:rsidR="000329A5" w:rsidRPr="000329A5" w:rsidRDefault="00520140" w:rsidP="000329A5">
      <w:pPr>
        <w:pStyle w:val="TableofFigures"/>
        <w:tabs>
          <w:tab w:val="right" w:leader="dot" w:pos="9350"/>
        </w:tabs>
        <w:spacing w:line="360" w:lineRule="auto"/>
        <w:rPr>
          <w:rFonts w:ascii="Times New Roman" w:hAnsi="Times New Roman" w:cs="Times New Roman"/>
          <w:noProof/>
          <w:sz w:val="24"/>
          <w:szCs w:val="24"/>
        </w:rPr>
      </w:pPr>
      <w:hyperlink w:anchor="_Toc132182739" w:history="1">
        <w:r w:rsidR="000329A5" w:rsidRPr="000329A5">
          <w:rPr>
            <w:rStyle w:val="Hyperlink"/>
            <w:rFonts w:ascii="Times New Roman" w:hAnsi="Times New Roman" w:cs="Times New Roman"/>
            <w:noProof/>
            <w:sz w:val="24"/>
            <w:szCs w:val="24"/>
          </w:rPr>
          <w:t>Table 40: ‘MoSCoW’ technique of requirement prioritization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w:t>
        </w:r>
        <w:r w:rsidR="000329A5" w:rsidRPr="000329A5">
          <w:rPr>
            <w:rFonts w:ascii="Times New Roman" w:hAnsi="Times New Roman" w:cs="Times New Roman"/>
            <w:noProof/>
            <w:webHidden/>
            <w:sz w:val="24"/>
            <w:szCs w:val="24"/>
          </w:rPr>
          <w:fldChar w:fldCharType="end"/>
        </w:r>
      </w:hyperlink>
    </w:p>
    <w:p w14:paraId="3FBBCC1F" w14:textId="5F75547E" w:rsidR="000329A5" w:rsidRPr="000329A5" w:rsidRDefault="00520140" w:rsidP="000329A5">
      <w:pPr>
        <w:pStyle w:val="TableofFigures"/>
        <w:tabs>
          <w:tab w:val="right" w:leader="dot" w:pos="9350"/>
        </w:tabs>
        <w:spacing w:line="360" w:lineRule="auto"/>
        <w:rPr>
          <w:rFonts w:ascii="Times New Roman" w:hAnsi="Times New Roman" w:cs="Times New Roman"/>
          <w:noProof/>
          <w:sz w:val="24"/>
          <w:szCs w:val="24"/>
        </w:rPr>
      </w:pPr>
      <w:hyperlink w:anchor="_Toc132182740" w:history="1">
        <w:r w:rsidR="000329A5" w:rsidRPr="000329A5">
          <w:rPr>
            <w:rStyle w:val="Hyperlink"/>
            <w:rFonts w:ascii="Times New Roman" w:hAnsi="Times New Roman" w:cs="Times New Roman"/>
            <w:noProof/>
            <w:sz w:val="24"/>
            <w:szCs w:val="24"/>
          </w:rPr>
          <w:t>Table 41: Complexities of BPTT and adjoint sensitivity</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w:t>
        </w:r>
        <w:r w:rsidR="000329A5" w:rsidRPr="000329A5">
          <w:rPr>
            <w:rFonts w:ascii="Times New Roman" w:hAnsi="Times New Roman" w:cs="Times New Roman"/>
            <w:noProof/>
            <w:webHidden/>
            <w:sz w:val="24"/>
            <w:szCs w:val="24"/>
          </w:rPr>
          <w:fldChar w:fldCharType="end"/>
        </w:r>
      </w:hyperlink>
    </w:p>
    <w:p w14:paraId="229291A9" w14:textId="699BBB30" w:rsidR="000329A5" w:rsidRPr="000329A5" w:rsidRDefault="00520140" w:rsidP="000329A5">
      <w:pPr>
        <w:pStyle w:val="TableofFigures"/>
        <w:tabs>
          <w:tab w:val="right" w:leader="dot" w:pos="9350"/>
        </w:tabs>
        <w:spacing w:line="360" w:lineRule="auto"/>
        <w:rPr>
          <w:rFonts w:ascii="Times New Roman" w:hAnsi="Times New Roman" w:cs="Times New Roman"/>
          <w:noProof/>
          <w:sz w:val="24"/>
          <w:szCs w:val="24"/>
        </w:rPr>
      </w:pPr>
      <w:hyperlink w:anchor="_Toc132182741" w:history="1">
        <w:r w:rsidR="000329A5" w:rsidRPr="000329A5">
          <w:rPr>
            <w:rStyle w:val="Hyperlink"/>
            <w:rFonts w:ascii="Times New Roman" w:hAnsi="Times New Roman" w:cs="Times New Roman"/>
            <w:noProof/>
            <w:sz w:val="24"/>
            <w:szCs w:val="24"/>
          </w:rPr>
          <w:t>Table 42: Selection of data science language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XXXIV</w:t>
        </w:r>
        <w:r w:rsidR="000329A5" w:rsidRPr="000329A5">
          <w:rPr>
            <w:rFonts w:ascii="Times New Roman" w:hAnsi="Times New Roman" w:cs="Times New Roman"/>
            <w:noProof/>
            <w:webHidden/>
            <w:sz w:val="24"/>
            <w:szCs w:val="24"/>
          </w:rPr>
          <w:fldChar w:fldCharType="end"/>
        </w:r>
      </w:hyperlink>
    </w:p>
    <w:p w14:paraId="6BEAD669" w14:textId="578C627A" w:rsidR="000329A5" w:rsidRPr="000329A5" w:rsidRDefault="00520140" w:rsidP="000329A5">
      <w:pPr>
        <w:pStyle w:val="TableofFigures"/>
        <w:tabs>
          <w:tab w:val="right" w:leader="dot" w:pos="9350"/>
        </w:tabs>
        <w:spacing w:line="360" w:lineRule="auto"/>
        <w:rPr>
          <w:rFonts w:ascii="Times New Roman" w:hAnsi="Times New Roman" w:cs="Times New Roman"/>
          <w:noProof/>
          <w:sz w:val="24"/>
          <w:szCs w:val="24"/>
        </w:rPr>
      </w:pPr>
      <w:hyperlink w:anchor="_Toc132182742" w:history="1">
        <w:r w:rsidR="000329A5" w:rsidRPr="000329A5">
          <w:rPr>
            <w:rStyle w:val="Hyperlink"/>
            <w:rFonts w:ascii="Times New Roman" w:hAnsi="Times New Roman" w:cs="Times New Roman"/>
            <w:noProof/>
            <w:sz w:val="24"/>
            <w:szCs w:val="24"/>
          </w:rPr>
          <w:t>Table 43: Selection of DL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w:t>
        </w:r>
        <w:r w:rsidR="000329A5" w:rsidRPr="000329A5">
          <w:rPr>
            <w:rFonts w:ascii="Times New Roman" w:hAnsi="Times New Roman" w:cs="Times New Roman"/>
            <w:noProof/>
            <w:webHidden/>
            <w:sz w:val="24"/>
            <w:szCs w:val="24"/>
          </w:rPr>
          <w:fldChar w:fldCharType="end"/>
        </w:r>
      </w:hyperlink>
    </w:p>
    <w:p w14:paraId="2B306811" w14:textId="158830FB" w:rsidR="000329A5" w:rsidRPr="000329A5" w:rsidRDefault="00520140" w:rsidP="000329A5">
      <w:pPr>
        <w:pStyle w:val="TableofFigures"/>
        <w:tabs>
          <w:tab w:val="right" w:leader="dot" w:pos="9350"/>
        </w:tabs>
        <w:spacing w:line="360" w:lineRule="auto"/>
        <w:rPr>
          <w:rFonts w:ascii="Times New Roman" w:hAnsi="Times New Roman" w:cs="Times New Roman"/>
          <w:noProof/>
          <w:sz w:val="24"/>
          <w:szCs w:val="24"/>
        </w:rPr>
      </w:pPr>
      <w:hyperlink w:anchor="_Toc132182743" w:history="1">
        <w:r w:rsidR="000329A5" w:rsidRPr="000329A5">
          <w:rPr>
            <w:rStyle w:val="Hyperlink"/>
            <w:rFonts w:ascii="Times New Roman" w:hAnsi="Times New Roman" w:cs="Times New Roman"/>
            <w:noProof/>
            <w:sz w:val="24"/>
            <w:szCs w:val="24"/>
          </w:rPr>
          <w:t>Table 44: Selection of UI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w:t>
        </w:r>
        <w:r w:rsidR="000329A5" w:rsidRPr="000329A5">
          <w:rPr>
            <w:rFonts w:ascii="Times New Roman" w:hAnsi="Times New Roman" w:cs="Times New Roman"/>
            <w:noProof/>
            <w:webHidden/>
            <w:sz w:val="24"/>
            <w:szCs w:val="24"/>
          </w:rPr>
          <w:fldChar w:fldCharType="end"/>
        </w:r>
      </w:hyperlink>
    </w:p>
    <w:p w14:paraId="7B1519A2" w14:textId="39D88BFA" w:rsidR="000329A5" w:rsidRPr="000329A5" w:rsidRDefault="00520140" w:rsidP="000329A5">
      <w:pPr>
        <w:pStyle w:val="TableofFigures"/>
        <w:tabs>
          <w:tab w:val="right" w:leader="dot" w:pos="9350"/>
        </w:tabs>
        <w:spacing w:line="360" w:lineRule="auto"/>
        <w:rPr>
          <w:rFonts w:ascii="Times New Roman" w:hAnsi="Times New Roman" w:cs="Times New Roman"/>
          <w:noProof/>
          <w:sz w:val="24"/>
          <w:szCs w:val="24"/>
        </w:rPr>
      </w:pPr>
      <w:hyperlink w:anchor="_Toc132182744" w:history="1">
        <w:r w:rsidR="000329A5" w:rsidRPr="000329A5">
          <w:rPr>
            <w:rStyle w:val="Hyperlink"/>
            <w:rFonts w:ascii="Times New Roman" w:hAnsi="Times New Roman" w:cs="Times New Roman"/>
            <w:noProof/>
            <w:sz w:val="24"/>
            <w:szCs w:val="24"/>
          </w:rPr>
          <w:t>Table 45: Selection of web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w:t>
        </w:r>
        <w:r w:rsidR="000329A5" w:rsidRPr="000329A5">
          <w:rPr>
            <w:rFonts w:ascii="Times New Roman" w:hAnsi="Times New Roman" w:cs="Times New Roman"/>
            <w:noProof/>
            <w:webHidden/>
            <w:sz w:val="24"/>
            <w:szCs w:val="24"/>
          </w:rPr>
          <w:fldChar w:fldCharType="end"/>
        </w:r>
      </w:hyperlink>
    </w:p>
    <w:p w14:paraId="7385444C" w14:textId="73CBCE3C" w:rsidR="000329A5" w:rsidRPr="000329A5" w:rsidRDefault="00520140" w:rsidP="000329A5">
      <w:pPr>
        <w:pStyle w:val="TableofFigures"/>
        <w:tabs>
          <w:tab w:val="right" w:leader="dot" w:pos="9350"/>
        </w:tabs>
        <w:spacing w:line="360" w:lineRule="auto"/>
        <w:rPr>
          <w:rFonts w:ascii="Times New Roman" w:hAnsi="Times New Roman" w:cs="Times New Roman"/>
          <w:noProof/>
          <w:sz w:val="24"/>
          <w:szCs w:val="24"/>
        </w:rPr>
      </w:pPr>
      <w:hyperlink w:anchor="_Toc132182745" w:history="1">
        <w:r w:rsidR="000329A5" w:rsidRPr="000329A5">
          <w:rPr>
            <w:rStyle w:val="Hyperlink"/>
            <w:rFonts w:ascii="Times New Roman" w:hAnsi="Times New Roman" w:cs="Times New Roman"/>
            <w:noProof/>
            <w:sz w:val="24"/>
            <w:szCs w:val="24"/>
          </w:rPr>
          <w:t>Table 46: Functional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XLIX</w:t>
        </w:r>
        <w:r w:rsidR="000329A5" w:rsidRPr="000329A5">
          <w:rPr>
            <w:rFonts w:ascii="Times New Roman" w:hAnsi="Times New Roman" w:cs="Times New Roman"/>
            <w:noProof/>
            <w:webHidden/>
            <w:sz w:val="24"/>
            <w:szCs w:val="24"/>
          </w:rPr>
          <w:fldChar w:fldCharType="end"/>
        </w:r>
      </w:hyperlink>
    </w:p>
    <w:p w14:paraId="5A9A1FE7" w14:textId="48D62163" w:rsidR="000329A5" w:rsidRPr="000329A5" w:rsidRDefault="00520140" w:rsidP="000329A5">
      <w:pPr>
        <w:pStyle w:val="TableofFigures"/>
        <w:tabs>
          <w:tab w:val="right" w:leader="dot" w:pos="9350"/>
        </w:tabs>
        <w:spacing w:line="360" w:lineRule="auto"/>
        <w:rPr>
          <w:rFonts w:ascii="Times New Roman" w:hAnsi="Times New Roman" w:cs="Times New Roman"/>
          <w:noProof/>
          <w:sz w:val="24"/>
          <w:szCs w:val="24"/>
        </w:rPr>
      </w:pPr>
      <w:hyperlink w:anchor="_Toc132182746" w:history="1">
        <w:r w:rsidR="000329A5" w:rsidRPr="000329A5">
          <w:rPr>
            <w:rStyle w:val="Hyperlink"/>
            <w:rFonts w:ascii="Times New Roman" w:hAnsi="Times New Roman" w:cs="Times New Roman"/>
            <w:noProof/>
            <w:sz w:val="24"/>
            <w:szCs w:val="24"/>
          </w:rPr>
          <w:t>Table 47: Non-functional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LIII</w:t>
        </w:r>
        <w:r w:rsidR="000329A5" w:rsidRPr="000329A5">
          <w:rPr>
            <w:rFonts w:ascii="Times New Roman" w:hAnsi="Times New Roman" w:cs="Times New Roman"/>
            <w:noProof/>
            <w:webHidden/>
            <w:sz w:val="24"/>
            <w:szCs w:val="24"/>
          </w:rPr>
          <w:fldChar w:fldCharType="end"/>
        </w:r>
      </w:hyperlink>
    </w:p>
    <w:p w14:paraId="65C6CA57" w14:textId="74C5771C" w:rsidR="000329A5" w:rsidRPr="000329A5" w:rsidRDefault="00520140" w:rsidP="000329A5">
      <w:pPr>
        <w:pStyle w:val="TableofFigures"/>
        <w:tabs>
          <w:tab w:val="right" w:leader="dot" w:pos="9350"/>
        </w:tabs>
        <w:spacing w:line="360" w:lineRule="auto"/>
        <w:rPr>
          <w:rFonts w:ascii="Times New Roman" w:hAnsi="Times New Roman" w:cs="Times New Roman"/>
          <w:noProof/>
          <w:sz w:val="24"/>
          <w:szCs w:val="24"/>
        </w:rPr>
      </w:pPr>
      <w:hyperlink w:anchor="_Toc132182747" w:history="1">
        <w:r w:rsidR="000329A5" w:rsidRPr="000329A5">
          <w:rPr>
            <w:rStyle w:val="Hyperlink"/>
            <w:rFonts w:ascii="Times New Roman" w:hAnsi="Times New Roman" w:cs="Times New Roman"/>
            <w:noProof/>
            <w:sz w:val="24"/>
            <w:szCs w:val="24"/>
          </w:rPr>
          <w:t>Table 48: Selected expert evaluator details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w:t>
        </w:r>
        <w:r w:rsidR="000329A5" w:rsidRPr="000329A5">
          <w:rPr>
            <w:rFonts w:ascii="Times New Roman" w:hAnsi="Times New Roman" w:cs="Times New Roman"/>
            <w:noProof/>
            <w:webHidden/>
            <w:sz w:val="24"/>
            <w:szCs w:val="24"/>
          </w:rPr>
          <w:fldChar w:fldCharType="end"/>
        </w:r>
      </w:hyperlink>
    </w:p>
    <w:p w14:paraId="164D5B40" w14:textId="3D80DB12" w:rsidR="000329A5" w:rsidRPr="000329A5" w:rsidRDefault="00520140" w:rsidP="000329A5">
      <w:pPr>
        <w:pStyle w:val="TableofFigures"/>
        <w:tabs>
          <w:tab w:val="right" w:leader="dot" w:pos="9350"/>
        </w:tabs>
        <w:spacing w:line="360" w:lineRule="auto"/>
        <w:rPr>
          <w:rFonts w:ascii="Times New Roman" w:hAnsi="Times New Roman" w:cs="Times New Roman"/>
          <w:noProof/>
          <w:sz w:val="24"/>
          <w:szCs w:val="24"/>
        </w:rPr>
      </w:pPr>
      <w:hyperlink w:anchor="_Toc132182748" w:history="1">
        <w:r w:rsidR="000329A5" w:rsidRPr="000329A5">
          <w:rPr>
            <w:rStyle w:val="Hyperlink"/>
            <w:rFonts w:ascii="Times New Roman" w:hAnsi="Times New Roman" w:cs="Times New Roman"/>
            <w:noProof/>
            <w:sz w:val="24"/>
            <w:szCs w:val="24"/>
          </w:rPr>
          <w:t>Table 49: Evaluation of the implementation of 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w:t>
        </w:r>
        <w:r w:rsidR="000329A5" w:rsidRPr="000329A5">
          <w:rPr>
            <w:rFonts w:ascii="Times New Roman" w:hAnsi="Times New Roman" w:cs="Times New Roman"/>
            <w:noProof/>
            <w:webHidden/>
            <w:sz w:val="24"/>
            <w:szCs w:val="24"/>
          </w:rPr>
          <w:fldChar w:fldCharType="end"/>
        </w:r>
      </w:hyperlink>
    </w:p>
    <w:p w14:paraId="30B27274" w14:textId="115B3348" w:rsidR="000329A5" w:rsidRPr="000329A5" w:rsidRDefault="00520140" w:rsidP="000329A5">
      <w:pPr>
        <w:pStyle w:val="TableofFigures"/>
        <w:tabs>
          <w:tab w:val="right" w:leader="dot" w:pos="9350"/>
        </w:tabs>
        <w:spacing w:line="360" w:lineRule="auto"/>
        <w:rPr>
          <w:rFonts w:ascii="Times New Roman" w:hAnsi="Times New Roman" w:cs="Times New Roman"/>
          <w:noProof/>
          <w:sz w:val="24"/>
          <w:szCs w:val="24"/>
        </w:rPr>
      </w:pPr>
      <w:hyperlink w:anchor="_Toc132182749" w:history="1">
        <w:r w:rsidR="000329A5" w:rsidRPr="000329A5">
          <w:rPr>
            <w:rStyle w:val="Hyperlink"/>
            <w:rFonts w:ascii="Times New Roman" w:hAnsi="Times New Roman" w:cs="Times New Roman"/>
            <w:noProof/>
            <w:sz w:val="24"/>
            <w:szCs w:val="24"/>
          </w:rPr>
          <w:t>Table 50: Evaluation of the implementation of non-functional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LVII</w:t>
        </w:r>
        <w:r w:rsidR="000329A5" w:rsidRPr="000329A5">
          <w:rPr>
            <w:rFonts w:ascii="Times New Roman" w:hAnsi="Times New Roman" w:cs="Times New Roman"/>
            <w:noProof/>
            <w:webHidden/>
            <w:sz w:val="24"/>
            <w:szCs w:val="24"/>
          </w:rPr>
          <w:fldChar w:fldCharType="end"/>
        </w:r>
      </w:hyperlink>
    </w:p>
    <w:p w14:paraId="48DD9B90" w14:textId="72945FFA" w:rsidR="000329A5" w:rsidRPr="000329A5" w:rsidRDefault="00520140" w:rsidP="000329A5">
      <w:pPr>
        <w:pStyle w:val="TableofFigures"/>
        <w:tabs>
          <w:tab w:val="right" w:leader="dot" w:pos="9350"/>
        </w:tabs>
        <w:spacing w:line="360" w:lineRule="auto"/>
        <w:rPr>
          <w:rFonts w:ascii="Times New Roman" w:hAnsi="Times New Roman" w:cs="Times New Roman"/>
          <w:noProof/>
          <w:sz w:val="24"/>
          <w:szCs w:val="24"/>
        </w:rPr>
      </w:pPr>
      <w:hyperlink w:anchor="_Toc132182750" w:history="1">
        <w:r w:rsidR="000329A5" w:rsidRPr="000329A5">
          <w:rPr>
            <w:rStyle w:val="Hyperlink"/>
            <w:rFonts w:ascii="Times New Roman" w:hAnsi="Times New Roman" w:cs="Times New Roman"/>
            <w:noProof/>
            <w:sz w:val="24"/>
            <w:szCs w:val="24"/>
          </w:rPr>
          <w:t>Table 51: Evaluation of the achievement of design goals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LVIII</w:t>
        </w:r>
        <w:r w:rsidR="000329A5" w:rsidRPr="000329A5">
          <w:rPr>
            <w:rFonts w:ascii="Times New Roman" w:hAnsi="Times New Roman" w:cs="Times New Roman"/>
            <w:noProof/>
            <w:webHidden/>
            <w:sz w:val="24"/>
            <w:szCs w:val="24"/>
          </w:rPr>
          <w:fldChar w:fldCharType="end"/>
        </w:r>
      </w:hyperlink>
    </w:p>
    <w:p w14:paraId="78A5D1D4" w14:textId="59362660" w:rsidR="000329A5" w:rsidRPr="000329A5" w:rsidRDefault="00520140" w:rsidP="000329A5">
      <w:pPr>
        <w:pStyle w:val="TableofFigures"/>
        <w:tabs>
          <w:tab w:val="right" w:leader="dot" w:pos="9350"/>
        </w:tabs>
        <w:spacing w:line="360" w:lineRule="auto"/>
        <w:rPr>
          <w:rFonts w:ascii="Times New Roman" w:hAnsi="Times New Roman" w:cs="Times New Roman"/>
          <w:noProof/>
          <w:sz w:val="24"/>
          <w:szCs w:val="24"/>
        </w:rPr>
      </w:pPr>
      <w:hyperlink w:anchor="_Toc132182751" w:history="1">
        <w:r w:rsidR="000329A5" w:rsidRPr="000329A5">
          <w:rPr>
            <w:rStyle w:val="Hyperlink"/>
            <w:rFonts w:ascii="Times New Roman" w:hAnsi="Times New Roman" w:cs="Times New Roman"/>
            <w:noProof/>
            <w:sz w:val="24"/>
            <w:szCs w:val="24"/>
          </w:rPr>
          <w:t>Table 52: Status of research objectives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LIX</w:t>
        </w:r>
        <w:r w:rsidR="000329A5" w:rsidRPr="000329A5">
          <w:rPr>
            <w:rFonts w:ascii="Times New Roman" w:hAnsi="Times New Roman" w:cs="Times New Roman"/>
            <w:noProof/>
            <w:webHidden/>
            <w:sz w:val="24"/>
            <w:szCs w:val="24"/>
          </w:rPr>
          <w:fldChar w:fldCharType="end"/>
        </w:r>
      </w:hyperlink>
    </w:p>
    <w:p w14:paraId="0C6FAF26" w14:textId="63244AFF" w:rsidR="000329A5" w:rsidRDefault="00520140" w:rsidP="000329A5">
      <w:pPr>
        <w:pStyle w:val="TableofFigures"/>
        <w:tabs>
          <w:tab w:val="right" w:leader="dot" w:pos="9350"/>
        </w:tabs>
        <w:spacing w:line="360" w:lineRule="auto"/>
        <w:rPr>
          <w:rStyle w:val="Hyperlink"/>
          <w:rFonts w:ascii="Times New Roman" w:hAnsi="Times New Roman" w:cs="Times New Roman"/>
          <w:noProof/>
          <w:sz w:val="24"/>
          <w:szCs w:val="24"/>
        </w:rPr>
      </w:pPr>
      <w:hyperlink w:anchor="_Toc132182752" w:history="1">
        <w:r w:rsidR="000329A5" w:rsidRPr="000329A5">
          <w:rPr>
            <w:rStyle w:val="Hyperlink"/>
            <w:rFonts w:ascii="Times New Roman" w:hAnsi="Times New Roman" w:cs="Times New Roman"/>
            <w:noProof/>
            <w:sz w:val="24"/>
            <w:szCs w:val="24"/>
          </w:rPr>
          <w:t>Table 53: Achievement of learning outcomes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LXI</w:t>
        </w:r>
        <w:r w:rsidR="000329A5" w:rsidRPr="000329A5">
          <w:rPr>
            <w:rFonts w:ascii="Times New Roman" w:hAnsi="Times New Roman" w:cs="Times New Roman"/>
            <w:noProof/>
            <w:webHidden/>
            <w:sz w:val="24"/>
            <w:szCs w:val="24"/>
          </w:rPr>
          <w:fldChar w:fldCharType="end"/>
        </w:r>
      </w:hyperlink>
    </w:p>
    <w:p w14:paraId="34D85B01" w14:textId="77777777" w:rsidR="000329A5" w:rsidRDefault="000329A5" w:rsidP="000329A5">
      <w:pPr>
        <w:rPr>
          <w:noProof/>
        </w:rPr>
      </w:pPr>
    </w:p>
    <w:p w14:paraId="76A8FFED" w14:textId="77777777" w:rsidR="000329A5" w:rsidRDefault="000329A5" w:rsidP="000329A5">
      <w:pPr>
        <w:rPr>
          <w:noProof/>
        </w:rPr>
      </w:pPr>
    </w:p>
    <w:p w14:paraId="6034FBDB" w14:textId="77777777" w:rsidR="000329A5" w:rsidRDefault="000329A5" w:rsidP="000329A5">
      <w:pPr>
        <w:rPr>
          <w:noProof/>
        </w:rPr>
      </w:pPr>
    </w:p>
    <w:p w14:paraId="2ED4E307" w14:textId="77777777" w:rsidR="000329A5" w:rsidRDefault="000329A5" w:rsidP="000329A5">
      <w:pPr>
        <w:rPr>
          <w:noProof/>
        </w:rPr>
      </w:pPr>
    </w:p>
    <w:p w14:paraId="4CA78EAC" w14:textId="77777777" w:rsidR="000329A5" w:rsidRDefault="000329A5" w:rsidP="000329A5">
      <w:pPr>
        <w:rPr>
          <w:noProof/>
        </w:rPr>
      </w:pPr>
    </w:p>
    <w:p w14:paraId="0734F7A0" w14:textId="77777777" w:rsidR="000329A5" w:rsidRDefault="000329A5" w:rsidP="000329A5">
      <w:pPr>
        <w:rPr>
          <w:noProof/>
        </w:rPr>
      </w:pPr>
    </w:p>
    <w:p w14:paraId="1C9F28FC" w14:textId="77777777" w:rsidR="00523785" w:rsidRPr="000329A5" w:rsidRDefault="00523785" w:rsidP="000329A5">
      <w:pPr>
        <w:rPr>
          <w:noProof/>
        </w:rPr>
      </w:pPr>
    </w:p>
    <w:p w14:paraId="43CAA9E6" w14:textId="339F0578" w:rsidR="000653BD" w:rsidRPr="00CA6A43" w:rsidRDefault="00FD2F9D" w:rsidP="00CA6A43">
      <w:pPr>
        <w:pStyle w:val="Heading1"/>
        <w:spacing w:before="0" w:line="360" w:lineRule="auto"/>
        <w:rPr>
          <w:rFonts w:ascii="Times New Roman" w:hAnsi="Times New Roman" w:cs="Times New Roman"/>
          <w:b/>
          <w:bCs/>
          <w:color w:val="auto"/>
          <w:sz w:val="32"/>
          <w:szCs w:val="32"/>
        </w:rPr>
      </w:pPr>
      <w:r w:rsidRPr="000329A5">
        <w:rPr>
          <w:rFonts w:ascii="Times New Roman" w:eastAsia="Yu Gothic" w:hAnsi="Times New Roman" w:cs="Times New Roman"/>
          <w:sz w:val="24"/>
          <w:szCs w:val="24"/>
        </w:rPr>
        <w:lastRenderedPageBreak/>
        <w:fldChar w:fldCharType="end"/>
      </w:r>
      <w:bookmarkStart w:id="5" w:name="_Toc132325738"/>
      <w:r w:rsidR="00AB79EE" w:rsidRPr="00CA6A43">
        <w:rPr>
          <w:rFonts w:ascii="Times New Roman" w:hAnsi="Times New Roman" w:cs="Times New Roman"/>
          <w:b/>
          <w:bCs/>
          <w:color w:val="auto"/>
          <w:sz w:val="32"/>
          <w:szCs w:val="32"/>
        </w:rPr>
        <w:t>LIST OF FIGURES</w:t>
      </w:r>
      <w:bookmarkEnd w:id="5"/>
    </w:p>
    <w:p w14:paraId="08AE38C7" w14:textId="13437CF3" w:rsidR="000329A5" w:rsidRPr="00523785" w:rsidRDefault="00FD2F9D" w:rsidP="00523785">
      <w:pPr>
        <w:pStyle w:val="TableofFigures"/>
        <w:tabs>
          <w:tab w:val="right" w:leader="dot" w:pos="9350"/>
        </w:tabs>
        <w:spacing w:line="360" w:lineRule="auto"/>
        <w:rPr>
          <w:rFonts w:ascii="Times New Roman" w:hAnsi="Times New Roman" w:cs="Times New Roman"/>
          <w:noProof/>
          <w:sz w:val="24"/>
          <w:szCs w:val="24"/>
        </w:rPr>
      </w:pPr>
      <w:r w:rsidRPr="00523785">
        <w:rPr>
          <w:rFonts w:ascii="Times New Roman" w:hAnsi="Times New Roman" w:cs="Times New Roman"/>
          <w:b/>
          <w:bCs/>
          <w:sz w:val="24"/>
          <w:szCs w:val="24"/>
        </w:rPr>
        <w:fldChar w:fldCharType="begin"/>
      </w:r>
      <w:r w:rsidRPr="00523785">
        <w:rPr>
          <w:rFonts w:ascii="Times New Roman" w:hAnsi="Times New Roman" w:cs="Times New Roman"/>
          <w:b/>
          <w:bCs/>
          <w:sz w:val="24"/>
          <w:szCs w:val="24"/>
        </w:rPr>
        <w:instrText xml:space="preserve"> TOC \h \z \c "Figure" </w:instrText>
      </w:r>
      <w:r w:rsidRPr="00523785">
        <w:rPr>
          <w:rFonts w:ascii="Times New Roman" w:hAnsi="Times New Roman" w:cs="Times New Roman"/>
          <w:b/>
          <w:bCs/>
          <w:sz w:val="24"/>
          <w:szCs w:val="24"/>
        </w:rPr>
        <w:fldChar w:fldCharType="separate"/>
      </w:r>
      <w:hyperlink w:anchor="_Toc132182753" w:history="1">
        <w:r w:rsidR="000329A5" w:rsidRPr="00523785">
          <w:rPr>
            <w:rStyle w:val="Hyperlink"/>
            <w:rFonts w:ascii="Times New Roman" w:hAnsi="Times New Roman" w:cs="Times New Roman"/>
            <w:noProof/>
            <w:sz w:val="24"/>
            <w:szCs w:val="24"/>
          </w:rPr>
          <w:t>Figure 1: Global market share (Fortune Business Insights, 2021)</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11</w:t>
        </w:r>
        <w:r w:rsidR="000329A5" w:rsidRPr="00523785">
          <w:rPr>
            <w:rFonts w:ascii="Times New Roman" w:hAnsi="Times New Roman" w:cs="Times New Roman"/>
            <w:noProof/>
            <w:webHidden/>
            <w:sz w:val="24"/>
            <w:szCs w:val="24"/>
          </w:rPr>
          <w:fldChar w:fldCharType="end"/>
        </w:r>
      </w:hyperlink>
    </w:p>
    <w:p w14:paraId="1EC4E6D6" w14:textId="3E4D51F9" w:rsidR="000329A5" w:rsidRPr="00523785" w:rsidRDefault="00520140" w:rsidP="00523785">
      <w:pPr>
        <w:pStyle w:val="TableofFigures"/>
        <w:tabs>
          <w:tab w:val="right" w:leader="dot" w:pos="9350"/>
        </w:tabs>
        <w:spacing w:line="360" w:lineRule="auto"/>
        <w:rPr>
          <w:rFonts w:ascii="Times New Roman" w:hAnsi="Times New Roman" w:cs="Times New Roman"/>
          <w:noProof/>
          <w:sz w:val="24"/>
          <w:szCs w:val="24"/>
        </w:rPr>
      </w:pPr>
      <w:hyperlink w:anchor="_Toc132182754" w:history="1">
        <w:r w:rsidR="000329A5" w:rsidRPr="00523785">
          <w:rPr>
            <w:rStyle w:val="Hyperlink"/>
            <w:rFonts w:ascii="Times New Roman" w:hAnsi="Times New Roman" w:cs="Times New Roman"/>
            <w:noProof/>
            <w:sz w:val="24"/>
            <w:szCs w:val="24"/>
          </w:rPr>
          <w:t>Figure 2: Latest trends (Fortune Business Insights, 2021)</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12</w:t>
        </w:r>
        <w:r w:rsidR="000329A5" w:rsidRPr="00523785">
          <w:rPr>
            <w:rFonts w:ascii="Times New Roman" w:hAnsi="Times New Roman" w:cs="Times New Roman"/>
            <w:noProof/>
            <w:webHidden/>
            <w:sz w:val="24"/>
            <w:szCs w:val="24"/>
          </w:rPr>
          <w:fldChar w:fldCharType="end"/>
        </w:r>
      </w:hyperlink>
    </w:p>
    <w:p w14:paraId="02D87098" w14:textId="5D318EBA" w:rsidR="000329A5" w:rsidRPr="00523785" w:rsidRDefault="00520140" w:rsidP="00523785">
      <w:pPr>
        <w:pStyle w:val="TableofFigures"/>
        <w:tabs>
          <w:tab w:val="right" w:leader="dot" w:pos="9350"/>
        </w:tabs>
        <w:spacing w:line="360" w:lineRule="auto"/>
        <w:rPr>
          <w:rFonts w:ascii="Times New Roman" w:hAnsi="Times New Roman" w:cs="Times New Roman"/>
          <w:noProof/>
          <w:sz w:val="24"/>
          <w:szCs w:val="24"/>
        </w:rPr>
      </w:pPr>
      <w:hyperlink w:anchor="_Toc132182755" w:history="1">
        <w:r w:rsidR="000329A5" w:rsidRPr="00523785">
          <w:rPr>
            <w:rStyle w:val="Hyperlink"/>
            <w:rFonts w:ascii="Times New Roman" w:hAnsi="Times New Roman" w:cs="Times New Roman"/>
            <w:noProof/>
            <w:sz w:val="24"/>
            <w:szCs w:val="24"/>
          </w:rPr>
          <w:t>Figure 3: Proposed architecture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26</w:t>
        </w:r>
        <w:r w:rsidR="000329A5" w:rsidRPr="00523785">
          <w:rPr>
            <w:rFonts w:ascii="Times New Roman" w:hAnsi="Times New Roman" w:cs="Times New Roman"/>
            <w:noProof/>
            <w:webHidden/>
            <w:sz w:val="24"/>
            <w:szCs w:val="24"/>
          </w:rPr>
          <w:fldChar w:fldCharType="end"/>
        </w:r>
      </w:hyperlink>
    </w:p>
    <w:p w14:paraId="44642A52" w14:textId="3C215285" w:rsidR="000329A5" w:rsidRPr="00523785" w:rsidRDefault="00520140" w:rsidP="00523785">
      <w:pPr>
        <w:pStyle w:val="TableofFigures"/>
        <w:tabs>
          <w:tab w:val="right" w:leader="dot" w:pos="9350"/>
        </w:tabs>
        <w:spacing w:line="360" w:lineRule="auto"/>
        <w:rPr>
          <w:rFonts w:ascii="Times New Roman" w:hAnsi="Times New Roman" w:cs="Times New Roman"/>
          <w:noProof/>
          <w:sz w:val="24"/>
          <w:szCs w:val="24"/>
        </w:rPr>
      </w:pPr>
      <w:hyperlink w:anchor="_Toc132182756" w:history="1">
        <w:r w:rsidR="000329A5" w:rsidRPr="00523785">
          <w:rPr>
            <w:rStyle w:val="Hyperlink"/>
            <w:rFonts w:ascii="Times New Roman" w:hAnsi="Times New Roman" w:cs="Times New Roman"/>
            <w:noProof/>
            <w:sz w:val="24"/>
            <w:szCs w:val="24"/>
          </w:rPr>
          <w:t>Figure 4: Gantt chart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31</w:t>
        </w:r>
        <w:r w:rsidR="000329A5" w:rsidRPr="00523785">
          <w:rPr>
            <w:rFonts w:ascii="Times New Roman" w:hAnsi="Times New Roman" w:cs="Times New Roman"/>
            <w:noProof/>
            <w:webHidden/>
            <w:sz w:val="24"/>
            <w:szCs w:val="24"/>
          </w:rPr>
          <w:fldChar w:fldCharType="end"/>
        </w:r>
      </w:hyperlink>
    </w:p>
    <w:p w14:paraId="51B860FC" w14:textId="4EACF93E" w:rsidR="000329A5" w:rsidRPr="00523785" w:rsidRDefault="00520140" w:rsidP="00523785">
      <w:pPr>
        <w:pStyle w:val="TableofFigures"/>
        <w:tabs>
          <w:tab w:val="right" w:leader="dot" w:pos="9350"/>
        </w:tabs>
        <w:spacing w:line="360" w:lineRule="auto"/>
        <w:rPr>
          <w:rFonts w:ascii="Times New Roman" w:hAnsi="Times New Roman" w:cs="Times New Roman"/>
          <w:noProof/>
          <w:sz w:val="24"/>
          <w:szCs w:val="24"/>
        </w:rPr>
      </w:pPr>
      <w:hyperlink w:anchor="_Toc132182757" w:history="1">
        <w:r w:rsidR="000329A5" w:rsidRPr="00523785">
          <w:rPr>
            <w:rStyle w:val="Hyperlink"/>
            <w:rFonts w:ascii="Times New Roman" w:hAnsi="Times New Roman" w:cs="Times New Roman"/>
            <w:noProof/>
            <w:sz w:val="24"/>
            <w:szCs w:val="24"/>
          </w:rPr>
          <w:t>Figure 5: Rich picture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36</w:t>
        </w:r>
        <w:r w:rsidR="000329A5" w:rsidRPr="00523785">
          <w:rPr>
            <w:rFonts w:ascii="Times New Roman" w:hAnsi="Times New Roman" w:cs="Times New Roman"/>
            <w:noProof/>
            <w:webHidden/>
            <w:sz w:val="24"/>
            <w:szCs w:val="24"/>
          </w:rPr>
          <w:fldChar w:fldCharType="end"/>
        </w:r>
      </w:hyperlink>
    </w:p>
    <w:p w14:paraId="296D822F" w14:textId="7ACF25B7" w:rsidR="000329A5" w:rsidRPr="00523785" w:rsidRDefault="00520140" w:rsidP="00523785">
      <w:pPr>
        <w:pStyle w:val="TableofFigures"/>
        <w:tabs>
          <w:tab w:val="right" w:leader="dot" w:pos="9350"/>
        </w:tabs>
        <w:spacing w:line="360" w:lineRule="auto"/>
        <w:rPr>
          <w:rFonts w:ascii="Times New Roman" w:hAnsi="Times New Roman" w:cs="Times New Roman"/>
          <w:noProof/>
          <w:sz w:val="24"/>
          <w:szCs w:val="24"/>
        </w:rPr>
      </w:pPr>
      <w:hyperlink w:anchor="_Toc132182758" w:history="1">
        <w:r w:rsidR="000329A5" w:rsidRPr="00523785">
          <w:rPr>
            <w:rStyle w:val="Hyperlink"/>
            <w:rFonts w:ascii="Times New Roman" w:hAnsi="Times New Roman" w:cs="Times New Roman"/>
            <w:noProof/>
            <w:sz w:val="24"/>
            <w:szCs w:val="24"/>
          </w:rPr>
          <w:t>Figure 6: Stakeholder onion model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37</w:t>
        </w:r>
        <w:r w:rsidR="000329A5" w:rsidRPr="00523785">
          <w:rPr>
            <w:rFonts w:ascii="Times New Roman" w:hAnsi="Times New Roman" w:cs="Times New Roman"/>
            <w:noProof/>
            <w:webHidden/>
            <w:sz w:val="24"/>
            <w:szCs w:val="24"/>
          </w:rPr>
          <w:fldChar w:fldCharType="end"/>
        </w:r>
      </w:hyperlink>
    </w:p>
    <w:p w14:paraId="6928085C" w14:textId="6CE4EA90" w:rsidR="000329A5" w:rsidRPr="00523785" w:rsidRDefault="00520140" w:rsidP="00523785">
      <w:pPr>
        <w:pStyle w:val="TableofFigures"/>
        <w:tabs>
          <w:tab w:val="right" w:leader="dot" w:pos="9350"/>
        </w:tabs>
        <w:spacing w:line="360" w:lineRule="auto"/>
        <w:rPr>
          <w:rFonts w:ascii="Times New Roman" w:hAnsi="Times New Roman" w:cs="Times New Roman"/>
          <w:noProof/>
          <w:sz w:val="24"/>
          <w:szCs w:val="24"/>
        </w:rPr>
      </w:pPr>
      <w:hyperlink w:anchor="_Toc132182759" w:history="1">
        <w:r w:rsidR="000329A5" w:rsidRPr="00523785">
          <w:rPr>
            <w:rStyle w:val="Hyperlink"/>
            <w:rFonts w:ascii="Times New Roman" w:hAnsi="Times New Roman" w:cs="Times New Roman"/>
            <w:noProof/>
            <w:sz w:val="24"/>
            <w:szCs w:val="24"/>
          </w:rPr>
          <w:t>Figure 7: Context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50</w:t>
        </w:r>
        <w:r w:rsidR="000329A5" w:rsidRPr="00523785">
          <w:rPr>
            <w:rFonts w:ascii="Times New Roman" w:hAnsi="Times New Roman" w:cs="Times New Roman"/>
            <w:noProof/>
            <w:webHidden/>
            <w:sz w:val="24"/>
            <w:szCs w:val="24"/>
          </w:rPr>
          <w:fldChar w:fldCharType="end"/>
        </w:r>
      </w:hyperlink>
    </w:p>
    <w:p w14:paraId="3FD58F9B" w14:textId="2D20AEFB" w:rsidR="000329A5" w:rsidRPr="00523785" w:rsidRDefault="00520140" w:rsidP="00523785">
      <w:pPr>
        <w:pStyle w:val="TableofFigures"/>
        <w:tabs>
          <w:tab w:val="right" w:leader="dot" w:pos="9350"/>
        </w:tabs>
        <w:spacing w:line="360" w:lineRule="auto"/>
        <w:rPr>
          <w:rFonts w:ascii="Times New Roman" w:hAnsi="Times New Roman" w:cs="Times New Roman"/>
          <w:noProof/>
          <w:sz w:val="24"/>
          <w:szCs w:val="24"/>
        </w:rPr>
      </w:pPr>
      <w:hyperlink w:anchor="_Toc132182760" w:history="1">
        <w:r w:rsidR="000329A5" w:rsidRPr="00523785">
          <w:rPr>
            <w:rStyle w:val="Hyperlink"/>
            <w:rFonts w:ascii="Times New Roman" w:hAnsi="Times New Roman" w:cs="Times New Roman"/>
            <w:noProof/>
            <w:sz w:val="24"/>
            <w:szCs w:val="24"/>
          </w:rPr>
          <w:t>Figure 8: Use case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50</w:t>
        </w:r>
        <w:r w:rsidR="000329A5" w:rsidRPr="00523785">
          <w:rPr>
            <w:rFonts w:ascii="Times New Roman" w:hAnsi="Times New Roman" w:cs="Times New Roman"/>
            <w:noProof/>
            <w:webHidden/>
            <w:sz w:val="24"/>
            <w:szCs w:val="24"/>
          </w:rPr>
          <w:fldChar w:fldCharType="end"/>
        </w:r>
      </w:hyperlink>
    </w:p>
    <w:p w14:paraId="7EF31382" w14:textId="58545192" w:rsidR="000329A5" w:rsidRPr="00523785" w:rsidRDefault="00520140" w:rsidP="00523785">
      <w:pPr>
        <w:pStyle w:val="TableofFigures"/>
        <w:tabs>
          <w:tab w:val="right" w:leader="dot" w:pos="9350"/>
        </w:tabs>
        <w:spacing w:line="360" w:lineRule="auto"/>
        <w:rPr>
          <w:rFonts w:ascii="Times New Roman" w:hAnsi="Times New Roman" w:cs="Times New Roman"/>
          <w:noProof/>
          <w:sz w:val="24"/>
          <w:szCs w:val="24"/>
        </w:rPr>
      </w:pPr>
      <w:hyperlink w:anchor="_Toc132182761" w:history="1">
        <w:r w:rsidR="000329A5" w:rsidRPr="00523785">
          <w:rPr>
            <w:rStyle w:val="Hyperlink"/>
            <w:rFonts w:ascii="Times New Roman" w:hAnsi="Times New Roman" w:cs="Times New Roman"/>
            <w:noProof/>
            <w:sz w:val="24"/>
            <w:szCs w:val="24"/>
          </w:rPr>
          <w:t>Figure 9: Three-tiered architecture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57</w:t>
        </w:r>
        <w:r w:rsidR="000329A5" w:rsidRPr="00523785">
          <w:rPr>
            <w:rFonts w:ascii="Times New Roman" w:hAnsi="Times New Roman" w:cs="Times New Roman"/>
            <w:noProof/>
            <w:webHidden/>
            <w:sz w:val="24"/>
            <w:szCs w:val="24"/>
          </w:rPr>
          <w:fldChar w:fldCharType="end"/>
        </w:r>
      </w:hyperlink>
    </w:p>
    <w:p w14:paraId="4E405923" w14:textId="285D096B" w:rsidR="000329A5" w:rsidRPr="00523785" w:rsidRDefault="00520140" w:rsidP="00523785">
      <w:pPr>
        <w:pStyle w:val="TableofFigures"/>
        <w:tabs>
          <w:tab w:val="right" w:leader="dot" w:pos="9350"/>
        </w:tabs>
        <w:spacing w:line="360" w:lineRule="auto"/>
        <w:rPr>
          <w:rFonts w:ascii="Times New Roman" w:hAnsi="Times New Roman" w:cs="Times New Roman"/>
          <w:noProof/>
          <w:sz w:val="24"/>
          <w:szCs w:val="24"/>
        </w:rPr>
      </w:pPr>
      <w:hyperlink w:anchor="_Toc132182762" w:history="1">
        <w:r w:rsidR="000329A5" w:rsidRPr="00523785">
          <w:rPr>
            <w:rStyle w:val="Hyperlink"/>
            <w:rFonts w:ascii="Times New Roman" w:hAnsi="Times New Roman" w:cs="Times New Roman"/>
            <w:noProof/>
            <w:sz w:val="24"/>
            <w:szCs w:val="24"/>
          </w:rPr>
          <w:t>Figure 10: Data flow diagram - level 01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60</w:t>
        </w:r>
        <w:r w:rsidR="000329A5" w:rsidRPr="00523785">
          <w:rPr>
            <w:rFonts w:ascii="Times New Roman" w:hAnsi="Times New Roman" w:cs="Times New Roman"/>
            <w:noProof/>
            <w:webHidden/>
            <w:sz w:val="24"/>
            <w:szCs w:val="24"/>
          </w:rPr>
          <w:fldChar w:fldCharType="end"/>
        </w:r>
      </w:hyperlink>
    </w:p>
    <w:p w14:paraId="15A877BF" w14:textId="55116C3B" w:rsidR="000329A5" w:rsidRPr="00523785" w:rsidRDefault="00520140" w:rsidP="00523785">
      <w:pPr>
        <w:pStyle w:val="TableofFigures"/>
        <w:tabs>
          <w:tab w:val="right" w:leader="dot" w:pos="9350"/>
        </w:tabs>
        <w:spacing w:line="360" w:lineRule="auto"/>
        <w:rPr>
          <w:rFonts w:ascii="Times New Roman" w:hAnsi="Times New Roman" w:cs="Times New Roman"/>
          <w:noProof/>
          <w:sz w:val="24"/>
          <w:szCs w:val="24"/>
        </w:rPr>
      </w:pPr>
      <w:hyperlink w:anchor="_Toc132182763" w:history="1">
        <w:r w:rsidR="000329A5" w:rsidRPr="00523785">
          <w:rPr>
            <w:rStyle w:val="Hyperlink"/>
            <w:rFonts w:ascii="Times New Roman" w:hAnsi="Times New Roman" w:cs="Times New Roman"/>
            <w:noProof/>
            <w:sz w:val="24"/>
            <w:szCs w:val="24"/>
          </w:rPr>
          <w:t>Figure 11: Data flow diagram - level 02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60</w:t>
        </w:r>
        <w:r w:rsidR="000329A5" w:rsidRPr="00523785">
          <w:rPr>
            <w:rFonts w:ascii="Times New Roman" w:hAnsi="Times New Roman" w:cs="Times New Roman"/>
            <w:noProof/>
            <w:webHidden/>
            <w:sz w:val="24"/>
            <w:szCs w:val="24"/>
          </w:rPr>
          <w:fldChar w:fldCharType="end"/>
        </w:r>
      </w:hyperlink>
    </w:p>
    <w:p w14:paraId="7B06A0AB" w14:textId="64AE535A" w:rsidR="000329A5" w:rsidRPr="00523785" w:rsidRDefault="00520140" w:rsidP="00523785">
      <w:pPr>
        <w:pStyle w:val="TableofFigures"/>
        <w:tabs>
          <w:tab w:val="right" w:leader="dot" w:pos="9350"/>
        </w:tabs>
        <w:spacing w:line="360" w:lineRule="auto"/>
        <w:rPr>
          <w:rFonts w:ascii="Times New Roman" w:hAnsi="Times New Roman" w:cs="Times New Roman"/>
          <w:noProof/>
          <w:sz w:val="24"/>
          <w:szCs w:val="24"/>
        </w:rPr>
      </w:pPr>
      <w:hyperlink w:anchor="_Toc132182764" w:history="1">
        <w:r w:rsidR="000329A5" w:rsidRPr="00523785">
          <w:rPr>
            <w:rStyle w:val="Hyperlink"/>
            <w:rFonts w:ascii="Times New Roman" w:hAnsi="Times New Roman" w:cs="Times New Roman"/>
            <w:noProof/>
            <w:sz w:val="24"/>
            <w:szCs w:val="24"/>
          </w:rPr>
          <w:t>Figure 12: System process activity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64</w:t>
        </w:r>
        <w:r w:rsidR="000329A5" w:rsidRPr="00523785">
          <w:rPr>
            <w:rFonts w:ascii="Times New Roman" w:hAnsi="Times New Roman" w:cs="Times New Roman"/>
            <w:noProof/>
            <w:webHidden/>
            <w:sz w:val="24"/>
            <w:szCs w:val="24"/>
          </w:rPr>
          <w:fldChar w:fldCharType="end"/>
        </w:r>
      </w:hyperlink>
    </w:p>
    <w:p w14:paraId="484EA87F" w14:textId="0B884C55" w:rsidR="000329A5" w:rsidRPr="00523785" w:rsidRDefault="00520140" w:rsidP="00523785">
      <w:pPr>
        <w:pStyle w:val="TableofFigures"/>
        <w:tabs>
          <w:tab w:val="right" w:leader="dot" w:pos="9350"/>
        </w:tabs>
        <w:spacing w:line="360" w:lineRule="auto"/>
        <w:rPr>
          <w:rFonts w:ascii="Times New Roman" w:hAnsi="Times New Roman" w:cs="Times New Roman"/>
          <w:noProof/>
          <w:sz w:val="24"/>
          <w:szCs w:val="24"/>
        </w:rPr>
      </w:pPr>
      <w:hyperlink w:anchor="_Toc132182765" w:history="1">
        <w:r w:rsidR="000329A5" w:rsidRPr="00523785">
          <w:rPr>
            <w:rStyle w:val="Hyperlink"/>
            <w:rFonts w:ascii="Times New Roman" w:hAnsi="Times New Roman" w:cs="Times New Roman"/>
            <w:noProof/>
            <w:sz w:val="24"/>
            <w:szCs w:val="24"/>
          </w:rPr>
          <w:t>Figure 13: Tech stack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65</w:t>
        </w:r>
        <w:r w:rsidR="000329A5" w:rsidRPr="00523785">
          <w:rPr>
            <w:rFonts w:ascii="Times New Roman" w:hAnsi="Times New Roman" w:cs="Times New Roman"/>
            <w:noProof/>
            <w:webHidden/>
            <w:sz w:val="24"/>
            <w:szCs w:val="24"/>
          </w:rPr>
          <w:fldChar w:fldCharType="end"/>
        </w:r>
      </w:hyperlink>
    </w:p>
    <w:p w14:paraId="0CA2EB07" w14:textId="19E749F4" w:rsidR="000329A5" w:rsidRPr="00523785" w:rsidRDefault="00520140" w:rsidP="00523785">
      <w:pPr>
        <w:pStyle w:val="TableofFigures"/>
        <w:tabs>
          <w:tab w:val="right" w:leader="dot" w:pos="9350"/>
        </w:tabs>
        <w:spacing w:line="360" w:lineRule="auto"/>
        <w:rPr>
          <w:rFonts w:ascii="Times New Roman" w:hAnsi="Times New Roman" w:cs="Times New Roman"/>
          <w:noProof/>
          <w:sz w:val="24"/>
          <w:szCs w:val="24"/>
        </w:rPr>
      </w:pPr>
      <w:hyperlink w:anchor="_Toc132182766" w:history="1">
        <w:r w:rsidR="000329A5" w:rsidRPr="00523785">
          <w:rPr>
            <w:rStyle w:val="Hyperlink"/>
            <w:rFonts w:ascii="Times New Roman" w:hAnsi="Times New Roman" w:cs="Times New Roman"/>
            <w:noProof/>
            <w:sz w:val="24"/>
            <w:szCs w:val="24"/>
          </w:rPr>
          <w:t>Figure 14: Initialize algorithm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69</w:t>
        </w:r>
        <w:r w:rsidR="000329A5" w:rsidRPr="00523785">
          <w:rPr>
            <w:rFonts w:ascii="Times New Roman" w:hAnsi="Times New Roman" w:cs="Times New Roman"/>
            <w:noProof/>
            <w:webHidden/>
            <w:sz w:val="24"/>
            <w:szCs w:val="24"/>
          </w:rPr>
          <w:fldChar w:fldCharType="end"/>
        </w:r>
      </w:hyperlink>
    </w:p>
    <w:p w14:paraId="611F2BAE" w14:textId="5A2D79D6" w:rsidR="000329A5" w:rsidRPr="00523785" w:rsidRDefault="00520140" w:rsidP="00523785">
      <w:pPr>
        <w:pStyle w:val="TableofFigures"/>
        <w:tabs>
          <w:tab w:val="right" w:leader="dot" w:pos="9350"/>
        </w:tabs>
        <w:spacing w:line="360" w:lineRule="auto"/>
        <w:rPr>
          <w:rFonts w:ascii="Times New Roman" w:hAnsi="Times New Roman" w:cs="Times New Roman"/>
          <w:noProof/>
          <w:sz w:val="24"/>
          <w:szCs w:val="24"/>
        </w:rPr>
      </w:pPr>
      <w:hyperlink w:anchor="_Toc132182767" w:history="1">
        <w:r w:rsidR="000329A5" w:rsidRPr="00523785">
          <w:rPr>
            <w:rStyle w:val="Hyperlink"/>
            <w:rFonts w:ascii="Times New Roman" w:hAnsi="Times New Roman" w:cs="Times New Roman"/>
            <w:noProof/>
            <w:sz w:val="24"/>
            <w:szCs w:val="24"/>
          </w:rPr>
          <w:t>Figure 15: Build algorithm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03DB9EA3" w14:textId="4F70427F" w:rsidR="000329A5" w:rsidRPr="00523785" w:rsidRDefault="00520140" w:rsidP="00523785">
      <w:pPr>
        <w:pStyle w:val="TableofFigures"/>
        <w:tabs>
          <w:tab w:val="right" w:leader="dot" w:pos="9350"/>
        </w:tabs>
        <w:spacing w:line="360" w:lineRule="auto"/>
        <w:rPr>
          <w:rFonts w:ascii="Times New Roman" w:hAnsi="Times New Roman" w:cs="Times New Roman"/>
          <w:noProof/>
          <w:sz w:val="24"/>
          <w:szCs w:val="24"/>
        </w:rPr>
      </w:pPr>
      <w:hyperlink w:anchor="_Toc132182768" w:history="1">
        <w:r w:rsidR="000329A5" w:rsidRPr="00523785">
          <w:rPr>
            <w:rStyle w:val="Hyperlink"/>
            <w:rFonts w:ascii="Times New Roman" w:hAnsi="Times New Roman" w:cs="Times New Roman"/>
            <w:noProof/>
            <w:sz w:val="24"/>
            <w:szCs w:val="24"/>
          </w:rPr>
          <w:t>Figure 16: Algorithm – sensory, stochastic and leakage variables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1B618053" w14:textId="2D198DDE" w:rsidR="000329A5" w:rsidRPr="00523785" w:rsidRDefault="00520140" w:rsidP="00523785">
      <w:pPr>
        <w:pStyle w:val="TableofFigures"/>
        <w:tabs>
          <w:tab w:val="right" w:leader="dot" w:pos="9350"/>
        </w:tabs>
        <w:spacing w:line="360" w:lineRule="auto"/>
        <w:rPr>
          <w:rFonts w:ascii="Times New Roman" w:hAnsi="Times New Roman" w:cs="Times New Roman"/>
          <w:noProof/>
          <w:sz w:val="24"/>
          <w:szCs w:val="24"/>
        </w:rPr>
      </w:pPr>
      <w:hyperlink w:anchor="_Toc132182769" w:history="1">
        <w:r w:rsidR="000329A5" w:rsidRPr="00523785">
          <w:rPr>
            <w:rStyle w:val="Hyperlink"/>
            <w:rFonts w:ascii="Times New Roman" w:hAnsi="Times New Roman" w:cs="Times New Roman"/>
            <w:noProof/>
            <w:sz w:val="24"/>
            <w:szCs w:val="24"/>
          </w:rPr>
          <w:t>Figure 17: Algorithm – forward propagation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0684B0F8" w14:textId="4A07A467" w:rsidR="000329A5" w:rsidRPr="00523785" w:rsidRDefault="00520140" w:rsidP="00523785">
      <w:pPr>
        <w:pStyle w:val="TableofFigures"/>
        <w:tabs>
          <w:tab w:val="right" w:leader="dot" w:pos="9350"/>
        </w:tabs>
        <w:spacing w:line="360" w:lineRule="auto"/>
        <w:rPr>
          <w:rFonts w:ascii="Times New Roman" w:hAnsi="Times New Roman" w:cs="Times New Roman"/>
          <w:noProof/>
          <w:sz w:val="24"/>
          <w:szCs w:val="24"/>
        </w:rPr>
      </w:pPr>
      <w:hyperlink w:anchor="_Toc132182770" w:history="1">
        <w:r w:rsidR="000329A5" w:rsidRPr="00523785">
          <w:rPr>
            <w:rStyle w:val="Hyperlink"/>
            <w:rFonts w:ascii="Times New Roman" w:hAnsi="Times New Roman" w:cs="Times New Roman"/>
            <w:noProof/>
            <w:sz w:val="24"/>
            <w:szCs w:val="24"/>
          </w:rPr>
          <w:t>Figure 18: Algorithm – define weights and biases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71</w:t>
        </w:r>
        <w:r w:rsidR="000329A5" w:rsidRPr="00523785">
          <w:rPr>
            <w:rFonts w:ascii="Times New Roman" w:hAnsi="Times New Roman" w:cs="Times New Roman"/>
            <w:noProof/>
            <w:webHidden/>
            <w:sz w:val="24"/>
            <w:szCs w:val="24"/>
          </w:rPr>
          <w:fldChar w:fldCharType="end"/>
        </w:r>
      </w:hyperlink>
    </w:p>
    <w:p w14:paraId="2B85D224" w14:textId="4A3AFCA3" w:rsidR="000329A5" w:rsidRPr="00523785" w:rsidRDefault="00520140" w:rsidP="00523785">
      <w:pPr>
        <w:pStyle w:val="TableofFigures"/>
        <w:tabs>
          <w:tab w:val="right" w:leader="dot" w:pos="9350"/>
        </w:tabs>
        <w:spacing w:line="360" w:lineRule="auto"/>
        <w:rPr>
          <w:rFonts w:ascii="Times New Roman" w:hAnsi="Times New Roman" w:cs="Times New Roman"/>
          <w:noProof/>
          <w:sz w:val="24"/>
          <w:szCs w:val="24"/>
        </w:rPr>
      </w:pPr>
      <w:hyperlink w:anchor="_Toc132182771" w:history="1">
        <w:r w:rsidR="000329A5" w:rsidRPr="00523785">
          <w:rPr>
            <w:rStyle w:val="Hyperlink"/>
            <w:rFonts w:ascii="Times New Roman" w:hAnsi="Times New Roman" w:cs="Times New Roman"/>
            <w:noProof/>
            <w:sz w:val="24"/>
            <w:szCs w:val="24"/>
          </w:rPr>
          <w:t>Figure 19: Algorithm – Euler-Maruyama SDE solver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71</w:t>
        </w:r>
        <w:r w:rsidR="000329A5" w:rsidRPr="00523785">
          <w:rPr>
            <w:rFonts w:ascii="Times New Roman" w:hAnsi="Times New Roman" w:cs="Times New Roman"/>
            <w:noProof/>
            <w:webHidden/>
            <w:sz w:val="24"/>
            <w:szCs w:val="24"/>
          </w:rPr>
          <w:fldChar w:fldCharType="end"/>
        </w:r>
      </w:hyperlink>
    </w:p>
    <w:p w14:paraId="47DB83D2" w14:textId="56FB8337" w:rsidR="000329A5" w:rsidRPr="00523785" w:rsidRDefault="00520140" w:rsidP="00523785">
      <w:pPr>
        <w:pStyle w:val="TableofFigures"/>
        <w:tabs>
          <w:tab w:val="right" w:leader="dot" w:pos="9350"/>
        </w:tabs>
        <w:spacing w:line="360" w:lineRule="auto"/>
        <w:rPr>
          <w:rFonts w:ascii="Times New Roman" w:hAnsi="Times New Roman" w:cs="Times New Roman"/>
          <w:noProof/>
          <w:sz w:val="24"/>
          <w:szCs w:val="24"/>
        </w:rPr>
      </w:pPr>
      <w:hyperlink w:anchor="_Toc132182772" w:history="1">
        <w:r w:rsidR="000329A5" w:rsidRPr="00523785">
          <w:rPr>
            <w:rStyle w:val="Hyperlink"/>
            <w:rFonts w:ascii="Times New Roman" w:hAnsi="Times New Roman" w:cs="Times New Roman"/>
            <w:noProof/>
            <w:sz w:val="24"/>
            <w:szCs w:val="24"/>
          </w:rPr>
          <w:t>Figure 20: Univariate model testing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4B5CF9D6" w14:textId="4E41FF80" w:rsidR="000329A5" w:rsidRPr="00523785" w:rsidRDefault="00520140" w:rsidP="00523785">
      <w:pPr>
        <w:pStyle w:val="TableofFigures"/>
        <w:tabs>
          <w:tab w:val="right" w:leader="dot" w:pos="9350"/>
        </w:tabs>
        <w:spacing w:line="360" w:lineRule="auto"/>
        <w:rPr>
          <w:rFonts w:ascii="Times New Roman" w:hAnsi="Times New Roman" w:cs="Times New Roman"/>
          <w:noProof/>
          <w:sz w:val="24"/>
          <w:szCs w:val="24"/>
        </w:rPr>
      </w:pPr>
      <w:hyperlink w:anchor="_Toc132182773" w:history="1">
        <w:r w:rsidR="000329A5" w:rsidRPr="00523785">
          <w:rPr>
            <w:rStyle w:val="Hyperlink"/>
            <w:rFonts w:ascii="Times New Roman" w:hAnsi="Times New Roman" w:cs="Times New Roman"/>
            <w:noProof/>
            <w:sz w:val="24"/>
            <w:szCs w:val="24"/>
          </w:rPr>
          <w:t>Figure 21: Multivariate model testing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48E96BD2" w14:textId="23265899" w:rsidR="000329A5" w:rsidRPr="00523785" w:rsidRDefault="00520140" w:rsidP="00523785">
      <w:pPr>
        <w:pStyle w:val="TableofFigures"/>
        <w:tabs>
          <w:tab w:val="right" w:leader="dot" w:pos="9350"/>
        </w:tabs>
        <w:spacing w:line="360" w:lineRule="auto"/>
        <w:rPr>
          <w:rFonts w:ascii="Times New Roman" w:hAnsi="Times New Roman" w:cs="Times New Roman"/>
          <w:noProof/>
          <w:sz w:val="24"/>
          <w:szCs w:val="24"/>
        </w:rPr>
      </w:pPr>
      <w:hyperlink w:anchor="_Toc132182774" w:history="1">
        <w:r w:rsidR="000329A5" w:rsidRPr="00523785">
          <w:rPr>
            <w:rStyle w:val="Hyperlink"/>
            <w:rFonts w:ascii="Times New Roman" w:hAnsi="Times New Roman" w:cs="Times New Roman"/>
            <w:noProof/>
            <w:sz w:val="24"/>
            <w:szCs w:val="24"/>
          </w:rPr>
          <w:t>Figure 22: TensorBoard loss curve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3DDA3267" w14:textId="54609EEF" w:rsidR="000329A5" w:rsidRPr="00523785" w:rsidRDefault="00520140" w:rsidP="00523785">
      <w:pPr>
        <w:pStyle w:val="TableofFigures"/>
        <w:tabs>
          <w:tab w:val="right" w:leader="dot" w:pos="9350"/>
        </w:tabs>
        <w:spacing w:line="360" w:lineRule="auto"/>
        <w:rPr>
          <w:rFonts w:ascii="Times New Roman" w:hAnsi="Times New Roman" w:cs="Times New Roman"/>
          <w:noProof/>
          <w:sz w:val="24"/>
          <w:szCs w:val="24"/>
        </w:rPr>
      </w:pPr>
      <w:hyperlink w:anchor="_Toc132182775" w:history="1">
        <w:r w:rsidR="000329A5" w:rsidRPr="00523785">
          <w:rPr>
            <w:rStyle w:val="Hyperlink"/>
            <w:rFonts w:ascii="Times New Roman" w:hAnsi="Times New Roman" w:cs="Times New Roman"/>
            <w:noProof/>
            <w:sz w:val="24"/>
            <w:szCs w:val="24"/>
          </w:rPr>
          <w:t>Figure 23: Prototype feature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XII</w:t>
        </w:r>
        <w:r w:rsidR="000329A5" w:rsidRPr="00523785">
          <w:rPr>
            <w:rFonts w:ascii="Times New Roman" w:hAnsi="Times New Roman" w:cs="Times New Roman"/>
            <w:noProof/>
            <w:webHidden/>
            <w:sz w:val="24"/>
            <w:szCs w:val="24"/>
          </w:rPr>
          <w:fldChar w:fldCharType="end"/>
        </w:r>
      </w:hyperlink>
    </w:p>
    <w:p w14:paraId="76CC6E75" w14:textId="2E18DE55" w:rsidR="000329A5" w:rsidRPr="00523785" w:rsidRDefault="00520140" w:rsidP="00523785">
      <w:pPr>
        <w:pStyle w:val="TableofFigures"/>
        <w:tabs>
          <w:tab w:val="right" w:leader="dot" w:pos="9350"/>
        </w:tabs>
        <w:spacing w:line="360" w:lineRule="auto"/>
        <w:rPr>
          <w:rFonts w:ascii="Times New Roman" w:hAnsi="Times New Roman" w:cs="Times New Roman"/>
          <w:noProof/>
          <w:sz w:val="24"/>
          <w:szCs w:val="24"/>
        </w:rPr>
      </w:pPr>
      <w:hyperlink w:anchor="_Toc132182776" w:history="1">
        <w:r w:rsidR="000329A5" w:rsidRPr="00523785">
          <w:rPr>
            <w:rStyle w:val="Hyperlink"/>
            <w:rFonts w:ascii="Times New Roman" w:hAnsi="Times New Roman" w:cs="Times New Roman"/>
            <w:noProof/>
            <w:sz w:val="24"/>
            <w:szCs w:val="24"/>
          </w:rPr>
          <w:t>Figure 24: Algorithm intuition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XXVI</w:t>
        </w:r>
        <w:r w:rsidR="000329A5" w:rsidRPr="00523785">
          <w:rPr>
            <w:rFonts w:ascii="Times New Roman" w:hAnsi="Times New Roman" w:cs="Times New Roman"/>
            <w:noProof/>
            <w:webHidden/>
            <w:sz w:val="24"/>
            <w:szCs w:val="24"/>
          </w:rPr>
          <w:fldChar w:fldCharType="end"/>
        </w:r>
      </w:hyperlink>
    </w:p>
    <w:p w14:paraId="1BB684EE" w14:textId="6E18DC8A" w:rsidR="000329A5" w:rsidRPr="00523785" w:rsidRDefault="00520140" w:rsidP="00523785">
      <w:pPr>
        <w:pStyle w:val="TableofFigures"/>
        <w:tabs>
          <w:tab w:val="right" w:leader="dot" w:pos="9350"/>
        </w:tabs>
        <w:spacing w:line="360" w:lineRule="auto"/>
        <w:rPr>
          <w:rFonts w:ascii="Times New Roman" w:hAnsi="Times New Roman" w:cs="Times New Roman"/>
          <w:noProof/>
          <w:sz w:val="24"/>
          <w:szCs w:val="24"/>
        </w:rPr>
      </w:pPr>
      <w:hyperlink w:anchor="_Toc132182777" w:history="1">
        <w:r w:rsidR="000329A5" w:rsidRPr="00523785">
          <w:rPr>
            <w:rStyle w:val="Hyperlink"/>
            <w:rFonts w:ascii="Times New Roman" w:hAnsi="Times New Roman" w:cs="Times New Roman"/>
            <w:noProof/>
            <w:sz w:val="24"/>
            <w:szCs w:val="24"/>
          </w:rPr>
          <w:t>Figure 25: Understanding what an SDE solves</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XXVI</w:t>
        </w:r>
        <w:r w:rsidR="000329A5" w:rsidRPr="00523785">
          <w:rPr>
            <w:rFonts w:ascii="Times New Roman" w:hAnsi="Times New Roman" w:cs="Times New Roman"/>
            <w:noProof/>
            <w:webHidden/>
            <w:sz w:val="24"/>
            <w:szCs w:val="24"/>
          </w:rPr>
          <w:fldChar w:fldCharType="end"/>
        </w:r>
      </w:hyperlink>
    </w:p>
    <w:p w14:paraId="44164CD7" w14:textId="65FB0856" w:rsidR="000329A5" w:rsidRPr="00523785" w:rsidRDefault="00520140" w:rsidP="00523785">
      <w:pPr>
        <w:pStyle w:val="TableofFigures"/>
        <w:tabs>
          <w:tab w:val="right" w:leader="dot" w:pos="9350"/>
        </w:tabs>
        <w:spacing w:line="360" w:lineRule="auto"/>
        <w:rPr>
          <w:rFonts w:ascii="Times New Roman" w:hAnsi="Times New Roman" w:cs="Times New Roman"/>
          <w:noProof/>
          <w:sz w:val="24"/>
          <w:szCs w:val="24"/>
        </w:rPr>
      </w:pPr>
      <w:hyperlink w:anchor="_Toc132182778" w:history="1">
        <w:r w:rsidR="000329A5" w:rsidRPr="00523785">
          <w:rPr>
            <w:rStyle w:val="Hyperlink"/>
            <w:rFonts w:ascii="Times New Roman" w:hAnsi="Times New Roman" w:cs="Times New Roman"/>
            <w:noProof/>
            <w:sz w:val="24"/>
            <w:szCs w:val="24"/>
          </w:rPr>
          <w:t>Figure 26: UI wireframes – Home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268EBEA8" w14:textId="2572FD0D" w:rsidR="000329A5" w:rsidRPr="00523785" w:rsidRDefault="00520140" w:rsidP="00523785">
      <w:pPr>
        <w:pStyle w:val="TableofFigures"/>
        <w:tabs>
          <w:tab w:val="right" w:leader="dot" w:pos="9350"/>
        </w:tabs>
        <w:spacing w:line="360" w:lineRule="auto"/>
        <w:rPr>
          <w:rFonts w:ascii="Times New Roman" w:hAnsi="Times New Roman" w:cs="Times New Roman"/>
          <w:noProof/>
          <w:sz w:val="24"/>
          <w:szCs w:val="24"/>
        </w:rPr>
      </w:pPr>
      <w:hyperlink w:anchor="_Toc132182779" w:history="1">
        <w:r w:rsidR="000329A5" w:rsidRPr="00523785">
          <w:rPr>
            <w:rStyle w:val="Hyperlink"/>
            <w:rFonts w:ascii="Times New Roman" w:hAnsi="Times New Roman" w:cs="Times New Roman"/>
            <w:noProof/>
            <w:sz w:val="24"/>
            <w:szCs w:val="24"/>
          </w:rPr>
          <w:t>Figure 27: UI wireframes – News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4D34F1BF" w14:textId="2ECE1EA7" w:rsidR="000329A5" w:rsidRPr="00523785" w:rsidRDefault="00520140" w:rsidP="00523785">
      <w:pPr>
        <w:pStyle w:val="TableofFigures"/>
        <w:tabs>
          <w:tab w:val="right" w:leader="dot" w:pos="9350"/>
        </w:tabs>
        <w:spacing w:line="360" w:lineRule="auto"/>
        <w:rPr>
          <w:rFonts w:ascii="Times New Roman" w:hAnsi="Times New Roman" w:cs="Times New Roman"/>
          <w:noProof/>
          <w:sz w:val="24"/>
          <w:szCs w:val="24"/>
        </w:rPr>
      </w:pPr>
      <w:hyperlink w:anchor="_Toc132182780" w:history="1">
        <w:r w:rsidR="000329A5" w:rsidRPr="00523785">
          <w:rPr>
            <w:rStyle w:val="Hyperlink"/>
            <w:rFonts w:ascii="Times New Roman" w:hAnsi="Times New Roman" w:cs="Times New Roman"/>
            <w:noProof/>
            <w:sz w:val="24"/>
            <w:szCs w:val="24"/>
          </w:rPr>
          <w:t>Figure 28: UI wireframes – Cryptocurrencies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032B0781" w14:textId="6315F24E" w:rsidR="000329A5" w:rsidRPr="00523785" w:rsidRDefault="00520140" w:rsidP="00523785">
      <w:pPr>
        <w:pStyle w:val="TableofFigures"/>
        <w:tabs>
          <w:tab w:val="right" w:leader="dot" w:pos="9350"/>
        </w:tabs>
        <w:spacing w:line="360" w:lineRule="auto"/>
        <w:rPr>
          <w:rFonts w:ascii="Times New Roman" w:hAnsi="Times New Roman" w:cs="Times New Roman"/>
          <w:noProof/>
          <w:sz w:val="24"/>
          <w:szCs w:val="24"/>
        </w:rPr>
      </w:pPr>
      <w:hyperlink w:anchor="_Toc132182781" w:history="1">
        <w:r w:rsidR="000329A5" w:rsidRPr="00523785">
          <w:rPr>
            <w:rStyle w:val="Hyperlink"/>
            <w:rFonts w:ascii="Times New Roman" w:hAnsi="Times New Roman" w:cs="Times New Roman"/>
            <w:noProof/>
            <w:sz w:val="24"/>
            <w:szCs w:val="24"/>
          </w:rPr>
          <w:t>Figure 29: UI wireframes – Cryptocurrency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24CB8E8C" w14:textId="27D9F771" w:rsidR="000329A5" w:rsidRPr="00523785" w:rsidRDefault="00520140" w:rsidP="00523785">
      <w:pPr>
        <w:pStyle w:val="TableofFigures"/>
        <w:tabs>
          <w:tab w:val="right" w:leader="dot" w:pos="9350"/>
        </w:tabs>
        <w:spacing w:line="360" w:lineRule="auto"/>
        <w:rPr>
          <w:rFonts w:ascii="Times New Roman" w:hAnsi="Times New Roman" w:cs="Times New Roman"/>
          <w:noProof/>
          <w:sz w:val="24"/>
          <w:szCs w:val="24"/>
        </w:rPr>
      </w:pPr>
      <w:hyperlink w:anchor="_Toc132182782" w:history="1">
        <w:r w:rsidR="000329A5" w:rsidRPr="00523785">
          <w:rPr>
            <w:rStyle w:val="Hyperlink"/>
            <w:rFonts w:ascii="Times New Roman" w:hAnsi="Times New Roman" w:cs="Times New Roman"/>
            <w:noProof/>
            <w:sz w:val="24"/>
            <w:szCs w:val="24"/>
          </w:rPr>
          <w:t>Figure 30: UI wireframes – Admin login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30284A8F" w14:textId="5ADBE54A" w:rsidR="000329A5" w:rsidRPr="00523785" w:rsidRDefault="00520140" w:rsidP="00523785">
      <w:pPr>
        <w:pStyle w:val="TableofFigures"/>
        <w:tabs>
          <w:tab w:val="right" w:leader="dot" w:pos="9350"/>
        </w:tabs>
        <w:spacing w:line="360" w:lineRule="auto"/>
        <w:rPr>
          <w:rFonts w:ascii="Times New Roman" w:hAnsi="Times New Roman" w:cs="Times New Roman"/>
          <w:noProof/>
          <w:sz w:val="24"/>
          <w:szCs w:val="24"/>
        </w:rPr>
      </w:pPr>
      <w:hyperlink w:anchor="_Toc132182783" w:history="1">
        <w:r w:rsidR="000329A5" w:rsidRPr="00523785">
          <w:rPr>
            <w:rStyle w:val="Hyperlink"/>
            <w:rFonts w:ascii="Times New Roman" w:hAnsi="Times New Roman" w:cs="Times New Roman"/>
            <w:noProof/>
            <w:sz w:val="24"/>
            <w:szCs w:val="24"/>
          </w:rPr>
          <w:t>Figure 31: UI wireframes – Admin metrics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14C11530" w14:textId="0C3230DD" w:rsidR="000329A5" w:rsidRPr="00523785" w:rsidRDefault="00520140" w:rsidP="00523785">
      <w:pPr>
        <w:pStyle w:val="TableofFigures"/>
        <w:tabs>
          <w:tab w:val="right" w:leader="dot" w:pos="9350"/>
        </w:tabs>
        <w:spacing w:line="360" w:lineRule="auto"/>
        <w:rPr>
          <w:rFonts w:ascii="Times New Roman" w:hAnsi="Times New Roman" w:cs="Times New Roman"/>
          <w:noProof/>
          <w:sz w:val="24"/>
          <w:szCs w:val="24"/>
        </w:rPr>
      </w:pPr>
      <w:hyperlink w:anchor="_Toc132182784" w:history="1">
        <w:r w:rsidR="000329A5" w:rsidRPr="00523785">
          <w:rPr>
            <w:rStyle w:val="Hyperlink"/>
            <w:rFonts w:ascii="Times New Roman" w:hAnsi="Times New Roman" w:cs="Times New Roman"/>
            <w:noProof/>
            <w:sz w:val="24"/>
            <w:szCs w:val="24"/>
          </w:rPr>
          <w:t>Figure 32: UI wireframes – Forecast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4E567F9E" w14:textId="37E9304F" w:rsidR="000329A5" w:rsidRPr="00523785" w:rsidRDefault="00520140" w:rsidP="00523785">
      <w:pPr>
        <w:pStyle w:val="TableofFigures"/>
        <w:tabs>
          <w:tab w:val="right" w:leader="dot" w:pos="9350"/>
        </w:tabs>
        <w:spacing w:line="360" w:lineRule="auto"/>
        <w:rPr>
          <w:rFonts w:ascii="Times New Roman" w:hAnsi="Times New Roman" w:cs="Times New Roman"/>
          <w:noProof/>
          <w:sz w:val="24"/>
          <w:szCs w:val="24"/>
        </w:rPr>
      </w:pPr>
      <w:hyperlink w:anchor="_Toc132182785" w:history="1">
        <w:r w:rsidR="000329A5" w:rsidRPr="00523785">
          <w:rPr>
            <w:rStyle w:val="Hyperlink"/>
            <w:rFonts w:ascii="Times New Roman" w:hAnsi="Times New Roman" w:cs="Times New Roman"/>
            <w:noProof/>
            <w:sz w:val="24"/>
            <w:szCs w:val="24"/>
          </w:rPr>
          <w:t>Figure 33: Fetch historical prices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w:t>
        </w:r>
        <w:r w:rsidR="000329A5" w:rsidRPr="00523785">
          <w:rPr>
            <w:rFonts w:ascii="Times New Roman" w:hAnsi="Times New Roman" w:cs="Times New Roman"/>
            <w:noProof/>
            <w:webHidden/>
            <w:sz w:val="24"/>
            <w:szCs w:val="24"/>
          </w:rPr>
          <w:fldChar w:fldCharType="end"/>
        </w:r>
      </w:hyperlink>
    </w:p>
    <w:p w14:paraId="676ABE8A" w14:textId="77B54E5C" w:rsidR="000329A5" w:rsidRPr="00523785" w:rsidRDefault="00520140" w:rsidP="00523785">
      <w:pPr>
        <w:pStyle w:val="TableofFigures"/>
        <w:tabs>
          <w:tab w:val="right" w:leader="dot" w:pos="9350"/>
        </w:tabs>
        <w:spacing w:line="360" w:lineRule="auto"/>
        <w:rPr>
          <w:rFonts w:ascii="Times New Roman" w:hAnsi="Times New Roman" w:cs="Times New Roman"/>
          <w:noProof/>
          <w:sz w:val="24"/>
          <w:szCs w:val="24"/>
        </w:rPr>
      </w:pPr>
      <w:hyperlink w:anchor="_Toc132182786" w:history="1">
        <w:r w:rsidR="000329A5" w:rsidRPr="00523785">
          <w:rPr>
            <w:rStyle w:val="Hyperlink"/>
            <w:rFonts w:ascii="Times New Roman" w:hAnsi="Times New Roman" w:cs="Times New Roman"/>
            <w:noProof/>
            <w:sz w:val="24"/>
            <w:szCs w:val="24"/>
          </w:rPr>
          <w:t>Figure 34: Fetch Twitter volume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051CB4CA" w14:textId="75B1E55F" w:rsidR="000329A5" w:rsidRPr="00523785" w:rsidRDefault="00520140" w:rsidP="00523785">
      <w:pPr>
        <w:pStyle w:val="TableofFigures"/>
        <w:tabs>
          <w:tab w:val="right" w:leader="dot" w:pos="9350"/>
        </w:tabs>
        <w:spacing w:line="360" w:lineRule="auto"/>
        <w:rPr>
          <w:rFonts w:ascii="Times New Roman" w:hAnsi="Times New Roman" w:cs="Times New Roman"/>
          <w:noProof/>
          <w:sz w:val="24"/>
          <w:szCs w:val="24"/>
        </w:rPr>
      </w:pPr>
      <w:hyperlink w:anchor="_Toc132182787" w:history="1">
        <w:r w:rsidR="000329A5" w:rsidRPr="00523785">
          <w:rPr>
            <w:rStyle w:val="Hyperlink"/>
            <w:rFonts w:ascii="Times New Roman" w:hAnsi="Times New Roman" w:cs="Times New Roman"/>
            <w:noProof/>
            <w:sz w:val="24"/>
            <w:szCs w:val="24"/>
          </w:rPr>
          <w:t>Figure 35: Fetch block reward size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39505824" w14:textId="17E6CBE0" w:rsidR="000329A5" w:rsidRPr="00523785" w:rsidRDefault="00520140" w:rsidP="00523785">
      <w:pPr>
        <w:pStyle w:val="TableofFigures"/>
        <w:tabs>
          <w:tab w:val="right" w:leader="dot" w:pos="9350"/>
        </w:tabs>
        <w:spacing w:line="360" w:lineRule="auto"/>
        <w:rPr>
          <w:rFonts w:ascii="Times New Roman" w:hAnsi="Times New Roman" w:cs="Times New Roman"/>
          <w:noProof/>
          <w:sz w:val="24"/>
          <w:szCs w:val="24"/>
        </w:rPr>
      </w:pPr>
      <w:hyperlink w:anchor="_Toc132182788" w:history="1">
        <w:r w:rsidR="000329A5" w:rsidRPr="00523785">
          <w:rPr>
            <w:rStyle w:val="Hyperlink"/>
            <w:rFonts w:ascii="Times New Roman" w:hAnsi="Times New Roman" w:cs="Times New Roman"/>
            <w:noProof/>
            <w:sz w:val="24"/>
            <w:szCs w:val="24"/>
          </w:rPr>
          <w:t>Figure 36: Fetch google trends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5A521DBD" w14:textId="7989CCF0" w:rsidR="000329A5" w:rsidRPr="00523785" w:rsidRDefault="00520140" w:rsidP="00523785">
      <w:pPr>
        <w:pStyle w:val="TableofFigures"/>
        <w:tabs>
          <w:tab w:val="right" w:leader="dot" w:pos="9350"/>
        </w:tabs>
        <w:spacing w:line="360" w:lineRule="auto"/>
        <w:rPr>
          <w:rFonts w:ascii="Times New Roman" w:hAnsi="Times New Roman" w:cs="Times New Roman"/>
          <w:noProof/>
          <w:sz w:val="24"/>
          <w:szCs w:val="24"/>
        </w:rPr>
      </w:pPr>
      <w:hyperlink w:anchor="_Toc132182789" w:history="1">
        <w:r w:rsidR="000329A5" w:rsidRPr="00523785">
          <w:rPr>
            <w:rStyle w:val="Hyperlink"/>
            <w:rFonts w:ascii="Times New Roman" w:hAnsi="Times New Roman" w:cs="Times New Roman"/>
            <w:noProof/>
            <w:sz w:val="24"/>
            <w:szCs w:val="24"/>
          </w:rPr>
          <w:t>Figure 37: Scrape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XXXIX</w:t>
        </w:r>
        <w:r w:rsidR="000329A5" w:rsidRPr="00523785">
          <w:rPr>
            <w:rFonts w:ascii="Times New Roman" w:hAnsi="Times New Roman" w:cs="Times New Roman"/>
            <w:noProof/>
            <w:webHidden/>
            <w:sz w:val="24"/>
            <w:szCs w:val="24"/>
          </w:rPr>
          <w:fldChar w:fldCharType="end"/>
        </w:r>
      </w:hyperlink>
    </w:p>
    <w:p w14:paraId="1B4BD280" w14:textId="1B5FEC0B" w:rsidR="000329A5" w:rsidRPr="00523785" w:rsidRDefault="00520140" w:rsidP="00523785">
      <w:pPr>
        <w:pStyle w:val="TableofFigures"/>
        <w:tabs>
          <w:tab w:val="right" w:leader="dot" w:pos="9350"/>
        </w:tabs>
        <w:spacing w:line="360" w:lineRule="auto"/>
        <w:rPr>
          <w:rFonts w:ascii="Times New Roman" w:hAnsi="Times New Roman" w:cs="Times New Roman"/>
          <w:noProof/>
          <w:sz w:val="24"/>
          <w:szCs w:val="24"/>
        </w:rPr>
      </w:pPr>
      <w:hyperlink w:anchor="_Toc132182790" w:history="1">
        <w:r w:rsidR="000329A5" w:rsidRPr="00523785">
          <w:rPr>
            <w:rStyle w:val="Hyperlink"/>
            <w:rFonts w:ascii="Times New Roman" w:hAnsi="Times New Roman" w:cs="Times New Roman"/>
            <w:noProof/>
            <w:sz w:val="24"/>
            <w:szCs w:val="24"/>
          </w:rPr>
          <w:t>Figure 38: Clean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w:t>
        </w:r>
        <w:r w:rsidR="000329A5" w:rsidRPr="00523785">
          <w:rPr>
            <w:rFonts w:ascii="Times New Roman" w:hAnsi="Times New Roman" w:cs="Times New Roman"/>
            <w:noProof/>
            <w:webHidden/>
            <w:sz w:val="24"/>
            <w:szCs w:val="24"/>
          </w:rPr>
          <w:fldChar w:fldCharType="end"/>
        </w:r>
      </w:hyperlink>
    </w:p>
    <w:p w14:paraId="46D72F1F" w14:textId="76311C71" w:rsidR="000329A5" w:rsidRPr="00523785" w:rsidRDefault="00520140" w:rsidP="00523785">
      <w:pPr>
        <w:pStyle w:val="TableofFigures"/>
        <w:tabs>
          <w:tab w:val="right" w:leader="dot" w:pos="9350"/>
        </w:tabs>
        <w:spacing w:line="360" w:lineRule="auto"/>
        <w:rPr>
          <w:rFonts w:ascii="Times New Roman" w:hAnsi="Times New Roman" w:cs="Times New Roman"/>
          <w:noProof/>
          <w:sz w:val="24"/>
          <w:szCs w:val="24"/>
        </w:rPr>
      </w:pPr>
      <w:hyperlink w:anchor="_Toc132182791" w:history="1">
        <w:r w:rsidR="000329A5" w:rsidRPr="00523785">
          <w:rPr>
            <w:rStyle w:val="Hyperlink"/>
            <w:rFonts w:ascii="Times New Roman" w:hAnsi="Times New Roman" w:cs="Times New Roman"/>
            <w:noProof/>
            <w:sz w:val="24"/>
            <w:szCs w:val="24"/>
          </w:rPr>
          <w:t>Figure 39: Analyze sentiments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w:t>
        </w:r>
        <w:r w:rsidR="000329A5" w:rsidRPr="00523785">
          <w:rPr>
            <w:rFonts w:ascii="Times New Roman" w:hAnsi="Times New Roman" w:cs="Times New Roman"/>
            <w:noProof/>
            <w:webHidden/>
            <w:sz w:val="24"/>
            <w:szCs w:val="24"/>
          </w:rPr>
          <w:fldChar w:fldCharType="end"/>
        </w:r>
      </w:hyperlink>
    </w:p>
    <w:p w14:paraId="4837A20F" w14:textId="5818C4E1" w:rsidR="000329A5" w:rsidRPr="00523785" w:rsidRDefault="00520140" w:rsidP="00523785">
      <w:pPr>
        <w:pStyle w:val="TableofFigures"/>
        <w:tabs>
          <w:tab w:val="right" w:leader="dot" w:pos="9350"/>
        </w:tabs>
        <w:spacing w:line="360" w:lineRule="auto"/>
        <w:rPr>
          <w:rFonts w:ascii="Times New Roman" w:hAnsi="Times New Roman" w:cs="Times New Roman"/>
          <w:noProof/>
          <w:sz w:val="24"/>
          <w:szCs w:val="24"/>
        </w:rPr>
      </w:pPr>
      <w:hyperlink w:anchor="_Toc132182792" w:history="1">
        <w:r w:rsidR="000329A5" w:rsidRPr="00523785">
          <w:rPr>
            <w:rStyle w:val="Hyperlink"/>
            <w:rFonts w:ascii="Times New Roman" w:hAnsi="Times New Roman" w:cs="Times New Roman"/>
            <w:noProof/>
            <w:sz w:val="24"/>
            <w:szCs w:val="24"/>
          </w:rPr>
          <w:t>Figure 40: Combine and condense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XLII</w:t>
        </w:r>
        <w:r w:rsidR="000329A5" w:rsidRPr="00523785">
          <w:rPr>
            <w:rFonts w:ascii="Times New Roman" w:hAnsi="Times New Roman" w:cs="Times New Roman"/>
            <w:noProof/>
            <w:webHidden/>
            <w:sz w:val="24"/>
            <w:szCs w:val="24"/>
          </w:rPr>
          <w:fldChar w:fldCharType="end"/>
        </w:r>
      </w:hyperlink>
    </w:p>
    <w:p w14:paraId="19510593" w14:textId="17689188" w:rsidR="000329A5" w:rsidRPr="00523785" w:rsidRDefault="00520140" w:rsidP="00523785">
      <w:pPr>
        <w:pStyle w:val="TableofFigures"/>
        <w:tabs>
          <w:tab w:val="right" w:leader="dot" w:pos="9350"/>
        </w:tabs>
        <w:spacing w:line="360" w:lineRule="auto"/>
        <w:rPr>
          <w:rFonts w:ascii="Times New Roman" w:hAnsi="Times New Roman" w:cs="Times New Roman"/>
          <w:noProof/>
          <w:sz w:val="24"/>
          <w:szCs w:val="24"/>
        </w:rPr>
      </w:pPr>
      <w:hyperlink w:anchor="_Toc132182793" w:history="1">
        <w:r w:rsidR="000329A5" w:rsidRPr="00523785">
          <w:rPr>
            <w:rStyle w:val="Hyperlink"/>
            <w:rFonts w:ascii="Times New Roman" w:hAnsi="Times New Roman" w:cs="Times New Roman"/>
            <w:noProof/>
            <w:sz w:val="24"/>
            <w:szCs w:val="24"/>
          </w:rPr>
          <w:t>Figure 41: Combine all datasets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XLIII</w:t>
        </w:r>
        <w:r w:rsidR="000329A5" w:rsidRPr="00523785">
          <w:rPr>
            <w:rFonts w:ascii="Times New Roman" w:hAnsi="Times New Roman" w:cs="Times New Roman"/>
            <w:noProof/>
            <w:webHidden/>
            <w:sz w:val="24"/>
            <w:szCs w:val="24"/>
          </w:rPr>
          <w:fldChar w:fldCharType="end"/>
        </w:r>
      </w:hyperlink>
    </w:p>
    <w:p w14:paraId="544F9000" w14:textId="242097F4" w:rsidR="000329A5" w:rsidRPr="00523785" w:rsidRDefault="00520140" w:rsidP="00523785">
      <w:pPr>
        <w:pStyle w:val="TableofFigures"/>
        <w:tabs>
          <w:tab w:val="right" w:leader="dot" w:pos="9350"/>
        </w:tabs>
        <w:spacing w:line="360" w:lineRule="auto"/>
        <w:rPr>
          <w:rFonts w:ascii="Times New Roman" w:hAnsi="Times New Roman" w:cs="Times New Roman"/>
          <w:noProof/>
          <w:sz w:val="24"/>
          <w:szCs w:val="24"/>
        </w:rPr>
      </w:pPr>
      <w:hyperlink w:anchor="_Toc132182794" w:history="1">
        <w:r w:rsidR="000329A5" w:rsidRPr="00523785">
          <w:rPr>
            <w:rStyle w:val="Hyperlink"/>
            <w:rFonts w:ascii="Times New Roman" w:hAnsi="Times New Roman" w:cs="Times New Roman"/>
            <w:noProof/>
            <w:sz w:val="24"/>
            <w:szCs w:val="24"/>
          </w:rPr>
          <w:t>Figure 42: GUI - Home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XLIV</w:t>
        </w:r>
        <w:r w:rsidR="000329A5" w:rsidRPr="00523785">
          <w:rPr>
            <w:rFonts w:ascii="Times New Roman" w:hAnsi="Times New Roman" w:cs="Times New Roman"/>
            <w:noProof/>
            <w:webHidden/>
            <w:sz w:val="24"/>
            <w:szCs w:val="24"/>
          </w:rPr>
          <w:fldChar w:fldCharType="end"/>
        </w:r>
      </w:hyperlink>
    </w:p>
    <w:p w14:paraId="0B54214D" w14:textId="661D05A8" w:rsidR="000329A5" w:rsidRPr="00523785" w:rsidRDefault="00520140" w:rsidP="00523785">
      <w:pPr>
        <w:pStyle w:val="TableofFigures"/>
        <w:tabs>
          <w:tab w:val="right" w:leader="dot" w:pos="9350"/>
        </w:tabs>
        <w:spacing w:line="360" w:lineRule="auto"/>
        <w:rPr>
          <w:rFonts w:ascii="Times New Roman" w:hAnsi="Times New Roman" w:cs="Times New Roman"/>
          <w:noProof/>
          <w:sz w:val="24"/>
          <w:szCs w:val="24"/>
        </w:rPr>
      </w:pPr>
      <w:hyperlink w:anchor="_Toc132182795" w:history="1">
        <w:r w:rsidR="000329A5" w:rsidRPr="00523785">
          <w:rPr>
            <w:rStyle w:val="Hyperlink"/>
            <w:rFonts w:ascii="Times New Roman" w:hAnsi="Times New Roman" w:cs="Times New Roman"/>
            <w:noProof/>
            <w:sz w:val="24"/>
            <w:szCs w:val="24"/>
          </w:rPr>
          <w:t>Figure 43: GUI - News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w:t>
        </w:r>
        <w:r w:rsidR="000329A5" w:rsidRPr="00523785">
          <w:rPr>
            <w:rFonts w:ascii="Times New Roman" w:hAnsi="Times New Roman" w:cs="Times New Roman"/>
            <w:noProof/>
            <w:webHidden/>
            <w:sz w:val="24"/>
            <w:szCs w:val="24"/>
          </w:rPr>
          <w:fldChar w:fldCharType="end"/>
        </w:r>
      </w:hyperlink>
    </w:p>
    <w:p w14:paraId="358E3D85" w14:textId="76447F2A" w:rsidR="000329A5" w:rsidRPr="00523785" w:rsidRDefault="00520140" w:rsidP="00523785">
      <w:pPr>
        <w:pStyle w:val="TableofFigures"/>
        <w:tabs>
          <w:tab w:val="right" w:leader="dot" w:pos="9350"/>
        </w:tabs>
        <w:spacing w:line="360" w:lineRule="auto"/>
        <w:rPr>
          <w:rFonts w:ascii="Times New Roman" w:hAnsi="Times New Roman" w:cs="Times New Roman"/>
          <w:noProof/>
          <w:sz w:val="24"/>
          <w:szCs w:val="24"/>
        </w:rPr>
      </w:pPr>
      <w:hyperlink w:anchor="_Toc132182796" w:history="1">
        <w:r w:rsidR="000329A5" w:rsidRPr="00523785">
          <w:rPr>
            <w:rStyle w:val="Hyperlink"/>
            <w:rFonts w:ascii="Times New Roman" w:hAnsi="Times New Roman" w:cs="Times New Roman"/>
            <w:noProof/>
            <w:sz w:val="24"/>
            <w:szCs w:val="24"/>
          </w:rPr>
          <w:t>Figure 44: GUI - Cryptocurrencies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w:t>
        </w:r>
        <w:r w:rsidR="000329A5" w:rsidRPr="00523785">
          <w:rPr>
            <w:rFonts w:ascii="Times New Roman" w:hAnsi="Times New Roman" w:cs="Times New Roman"/>
            <w:noProof/>
            <w:webHidden/>
            <w:sz w:val="24"/>
            <w:szCs w:val="24"/>
          </w:rPr>
          <w:fldChar w:fldCharType="end"/>
        </w:r>
      </w:hyperlink>
    </w:p>
    <w:p w14:paraId="2CDAFA26" w14:textId="7D0FAAA4" w:rsidR="000329A5" w:rsidRPr="00523785" w:rsidRDefault="00520140" w:rsidP="00523785">
      <w:pPr>
        <w:pStyle w:val="TableofFigures"/>
        <w:tabs>
          <w:tab w:val="right" w:leader="dot" w:pos="9350"/>
        </w:tabs>
        <w:spacing w:line="360" w:lineRule="auto"/>
        <w:rPr>
          <w:rFonts w:ascii="Times New Roman" w:hAnsi="Times New Roman" w:cs="Times New Roman"/>
          <w:noProof/>
          <w:sz w:val="24"/>
          <w:szCs w:val="24"/>
        </w:rPr>
      </w:pPr>
      <w:hyperlink w:anchor="_Toc132182797" w:history="1">
        <w:r w:rsidR="000329A5" w:rsidRPr="00523785">
          <w:rPr>
            <w:rStyle w:val="Hyperlink"/>
            <w:rFonts w:ascii="Times New Roman" w:hAnsi="Times New Roman" w:cs="Times New Roman"/>
            <w:noProof/>
            <w:sz w:val="24"/>
            <w:szCs w:val="24"/>
          </w:rPr>
          <w:t>Figure 45: GUI - Cryptocurrency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w:t>
        </w:r>
        <w:r w:rsidR="000329A5" w:rsidRPr="00523785">
          <w:rPr>
            <w:rFonts w:ascii="Times New Roman" w:hAnsi="Times New Roman" w:cs="Times New Roman"/>
            <w:noProof/>
            <w:webHidden/>
            <w:sz w:val="24"/>
            <w:szCs w:val="24"/>
          </w:rPr>
          <w:fldChar w:fldCharType="end"/>
        </w:r>
      </w:hyperlink>
    </w:p>
    <w:p w14:paraId="67BB4DAF" w14:textId="205B2EE5" w:rsidR="000329A5" w:rsidRPr="00523785" w:rsidRDefault="00520140" w:rsidP="00523785">
      <w:pPr>
        <w:pStyle w:val="TableofFigures"/>
        <w:tabs>
          <w:tab w:val="right" w:leader="dot" w:pos="9350"/>
        </w:tabs>
        <w:spacing w:line="360" w:lineRule="auto"/>
        <w:rPr>
          <w:rFonts w:ascii="Times New Roman" w:hAnsi="Times New Roman" w:cs="Times New Roman"/>
          <w:noProof/>
          <w:sz w:val="24"/>
          <w:szCs w:val="24"/>
        </w:rPr>
      </w:pPr>
      <w:hyperlink w:anchor="_Toc132182798" w:history="1">
        <w:r w:rsidR="000329A5" w:rsidRPr="00523785">
          <w:rPr>
            <w:rStyle w:val="Hyperlink"/>
            <w:rFonts w:ascii="Times New Roman" w:hAnsi="Times New Roman" w:cs="Times New Roman"/>
            <w:noProof/>
            <w:sz w:val="24"/>
            <w:szCs w:val="24"/>
          </w:rPr>
          <w:t>Figure 46: GUI - Admin login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w:t>
        </w:r>
        <w:r w:rsidR="000329A5" w:rsidRPr="00523785">
          <w:rPr>
            <w:rFonts w:ascii="Times New Roman" w:hAnsi="Times New Roman" w:cs="Times New Roman"/>
            <w:noProof/>
            <w:webHidden/>
            <w:sz w:val="24"/>
            <w:szCs w:val="24"/>
          </w:rPr>
          <w:fldChar w:fldCharType="end"/>
        </w:r>
      </w:hyperlink>
    </w:p>
    <w:p w14:paraId="17A0102A" w14:textId="036B00C0" w:rsidR="000329A5" w:rsidRPr="00523785" w:rsidRDefault="00520140" w:rsidP="00523785">
      <w:pPr>
        <w:pStyle w:val="TableofFigures"/>
        <w:tabs>
          <w:tab w:val="right" w:leader="dot" w:pos="9350"/>
        </w:tabs>
        <w:spacing w:line="360" w:lineRule="auto"/>
        <w:rPr>
          <w:rFonts w:ascii="Times New Roman" w:hAnsi="Times New Roman" w:cs="Times New Roman"/>
          <w:noProof/>
          <w:sz w:val="24"/>
          <w:szCs w:val="24"/>
        </w:rPr>
      </w:pPr>
      <w:hyperlink w:anchor="_Toc132182799" w:history="1">
        <w:r w:rsidR="000329A5" w:rsidRPr="00523785">
          <w:rPr>
            <w:rStyle w:val="Hyperlink"/>
            <w:rFonts w:ascii="Times New Roman" w:hAnsi="Times New Roman" w:cs="Times New Roman"/>
            <w:noProof/>
            <w:sz w:val="24"/>
            <w:szCs w:val="24"/>
          </w:rPr>
          <w:t>Figure 47: GUI - Admin metrics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w:t>
        </w:r>
        <w:r w:rsidR="000329A5" w:rsidRPr="00523785">
          <w:rPr>
            <w:rFonts w:ascii="Times New Roman" w:hAnsi="Times New Roman" w:cs="Times New Roman"/>
            <w:noProof/>
            <w:webHidden/>
            <w:sz w:val="24"/>
            <w:szCs w:val="24"/>
          </w:rPr>
          <w:fldChar w:fldCharType="end"/>
        </w:r>
      </w:hyperlink>
    </w:p>
    <w:p w14:paraId="7298C9B6" w14:textId="4E6A5FE4" w:rsidR="000329A5" w:rsidRPr="00523785" w:rsidRDefault="00520140" w:rsidP="00523785">
      <w:pPr>
        <w:pStyle w:val="TableofFigures"/>
        <w:tabs>
          <w:tab w:val="right" w:leader="dot" w:pos="9350"/>
        </w:tabs>
        <w:spacing w:line="360" w:lineRule="auto"/>
        <w:rPr>
          <w:rFonts w:ascii="Times New Roman" w:hAnsi="Times New Roman" w:cs="Times New Roman"/>
          <w:noProof/>
          <w:sz w:val="24"/>
          <w:szCs w:val="24"/>
        </w:rPr>
      </w:pPr>
      <w:hyperlink w:anchor="_Toc132182800" w:history="1">
        <w:r w:rsidR="000329A5" w:rsidRPr="00523785">
          <w:rPr>
            <w:rStyle w:val="Hyperlink"/>
            <w:rFonts w:ascii="Times New Roman" w:hAnsi="Times New Roman" w:cs="Times New Roman"/>
            <w:noProof/>
            <w:sz w:val="24"/>
            <w:szCs w:val="24"/>
          </w:rPr>
          <w:t>Figure 48: GUI - Forecast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XLVIII</w:t>
        </w:r>
        <w:r w:rsidR="000329A5" w:rsidRPr="00523785">
          <w:rPr>
            <w:rFonts w:ascii="Times New Roman" w:hAnsi="Times New Roman" w:cs="Times New Roman"/>
            <w:noProof/>
            <w:webHidden/>
            <w:sz w:val="24"/>
            <w:szCs w:val="24"/>
          </w:rPr>
          <w:fldChar w:fldCharType="end"/>
        </w:r>
      </w:hyperlink>
    </w:p>
    <w:p w14:paraId="6A7F3CA2" w14:textId="6F132CF5" w:rsidR="000329A5" w:rsidRPr="00523785" w:rsidRDefault="00520140" w:rsidP="00523785">
      <w:pPr>
        <w:pStyle w:val="TableofFigures"/>
        <w:tabs>
          <w:tab w:val="right" w:leader="dot" w:pos="9350"/>
        </w:tabs>
        <w:spacing w:line="360" w:lineRule="auto"/>
        <w:rPr>
          <w:rFonts w:ascii="Times New Roman" w:hAnsi="Times New Roman" w:cs="Times New Roman"/>
          <w:noProof/>
          <w:sz w:val="24"/>
          <w:szCs w:val="24"/>
        </w:rPr>
      </w:pPr>
      <w:hyperlink w:anchor="_Toc132182801" w:history="1">
        <w:r w:rsidR="000329A5" w:rsidRPr="00523785">
          <w:rPr>
            <w:rStyle w:val="Hyperlink"/>
            <w:rFonts w:ascii="Times New Roman" w:hAnsi="Times New Roman" w:cs="Times New Roman"/>
            <w:noProof/>
            <w:sz w:val="24"/>
            <w:szCs w:val="24"/>
          </w:rPr>
          <w:t>Figure 49: Lighthouse home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2E45F3E3" w14:textId="0B7C5099" w:rsidR="000329A5" w:rsidRPr="00523785" w:rsidRDefault="00520140" w:rsidP="00523785">
      <w:pPr>
        <w:pStyle w:val="TableofFigures"/>
        <w:tabs>
          <w:tab w:val="right" w:leader="dot" w:pos="9350"/>
        </w:tabs>
        <w:spacing w:line="360" w:lineRule="auto"/>
        <w:rPr>
          <w:rFonts w:ascii="Times New Roman" w:hAnsi="Times New Roman" w:cs="Times New Roman"/>
          <w:noProof/>
          <w:sz w:val="24"/>
          <w:szCs w:val="24"/>
        </w:rPr>
      </w:pPr>
      <w:hyperlink w:anchor="_Toc132182802" w:history="1">
        <w:r w:rsidR="000329A5" w:rsidRPr="00523785">
          <w:rPr>
            <w:rStyle w:val="Hyperlink"/>
            <w:rFonts w:ascii="Times New Roman" w:hAnsi="Times New Roman" w:cs="Times New Roman"/>
            <w:noProof/>
            <w:sz w:val="24"/>
            <w:szCs w:val="24"/>
          </w:rPr>
          <w:t>Figure 50: Lighthouse login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4CAA078F" w14:textId="3D2F7702" w:rsidR="000329A5" w:rsidRPr="00523785" w:rsidRDefault="00520140" w:rsidP="00523785">
      <w:pPr>
        <w:pStyle w:val="TableofFigures"/>
        <w:tabs>
          <w:tab w:val="right" w:leader="dot" w:pos="9350"/>
        </w:tabs>
        <w:spacing w:line="360" w:lineRule="auto"/>
        <w:rPr>
          <w:rFonts w:ascii="Times New Roman" w:hAnsi="Times New Roman" w:cs="Times New Roman"/>
          <w:noProof/>
          <w:sz w:val="24"/>
          <w:szCs w:val="24"/>
        </w:rPr>
      </w:pPr>
      <w:hyperlink w:anchor="_Toc132182803" w:history="1">
        <w:r w:rsidR="000329A5" w:rsidRPr="00523785">
          <w:rPr>
            <w:rStyle w:val="Hyperlink"/>
            <w:rFonts w:ascii="Times New Roman" w:hAnsi="Times New Roman" w:cs="Times New Roman"/>
            <w:noProof/>
            <w:sz w:val="24"/>
            <w:szCs w:val="24"/>
          </w:rPr>
          <w:t>Figure 51: Lighthouse cryptocurrencies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31F0C65A" w14:textId="4122A40C" w:rsidR="000329A5" w:rsidRPr="00523785" w:rsidRDefault="00520140" w:rsidP="00523785">
      <w:pPr>
        <w:pStyle w:val="TableofFigures"/>
        <w:tabs>
          <w:tab w:val="right" w:leader="dot" w:pos="9350"/>
        </w:tabs>
        <w:spacing w:line="360" w:lineRule="auto"/>
        <w:rPr>
          <w:rFonts w:ascii="Times New Roman" w:hAnsi="Times New Roman" w:cs="Times New Roman"/>
          <w:noProof/>
          <w:sz w:val="24"/>
          <w:szCs w:val="24"/>
        </w:rPr>
      </w:pPr>
      <w:hyperlink w:anchor="_Toc132182804" w:history="1">
        <w:r w:rsidR="000329A5" w:rsidRPr="00523785">
          <w:rPr>
            <w:rStyle w:val="Hyperlink"/>
            <w:rFonts w:ascii="Times New Roman" w:hAnsi="Times New Roman" w:cs="Times New Roman"/>
            <w:noProof/>
            <w:sz w:val="24"/>
            <w:szCs w:val="24"/>
          </w:rPr>
          <w:t>Figure 52: Lighthouse cryptocurrency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7CF63685" w14:textId="2CED43BF" w:rsidR="000329A5" w:rsidRPr="00523785" w:rsidRDefault="00520140" w:rsidP="00523785">
      <w:pPr>
        <w:pStyle w:val="TableofFigures"/>
        <w:tabs>
          <w:tab w:val="right" w:leader="dot" w:pos="9350"/>
        </w:tabs>
        <w:spacing w:line="360" w:lineRule="auto"/>
        <w:rPr>
          <w:rFonts w:ascii="Times New Roman" w:hAnsi="Times New Roman" w:cs="Times New Roman"/>
          <w:noProof/>
          <w:sz w:val="24"/>
          <w:szCs w:val="24"/>
        </w:rPr>
      </w:pPr>
      <w:hyperlink w:anchor="_Toc132182805" w:history="1">
        <w:r w:rsidR="000329A5" w:rsidRPr="00523785">
          <w:rPr>
            <w:rStyle w:val="Hyperlink"/>
            <w:rFonts w:ascii="Times New Roman" w:hAnsi="Times New Roman" w:cs="Times New Roman"/>
            <w:noProof/>
            <w:sz w:val="24"/>
            <w:szCs w:val="24"/>
          </w:rPr>
          <w:t>Figure 53: Lighthouse news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0C9685A1" w14:textId="0E1C7B69" w:rsidR="000329A5" w:rsidRPr="00523785" w:rsidRDefault="00520140" w:rsidP="00523785">
      <w:pPr>
        <w:pStyle w:val="TableofFigures"/>
        <w:tabs>
          <w:tab w:val="right" w:leader="dot" w:pos="9350"/>
        </w:tabs>
        <w:spacing w:line="360" w:lineRule="auto"/>
        <w:rPr>
          <w:rFonts w:ascii="Times New Roman" w:hAnsi="Times New Roman" w:cs="Times New Roman"/>
          <w:noProof/>
          <w:sz w:val="24"/>
          <w:szCs w:val="24"/>
        </w:rPr>
      </w:pPr>
      <w:hyperlink w:anchor="_Toc132182806" w:history="1">
        <w:r w:rsidR="000329A5" w:rsidRPr="00523785">
          <w:rPr>
            <w:rStyle w:val="Hyperlink"/>
            <w:rFonts w:ascii="Times New Roman" w:hAnsi="Times New Roman" w:cs="Times New Roman"/>
            <w:noProof/>
            <w:sz w:val="24"/>
            <w:szCs w:val="24"/>
          </w:rPr>
          <w:t>Figure 54: Lighthouse metrics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059127F7" w14:textId="0E2F9F27" w:rsidR="000329A5" w:rsidRPr="00523785" w:rsidRDefault="00520140" w:rsidP="00523785">
      <w:pPr>
        <w:pStyle w:val="TableofFigures"/>
        <w:tabs>
          <w:tab w:val="right" w:leader="dot" w:pos="9350"/>
        </w:tabs>
        <w:spacing w:line="360" w:lineRule="auto"/>
        <w:rPr>
          <w:rFonts w:ascii="Times New Roman" w:hAnsi="Times New Roman" w:cs="Times New Roman"/>
          <w:noProof/>
          <w:sz w:val="24"/>
          <w:szCs w:val="24"/>
        </w:rPr>
      </w:pPr>
      <w:hyperlink w:anchor="_Toc132182807" w:history="1">
        <w:r w:rsidR="000329A5" w:rsidRPr="00523785">
          <w:rPr>
            <w:rStyle w:val="Hyperlink"/>
            <w:rFonts w:ascii="Times New Roman" w:hAnsi="Times New Roman" w:cs="Times New Roman"/>
            <w:noProof/>
            <w:sz w:val="24"/>
            <w:szCs w:val="24"/>
          </w:rPr>
          <w:t>Figure 55: CodeFactor - Algorithm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2CB6E43B" w14:textId="1D0EAFD7" w:rsidR="000329A5" w:rsidRPr="00523785" w:rsidRDefault="00520140" w:rsidP="00523785">
      <w:pPr>
        <w:pStyle w:val="TableofFigures"/>
        <w:tabs>
          <w:tab w:val="right" w:leader="dot" w:pos="9350"/>
        </w:tabs>
        <w:spacing w:line="360" w:lineRule="auto"/>
        <w:rPr>
          <w:rFonts w:ascii="Times New Roman" w:hAnsi="Times New Roman" w:cs="Times New Roman"/>
          <w:noProof/>
          <w:sz w:val="24"/>
          <w:szCs w:val="24"/>
        </w:rPr>
      </w:pPr>
      <w:hyperlink w:anchor="_Toc132182808" w:history="1">
        <w:r w:rsidR="000329A5" w:rsidRPr="00523785">
          <w:rPr>
            <w:rStyle w:val="Hyperlink"/>
            <w:rFonts w:ascii="Times New Roman" w:hAnsi="Times New Roman" w:cs="Times New Roman"/>
            <w:noProof/>
            <w:sz w:val="24"/>
            <w:szCs w:val="24"/>
          </w:rPr>
          <w:t>Figure 56: CodeFactor - Application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7F5E796E" w14:textId="62B13684" w:rsidR="000329A5" w:rsidRPr="00523785" w:rsidRDefault="00520140" w:rsidP="00523785">
      <w:pPr>
        <w:pStyle w:val="TableofFigures"/>
        <w:tabs>
          <w:tab w:val="right" w:leader="dot" w:pos="9350"/>
        </w:tabs>
        <w:spacing w:line="360" w:lineRule="auto"/>
        <w:rPr>
          <w:rFonts w:ascii="Times New Roman" w:hAnsi="Times New Roman" w:cs="Times New Roman"/>
          <w:noProof/>
          <w:sz w:val="24"/>
          <w:szCs w:val="24"/>
        </w:rPr>
      </w:pPr>
      <w:hyperlink w:anchor="_Toc132182809" w:history="1">
        <w:r w:rsidR="000329A5" w:rsidRPr="00523785">
          <w:rPr>
            <w:rStyle w:val="Hyperlink"/>
            <w:rFonts w:ascii="Times New Roman" w:hAnsi="Times New Roman" w:cs="Times New Roman"/>
            <w:noProof/>
            <w:sz w:val="24"/>
            <w:szCs w:val="24"/>
          </w:rPr>
          <w:t>Figure 57: CodeQL - Algorithm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66657488" w14:textId="6E20300C" w:rsidR="000329A5" w:rsidRPr="00523785" w:rsidRDefault="00520140" w:rsidP="00523785">
      <w:pPr>
        <w:pStyle w:val="TableofFigures"/>
        <w:tabs>
          <w:tab w:val="right" w:leader="dot" w:pos="9350"/>
        </w:tabs>
        <w:spacing w:line="360" w:lineRule="auto"/>
        <w:rPr>
          <w:rFonts w:ascii="Times New Roman" w:hAnsi="Times New Roman" w:cs="Times New Roman"/>
          <w:noProof/>
          <w:sz w:val="24"/>
          <w:szCs w:val="24"/>
        </w:rPr>
      </w:pPr>
      <w:hyperlink w:anchor="_Toc132182810" w:history="1">
        <w:r w:rsidR="000329A5" w:rsidRPr="00523785">
          <w:rPr>
            <w:rStyle w:val="Hyperlink"/>
            <w:rFonts w:ascii="Times New Roman" w:hAnsi="Times New Roman" w:cs="Times New Roman"/>
            <w:noProof/>
            <w:sz w:val="24"/>
            <w:szCs w:val="24"/>
          </w:rPr>
          <w:t>Figure 58: CodeQL - Application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_Toc132182810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LIII</w:t>
        </w:r>
        <w:r w:rsidR="000329A5" w:rsidRPr="00523785">
          <w:rPr>
            <w:rFonts w:ascii="Times New Roman" w:hAnsi="Times New Roman" w:cs="Times New Roman"/>
            <w:noProof/>
            <w:webHidden/>
            <w:sz w:val="24"/>
            <w:szCs w:val="24"/>
          </w:rPr>
          <w:fldChar w:fldCharType="end"/>
        </w:r>
      </w:hyperlink>
    </w:p>
    <w:p w14:paraId="7BC8CA6E" w14:textId="5D34841C" w:rsidR="00B40933" w:rsidRDefault="00FD2F9D" w:rsidP="00523785">
      <w:pPr>
        <w:spacing w:line="360" w:lineRule="auto"/>
        <w:jc w:val="both"/>
        <w:rPr>
          <w:rFonts w:ascii="Times New Roman" w:hAnsi="Times New Roman" w:cs="Times New Roman"/>
          <w:bCs/>
          <w:sz w:val="24"/>
          <w:szCs w:val="24"/>
        </w:rPr>
      </w:pPr>
      <w:r w:rsidRPr="00523785">
        <w:rPr>
          <w:rFonts w:ascii="Times New Roman" w:hAnsi="Times New Roman" w:cs="Times New Roman"/>
          <w:bCs/>
          <w:sz w:val="24"/>
          <w:szCs w:val="24"/>
        </w:rPr>
        <w:fldChar w:fldCharType="end"/>
      </w:r>
    </w:p>
    <w:p w14:paraId="623B7049" w14:textId="77777777" w:rsidR="00B40933" w:rsidRDefault="00B40933">
      <w:pPr>
        <w:spacing w:line="360" w:lineRule="auto"/>
        <w:jc w:val="both"/>
        <w:rPr>
          <w:rFonts w:ascii="Times New Roman Regular" w:hAnsi="Times New Roman Regular" w:cs="Times New Roman Regular" w:hint="eastAsia"/>
          <w:b/>
          <w:bCs/>
          <w:sz w:val="24"/>
          <w:szCs w:val="24"/>
        </w:rPr>
      </w:pPr>
    </w:p>
    <w:p w14:paraId="32AC2151" w14:textId="19DA48B1" w:rsidR="003A58EF" w:rsidRPr="00CA6A43" w:rsidRDefault="00D8372A" w:rsidP="00CA6A43">
      <w:pPr>
        <w:pStyle w:val="Heading1"/>
        <w:spacing w:before="0" w:line="360" w:lineRule="auto"/>
        <w:rPr>
          <w:rFonts w:ascii="Times New Roman" w:hAnsi="Times New Roman" w:cs="Times New Roman"/>
          <w:b/>
          <w:bCs/>
          <w:color w:val="auto"/>
          <w:sz w:val="32"/>
          <w:szCs w:val="32"/>
        </w:rPr>
      </w:pPr>
      <w:bookmarkStart w:id="6" w:name="_Toc132325739"/>
      <w:r w:rsidRPr="00CA6A43">
        <w:rPr>
          <w:rFonts w:ascii="Times New Roman" w:hAnsi="Times New Roman" w:cs="Times New Roman"/>
          <w:b/>
          <w:bCs/>
          <w:color w:val="auto"/>
          <w:sz w:val="32"/>
          <w:szCs w:val="32"/>
        </w:rPr>
        <w:lastRenderedPageBreak/>
        <w:t>LIST OF ABBREVIATIONS</w:t>
      </w:r>
      <w:bookmarkEnd w:id="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7020"/>
      </w:tblGrid>
      <w:tr w:rsidR="00B40933" w:rsidRPr="009E0948" w14:paraId="681E3B61" w14:textId="77777777">
        <w:tc>
          <w:tcPr>
            <w:tcW w:w="1890" w:type="dxa"/>
          </w:tcPr>
          <w:p w14:paraId="37CBDE1C" w14:textId="4E86B386" w:rsidR="00B40933" w:rsidRPr="009E0948" w:rsidRDefault="00FD2F9D">
            <w:pPr>
              <w:spacing w:after="0" w:line="360" w:lineRule="auto"/>
              <w:rPr>
                <w:rFonts w:ascii="Times New Roman Regular" w:hAnsi="Times New Roman Regular" w:cs="Times New Roman Regular" w:hint="eastAsia"/>
                <w:b/>
                <w:bCs/>
              </w:rPr>
            </w:pPr>
            <w:bookmarkStart w:id="7" w:name="aiacronym"/>
            <w:r w:rsidRPr="009E0948">
              <w:rPr>
                <w:rFonts w:ascii="Times New Roman Regular" w:hAnsi="Times New Roman Regular" w:cs="Times New Roman Regular"/>
                <w:b/>
                <w:bCs/>
              </w:rPr>
              <w:t>AI</w:t>
            </w:r>
            <w:bookmarkEnd w:id="7"/>
            <w:r w:rsidRPr="009E0948">
              <w:rPr>
                <w:rFonts w:ascii="Times New Roman Regular" w:hAnsi="Times New Roman Regular" w:cs="Times New Roman Regular"/>
                <w:b/>
                <w:bCs/>
              </w:rPr>
              <w:t xml:space="preserve"> </w:t>
            </w:r>
          </w:p>
        </w:tc>
        <w:tc>
          <w:tcPr>
            <w:tcW w:w="7020" w:type="dxa"/>
            <w:shd w:val="clear" w:color="auto" w:fill="auto"/>
          </w:tcPr>
          <w:p w14:paraId="2314982A"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Artificial Intelligence.</w:t>
            </w:r>
          </w:p>
        </w:tc>
      </w:tr>
      <w:tr w:rsidR="00B40933" w:rsidRPr="009E0948" w14:paraId="32F699EB" w14:textId="77777777">
        <w:tc>
          <w:tcPr>
            <w:tcW w:w="1890" w:type="dxa"/>
          </w:tcPr>
          <w:p w14:paraId="6AD8D3F3"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API</w:t>
            </w:r>
          </w:p>
        </w:tc>
        <w:tc>
          <w:tcPr>
            <w:tcW w:w="7020" w:type="dxa"/>
            <w:shd w:val="clear" w:color="auto" w:fill="auto"/>
          </w:tcPr>
          <w:p w14:paraId="1B47F7B5"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Application Programming Interface.</w:t>
            </w:r>
          </w:p>
        </w:tc>
      </w:tr>
      <w:tr w:rsidR="00B40933" w:rsidRPr="009E0948" w14:paraId="753DFA62" w14:textId="77777777">
        <w:tc>
          <w:tcPr>
            <w:tcW w:w="1890" w:type="dxa"/>
          </w:tcPr>
          <w:p w14:paraId="397BAAEE"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AD</w:t>
            </w:r>
          </w:p>
        </w:tc>
        <w:tc>
          <w:tcPr>
            <w:tcW w:w="7020" w:type="dxa"/>
            <w:shd w:val="clear" w:color="auto" w:fill="auto"/>
          </w:tcPr>
          <w:p w14:paraId="58594F24"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Automatic Differentiation.</w:t>
            </w:r>
          </w:p>
        </w:tc>
      </w:tr>
      <w:tr w:rsidR="00B40933" w:rsidRPr="009E0948" w14:paraId="62C5D3F9" w14:textId="77777777">
        <w:tc>
          <w:tcPr>
            <w:tcW w:w="1890" w:type="dxa"/>
          </w:tcPr>
          <w:p w14:paraId="65BB676D"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ARIMA</w:t>
            </w:r>
          </w:p>
        </w:tc>
        <w:tc>
          <w:tcPr>
            <w:tcW w:w="7020" w:type="dxa"/>
            <w:shd w:val="clear" w:color="auto" w:fill="auto"/>
          </w:tcPr>
          <w:p w14:paraId="617BBB1B"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Autoregressive Integrated Moving Average.</w:t>
            </w:r>
          </w:p>
        </w:tc>
      </w:tr>
      <w:tr w:rsidR="00B40933" w:rsidRPr="009E0948" w14:paraId="414F4105" w14:textId="77777777">
        <w:tc>
          <w:tcPr>
            <w:tcW w:w="1890" w:type="dxa"/>
          </w:tcPr>
          <w:p w14:paraId="5A61D724"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BPTT</w:t>
            </w:r>
          </w:p>
        </w:tc>
        <w:tc>
          <w:tcPr>
            <w:tcW w:w="7020" w:type="dxa"/>
            <w:shd w:val="clear" w:color="auto" w:fill="auto"/>
          </w:tcPr>
          <w:p w14:paraId="76875831"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Back-Propagation Through Time.</w:t>
            </w:r>
          </w:p>
        </w:tc>
      </w:tr>
      <w:tr w:rsidR="00B40933" w:rsidRPr="009E0948" w14:paraId="6AB554F4" w14:textId="77777777">
        <w:tc>
          <w:tcPr>
            <w:tcW w:w="1890" w:type="dxa"/>
          </w:tcPr>
          <w:p w14:paraId="187E21FA"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BTC</w:t>
            </w:r>
          </w:p>
        </w:tc>
        <w:tc>
          <w:tcPr>
            <w:tcW w:w="7020" w:type="dxa"/>
            <w:shd w:val="clear" w:color="auto" w:fill="auto"/>
          </w:tcPr>
          <w:p w14:paraId="39EA4066"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Bitcoin.</w:t>
            </w:r>
          </w:p>
        </w:tc>
      </w:tr>
      <w:tr w:rsidR="00B40933" w:rsidRPr="009E0948" w14:paraId="7A47CC5B" w14:textId="77777777">
        <w:tc>
          <w:tcPr>
            <w:tcW w:w="1890" w:type="dxa"/>
          </w:tcPr>
          <w:p w14:paraId="498914EB" w14:textId="52404763"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CT-GRU/RNN</w:t>
            </w:r>
          </w:p>
        </w:tc>
        <w:tc>
          <w:tcPr>
            <w:tcW w:w="7020" w:type="dxa"/>
            <w:shd w:val="clear" w:color="auto" w:fill="auto"/>
          </w:tcPr>
          <w:p w14:paraId="2AF45403"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Continuous-time Gated Recurrent Unit / Recurrent Neural Network.</w:t>
            </w:r>
          </w:p>
        </w:tc>
      </w:tr>
      <w:tr w:rsidR="00B40933" w:rsidRPr="009E0948" w14:paraId="67CC03C0" w14:textId="77777777">
        <w:tc>
          <w:tcPr>
            <w:tcW w:w="1890" w:type="dxa"/>
          </w:tcPr>
          <w:p w14:paraId="2F77B406"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DL</w:t>
            </w:r>
          </w:p>
        </w:tc>
        <w:tc>
          <w:tcPr>
            <w:tcW w:w="7020" w:type="dxa"/>
            <w:shd w:val="clear" w:color="auto" w:fill="auto"/>
          </w:tcPr>
          <w:p w14:paraId="1E42127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Deep Learning.</w:t>
            </w:r>
          </w:p>
        </w:tc>
      </w:tr>
      <w:tr w:rsidR="00B40933" w:rsidRPr="009E0948" w14:paraId="5CECDD6F" w14:textId="77777777">
        <w:tc>
          <w:tcPr>
            <w:tcW w:w="1890" w:type="dxa"/>
          </w:tcPr>
          <w:p w14:paraId="18B8BB63"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GPU</w:t>
            </w:r>
          </w:p>
        </w:tc>
        <w:tc>
          <w:tcPr>
            <w:tcW w:w="7020" w:type="dxa"/>
            <w:shd w:val="clear" w:color="auto" w:fill="auto"/>
          </w:tcPr>
          <w:p w14:paraId="01F98841"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Graphics Processing Unit.</w:t>
            </w:r>
          </w:p>
        </w:tc>
      </w:tr>
      <w:tr w:rsidR="00B40933" w:rsidRPr="009E0948" w14:paraId="7519151B" w14:textId="77777777">
        <w:tc>
          <w:tcPr>
            <w:tcW w:w="1890" w:type="dxa"/>
          </w:tcPr>
          <w:p w14:paraId="05F7D188"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LSTM</w:t>
            </w:r>
          </w:p>
        </w:tc>
        <w:tc>
          <w:tcPr>
            <w:tcW w:w="7020" w:type="dxa"/>
            <w:shd w:val="clear" w:color="auto" w:fill="auto"/>
          </w:tcPr>
          <w:p w14:paraId="0F2E0F9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Long Short-Term Memory.</w:t>
            </w:r>
          </w:p>
        </w:tc>
      </w:tr>
      <w:tr w:rsidR="00B40933" w:rsidRPr="009E0948" w14:paraId="21DFBABC" w14:textId="77777777">
        <w:tc>
          <w:tcPr>
            <w:tcW w:w="1890" w:type="dxa"/>
          </w:tcPr>
          <w:p w14:paraId="5E4B934F"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LTC</w:t>
            </w:r>
          </w:p>
        </w:tc>
        <w:tc>
          <w:tcPr>
            <w:tcW w:w="7020" w:type="dxa"/>
            <w:shd w:val="clear" w:color="auto" w:fill="auto"/>
          </w:tcPr>
          <w:p w14:paraId="145F2A20"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Liquid Time-constant.</w:t>
            </w:r>
          </w:p>
        </w:tc>
      </w:tr>
      <w:tr w:rsidR="00B40933" w:rsidRPr="009E0948" w14:paraId="167FAFE0" w14:textId="77777777">
        <w:tc>
          <w:tcPr>
            <w:tcW w:w="1890" w:type="dxa"/>
          </w:tcPr>
          <w:p w14:paraId="1F0B7F1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ML</w:t>
            </w:r>
          </w:p>
        </w:tc>
        <w:tc>
          <w:tcPr>
            <w:tcW w:w="7020" w:type="dxa"/>
            <w:shd w:val="clear" w:color="auto" w:fill="auto"/>
          </w:tcPr>
          <w:p w14:paraId="17183396"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Machine Learning.</w:t>
            </w:r>
          </w:p>
        </w:tc>
      </w:tr>
      <w:tr w:rsidR="00B40933" w:rsidRPr="009E0948" w14:paraId="743036A7" w14:textId="77777777">
        <w:tc>
          <w:tcPr>
            <w:tcW w:w="1890" w:type="dxa"/>
          </w:tcPr>
          <w:p w14:paraId="3B8AE88F"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(s)MAPE</w:t>
            </w:r>
          </w:p>
        </w:tc>
        <w:tc>
          <w:tcPr>
            <w:tcW w:w="7020" w:type="dxa"/>
            <w:shd w:val="clear" w:color="auto" w:fill="auto"/>
          </w:tcPr>
          <w:p w14:paraId="5B089B07"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Symmetric Mean Absolute Product Error.</w:t>
            </w:r>
          </w:p>
        </w:tc>
      </w:tr>
      <w:tr w:rsidR="00B40933" w:rsidRPr="009E0948" w14:paraId="14AD09E9" w14:textId="77777777">
        <w:tc>
          <w:tcPr>
            <w:tcW w:w="1890" w:type="dxa"/>
          </w:tcPr>
          <w:p w14:paraId="78ADA012"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MASE</w:t>
            </w:r>
          </w:p>
        </w:tc>
        <w:tc>
          <w:tcPr>
            <w:tcW w:w="7020" w:type="dxa"/>
            <w:shd w:val="clear" w:color="auto" w:fill="auto"/>
          </w:tcPr>
          <w:p w14:paraId="37E2D90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Mean Absolute Scaled Error.</w:t>
            </w:r>
          </w:p>
        </w:tc>
      </w:tr>
      <w:tr w:rsidR="00B40933" w:rsidRPr="009E0948" w14:paraId="3A1FC904" w14:textId="77777777">
        <w:tc>
          <w:tcPr>
            <w:tcW w:w="1890" w:type="dxa"/>
          </w:tcPr>
          <w:p w14:paraId="4D61E8B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MSE</w:t>
            </w:r>
          </w:p>
        </w:tc>
        <w:tc>
          <w:tcPr>
            <w:tcW w:w="7020" w:type="dxa"/>
            <w:shd w:val="clear" w:color="auto" w:fill="auto"/>
          </w:tcPr>
          <w:p w14:paraId="402A843C"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Mean Squared Error.</w:t>
            </w:r>
          </w:p>
        </w:tc>
      </w:tr>
      <w:tr w:rsidR="00B40933" w:rsidRPr="009E0948" w14:paraId="57CD96D6" w14:textId="77777777">
        <w:tc>
          <w:tcPr>
            <w:tcW w:w="1890" w:type="dxa"/>
          </w:tcPr>
          <w:p w14:paraId="706F626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MVP</w:t>
            </w:r>
          </w:p>
        </w:tc>
        <w:tc>
          <w:tcPr>
            <w:tcW w:w="7020" w:type="dxa"/>
            <w:shd w:val="clear" w:color="auto" w:fill="auto"/>
          </w:tcPr>
          <w:p w14:paraId="7C1F4CA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Minimal Viable Product.</w:t>
            </w:r>
          </w:p>
        </w:tc>
      </w:tr>
      <w:tr w:rsidR="00B40933" w:rsidRPr="009E0948" w14:paraId="7F1A200D" w14:textId="77777777">
        <w:tc>
          <w:tcPr>
            <w:tcW w:w="1890" w:type="dxa"/>
          </w:tcPr>
          <w:p w14:paraId="052071AD"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N-BEATS</w:t>
            </w:r>
          </w:p>
        </w:tc>
        <w:tc>
          <w:tcPr>
            <w:tcW w:w="7020" w:type="dxa"/>
            <w:shd w:val="clear" w:color="auto" w:fill="auto"/>
          </w:tcPr>
          <w:p w14:paraId="48B5BCD5"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Neural Basis Expansion Analysis for interpretable Time Series.</w:t>
            </w:r>
          </w:p>
        </w:tc>
      </w:tr>
      <w:tr w:rsidR="00C02EC4" w:rsidRPr="009E0948" w14:paraId="7C9FDEFE" w14:textId="77777777">
        <w:tc>
          <w:tcPr>
            <w:tcW w:w="1890" w:type="dxa"/>
          </w:tcPr>
          <w:p w14:paraId="367434C0" w14:textId="3E60B698" w:rsidR="00C02EC4" w:rsidRPr="009E0948" w:rsidRDefault="00C02EC4">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NER</w:t>
            </w:r>
          </w:p>
        </w:tc>
        <w:tc>
          <w:tcPr>
            <w:tcW w:w="7020" w:type="dxa"/>
            <w:shd w:val="clear" w:color="auto" w:fill="auto"/>
          </w:tcPr>
          <w:p w14:paraId="23187727" w14:textId="7D235229" w:rsidR="00C02EC4" w:rsidRPr="009E0948" w:rsidRDefault="00C02EC4">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Named Entity Recognition.</w:t>
            </w:r>
          </w:p>
        </w:tc>
      </w:tr>
      <w:tr w:rsidR="00B40933" w:rsidRPr="009E0948" w14:paraId="0D5159D8" w14:textId="77777777">
        <w:tc>
          <w:tcPr>
            <w:tcW w:w="1890" w:type="dxa"/>
          </w:tcPr>
          <w:p w14:paraId="284C896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NLP</w:t>
            </w:r>
          </w:p>
        </w:tc>
        <w:tc>
          <w:tcPr>
            <w:tcW w:w="7020" w:type="dxa"/>
            <w:shd w:val="clear" w:color="auto" w:fill="auto"/>
          </w:tcPr>
          <w:p w14:paraId="1B405032"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Natural Language Processing.</w:t>
            </w:r>
          </w:p>
        </w:tc>
      </w:tr>
      <w:tr w:rsidR="00B40933" w:rsidRPr="009E0948" w14:paraId="137A233B" w14:textId="77777777">
        <w:tc>
          <w:tcPr>
            <w:tcW w:w="1890" w:type="dxa"/>
          </w:tcPr>
          <w:p w14:paraId="74839DC5"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POC</w:t>
            </w:r>
          </w:p>
        </w:tc>
        <w:tc>
          <w:tcPr>
            <w:tcW w:w="7020" w:type="dxa"/>
            <w:shd w:val="clear" w:color="auto" w:fill="auto"/>
          </w:tcPr>
          <w:p w14:paraId="7848949C"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Proof-Of-Concept.</w:t>
            </w:r>
          </w:p>
        </w:tc>
      </w:tr>
      <w:tr w:rsidR="00B40933" w:rsidRPr="009E0948" w14:paraId="2EB67968" w14:textId="77777777">
        <w:tc>
          <w:tcPr>
            <w:tcW w:w="1890" w:type="dxa"/>
          </w:tcPr>
          <w:p w14:paraId="4FA639F7"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REST</w:t>
            </w:r>
          </w:p>
        </w:tc>
        <w:tc>
          <w:tcPr>
            <w:tcW w:w="7020" w:type="dxa"/>
            <w:shd w:val="clear" w:color="auto" w:fill="auto"/>
          </w:tcPr>
          <w:p w14:paraId="370AA707"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Representational State Transfer.</w:t>
            </w:r>
          </w:p>
        </w:tc>
      </w:tr>
      <w:tr w:rsidR="00B40933" w:rsidRPr="009E0948" w14:paraId="2DB461A1" w14:textId="77777777">
        <w:tc>
          <w:tcPr>
            <w:tcW w:w="1890" w:type="dxa"/>
          </w:tcPr>
          <w:p w14:paraId="295C57A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RMSE</w:t>
            </w:r>
          </w:p>
        </w:tc>
        <w:tc>
          <w:tcPr>
            <w:tcW w:w="7020" w:type="dxa"/>
            <w:shd w:val="clear" w:color="auto" w:fill="auto"/>
          </w:tcPr>
          <w:p w14:paraId="569BAFC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Root Mean Squared Error.</w:t>
            </w:r>
          </w:p>
        </w:tc>
      </w:tr>
      <w:tr w:rsidR="00B40933" w:rsidRPr="009E0948" w14:paraId="57C0A98A" w14:textId="77777777">
        <w:tc>
          <w:tcPr>
            <w:tcW w:w="1890" w:type="dxa"/>
          </w:tcPr>
          <w:p w14:paraId="7C1237A0"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RNN</w:t>
            </w:r>
          </w:p>
        </w:tc>
        <w:tc>
          <w:tcPr>
            <w:tcW w:w="7020" w:type="dxa"/>
            <w:shd w:val="clear" w:color="auto" w:fill="auto"/>
          </w:tcPr>
          <w:p w14:paraId="61ECE2AB"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Recurrent Neural Network.</w:t>
            </w:r>
          </w:p>
        </w:tc>
      </w:tr>
      <w:tr w:rsidR="00B40933" w:rsidRPr="009E0948" w14:paraId="322489CD" w14:textId="77777777">
        <w:tc>
          <w:tcPr>
            <w:tcW w:w="1890" w:type="dxa"/>
          </w:tcPr>
          <w:p w14:paraId="1534F0CC"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SOTA</w:t>
            </w:r>
          </w:p>
        </w:tc>
        <w:tc>
          <w:tcPr>
            <w:tcW w:w="7020" w:type="dxa"/>
            <w:shd w:val="clear" w:color="auto" w:fill="auto"/>
          </w:tcPr>
          <w:p w14:paraId="2B06778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 xml:space="preserve">State </w:t>
            </w:r>
            <w:proofErr w:type="gramStart"/>
            <w:r w:rsidRPr="009E0948">
              <w:rPr>
                <w:rFonts w:ascii="Times New Roman Regular" w:hAnsi="Times New Roman Regular" w:cs="Times New Roman Regular"/>
              </w:rPr>
              <w:t>Of</w:t>
            </w:r>
            <w:proofErr w:type="gramEnd"/>
            <w:r w:rsidRPr="009E0948">
              <w:rPr>
                <w:rFonts w:ascii="Times New Roman Regular" w:hAnsi="Times New Roman Regular" w:cs="Times New Roman Regular"/>
              </w:rPr>
              <w:t xml:space="preserve"> the Art.</w:t>
            </w:r>
          </w:p>
        </w:tc>
      </w:tr>
      <w:tr w:rsidR="00B40933" w:rsidRPr="009E0948" w14:paraId="13FF87C1" w14:textId="77777777">
        <w:tc>
          <w:tcPr>
            <w:tcW w:w="1890" w:type="dxa"/>
          </w:tcPr>
          <w:p w14:paraId="3EC75ECE" w14:textId="4B202B45"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SDE</w:t>
            </w:r>
            <w:r w:rsidR="00CF454F" w:rsidRPr="009E0948">
              <w:rPr>
                <w:rFonts w:ascii="Times New Roman Regular" w:hAnsi="Times New Roman Regular" w:cs="Times New Roman Regular"/>
              </w:rPr>
              <w:t>;</w:t>
            </w:r>
            <w:r w:rsidR="00CF454F" w:rsidRPr="009E0948">
              <w:rPr>
                <w:rFonts w:ascii="Times New Roman Regular" w:hAnsi="Times New Roman Regular" w:cs="Times New Roman Regular"/>
                <w:b/>
                <w:bCs/>
              </w:rPr>
              <w:t xml:space="preserve"> ODE</w:t>
            </w:r>
          </w:p>
        </w:tc>
        <w:tc>
          <w:tcPr>
            <w:tcW w:w="7020" w:type="dxa"/>
            <w:shd w:val="clear" w:color="auto" w:fill="auto"/>
          </w:tcPr>
          <w:p w14:paraId="018CDCCE" w14:textId="602DCEE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Stochastic Differential Equations</w:t>
            </w:r>
            <w:r w:rsidR="00FD7E3D" w:rsidRPr="009E0948">
              <w:rPr>
                <w:rFonts w:ascii="Times New Roman Regular" w:hAnsi="Times New Roman Regular" w:cs="Times New Roman Regular"/>
              </w:rPr>
              <w:t>; Ordinary Differential Equations.</w:t>
            </w:r>
          </w:p>
        </w:tc>
      </w:tr>
      <w:tr w:rsidR="00B40933" w:rsidRPr="009E0948" w14:paraId="5211E8E5" w14:textId="77777777">
        <w:tc>
          <w:tcPr>
            <w:tcW w:w="1890" w:type="dxa"/>
          </w:tcPr>
          <w:p w14:paraId="4D07C471"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SGD</w:t>
            </w:r>
          </w:p>
        </w:tc>
        <w:tc>
          <w:tcPr>
            <w:tcW w:w="7020" w:type="dxa"/>
            <w:shd w:val="clear" w:color="auto" w:fill="auto"/>
          </w:tcPr>
          <w:p w14:paraId="3E07F36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Stochastic Gradient Descent.</w:t>
            </w:r>
          </w:p>
        </w:tc>
      </w:tr>
      <w:tr w:rsidR="00B40933" w:rsidRPr="009E0948" w14:paraId="65453CC3" w14:textId="77777777">
        <w:tc>
          <w:tcPr>
            <w:tcW w:w="1890" w:type="dxa"/>
          </w:tcPr>
          <w:p w14:paraId="14208CA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TS</w:t>
            </w:r>
          </w:p>
        </w:tc>
        <w:tc>
          <w:tcPr>
            <w:tcW w:w="7020" w:type="dxa"/>
            <w:shd w:val="clear" w:color="auto" w:fill="auto"/>
          </w:tcPr>
          <w:p w14:paraId="3FC0DF5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Time Series.</w:t>
            </w:r>
          </w:p>
        </w:tc>
      </w:tr>
      <w:tr w:rsidR="00B40933" w:rsidRPr="009E0948" w14:paraId="43EDB56A" w14:textId="77777777">
        <w:tc>
          <w:tcPr>
            <w:tcW w:w="1890" w:type="dxa"/>
          </w:tcPr>
          <w:p w14:paraId="2C38E01B"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UI</w:t>
            </w:r>
          </w:p>
        </w:tc>
        <w:tc>
          <w:tcPr>
            <w:tcW w:w="7020" w:type="dxa"/>
            <w:shd w:val="clear" w:color="auto" w:fill="auto"/>
          </w:tcPr>
          <w:p w14:paraId="1CFA286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User Interface.</w:t>
            </w:r>
          </w:p>
        </w:tc>
      </w:tr>
      <w:tr w:rsidR="0055009D" w:rsidRPr="009E0948" w14:paraId="784F90B6" w14:textId="77777777">
        <w:tc>
          <w:tcPr>
            <w:tcW w:w="1890" w:type="dxa"/>
          </w:tcPr>
          <w:p w14:paraId="464B88FE" w14:textId="7D6EE13F" w:rsidR="0055009D" w:rsidRPr="009E0948" w:rsidRDefault="005500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VADER</w:t>
            </w:r>
          </w:p>
        </w:tc>
        <w:tc>
          <w:tcPr>
            <w:tcW w:w="7020" w:type="dxa"/>
            <w:shd w:val="clear" w:color="auto" w:fill="auto"/>
          </w:tcPr>
          <w:p w14:paraId="5AD35422" w14:textId="435AFA6B" w:rsidR="0055009D" w:rsidRPr="009E0948" w:rsidRDefault="005500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Valence Aware Dictionary for Sentiment Reasoning.</w:t>
            </w:r>
          </w:p>
        </w:tc>
      </w:tr>
      <w:tr w:rsidR="00B40933" w:rsidRPr="009E0948" w14:paraId="7964DB4F" w14:textId="77777777">
        <w:tc>
          <w:tcPr>
            <w:tcW w:w="1890" w:type="dxa"/>
          </w:tcPr>
          <w:p w14:paraId="115578DB"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XAI</w:t>
            </w:r>
          </w:p>
        </w:tc>
        <w:tc>
          <w:tcPr>
            <w:tcW w:w="7020" w:type="dxa"/>
            <w:shd w:val="clear" w:color="auto" w:fill="auto"/>
          </w:tcPr>
          <w:p w14:paraId="170A18C4"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Explainable Artificial Intelligence.</w:t>
            </w:r>
          </w:p>
        </w:tc>
      </w:tr>
    </w:tbl>
    <w:p w14:paraId="2D3E6A2D" w14:textId="77777777" w:rsidR="00B40933" w:rsidRDefault="00B40933">
      <w:pPr>
        <w:rPr>
          <w:rFonts w:ascii="Times New Roman Regular" w:hAnsi="Times New Roman Regular" w:cs="Times New Roman Regular" w:hint="eastAsia"/>
          <w:b/>
          <w:bCs/>
          <w:sz w:val="32"/>
          <w:szCs w:val="32"/>
        </w:rPr>
        <w:sectPr w:rsidR="00B40933">
          <w:headerReference w:type="first" r:id="rId13"/>
          <w:footerReference w:type="first" r:id="rId14"/>
          <w:pgSz w:w="12240" w:h="15840"/>
          <w:pgMar w:top="1440" w:right="1440" w:bottom="1440" w:left="1440" w:header="720" w:footer="720" w:gutter="0"/>
          <w:pgNumType w:fmt="lowerRoman" w:start="1"/>
          <w:cols w:space="720"/>
          <w:docGrid w:linePitch="360"/>
        </w:sectPr>
      </w:pPr>
    </w:p>
    <w:p w14:paraId="4E7BF938" w14:textId="3F8199A4" w:rsidR="00B40933" w:rsidRPr="00AF29C5" w:rsidRDefault="00FD2F9D" w:rsidP="00AF29C5">
      <w:pPr>
        <w:pStyle w:val="Heading1"/>
        <w:pBdr>
          <w:bottom w:val="double" w:sz="6" w:space="1" w:color="auto"/>
        </w:pBdr>
        <w:spacing w:line="360" w:lineRule="auto"/>
        <w:rPr>
          <w:rFonts w:ascii="Times New Roman" w:hAnsi="Times New Roman" w:cs="Times New Roman"/>
          <w:b/>
          <w:bCs/>
          <w:color w:val="auto"/>
          <w:sz w:val="32"/>
          <w:szCs w:val="32"/>
        </w:rPr>
      </w:pPr>
      <w:bookmarkStart w:id="8" w:name="_Toc125663075"/>
      <w:bookmarkStart w:id="9" w:name="_Toc132325740"/>
      <w:r w:rsidRPr="00AF29C5">
        <w:rPr>
          <w:rFonts w:ascii="Times New Roman" w:hAnsi="Times New Roman" w:cs="Times New Roman"/>
          <w:b/>
          <w:bCs/>
          <w:color w:val="auto"/>
          <w:sz w:val="32"/>
          <w:szCs w:val="32"/>
        </w:rPr>
        <w:lastRenderedPageBreak/>
        <w:t>CHAPTER 01. INTRODUCTION</w:t>
      </w:r>
      <w:bookmarkEnd w:id="8"/>
      <w:bookmarkEnd w:id="9"/>
    </w:p>
    <w:p w14:paraId="0514AE04" w14:textId="6ACFAA4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0" w:name="_Toc125663076"/>
      <w:bookmarkStart w:id="11" w:name="_Toc132325741"/>
      <w:r w:rsidRPr="00CC76E9">
        <w:rPr>
          <w:rFonts w:ascii="Times New Roman Regular" w:hAnsi="Times New Roman Regular" w:cs="Times New Roman Regular"/>
          <w:b/>
          <w:bCs/>
          <w:color w:val="auto"/>
          <w:sz w:val="28"/>
          <w:szCs w:val="28"/>
        </w:rPr>
        <w:t xml:space="preserve">1.1 Chapter </w:t>
      </w:r>
      <w:r w:rsidR="00AF29C5" w:rsidRPr="00CC76E9">
        <w:rPr>
          <w:rFonts w:ascii="Times New Roman Regular" w:hAnsi="Times New Roman Regular" w:cs="Times New Roman Regular" w:hint="eastAsia"/>
          <w:b/>
          <w:bCs/>
          <w:color w:val="auto"/>
          <w:sz w:val="28"/>
          <w:szCs w:val="28"/>
        </w:rPr>
        <w:t>Overview</w:t>
      </w:r>
      <w:bookmarkEnd w:id="10"/>
      <w:bookmarkEnd w:id="11"/>
    </w:p>
    <w:p w14:paraId="57699728" w14:textId="77777777" w:rsidR="00AF29C5" w:rsidRPr="006B5E91" w:rsidRDefault="00AF29C5" w:rsidP="00AF29C5">
      <w:pPr>
        <w:spacing w:line="360" w:lineRule="auto"/>
        <w:jc w:val="both"/>
        <w:rPr>
          <w:rFonts w:ascii="Times New Roman" w:hAnsi="Times New Roman" w:cs="Times New Roman"/>
          <w:sz w:val="24"/>
          <w:szCs w:val="24"/>
        </w:rPr>
      </w:pPr>
      <w:bookmarkStart w:id="12" w:name="_Toc125663077"/>
      <w:bookmarkStart w:id="13" w:name="_Toc132325742"/>
      <w:r w:rsidRPr="004D6927">
        <w:rPr>
          <w:rFonts w:ascii="Times New Roman" w:hAnsi="Times New Roman" w:cs="Times New Roman"/>
          <w:sz w:val="24"/>
          <w:szCs w:val="24"/>
        </w:rPr>
        <w:t>In this chapter, a series of top-tier pretrained transformer designs are optimized using automated search hyperparameter optimization in an effort to improve the performance of abstractive text summarization for movie reviews while developing a generalized solution that may be used in other domains. Along with a review of previous studies and a presentation of the anticipated project timetable, the research problem, gap, challenge, and method will be discussed in the work plan.</w:t>
      </w:r>
    </w:p>
    <w:p w14:paraId="7D756551" w14:textId="5ED9D1F6"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C76E9">
        <w:rPr>
          <w:rFonts w:ascii="Times New Roman Regular" w:hAnsi="Times New Roman Regular" w:cs="Times New Roman Regular"/>
          <w:b/>
          <w:bCs/>
          <w:color w:val="auto"/>
          <w:sz w:val="28"/>
          <w:szCs w:val="28"/>
        </w:rPr>
        <w:t xml:space="preserve">1.2 Problem </w:t>
      </w:r>
      <w:r w:rsidR="00AF29C5" w:rsidRPr="00CC76E9">
        <w:rPr>
          <w:rFonts w:ascii="Times New Roman Regular" w:hAnsi="Times New Roman Regular" w:cs="Times New Roman Regular" w:hint="eastAsia"/>
          <w:b/>
          <w:bCs/>
          <w:color w:val="auto"/>
          <w:sz w:val="28"/>
          <w:szCs w:val="28"/>
        </w:rPr>
        <w:t>Domain</w:t>
      </w:r>
      <w:bookmarkEnd w:id="12"/>
      <w:bookmarkEnd w:id="13"/>
    </w:p>
    <w:p w14:paraId="1BBCD588" w14:textId="07A4DFA2" w:rsidR="00B40933" w:rsidRPr="00CC76E9" w:rsidRDefault="00FD2F9D">
      <w:pPr>
        <w:pStyle w:val="Heading2"/>
        <w:spacing w:line="360" w:lineRule="auto"/>
        <w:rPr>
          <w:rFonts w:ascii="Times New Roman Regular" w:hAnsi="Times New Roman Regular" w:cs="Times New Roman Regular" w:hint="eastAsia"/>
          <w:b/>
          <w:bCs/>
          <w:color w:val="auto"/>
          <w:sz w:val="24"/>
          <w:szCs w:val="24"/>
        </w:rPr>
      </w:pPr>
      <w:bookmarkStart w:id="14" w:name="_Toc125663078"/>
      <w:bookmarkStart w:id="15" w:name="_Toc132325743"/>
      <w:r w:rsidRPr="00CC76E9">
        <w:rPr>
          <w:rFonts w:ascii="Times New Roman Regular" w:hAnsi="Times New Roman Regular" w:cs="Times New Roman Regular"/>
          <w:b/>
          <w:bCs/>
          <w:color w:val="auto"/>
          <w:sz w:val="24"/>
          <w:szCs w:val="24"/>
        </w:rPr>
        <w:t xml:space="preserve">1.2.1 </w:t>
      </w:r>
      <w:bookmarkEnd w:id="14"/>
      <w:bookmarkEnd w:id="15"/>
      <w:r w:rsidR="00AF29C5">
        <w:rPr>
          <w:rFonts w:ascii="Times New Roman Regular" w:hAnsi="Times New Roman Regular" w:cs="Times New Roman Regular"/>
          <w:b/>
          <w:bCs/>
          <w:color w:val="auto"/>
          <w:sz w:val="24"/>
          <w:szCs w:val="24"/>
        </w:rPr>
        <w:t>Movie User Reviews</w:t>
      </w:r>
    </w:p>
    <w:p w14:paraId="119A3015"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 growing number of websites, like Amazon and the Internet Movie Database (IMBD), a website for movie reviews, allow users to publish reviews for things they are interested in, along with the growth of Web 2.0, where user interaction is prioritized. </w:t>
      </w: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{"citationID":"TQWX1520","properties":{"formattedCitation":"(Khan,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p w14:paraId="49885711" w14:textId="119FBDCA" w:rsidR="00B40933" w:rsidRDefault="00AF29C5" w:rsidP="00C74DC9">
      <w:pPr>
        <w:spacing w:line="360" w:lineRule="auto"/>
        <w:ind w:firstLine="720"/>
        <w:jc w:val="both"/>
        <w:rPr>
          <w:rFonts w:ascii="Times New Roman Regular" w:hAnsi="Times New Roman Regular" w:cs="Times New Roman Regular" w:hint="eastAsia"/>
          <w:bCs/>
          <w:sz w:val="24"/>
          <w:szCs w:val="24"/>
        </w:rPr>
      </w:pPr>
      <w:r w:rsidRPr="006B11E7">
        <w:rPr>
          <w:rFonts w:ascii="Times New Roman" w:hAnsi="Times New Roman" w:cs="Times New Roman"/>
          <w:sz w:val="24"/>
          <w:szCs w:val="24"/>
        </w:rPr>
        <w:t xml:space="preserve">Online movie reviews are evolving into an important information source for users, with the continuous increase in data on the web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{"citationID":"b7E8Aiog","properties":{"formattedCitation":"(M and Mehla, 2019)","plainCitation":"(M and Mehla, 2019)","noteIndex":0},"citationItems":[{"id":123,"uris":["http://zotero.org/users/local/70QdCwYM/items/JIKGZERA"],"itemData":{"id":123,"type":"article-journal","abstract":"In today’s world, it has become customary to collect opinions and reviews from people through various surveys, polls, social media platform and analyse them in order to understand the preferences of customers. So, in order to understand the sentiments of customers and their view on the services offered by producers, there comes the need for an accurate and canonical mechanism for speculating and anticipating sentiments which possess the ability to fabricate a positive or negative impact in the market and thus making this kind of analysis important for the pair of producers and consumers. In this paper, the main focus is to anatomize the reviews conveyed by viewers on various movies and to use this analysis to understand the customers’ sentiments and market behaviour for better customer experience.","container-title":"International Journal of Computer Applications","DOI":"10.5120/ijca2019918756","ISSN":"09758887","issue":"50","journalAbbreviation":"IJCA","language":"en","page":"25-28","source":"DOI.org (Crossref)","title":"Sentiment Analysis of Movie Reviews using Machine Learning Classifiers","volume":"182","author":[{"family":"M","given":"Mamtesh"},{"family":"Mehla","given":"Seema"}],"issued":{"date-parts":[["2019",4,11]]}}}],"schema":"https://github.com/citation-style-language/schema/raw/master/csl-citation.json"} </w:instrText>
      </w:r>
      <w:r>
        <w:rPr>
          <w:rFonts w:ascii="Times New Roman" w:hAnsi="Times New Roman" w:cs="Times New Roman"/>
          <w:sz w:val="24"/>
          <w:szCs w:val="24"/>
        </w:rPr>
        <w:fldChar w:fldCharType="separate"/>
      </w:r>
      <w:r w:rsidRPr="00830CD4">
        <w:rPr>
          <w:rFonts w:ascii="Times New Roman" w:hAnsi="Times New Roman" w:cs="Times New Roman"/>
          <w:sz w:val="24"/>
        </w:rPr>
        <w:t>(M and Mehla, 2019)</w:t>
      </w:r>
      <w:r>
        <w:rPr>
          <w:rFonts w:ascii="Times New Roman" w:hAnsi="Times New Roman" w:cs="Times New Roman"/>
          <w:sz w:val="24"/>
          <w:szCs w:val="24"/>
        </w:rPr>
        <w:fldChar w:fldCharType="end"/>
      </w:r>
      <w:r w:rsidRPr="006B11E7">
        <w:rPr>
          <w:rFonts w:ascii="Times New Roman" w:hAnsi="Times New Roman" w:cs="Times New Roman"/>
          <w:color w:val="000000" w:themeColor="text1"/>
          <w:sz w:val="24"/>
          <w:szCs w:val="24"/>
        </w:rPr>
        <w:t>. However, online users post a significant number of movies reviews every day, hence making it difficult for them to manually summarize the reviews and determine their interest in the film. One of the challenging problems in natural language processing is mining and summarizing movie reviews.</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{"citationID":"FID5Qcaa","properties":{"formattedCitation":"(Khan, Gul, Uddin, et al., 2020)","plainCitation":"(Khan, Gul, Uddin, et al., 2020)","noteIndex":0},"citationItems":[{"id":121,"uris":["http://zotero.org/users/local/70QdCwYM/items/S2MWS8DZ"],"itemData":{"id":121,"type":"article-journal","abstract":"Information is exploding on the web at exponential pace, and online movie review over the web is a substantial source of information for online users. However, users write millions of movie reviews on regular basis, and it is not possible for users to condense the reviews. Classification and summarization of reviews is a difficult task in computational linguistics. Hence, an automatic method is demanded to summarize the vast amount of movie reviews, and this method will permit the users to speedily distinguish between positive and negative features of a movie. This work has proposed a classification and summarization method for movie reviews. For movie review classification, bag-of-words feature extraction technique is used to extract unigrams, bigrams, and trigrams as a feature set from given review documents and represent the review documents as a vector. Next, the Na¨ıve Bayes algorithm is employed to categorize the movie reviews (signified as a feature vector) into negative and positive reviews. For the task of movie review summarization, word2vec model is used to extract features from classified movie review sentences, and then semantic clustering technique is used to cluster semantically related review sentences. Different text features are employed to compute the salience score of all review sentences in clusters. Finally, the best-ranked review sentences are picked based on top salience scores to form a summary of movie reviews. Empirical results indicate that the suggested machine learning approach performed better than benchmark summarization approaches.","container-title":"Scientific Programming","DOI":"10.1155/2020/5812715","ISSN":"1875-919X, 1058-9244","journalAbbreviation":"Scientific Programming","language":"en","page":"1-13","source":"DOI.org (Crossref)","title":"Summarizing Online Movie Reviews: A Machine Learning Approach to Big Data Analytics","title-short":"Summarizing Online Movie Reviews","volume":"2020","author":[{"family":"Khan","given":"Atif"},{"family":"Gul","given":"Muhammad Adnan"},{"family":"Uddin","given":"M. Irfan"},{"family":"Ali Shah","given":"Syed Atif"},{"family":"Ahmad","given":"Shafiq"},{"family":"Al Firdausi","given":"Muhammad Dzulqarnain"},{"family":"Zaindin","given":"Mazen"}],"editor":[{"family":"Ali","given":"Shaukat"}],"issued":{"date-parts":[["2020",8,1]]}}}],"schema":"https://github.com/citation-style-language/schema/raw/master/csl-citation.json"} </w:instrText>
      </w:r>
      <w:r>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Uddin, et al., 2020)</w:t>
      </w:r>
      <w:r>
        <w:rPr>
          <w:rFonts w:ascii="Times New Roman" w:hAnsi="Times New Roman" w:cs="Times New Roman"/>
          <w:color w:val="000000" w:themeColor="text1"/>
          <w:sz w:val="24"/>
          <w:szCs w:val="24"/>
        </w:rPr>
        <w:fldChar w:fldCharType="end"/>
      </w:r>
      <w:r w:rsidR="00FD2F9D">
        <w:rPr>
          <w:rFonts w:ascii="Times New Roman Regular" w:hAnsi="Times New Roman Regular" w:cs="Times New Roman Regular"/>
          <w:bCs/>
          <w:sz w:val="24"/>
          <w:szCs w:val="24"/>
        </w:rPr>
        <w:t>.</w:t>
      </w:r>
    </w:p>
    <w:p w14:paraId="252C0876" w14:textId="77777777"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Text summary assist users or business decision-makers by compiling and analyzing a significant number of online reviews.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{"citationID":"yeC5aZh6","properties":{"formattedCitation":"(Alsaqer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(Alsaqer and Sasi, 2017)</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3840B351" w14:textId="6D4B56AD" w:rsidR="00AF29C5" w:rsidRPr="00AF29C5" w:rsidRDefault="00AF29C5" w:rsidP="00AF29C5">
      <w:pPr>
        <w:spacing w:line="360" w:lineRule="auto"/>
        <w:ind w:firstLine="720"/>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These days, the majority of people research a film's reviews before selecting or watching it on any platform, such Netflix or Amazon Prime, but we also come across conflicting reviews that can be either good or bad. While most reviews are detailed and require a significant amount of time to review, this develops a problem where users aren't able to make quicker decisions. Therefore, by summarizing the review makes it easier and faster for users to make decisions. This </w:t>
      </w:r>
      <w:r w:rsidRPr="006B11E7">
        <w:rPr>
          <w:rFonts w:ascii="Times New Roman" w:hAnsi="Times New Roman" w:cs="Times New Roman"/>
          <w:color w:val="000000" w:themeColor="text1"/>
          <w:sz w:val="24"/>
          <w:szCs w:val="24"/>
        </w:rPr>
        <w:lastRenderedPageBreak/>
        <w:t xml:space="preserve">can also help streaming services like Netflix quickly discover the viewing habits or preferences of their users </w:t>
      </w:r>
      <w:r w:rsidRPr="006B11E7">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{"citationID":"3I6jBZdY","properties":{"formattedCitation":"(Dashtipour et al., 2021)","plainCitation":"(Dashtipour et al., 2021)","noteIndex":0},"citationItems":[{"id":119,"uris":["http://zotero.org/users/local/70QdCwYM/items/34KMUNFX"],"itemData":{"id":119,"type":"article-journal","abstract":"Sentiment analysis aims to automatically classify the subject’s sentiment (e.g., positive, negative, or neutral) towards a particular aspect such as a topic, product, movie, news, etc. Deep learning has recently emerged as a powerful machine learning technique to tackle the growing demand for accurate sentiment analysis. However, the majority of research efforts are devoted to English-language only, while information of great importance is also available in other languages. This paper presents a novel, context-aware, deep-learning-driven, Persian sentiment analysis approach. Speciﬁcally, the proposed deep-learning-driven automated feature-engineering approach classiﬁes Persian movie reviews as having positive or negative sentiments. Two deep learning algorithms, convolutional neural networks (CNN) and long-short-term memory (LSTM), are applied and compared with our previously proposed manual-feature-engineering-driven, SVM-based approach. Simulation results demonstrate that LSTM obtained a better performance as compared to multilayer perceptron (MLP), autoencoder, support vector machine (SVM), logistic regression and CNN algorithms.","container-title":"Entropy","DOI":"10.3390/e23050596","ISSN":"1099-4300","issue":"5","journalAbbreviation":"Entropy","language":"en","page":"596","source":"DOI.org (Crossref)","title":"Sentiment Analysis of Persian Movie Reviews Using Deep Learning","volume":"23","author":[{"family":"Dashtipour","given":"Kia"},{"family":"Gogate","given":"Mandar"},{"family":"Adeel","given":"Ahsan"},{"family":"Larijani","given":"Hadi"},{"family":"Hussain","given":"Amir"}],"issued":{"date-parts":[["2021",5,12]]}}}],"schema":"https://github.com/citation-style-language/schema/raw/master/csl-citation.json"} </w:instrText>
      </w:r>
      <w:r w:rsidRPr="006B11E7">
        <w:rPr>
          <w:rFonts w:ascii="Times New Roman" w:hAnsi="Times New Roman" w:cs="Times New Roman"/>
          <w:sz w:val="24"/>
          <w:szCs w:val="24"/>
        </w:rPr>
        <w:fldChar w:fldCharType="separate"/>
      </w:r>
      <w:r w:rsidRPr="00D05E78">
        <w:rPr>
          <w:rFonts w:ascii="Times New Roman" w:hAnsi="Times New Roman" w:cs="Times New Roman"/>
          <w:sz w:val="24"/>
          <w:szCs w:val="24"/>
        </w:rPr>
        <w:t>(Dashtipour et al., 2021)</w:t>
      </w:r>
      <w:r w:rsidRPr="006B11E7">
        <w:rPr>
          <w:rFonts w:ascii="Times New Roman" w:hAnsi="Times New Roman" w:cs="Times New Roman"/>
          <w:sz w:val="24"/>
          <w:szCs w:val="24"/>
        </w:rPr>
        <w:fldChar w:fldCharType="end"/>
      </w:r>
    </w:p>
    <w:p w14:paraId="0E8115D9" w14:textId="41E1F76B" w:rsidR="00B40933" w:rsidRPr="00AB7E19" w:rsidRDefault="00FD2F9D">
      <w:pPr>
        <w:pStyle w:val="Heading2"/>
        <w:spacing w:line="360" w:lineRule="auto"/>
        <w:rPr>
          <w:rFonts w:ascii="Times New Roman Regular" w:hAnsi="Times New Roman Regular" w:cs="Times New Roman Regular" w:hint="eastAsia"/>
          <w:b/>
          <w:bCs/>
          <w:color w:val="auto"/>
          <w:sz w:val="28"/>
          <w:szCs w:val="28"/>
        </w:rPr>
      </w:pPr>
      <w:bookmarkStart w:id="16" w:name="_Toc125663079"/>
      <w:bookmarkStart w:id="17" w:name="_Toc132325744"/>
      <w:r w:rsidRPr="00AB7E19">
        <w:rPr>
          <w:rFonts w:ascii="Times New Roman Regular" w:hAnsi="Times New Roman Regular" w:cs="Times New Roman Regular"/>
          <w:b/>
          <w:bCs/>
          <w:color w:val="auto"/>
          <w:sz w:val="24"/>
          <w:szCs w:val="24"/>
        </w:rPr>
        <w:t xml:space="preserve">1.2.2 </w:t>
      </w:r>
      <w:bookmarkEnd w:id="16"/>
      <w:bookmarkEnd w:id="17"/>
      <w:r w:rsidR="00AF29C5">
        <w:rPr>
          <w:rFonts w:ascii="Times New Roman Regular" w:hAnsi="Times New Roman Regular" w:cs="Times New Roman Regular"/>
          <w:b/>
          <w:bCs/>
          <w:color w:val="auto"/>
          <w:sz w:val="24"/>
          <w:szCs w:val="24"/>
        </w:rPr>
        <w:t>Text Summarization</w:t>
      </w:r>
    </w:p>
    <w:p w14:paraId="15AD38A5" w14:textId="77777777" w:rsidR="00AF29C5" w:rsidRPr="006B11E7" w:rsidRDefault="00AF29C5" w:rsidP="00AF29C5">
      <w:pPr>
        <w:spacing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color w:val="000000" w:themeColor="text1"/>
          <w:sz w:val="24"/>
          <w:szCs w:val="24"/>
        </w:rPr>
        <w:t xml:space="preserve">Today, there is a lot of textual material available, including news stories and reviews. Text summarizing helps us quickly find the key elements of the full piece by minimizing the quantity of text.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{"citationID":"maWwWmqB","properties":{"formattedCitation":"(Mahajan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r w:rsidRPr="006B11E7">
        <w:rPr>
          <w:rFonts w:ascii="Times New Roman" w:hAnsi="Times New Roman" w:cs="Times New Roman"/>
          <w:i/>
          <w:color w:val="000000" w:themeColor="text1"/>
          <w:sz w:val="24"/>
          <w:szCs w:val="24"/>
        </w:rPr>
        <w:t xml:space="preserve"> </w:t>
      </w:r>
    </w:p>
    <w:p w14:paraId="2BF5639D" w14:textId="27A81C32"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bookmarkStart w:id="18" w:name="_Toc125663080"/>
      <w:bookmarkStart w:id="19" w:name="_Toc132325745"/>
      <w:r w:rsidRPr="006B11E7">
        <w:rPr>
          <w:rFonts w:ascii="Times New Roman" w:hAnsi="Times New Roman" w:cs="Times New Roman"/>
          <w:color w:val="000000" w:themeColor="text1"/>
          <w:sz w:val="24"/>
          <w:szCs w:val="24"/>
        </w:rPr>
        <w:t xml:space="preserve">Extractive summarization and abstractive summarization are typically the two methods of text summarization. When extractive summarizing, the most important lines from the context or article are plucked out without being altered in any way. Meanwhile, abstractive summarizing aims to create the sentences on its own and creates the summary; this is superior than extractive summarization since it is more meaningful to generate our own phrases inside the context rather than to utilize selected sentences from the context without any change.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{"citationID":"kWtXnqvf","properties":{"formattedCitation":"(Etemad,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14389F8C" w14:textId="13459752" w:rsidR="00B40933" w:rsidRPr="00AB7E19" w:rsidRDefault="00FD2F9D" w:rsidP="00AF29C5">
      <w:pPr>
        <w:spacing w:line="360" w:lineRule="auto"/>
        <w:jc w:val="both"/>
        <w:rPr>
          <w:rFonts w:ascii="Times New Roman Regular" w:hAnsi="Times New Roman Regular" w:cs="Times New Roman Regular" w:hint="eastAsia"/>
          <w:b/>
          <w:bCs/>
          <w:sz w:val="24"/>
          <w:szCs w:val="24"/>
        </w:rPr>
      </w:pPr>
      <w:r w:rsidRPr="00AB7E19">
        <w:rPr>
          <w:rFonts w:ascii="Times New Roman Regular" w:hAnsi="Times New Roman Regular" w:cs="Times New Roman Regular"/>
          <w:b/>
          <w:bCs/>
          <w:sz w:val="24"/>
          <w:szCs w:val="24"/>
        </w:rPr>
        <w:t xml:space="preserve">1.2.3 </w:t>
      </w:r>
      <w:bookmarkEnd w:id="18"/>
      <w:bookmarkEnd w:id="19"/>
      <w:r w:rsidR="00AF29C5">
        <w:rPr>
          <w:rFonts w:ascii="Times New Roman Regular" w:hAnsi="Times New Roman Regular" w:cs="Times New Roman Regular"/>
          <w:b/>
          <w:bCs/>
          <w:sz w:val="24"/>
          <w:szCs w:val="24"/>
        </w:rPr>
        <w:t>Transformers</w:t>
      </w:r>
    </w:p>
    <w:p w14:paraId="57A02ECB"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Transformers in NLP is a novel architecture that aims to solve sequence-to-sequence tasks while handling long range dependencies with ease. It has surpassed competing neural models like CNN (Convolutional Neural Nets) and RNN (Recurrent Neural Nets) in terms of performance to appear as the dominant architecture for natural language processing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{"citationID":"xamxvy9T","properties":{"formattedCitation":"(Wolf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(Wolf et al., 2020)</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71A7FA1" w14:textId="77777777" w:rsidR="00AF29C5" w:rsidRPr="006B11E7" w:rsidRDefault="00AF29C5" w:rsidP="00AF29C5">
      <w:pPr>
        <w:spacing w:line="360" w:lineRule="auto"/>
        <w:ind w:firstLine="720"/>
        <w:jc w:val="both"/>
        <w:rPr>
          <w:rFonts w:ascii="Times New Roman" w:hAnsi="Times New Roman" w:cs="Times New Roman"/>
          <w:color w:val="000000" w:themeColor="text1"/>
        </w:rPr>
      </w:pPr>
      <w:bookmarkStart w:id="20" w:name="_Toc125663081"/>
      <w:bookmarkStart w:id="21" w:name="_Toc132325746"/>
      <w:r w:rsidRPr="006B11E7">
        <w:rPr>
          <w:rFonts w:ascii="Times New Roman" w:hAnsi="Times New Roman" w:cs="Times New Roman"/>
          <w:color w:val="000000" w:themeColor="text1"/>
          <w:sz w:val="24"/>
          <w:szCs w:val="24"/>
        </w:rPr>
        <w:t xml:space="preserve">Transformers uses self-attention mechanism to target on selected areas of the input sentence followed by the encoder and decoder architecture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{"citationID":"xWzsTMzm","properties":{"formattedCitation":"(Etemad,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FBE502B" w14:textId="29C8FF7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 xml:space="preserve">1.3 Problem </w:t>
      </w:r>
      <w:r w:rsidR="00AF29C5" w:rsidRPr="00AB7E19">
        <w:rPr>
          <w:rFonts w:ascii="Times New Roman Regular" w:hAnsi="Times New Roman Regular" w:cs="Times New Roman Regular" w:hint="eastAsia"/>
          <w:b/>
          <w:bCs/>
          <w:color w:val="auto"/>
          <w:sz w:val="28"/>
          <w:szCs w:val="28"/>
        </w:rPr>
        <w:t>Definition</w:t>
      </w:r>
      <w:bookmarkEnd w:id="20"/>
      <w:bookmarkEnd w:id="21"/>
    </w:p>
    <w:p w14:paraId="337244EB"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bookmarkStart w:id="22" w:name="_Toc125663082"/>
      <w:r w:rsidRPr="006B11E7">
        <w:rPr>
          <w:rFonts w:ascii="Times New Roman" w:hAnsi="Times New Roman" w:cs="Times New Roman"/>
          <w:color w:val="000000" w:themeColor="text1"/>
          <w:sz w:val="24"/>
          <w:szCs w:val="24"/>
        </w:rPr>
        <w:t>In the domain of movie review summarization, currently there are no researches done using the latest deep learning approaches (</w:t>
      </w:r>
      <w:r w:rsidRPr="00576B65">
        <w:rPr>
          <w:rFonts w:ascii="Times New Roman" w:hAnsi="Times New Roman" w:cs="Times New Roman"/>
          <w:b/>
          <w:i/>
          <w:color w:val="000000" w:themeColor="text1"/>
          <w:sz w:val="24"/>
          <w:szCs w:val="24"/>
        </w:rPr>
        <w:t>such as Transformers</w:t>
      </w:r>
      <w:r w:rsidRPr="006B11E7">
        <w:rPr>
          <w:rFonts w:ascii="Times New Roman" w:hAnsi="Times New Roman" w:cs="Times New Roman"/>
          <w:color w:val="000000" w:themeColor="text1"/>
          <w:sz w:val="24"/>
          <w:szCs w:val="24"/>
        </w:rPr>
        <w:t>) to solve this problem, standard machine &amp; deep learning algorithms such as Naïve Bayes, RNN have been used, the usage of advanced deep learning approaches can be utilized in order to enhance the quality/accuracy of the text summarization.</w:t>
      </w:r>
    </w:p>
    <w:p w14:paraId="56252C63" w14:textId="55E0A4D5" w:rsidR="00532918" w:rsidRPr="00AF29C5" w:rsidRDefault="00532918" w:rsidP="00532918">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ab/>
      </w:r>
      <w:r w:rsidR="00AF29C5" w:rsidRPr="006B11E7">
        <w:rPr>
          <w:rFonts w:ascii="Times New Roman" w:hAnsi="Times New Roman" w:cs="Times New Roman"/>
          <w:color w:val="000000" w:themeColor="text1"/>
          <w:sz w:val="24"/>
          <w:szCs w:val="24"/>
        </w:rPr>
        <w:t xml:space="preserve">Deep learning models take longer to train but they provide greater accuracy since they can simultaneously automate feature extraction and classification, whereas machine learning </w:t>
      </w:r>
      <w:r w:rsidR="00AF29C5" w:rsidRPr="006B11E7">
        <w:rPr>
          <w:rFonts w:ascii="Times New Roman" w:hAnsi="Times New Roman" w:cs="Times New Roman"/>
          <w:sz w:val="24"/>
          <w:szCs w:val="24"/>
        </w:rPr>
        <w:lastRenderedPageBreak/>
        <w:t>algorithms require feature selection at first. Therefore, applying deep learning techniques will help to improve the quality of text summarization and help the user in making better decisions</w:t>
      </w:r>
      <w:r w:rsidR="00AF29C5">
        <w:rPr>
          <w:rFonts w:ascii="Times New Roman" w:hAnsi="Times New Roman" w:cs="Times New Roman"/>
          <w:sz w:val="24"/>
          <w:szCs w:val="24"/>
        </w:rPr>
        <w:t xml:space="preserve"> </w:t>
      </w:r>
      <w:r w:rsidR="00AF29C5" w:rsidRPr="006B11E7">
        <w:rPr>
          <w:rFonts w:ascii="Times New Roman" w:hAnsi="Times New Roman" w:cs="Times New Roman"/>
          <w:sz w:val="24"/>
          <w:szCs w:val="24"/>
        </w:rPr>
        <w:fldChar w:fldCharType="begin"/>
      </w:r>
      <w:r w:rsidR="00AF29C5" w:rsidRPr="006B11E7">
        <w:rPr>
          <w:rFonts w:ascii="Times New Roman" w:hAnsi="Times New Roman" w:cs="Times New Roman"/>
          <w:sz w:val="24"/>
          <w:szCs w:val="24"/>
        </w:rPr>
        <w:instrText xml:space="preserve"> ADDIN ZOTERO_ITEM CSL_CITATION {"citationID":"p3VPP9pl","properties":{"formattedCitation":"(Etemad,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00AF29C5" w:rsidRPr="006B11E7">
        <w:rPr>
          <w:rFonts w:ascii="Times New Roman" w:hAnsi="Times New Roman" w:cs="Times New Roman"/>
          <w:sz w:val="24"/>
          <w:szCs w:val="24"/>
        </w:rPr>
        <w:fldChar w:fldCharType="separate"/>
      </w:r>
      <w:r w:rsidR="00AF29C5" w:rsidRPr="006B11E7">
        <w:rPr>
          <w:rFonts w:ascii="Times New Roman" w:hAnsi="Times New Roman" w:cs="Times New Roman"/>
          <w:sz w:val="24"/>
        </w:rPr>
        <w:t>(Etemad, Abidi and Chhabra, 2021)</w:t>
      </w:r>
      <w:r w:rsidR="00AF29C5" w:rsidRPr="006B11E7">
        <w:rPr>
          <w:rFonts w:ascii="Times New Roman" w:hAnsi="Times New Roman" w:cs="Times New Roman"/>
          <w:sz w:val="24"/>
          <w:szCs w:val="24"/>
        </w:rPr>
        <w:fldChar w:fldCharType="end"/>
      </w:r>
      <w:r w:rsidR="00AF29C5">
        <w:rPr>
          <w:rFonts w:ascii="Times New Roman" w:hAnsi="Times New Roman" w:cs="Times New Roman"/>
          <w:sz w:val="24"/>
          <w:szCs w:val="24"/>
        </w:rPr>
        <w:t>.</w:t>
      </w:r>
    </w:p>
    <w:p w14:paraId="178A30F4" w14:textId="77777777" w:rsidR="00B40933" w:rsidRPr="00AB7E19" w:rsidRDefault="00FD2F9D">
      <w:pPr>
        <w:pStyle w:val="Heading2"/>
        <w:spacing w:line="360" w:lineRule="auto"/>
        <w:rPr>
          <w:rFonts w:ascii="Times New Roman Regular" w:hAnsi="Times New Roman Regular" w:cs="Times New Roman Regular" w:hint="eastAsia"/>
          <w:b/>
          <w:bCs/>
          <w:color w:val="auto"/>
          <w:sz w:val="24"/>
          <w:szCs w:val="24"/>
        </w:rPr>
      </w:pPr>
      <w:bookmarkStart w:id="23" w:name="_Toc132325747"/>
      <w:r w:rsidRPr="00AB7E19">
        <w:rPr>
          <w:rFonts w:ascii="Times New Roman Regular" w:hAnsi="Times New Roman Regular" w:cs="Times New Roman Regular"/>
          <w:b/>
          <w:bCs/>
          <w:color w:val="auto"/>
          <w:sz w:val="24"/>
          <w:szCs w:val="24"/>
        </w:rPr>
        <w:t>1.3.1 Problem statement</w:t>
      </w:r>
      <w:bookmarkEnd w:id="22"/>
      <w:bookmarkEnd w:id="23"/>
    </w:p>
    <w:p w14:paraId="6EA068A9" w14:textId="77777777" w:rsidR="00AF29C5" w:rsidRPr="006B5E91" w:rsidRDefault="00AF29C5" w:rsidP="00AF29C5">
      <w:pPr>
        <w:spacing w:line="360" w:lineRule="auto"/>
        <w:jc w:val="both"/>
        <w:rPr>
          <w:rFonts w:ascii="Times New Roman" w:hAnsi="Times New Roman" w:cs="Times New Roman"/>
          <w:sz w:val="24"/>
          <w:szCs w:val="24"/>
        </w:rPr>
      </w:pPr>
      <w:bookmarkStart w:id="24" w:name="_Toc132325748"/>
      <w:r w:rsidRPr="00C51A24">
        <w:rPr>
          <w:rFonts w:ascii="Times New Roman" w:hAnsi="Times New Roman" w:cs="Times New Roman"/>
          <w:sz w:val="24"/>
          <w:szCs w:val="24"/>
        </w:rPr>
        <w:t xml:space="preserve">No prior research has looked into applying cutting-edge deep learning methods like Transformers to produce abstractive summaries from movie reviews, which can improve text summarization. This solution aims to be generic and accessible to any sector. </w:t>
      </w:r>
      <w:r w:rsidRPr="003B280B">
        <w:rPr>
          <w:rFonts w:ascii="Times New Roman" w:hAnsi="Times New Roman" w:cs="Times New Roman"/>
          <w:sz w:val="24"/>
          <w:szCs w:val="24"/>
        </w:rPr>
        <w:t>(Khan, Gul, Zareei, et al., 2020).</w:t>
      </w:r>
    </w:p>
    <w:p w14:paraId="47B2AE7C" w14:textId="7000F2F3" w:rsidR="00261896" w:rsidRDefault="00261896" w:rsidP="0026189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 xml:space="preserve">1.4 Research </w:t>
      </w:r>
      <w:r w:rsidR="00C54850" w:rsidRPr="00AB7E19">
        <w:rPr>
          <w:rFonts w:ascii="Times New Roman Regular" w:hAnsi="Times New Roman Regular" w:cs="Times New Roman Regular"/>
          <w:b/>
          <w:bCs/>
          <w:color w:val="auto"/>
          <w:sz w:val="28"/>
          <w:szCs w:val="28"/>
        </w:rPr>
        <w:t>motivation</w:t>
      </w:r>
      <w:bookmarkEnd w:id="24"/>
    </w:p>
    <w:p w14:paraId="3BE3602A" w14:textId="7F961DE5" w:rsidR="00CB2164" w:rsidRDefault="00CB2164" w:rsidP="00CB2164">
      <w:pPr>
        <w:spacing w:line="360" w:lineRule="auto"/>
        <w:jc w:val="both"/>
        <w:rPr>
          <w:rFonts w:ascii="Times New Roman" w:hAnsi="Times New Roman" w:cs="Times New Roman"/>
          <w:color w:val="000000" w:themeColor="text1"/>
          <w:sz w:val="24"/>
          <w:szCs w:val="28"/>
        </w:rPr>
      </w:pPr>
      <w:bookmarkStart w:id="25" w:name="_Toc125663090"/>
      <w:bookmarkStart w:id="26" w:name="_Toc132325749"/>
      <w:r w:rsidRPr="006B11E7">
        <w:rPr>
          <w:rFonts w:ascii="Times New Roman" w:hAnsi="Times New Roman" w:cs="Times New Roman"/>
          <w:color w:val="000000" w:themeColor="text1"/>
          <w:sz w:val="24"/>
          <w:szCs w:val="28"/>
        </w:rPr>
        <w:t>The identified problem can also be applied to several other domains which requires to improve the quality abstractive text summarization using the advanced approaches of deep learning, not only specific movie reviews</w:t>
      </w:r>
      <w:r>
        <w:rPr>
          <w:rFonts w:ascii="Times New Roman" w:hAnsi="Times New Roman" w:cs="Times New Roman"/>
          <w:color w:val="000000" w:themeColor="text1"/>
          <w:sz w:val="24"/>
          <w:szCs w:val="28"/>
        </w:rPr>
        <w:t xml:space="preserve">, this is why a generalized solution was thought of initially </w:t>
      </w:r>
      <w:r>
        <w:rPr>
          <w:rFonts w:ascii="Times New Roman" w:hAnsi="Times New Roman" w:cs="Times New Roman"/>
          <w:color w:val="000000" w:themeColor="text1"/>
          <w:sz w:val="24"/>
          <w:szCs w:val="28"/>
        </w:rPr>
        <w:fldChar w:fldCharType="begin"/>
      </w:r>
      <w:r>
        <w:rPr>
          <w:rFonts w:ascii="Times New Roman" w:hAnsi="Times New Roman" w:cs="Times New Roman"/>
          <w:color w:val="000000" w:themeColor="text1"/>
          <w:sz w:val="24"/>
          <w:szCs w:val="28"/>
        </w:rPr>
        <w:instrText xml:space="preserve"> ADDIN ZOTERO_ITEM CSL_CITATION {"citationID":"1ved08AL","properties":{"formattedCitation":"(Kouris,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color w:val="000000" w:themeColor="text1"/>
          <w:sz w:val="24"/>
          <w:szCs w:val="28"/>
        </w:rPr>
        <w:fldChar w:fldCharType="separate"/>
      </w:r>
      <w:r w:rsidRPr="00D657F3">
        <w:rPr>
          <w:rFonts w:ascii="Times New Roman" w:hAnsi="Times New Roman" w:cs="Times New Roman"/>
          <w:sz w:val="24"/>
        </w:rPr>
        <w:t>(Kouris, Alexandridis and Stafylopatis, 2019)</w:t>
      </w:r>
      <w:r>
        <w:rPr>
          <w:rFonts w:ascii="Times New Roman" w:hAnsi="Times New Roman" w:cs="Times New Roman"/>
          <w:color w:val="000000" w:themeColor="text1"/>
          <w:sz w:val="24"/>
          <w:szCs w:val="28"/>
        </w:rPr>
        <w:fldChar w:fldCharType="end"/>
      </w:r>
      <w:r w:rsidRPr="006B11E7">
        <w:rPr>
          <w:rFonts w:ascii="Times New Roman" w:hAnsi="Times New Roman" w:cs="Times New Roman"/>
          <w:color w:val="000000" w:themeColor="text1"/>
          <w:sz w:val="24"/>
          <w:szCs w:val="28"/>
        </w:rPr>
        <w:t xml:space="preserve">. </w:t>
      </w:r>
    </w:p>
    <w:p w14:paraId="3D05E496" w14:textId="43DE81E9" w:rsidR="00CB2164" w:rsidRDefault="00CB2164" w:rsidP="00CB2164">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8"/>
        </w:rPr>
        <w:tab/>
      </w:r>
      <w:r w:rsidRPr="006B11E7">
        <w:rPr>
          <w:rFonts w:ascii="Times New Roman" w:hAnsi="Times New Roman" w:cs="Times New Roman"/>
          <w:color w:val="000000" w:themeColor="text1"/>
          <w:sz w:val="24"/>
          <w:szCs w:val="28"/>
        </w:rPr>
        <w:t xml:space="preserve">As mentioned in </w:t>
      </w:r>
      <w:r w:rsidRPr="006B11E7">
        <w:rPr>
          <w:rFonts w:ascii="Times New Roman" w:hAnsi="Times New Roman" w:cs="Times New Roman"/>
          <w:color w:val="000000" w:themeColor="text1"/>
          <w:sz w:val="24"/>
          <w:szCs w:val="24"/>
        </w:rPr>
        <w:t xml:space="preserve">the work of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{"citationID":"SF5OKnXN","properties":{"formattedCitation":"(Etemad,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shd w:val="clear" w:color="auto" w:fill="FFFFFF"/>
        </w:rPr>
        <w:t>, syntactic and semantic issues with text summarization were the main issues that researchers were concerned on solving. and with respect to their research by exploring multiple deep learning techniques, they concluded that Transformer based models (T5 model) outperformed in all NLP tasks, this encourages the author to go deeper into the field of transformers optimization in order to enhance the quality of text summarization and address the constraints associated with the summarizing of movie reviews.</w:t>
      </w:r>
    </w:p>
    <w:p w14:paraId="601A685F" w14:textId="5ED24EE2" w:rsidR="00CB2164" w:rsidRDefault="00CB2164" w:rsidP="00CB216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5</w:t>
      </w:r>
      <w:r w:rsidRPr="00AB7E19">
        <w:rPr>
          <w:rFonts w:ascii="Times New Roman Regular" w:hAnsi="Times New Roman Regular" w:cs="Times New Roman Regular"/>
          <w:b/>
          <w:bCs/>
          <w:color w:val="auto"/>
          <w:sz w:val="28"/>
          <w:szCs w:val="28"/>
        </w:rPr>
        <w:t xml:space="preserve"> Researc</w:t>
      </w:r>
      <w:r>
        <w:rPr>
          <w:rFonts w:ascii="Times New Roman Regular" w:hAnsi="Times New Roman Regular" w:cs="Times New Roman Regular"/>
          <w:b/>
          <w:bCs/>
          <w:color w:val="auto"/>
          <w:sz w:val="28"/>
          <w:szCs w:val="28"/>
        </w:rPr>
        <w:t>h Questions</w:t>
      </w:r>
    </w:p>
    <w:p w14:paraId="76C04C51" w14:textId="77777777" w:rsidR="00780D0B" w:rsidRPr="006B5E91"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Q1</w:t>
      </w:r>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are the top tier transformer architectures widely used and know for NLP problems related to text summarization?</w:t>
      </w:r>
    </w:p>
    <w:p w14:paraId="4A3CC805" w14:textId="77777777" w:rsidR="00780D0B" w:rsidRPr="006B5E91" w:rsidRDefault="00780D0B" w:rsidP="00780D0B">
      <w:pPr>
        <w:spacing w:line="360" w:lineRule="auto"/>
        <w:jc w:val="both"/>
        <w:rPr>
          <w:rFonts w:ascii="Times New Roman" w:hAnsi="Times New Roman" w:cs="Times New Roman"/>
          <w:sz w:val="24"/>
          <w:szCs w:val="24"/>
        </w:rPr>
      </w:pPr>
      <w:bookmarkStart w:id="27" w:name="researchq2"/>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Q2</w:t>
      </w:r>
      <w:bookmarkEnd w:id="27"/>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How can a pretrained transformer architecture be fine-tuned to get the optimal hyper parameters</w:t>
      </w:r>
      <w:r>
        <w:rPr>
          <w:rFonts w:ascii="Times New Roman" w:hAnsi="Times New Roman" w:cs="Times New Roman"/>
          <w:color w:val="000000" w:themeColor="text1"/>
          <w:sz w:val="24"/>
          <w:szCs w:val="24"/>
        </w:rPr>
        <w:t xml:space="preserve"> and to automate it for model retraining</w:t>
      </w:r>
      <w:r w:rsidRPr="006B11E7">
        <w:rPr>
          <w:rFonts w:ascii="Times New Roman" w:hAnsi="Times New Roman" w:cs="Times New Roman"/>
          <w:color w:val="000000" w:themeColor="text1"/>
          <w:sz w:val="24"/>
          <w:szCs w:val="24"/>
        </w:rPr>
        <w:t>?</w:t>
      </w:r>
    </w:p>
    <w:p w14:paraId="18D246C1" w14:textId="77777777" w:rsidR="00780D0B" w:rsidRPr="00361648" w:rsidRDefault="00780D0B" w:rsidP="00780D0B">
      <w:pPr>
        <w:spacing w:line="360" w:lineRule="auto"/>
        <w:jc w:val="both"/>
        <w:rPr>
          <w:rFonts w:ascii="Times New Roman" w:hAnsi="Times New Roman" w:cs="Times New Roman"/>
          <w:color w:val="000000" w:themeColor="text1"/>
          <w:sz w:val="24"/>
          <w:szCs w:val="24"/>
        </w:rPr>
      </w:pPr>
      <w:bookmarkStart w:id="28" w:name="researchq3"/>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Q3</w:t>
      </w:r>
      <w:bookmarkEnd w:id="28"/>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kind of evaluations should we perform after fine-tuning to filter out the best transformer architecture?</w:t>
      </w:r>
    </w:p>
    <w:p w14:paraId="55F112E8" w14:textId="77777777" w:rsidR="00780D0B" w:rsidRPr="00361648"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w:t>
      </w:r>
      <w:r>
        <w:rPr>
          <w:rFonts w:ascii="Times New Roman" w:hAnsi="Times New Roman" w:cs="Times New Roman"/>
          <w:sz w:val="24"/>
          <w:szCs w:val="24"/>
          <w:bdr w:val="single" w:sz="4" w:space="0" w:color="00B050"/>
        </w:rPr>
        <w:t>4</w:t>
      </w:r>
      <w:r w:rsidRPr="006B5E91">
        <w:rPr>
          <w:rFonts w:ascii="Times New Roman" w:hAnsi="Times New Roman" w:cs="Times New Roman"/>
          <w:sz w:val="24"/>
          <w:szCs w:val="24"/>
        </w:rPr>
        <w:t xml:space="preserve">: </w:t>
      </w:r>
      <w:r>
        <w:rPr>
          <w:rFonts w:ascii="Times New Roman" w:hAnsi="Times New Roman" w:cs="Times New Roman"/>
          <w:color w:val="000000" w:themeColor="text1"/>
          <w:sz w:val="24"/>
          <w:szCs w:val="24"/>
        </w:rPr>
        <w:t>How can domain generalization be integrated for system</w:t>
      </w:r>
      <w:r w:rsidRPr="006B11E7">
        <w:rPr>
          <w:rFonts w:ascii="Times New Roman" w:hAnsi="Times New Roman" w:cs="Times New Roman"/>
          <w:color w:val="000000" w:themeColor="text1"/>
          <w:sz w:val="24"/>
          <w:szCs w:val="24"/>
        </w:rPr>
        <w:t>?</w:t>
      </w:r>
    </w:p>
    <w:p w14:paraId="1EBE63E4" w14:textId="6C4B6193" w:rsidR="000C0A42" w:rsidRDefault="000C0A42" w:rsidP="000C0A4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lastRenderedPageBreak/>
        <w:t>1.</w:t>
      </w:r>
      <w:r w:rsidR="00B6151B">
        <w:rPr>
          <w:rFonts w:ascii="Times New Roman Regular" w:hAnsi="Times New Roman Regular" w:cs="Times New Roman Regular"/>
          <w:b/>
          <w:bCs/>
          <w:color w:val="auto"/>
          <w:sz w:val="28"/>
          <w:szCs w:val="28"/>
        </w:rPr>
        <w:t>6</w:t>
      </w:r>
      <w:r w:rsidRPr="00AB7E19">
        <w:rPr>
          <w:rFonts w:ascii="Times New Roman Regular" w:hAnsi="Times New Roman Regular" w:cs="Times New Roman Regular"/>
          <w:b/>
          <w:bCs/>
          <w:color w:val="auto"/>
          <w:sz w:val="28"/>
          <w:szCs w:val="28"/>
        </w:rPr>
        <w:t xml:space="preserve"> Research </w:t>
      </w:r>
      <w:bookmarkEnd w:id="25"/>
      <w:bookmarkEnd w:id="26"/>
      <w:r w:rsidR="00B6151B">
        <w:rPr>
          <w:rFonts w:ascii="Times New Roman Regular" w:hAnsi="Times New Roman Regular" w:cs="Times New Roman Regular"/>
          <w:b/>
          <w:bCs/>
          <w:color w:val="auto"/>
          <w:sz w:val="28"/>
          <w:szCs w:val="28"/>
        </w:rPr>
        <w:t>Aim &amp; Objectives</w:t>
      </w:r>
    </w:p>
    <w:p w14:paraId="03B8C932" w14:textId="2100ED8C"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 xml:space="preserve">1.6.1 Research </w:t>
      </w:r>
      <w:r>
        <w:rPr>
          <w:rFonts w:ascii="Times New Roman Regular" w:hAnsi="Times New Roman Regular" w:cs="Times New Roman Regular"/>
          <w:b/>
          <w:bCs/>
          <w:color w:val="auto"/>
          <w:sz w:val="24"/>
          <w:szCs w:val="24"/>
        </w:rPr>
        <w:t>Aim</w:t>
      </w:r>
    </w:p>
    <w:p w14:paraId="4EAA3B84" w14:textId="61EC8323" w:rsidR="00B6151B" w:rsidRDefault="00B6151B" w:rsidP="000C0A42">
      <w:pPr>
        <w:spacing w:line="360" w:lineRule="auto"/>
        <w:jc w:val="both"/>
        <w:rPr>
          <w:rFonts w:ascii="Times New Roman Regular" w:hAnsi="Times New Roman Regular" w:cs="Times New Roman Regular" w:hint="eastAsia"/>
          <w:b/>
          <w:i/>
          <w:iCs/>
          <w:sz w:val="24"/>
          <w:szCs w:val="24"/>
        </w:rPr>
      </w:pPr>
      <w:r w:rsidRPr="00B6151B">
        <w:rPr>
          <w:rFonts w:ascii="Times New Roman Regular" w:hAnsi="Times New Roman Regular" w:cs="Times New Roman Regular"/>
          <w:b/>
          <w:i/>
          <w:iCs/>
          <w:sz w:val="24"/>
          <w:szCs w:val="24"/>
        </w:rPr>
        <w:t>The aim of this research is to design, develop and evaluate an optimal adaptive generalized transformer architecture from a range of popularly used architectures by fine-tuning via automated hyperparameter optimization, therefore obtaining the recommended architecture's optimum performance</w:t>
      </w:r>
    </w:p>
    <w:p w14:paraId="496FD1CC" w14:textId="62053B42" w:rsidR="00B6151B" w:rsidRP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 xml:space="preserve">A fully working system that can be utilized to perform abstractive text summarization based on the user input from any domain (movie, hotel, ecommerce etc.…) will be created by this research project. The quality of the resulting text summary or performance optimization will be the </w:t>
      </w:r>
      <w:r w:rsidRPr="00B6151B">
        <w:rPr>
          <w:rFonts w:ascii="Times New Roman" w:hAnsi="Times New Roman" w:cs="Times New Roman"/>
          <w:b/>
          <w:bCs/>
          <w:sz w:val="24"/>
          <w:szCs w:val="24"/>
        </w:rPr>
        <w:t xml:space="preserve">main points </w:t>
      </w:r>
      <w:r w:rsidRPr="00B6151B">
        <w:rPr>
          <w:rFonts w:ascii="Times New Roman" w:hAnsi="Times New Roman" w:cs="Times New Roman"/>
          <w:sz w:val="24"/>
          <w:szCs w:val="24"/>
        </w:rPr>
        <w:t>of emphasis. To get the best result, the usage of data preparation, data analysis, conducting hyperparameter tuning, and evaluating the models will be investigated.</w:t>
      </w:r>
    </w:p>
    <w:p w14:paraId="7DBF33B5" w14:textId="26B89EBF" w:rsid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Components will be built, necessary information will be gathered and researched, and performance will be assessed. The system may be utilized for private or public purposes on both a hosted server and a local browser. The data science models' source code will be made available in a public repository for future research and use. A research paper will be published and it end of this study.</w:t>
      </w:r>
    </w:p>
    <w:p w14:paraId="3136051D" w14:textId="24795730"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1.6.</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Research </w:t>
      </w:r>
      <w:r>
        <w:rPr>
          <w:rFonts w:ascii="Times New Roman Regular" w:hAnsi="Times New Roman Regular" w:cs="Times New Roman Regular"/>
          <w:b/>
          <w:bCs/>
          <w:color w:val="auto"/>
          <w:sz w:val="24"/>
          <w:szCs w:val="24"/>
        </w:rPr>
        <w:t>Objectives</w:t>
      </w:r>
    </w:p>
    <w:p w14:paraId="72A15621" w14:textId="77777777"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For the research to be considered successful, its goals must be fulfilled</w:t>
      </w:r>
    </w:p>
    <w:p w14:paraId="647A34D4" w14:textId="77777777" w:rsidR="00780D0B" w:rsidRPr="00CC110C" w:rsidRDefault="00780D0B" w:rsidP="00780D0B">
      <w:pPr>
        <w:pStyle w:val="Caption"/>
        <w:keepNext/>
        <w:jc w:val="center"/>
        <w:rPr>
          <w:rFonts w:ascii="Times New Roman" w:hAnsi="Times New Roman" w:cs="Times New Roman"/>
          <w:b w:val="0"/>
          <w:bCs w:val="0"/>
          <w:smallCaps w:val="0"/>
          <w:color w:val="auto"/>
          <w:sz w:val="24"/>
          <w:szCs w:val="24"/>
        </w:rPr>
      </w:pPr>
      <w:bookmarkStart w:id="29" w:name="_Toc126793275"/>
      <w:r w:rsidRPr="00CC110C">
        <w:rPr>
          <w:rFonts w:ascii="Times New Roman" w:hAnsi="Times New Roman" w:cs="Times New Roman"/>
          <w:b w:val="0"/>
          <w:bCs w:val="0"/>
          <w:smallCaps w:val="0"/>
          <w:color w:val="auto"/>
          <w:sz w:val="24"/>
          <w:szCs w:val="24"/>
        </w:rPr>
        <w:t xml:space="preserve">Table </w:t>
      </w:r>
      <w:r w:rsidRPr="00CC110C">
        <w:rPr>
          <w:rFonts w:ascii="Times New Roman" w:hAnsi="Times New Roman" w:cs="Times New Roman"/>
          <w:b w:val="0"/>
          <w:bCs w:val="0"/>
          <w:smallCaps w:val="0"/>
          <w:color w:val="auto"/>
          <w:sz w:val="24"/>
          <w:szCs w:val="24"/>
        </w:rPr>
        <w:fldChar w:fldCharType="begin"/>
      </w:r>
      <w:r w:rsidRPr="00CC110C">
        <w:rPr>
          <w:rFonts w:ascii="Times New Roman" w:hAnsi="Times New Roman" w:cs="Times New Roman"/>
          <w:b w:val="0"/>
          <w:bCs w:val="0"/>
          <w:smallCaps w:val="0"/>
          <w:color w:val="auto"/>
          <w:sz w:val="24"/>
          <w:szCs w:val="24"/>
        </w:rPr>
        <w:instrText xml:space="preserve"> SEQ Table \* ARABIC </w:instrText>
      </w:r>
      <w:r w:rsidRPr="00CC110C">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w:t>
      </w:r>
      <w:r w:rsidRPr="00CC110C">
        <w:rPr>
          <w:rFonts w:ascii="Times New Roman" w:hAnsi="Times New Roman" w:cs="Times New Roman"/>
          <w:b w:val="0"/>
          <w:bCs w:val="0"/>
          <w:smallCaps w:val="0"/>
          <w:color w:val="auto"/>
          <w:sz w:val="24"/>
          <w:szCs w:val="24"/>
        </w:rPr>
        <w:fldChar w:fldCharType="end"/>
      </w:r>
      <w:r w:rsidRPr="00CC110C">
        <w:rPr>
          <w:rFonts w:ascii="Times New Roman" w:hAnsi="Times New Roman" w:cs="Times New Roman"/>
          <w:b w:val="0"/>
          <w:bCs w:val="0"/>
          <w:smallCaps w:val="0"/>
          <w:color w:val="auto"/>
          <w:sz w:val="24"/>
          <w:szCs w:val="24"/>
        </w:rPr>
        <w:t>: Research Objectives (</w:t>
      </w:r>
      <w:r w:rsidRPr="00CC110C">
        <w:rPr>
          <w:rFonts w:ascii="Times New Roman" w:hAnsi="Times New Roman" w:cs="Times New Roman"/>
          <w:b w:val="0"/>
          <w:bCs w:val="0"/>
          <w:i/>
          <w:iCs/>
          <w:smallCaps w:val="0"/>
          <w:color w:val="auto"/>
          <w:sz w:val="24"/>
          <w:szCs w:val="24"/>
        </w:rPr>
        <w:t>Self-Composed</w:t>
      </w:r>
      <w:r w:rsidRPr="00CC110C">
        <w:rPr>
          <w:rFonts w:ascii="Times New Roman" w:hAnsi="Times New Roman" w:cs="Times New Roman"/>
          <w:b w:val="0"/>
          <w:bCs w:val="0"/>
          <w:smallCaps w:val="0"/>
          <w:color w:val="auto"/>
          <w:sz w:val="24"/>
          <w:szCs w:val="24"/>
        </w:rPr>
        <w:t>)</w:t>
      </w:r>
      <w:bookmarkEnd w:id="29"/>
    </w:p>
    <w:tbl>
      <w:tblPr>
        <w:tblStyle w:val="TableGrid"/>
        <w:tblW w:w="0" w:type="auto"/>
        <w:tblLook w:val="0480" w:firstRow="0" w:lastRow="0" w:firstColumn="1" w:lastColumn="0" w:noHBand="0" w:noVBand="1"/>
      </w:tblPr>
      <w:tblGrid>
        <w:gridCol w:w="1736"/>
        <w:gridCol w:w="6081"/>
        <w:gridCol w:w="728"/>
        <w:gridCol w:w="805"/>
      </w:tblGrid>
      <w:tr w:rsidR="00780D0B" w:rsidRPr="006B5E91" w14:paraId="103062E0" w14:textId="77777777" w:rsidTr="0082628B">
        <w:tc>
          <w:tcPr>
            <w:tcW w:w="1736" w:type="dxa"/>
            <w:shd w:val="clear" w:color="auto" w:fill="D9D9D9" w:themeFill="background1" w:themeFillShade="D9"/>
          </w:tcPr>
          <w:p w14:paraId="3F49A6AC"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Objective</w:t>
            </w:r>
          </w:p>
        </w:tc>
        <w:tc>
          <w:tcPr>
            <w:tcW w:w="6081" w:type="dxa"/>
            <w:shd w:val="clear" w:color="auto" w:fill="D9D9D9" w:themeFill="background1" w:themeFillShade="D9"/>
          </w:tcPr>
          <w:p w14:paraId="078BDF6B"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Description</w:t>
            </w:r>
          </w:p>
        </w:tc>
        <w:tc>
          <w:tcPr>
            <w:tcW w:w="728" w:type="dxa"/>
            <w:shd w:val="clear" w:color="auto" w:fill="D9D9D9" w:themeFill="background1" w:themeFillShade="D9"/>
          </w:tcPr>
          <w:p w14:paraId="1C06B190"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LO</w:t>
            </w:r>
          </w:p>
        </w:tc>
        <w:tc>
          <w:tcPr>
            <w:tcW w:w="805" w:type="dxa"/>
            <w:shd w:val="clear" w:color="auto" w:fill="D9D9D9" w:themeFill="background1" w:themeFillShade="D9"/>
          </w:tcPr>
          <w:p w14:paraId="47D6A2CD"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RQ</w:t>
            </w:r>
          </w:p>
        </w:tc>
      </w:tr>
      <w:tr w:rsidR="00780D0B" w:rsidRPr="006B5E91" w14:paraId="1A6D492A" w14:textId="77777777" w:rsidTr="0082628B">
        <w:tc>
          <w:tcPr>
            <w:tcW w:w="1736" w:type="dxa"/>
          </w:tcPr>
          <w:p w14:paraId="2B4DDB08"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Literature Review</w:t>
            </w:r>
          </w:p>
        </w:tc>
        <w:tc>
          <w:tcPr>
            <w:tcW w:w="6081" w:type="dxa"/>
          </w:tcPr>
          <w:p w14:paraId="64D88976"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21E5F9D"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4246EB8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35C60CD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 xml:space="preserve">RO3: </w:t>
            </w:r>
            <w:r w:rsidRPr="006B11E7">
              <w:rPr>
                <w:rFonts w:ascii="Times New Roman" w:hAnsi="Times New Roman" w:cs="Times New Roman"/>
                <w:color w:val="000000" w:themeColor="text1"/>
                <w:sz w:val="24"/>
                <w:szCs w:val="24"/>
              </w:rPr>
              <w:t>Analyze the top tier transformer architectures widely used.</w:t>
            </w:r>
          </w:p>
          <w:p w14:paraId="09E8089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259EA3A9"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51F94836" w14:textId="77777777" w:rsidR="00780D0B" w:rsidRPr="008D38DF" w:rsidRDefault="00780D0B" w:rsidP="0082628B">
            <w:pPr>
              <w:spacing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728" w:type="dxa"/>
            <w:vAlign w:val="center"/>
          </w:tcPr>
          <w:p w14:paraId="635413D6"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LO1, LO4,</w:t>
            </w:r>
          </w:p>
          <w:p w14:paraId="2B89D8E0"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color w:val="000000" w:themeColor="text1"/>
                <w:sz w:val="24"/>
                <w:szCs w:val="24"/>
              </w:rPr>
              <w:t>LO8</w:t>
            </w:r>
          </w:p>
        </w:tc>
        <w:tc>
          <w:tcPr>
            <w:tcW w:w="805" w:type="dxa"/>
            <w:vAlign w:val="center"/>
          </w:tcPr>
          <w:p w14:paraId="6251E4F0" w14:textId="77777777" w:rsidR="00780D0B" w:rsidRPr="006B5E91" w:rsidRDefault="00780D0B" w:rsidP="0082628B">
            <w:pPr>
              <w:spacing w:line="360" w:lineRule="auto"/>
              <w:rPr>
                <w:rFonts w:ascii="Times New Roman" w:hAnsi="Times New Roman" w:cs="Times New Roman"/>
                <w:b/>
                <w:bCs/>
                <w:sz w:val="24"/>
                <w:szCs w:val="24"/>
              </w:rPr>
            </w:pPr>
          </w:p>
          <w:p w14:paraId="7AC8A3AD" w14:textId="77777777" w:rsidR="00780D0B" w:rsidRPr="006B5E91" w:rsidRDefault="00520140"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Q1</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3</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p>
          <w:p w14:paraId="7E3C118A" w14:textId="77777777" w:rsidR="00780D0B" w:rsidRPr="006B5E91" w:rsidRDefault="00780D0B" w:rsidP="0082628B">
            <w:pPr>
              <w:spacing w:line="360" w:lineRule="auto"/>
              <w:rPr>
                <w:rFonts w:ascii="Times New Roman" w:hAnsi="Times New Roman" w:cs="Times New Roman"/>
                <w:b/>
                <w:bCs/>
                <w:sz w:val="24"/>
                <w:szCs w:val="24"/>
              </w:rPr>
            </w:pPr>
          </w:p>
          <w:p w14:paraId="6179D856" w14:textId="77777777" w:rsidR="00780D0B" w:rsidRPr="008D38DF" w:rsidRDefault="00780D0B" w:rsidP="0082628B">
            <w:pPr>
              <w:spacing w:line="360" w:lineRule="auto"/>
              <w:rPr>
                <w:rFonts w:ascii="Times New Roman" w:hAnsi="Times New Roman" w:cs="Times New Roman"/>
                <w:b/>
                <w:bCs/>
                <w:sz w:val="24"/>
                <w:szCs w:val="24"/>
              </w:rPr>
            </w:pPr>
          </w:p>
        </w:tc>
      </w:tr>
      <w:tr w:rsidR="00780D0B" w:rsidRPr="006B5E91" w14:paraId="7259F2B7" w14:textId="77777777" w:rsidTr="0082628B">
        <w:tc>
          <w:tcPr>
            <w:tcW w:w="1736" w:type="dxa"/>
          </w:tcPr>
          <w:p w14:paraId="6D9C95A4"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lastRenderedPageBreak/>
              <w:t>Methodology Selection and SLEP Framework</w:t>
            </w:r>
          </w:p>
        </w:tc>
        <w:tc>
          <w:tcPr>
            <w:tcW w:w="6081" w:type="dxa"/>
          </w:tcPr>
          <w:p w14:paraId="2B259610"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defines the outline structure for the requirement analysis and the design process followed by the social legal ethical and professional issues.</w:t>
            </w:r>
          </w:p>
          <w:p w14:paraId="5BFAA36D"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RO1</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Research Methodology approaches.</w:t>
            </w:r>
          </w:p>
          <w:p w14:paraId="395C6E9B"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RO2</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Development Methodology approaches.</w:t>
            </w:r>
          </w:p>
          <w:p w14:paraId="2A0BFA44"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RO3</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Project Management Methodology approaches.</w:t>
            </w:r>
          </w:p>
          <w:p w14:paraId="288CC0E5"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RO4</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Solution Methodology approaches.</w:t>
            </w:r>
          </w:p>
          <w:p w14:paraId="3AD0E1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RO5</w:t>
            </w:r>
            <w:r>
              <w:rPr>
                <w:rFonts w:ascii="Times New Roman" w:hAnsi="Times New Roman" w:cs="Times New Roman"/>
                <w:color w:val="000000" w:themeColor="text1"/>
                <w:sz w:val="24"/>
                <w:szCs w:val="24"/>
              </w:rPr>
              <w:t>: Analyzing the Social, Legal Ethical and Professional Issues which could develop during the phase of the project.</w:t>
            </w:r>
          </w:p>
        </w:tc>
        <w:tc>
          <w:tcPr>
            <w:tcW w:w="728" w:type="dxa"/>
            <w:vAlign w:val="center"/>
          </w:tcPr>
          <w:p w14:paraId="7A76B35A"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LO2, </w:t>
            </w:r>
          </w:p>
          <w:p w14:paraId="36CB877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LO6</w:t>
            </w:r>
          </w:p>
        </w:tc>
        <w:tc>
          <w:tcPr>
            <w:tcW w:w="805" w:type="dxa"/>
            <w:vAlign w:val="center"/>
          </w:tcPr>
          <w:p w14:paraId="3919DA18" w14:textId="77777777" w:rsidR="00780D0B" w:rsidRPr="006B5E91" w:rsidRDefault="00520140"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1</w:t>
              </w:r>
            </w:hyperlink>
          </w:p>
          <w:p w14:paraId="2FD0A515" w14:textId="77777777" w:rsidR="00780D0B" w:rsidRPr="006B5E91" w:rsidRDefault="00780D0B" w:rsidP="0082628B">
            <w:pPr>
              <w:spacing w:line="360" w:lineRule="auto"/>
              <w:rPr>
                <w:rFonts w:ascii="Times New Roman" w:hAnsi="Times New Roman" w:cs="Times New Roman"/>
                <w:b/>
                <w:bCs/>
                <w:sz w:val="24"/>
                <w:szCs w:val="24"/>
              </w:rPr>
            </w:pPr>
          </w:p>
        </w:tc>
      </w:tr>
      <w:tr w:rsidR="00780D0B" w:rsidRPr="006B5E91" w14:paraId="041B05E5" w14:textId="77777777" w:rsidTr="0082628B">
        <w:tc>
          <w:tcPr>
            <w:tcW w:w="1736" w:type="dxa"/>
          </w:tcPr>
          <w:p w14:paraId="7FC1396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 Elicitation</w:t>
            </w:r>
          </w:p>
        </w:tc>
        <w:tc>
          <w:tcPr>
            <w:tcW w:w="6081" w:type="dxa"/>
          </w:tcPr>
          <w:p w14:paraId="32C35BD0"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BA6141B"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D5E059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1B09F52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 xml:space="preserve">RO3: </w:t>
            </w:r>
            <w:r w:rsidRPr="006B11E7">
              <w:rPr>
                <w:rFonts w:ascii="Times New Roman" w:hAnsi="Times New Roman" w:cs="Times New Roman"/>
                <w:color w:val="000000" w:themeColor="text1"/>
                <w:sz w:val="24"/>
                <w:szCs w:val="24"/>
              </w:rPr>
              <w:t>Getting insights from domain experts to build a suitable system.</w:t>
            </w:r>
          </w:p>
          <w:p w14:paraId="680FD8E0"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728" w:type="dxa"/>
            <w:vAlign w:val="center"/>
          </w:tcPr>
          <w:p w14:paraId="42FFEA2F" w14:textId="77777777" w:rsidR="00780D0B" w:rsidRPr="006B5E91" w:rsidRDefault="00780D0B" w:rsidP="0082628B">
            <w:pPr>
              <w:pStyle w:val="NormalWeb"/>
              <w:spacing w:after="0" w:line="360" w:lineRule="auto"/>
              <w:jc w:val="both"/>
            </w:pPr>
            <w:r w:rsidRPr="00DB1F7B">
              <w:rPr>
                <w:color w:val="000000"/>
              </w:rPr>
              <w:lastRenderedPageBreak/>
              <w:t>LO1, LO3, LO5</w:t>
            </w:r>
          </w:p>
        </w:tc>
        <w:tc>
          <w:tcPr>
            <w:tcW w:w="805" w:type="dxa"/>
            <w:vAlign w:val="center"/>
          </w:tcPr>
          <w:p w14:paraId="6EC7DA9F" w14:textId="77777777" w:rsidR="00780D0B" w:rsidRPr="004D0E7E" w:rsidRDefault="00520140"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1</w:t>
              </w:r>
            </w:hyperlink>
          </w:p>
        </w:tc>
      </w:tr>
      <w:tr w:rsidR="00780D0B" w:rsidRPr="006B5E91" w14:paraId="6E8E7216" w14:textId="77777777" w:rsidTr="0082628B">
        <w:tc>
          <w:tcPr>
            <w:tcW w:w="1736" w:type="dxa"/>
          </w:tcPr>
          <w:p w14:paraId="1BBDC6AF"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Design</w:t>
            </w:r>
          </w:p>
        </w:tc>
        <w:tc>
          <w:tcPr>
            <w:tcW w:w="6081" w:type="dxa"/>
          </w:tcPr>
          <w:p w14:paraId="5A7BECA8"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5F32D500"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C225763"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0C7F4A82"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0A5A1307"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p>
        </w:tc>
        <w:tc>
          <w:tcPr>
            <w:tcW w:w="728" w:type="dxa"/>
            <w:vAlign w:val="center"/>
          </w:tcPr>
          <w:p w14:paraId="3C98B70E" w14:textId="77777777" w:rsidR="00780D0B" w:rsidRPr="006B5E91" w:rsidRDefault="00780D0B" w:rsidP="0082628B">
            <w:pPr>
              <w:spacing w:line="360" w:lineRule="auto"/>
              <w:rPr>
                <w:rFonts w:ascii="Times New Roman" w:hAnsi="Times New Roman" w:cs="Times New Roman"/>
                <w:sz w:val="24"/>
                <w:szCs w:val="24"/>
              </w:rPr>
            </w:pPr>
            <w:r w:rsidRPr="00DB1F7B">
              <w:rPr>
                <w:rFonts w:ascii="Times New Roman" w:hAnsi="Times New Roman" w:cs="Times New Roman"/>
                <w:color w:val="000000"/>
                <w:sz w:val="24"/>
                <w:szCs w:val="24"/>
              </w:rPr>
              <w:t>LO1, LO5</w:t>
            </w:r>
          </w:p>
        </w:tc>
        <w:tc>
          <w:tcPr>
            <w:tcW w:w="805" w:type="dxa"/>
            <w:vAlign w:val="center"/>
          </w:tcPr>
          <w:p w14:paraId="49B360D0" w14:textId="77777777" w:rsidR="00780D0B" w:rsidRPr="006B5E91" w:rsidRDefault="00780D0B" w:rsidP="0082628B">
            <w:pPr>
              <w:spacing w:line="360" w:lineRule="auto"/>
              <w:rPr>
                <w:rFonts w:ascii="Times New Roman" w:hAnsi="Times New Roman" w:cs="Times New Roman"/>
                <w:sz w:val="24"/>
                <w:szCs w:val="24"/>
              </w:rPr>
            </w:pPr>
          </w:p>
          <w:p w14:paraId="0195E568" w14:textId="77777777" w:rsidR="00780D0B" w:rsidRPr="006B5E91" w:rsidRDefault="00520140" w:rsidP="0082628B">
            <w:pPr>
              <w:spacing w:line="360" w:lineRule="auto"/>
              <w:rPr>
                <w:rFonts w:ascii="Times New Roman" w:hAnsi="Times New Roman" w:cs="Times New Roman"/>
                <w:sz w:val="24"/>
                <w:szCs w:val="24"/>
              </w:rPr>
            </w:pP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Q2</w:t>
              </w:r>
            </w:hyperlink>
          </w:p>
        </w:tc>
      </w:tr>
      <w:tr w:rsidR="00780D0B" w:rsidRPr="006B5E91" w14:paraId="2442068E" w14:textId="77777777" w:rsidTr="0082628B">
        <w:tc>
          <w:tcPr>
            <w:tcW w:w="1736" w:type="dxa"/>
          </w:tcPr>
          <w:p w14:paraId="69BBB5BE"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Implementation</w:t>
            </w:r>
          </w:p>
        </w:tc>
        <w:tc>
          <w:tcPr>
            <w:tcW w:w="6081" w:type="dxa"/>
          </w:tcPr>
          <w:p w14:paraId="61383A39"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451E94BE"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413D166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5F91AEB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72E92E0C"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tc>
        <w:tc>
          <w:tcPr>
            <w:tcW w:w="728" w:type="dxa"/>
            <w:vAlign w:val="center"/>
          </w:tcPr>
          <w:p w14:paraId="769874B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LO1, LO5, LO7</w:t>
            </w:r>
          </w:p>
        </w:tc>
        <w:tc>
          <w:tcPr>
            <w:tcW w:w="805" w:type="dxa"/>
            <w:vAlign w:val="center"/>
          </w:tcPr>
          <w:p w14:paraId="51C1D80F" w14:textId="77777777" w:rsidR="00780D0B" w:rsidRDefault="00780D0B" w:rsidP="0082628B">
            <w:pPr>
              <w:spacing w:line="360" w:lineRule="auto"/>
              <w:rPr>
                <w:rStyle w:val="Hyperlink"/>
                <w:rFonts w:ascii="Times New Roman" w:hAnsi="Times New Roman" w:cs="Times New Roman"/>
                <w:b/>
                <w:bCs/>
                <w:sz w:val="24"/>
                <w:szCs w:val="24"/>
                <w:bdr w:val="single" w:sz="4" w:space="0" w:color="00B050"/>
              </w:rPr>
            </w:pPr>
          </w:p>
          <w:p w14:paraId="148A99FC" w14:textId="77777777" w:rsidR="00780D0B" w:rsidRPr="004D0E7E" w:rsidRDefault="00520140" w:rsidP="0082628B">
            <w:pPr>
              <w:spacing w:line="360" w:lineRule="auto"/>
              <w:rPr>
                <w:color w:val="0563C1" w:themeColor="hyperlink"/>
                <w:u w:val="single"/>
                <w:bdr w:val="single" w:sz="4" w:space="0" w:color="00B050"/>
              </w:rPr>
            </w:pP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3</w:t>
              </w:r>
            </w:hyperlink>
          </w:p>
        </w:tc>
      </w:tr>
      <w:tr w:rsidR="00780D0B" w:rsidRPr="006B5E91" w14:paraId="36FCB16C" w14:textId="77777777" w:rsidTr="0082628B">
        <w:tc>
          <w:tcPr>
            <w:tcW w:w="1736" w:type="dxa"/>
          </w:tcPr>
          <w:p w14:paraId="14023D4C"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Evaluation</w:t>
            </w:r>
          </w:p>
        </w:tc>
        <w:tc>
          <w:tcPr>
            <w:tcW w:w="6081" w:type="dxa"/>
          </w:tcPr>
          <w:p w14:paraId="34F63991"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Testing and evaluating the developed system (including the data science models with the suitable metrices)</w:t>
            </w:r>
          </w:p>
          <w:p w14:paraId="650B48E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RO1</w:t>
            </w:r>
            <w:r w:rsidRPr="006B11E7">
              <w:rPr>
                <w:rFonts w:ascii="Times New Roman" w:hAnsi="Times New Roman" w:cs="Times New Roman"/>
                <w:color w:val="000000" w:themeColor="text1"/>
                <w:sz w:val="24"/>
                <w:szCs w:val="24"/>
              </w:rPr>
              <w:t>: Performing unit test, integration and performance testing along with a test plan created.</w:t>
            </w:r>
          </w:p>
          <w:p w14:paraId="7CF91FA8"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Evaluating all the transformer architectures used for fine-tune experimentations, using recommended scores such as (ROUGE</w:t>
            </w:r>
            <w:r>
              <w:rPr>
                <w:rFonts w:ascii="Times New Roman" w:hAnsi="Times New Roman" w:cs="Times New Roman"/>
                <w:color w:val="000000" w:themeColor="text1"/>
                <w:sz w:val="24"/>
                <w:szCs w:val="24"/>
              </w:rPr>
              <w:t xml:space="preserve"> or</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BLEU</w:t>
            </w:r>
            <w:r w:rsidRPr="006B11E7">
              <w:rPr>
                <w:rFonts w:ascii="Times New Roman" w:hAnsi="Times New Roman" w:cs="Times New Roman"/>
                <w:color w:val="000000" w:themeColor="text1"/>
                <w:sz w:val="24"/>
                <w:szCs w:val="24"/>
              </w:rPr>
              <w:t xml:space="preserve"> SCORE).</w:t>
            </w:r>
          </w:p>
        </w:tc>
        <w:tc>
          <w:tcPr>
            <w:tcW w:w="728" w:type="dxa"/>
            <w:vAlign w:val="center"/>
          </w:tcPr>
          <w:p w14:paraId="7C406A63" w14:textId="77777777" w:rsidR="00780D0B"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lastRenderedPageBreak/>
              <w:t>LO</w:t>
            </w:r>
            <w:r>
              <w:rPr>
                <w:rFonts w:ascii="Times New Roman" w:hAnsi="Times New Roman" w:cs="Times New Roman"/>
                <w:sz w:val="24"/>
                <w:szCs w:val="24"/>
              </w:rPr>
              <w:t>1,</w:t>
            </w:r>
          </w:p>
          <w:p w14:paraId="4E3E49A1"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LO5</w:t>
            </w:r>
          </w:p>
        </w:tc>
        <w:tc>
          <w:tcPr>
            <w:tcW w:w="805" w:type="dxa"/>
            <w:vAlign w:val="center"/>
          </w:tcPr>
          <w:p w14:paraId="469B9475" w14:textId="77777777" w:rsidR="00780D0B" w:rsidRPr="006B5E91" w:rsidRDefault="00780D0B" w:rsidP="0082628B">
            <w:pPr>
              <w:spacing w:line="360" w:lineRule="auto"/>
              <w:rPr>
                <w:rFonts w:ascii="Times New Roman" w:hAnsi="Times New Roman" w:cs="Times New Roman"/>
                <w:b/>
                <w:bCs/>
                <w:sz w:val="24"/>
                <w:szCs w:val="24"/>
              </w:rPr>
            </w:pPr>
          </w:p>
          <w:p w14:paraId="599B26B7" w14:textId="77777777" w:rsidR="00780D0B" w:rsidRPr="006B5E91" w:rsidRDefault="00520140" w:rsidP="0082628B">
            <w:pPr>
              <w:spacing w:line="360" w:lineRule="auto"/>
              <w:rPr>
                <w:rFonts w:ascii="Times New Roman" w:hAnsi="Times New Roman" w:cs="Times New Roman"/>
                <w:sz w:val="24"/>
                <w:szCs w:val="24"/>
              </w:rPr>
            </w:pPr>
            <w:hyperlink w:anchor="researchq3"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Q3</w:t>
              </w:r>
            </w:hyperlink>
          </w:p>
          <w:p w14:paraId="30292EFF" w14:textId="77777777" w:rsidR="00780D0B" w:rsidRPr="006B5E91" w:rsidRDefault="00780D0B" w:rsidP="0082628B">
            <w:pPr>
              <w:spacing w:line="360" w:lineRule="auto"/>
              <w:rPr>
                <w:rFonts w:ascii="Times New Roman" w:hAnsi="Times New Roman" w:cs="Times New Roman"/>
                <w:sz w:val="24"/>
                <w:szCs w:val="24"/>
              </w:rPr>
            </w:pPr>
          </w:p>
        </w:tc>
      </w:tr>
      <w:tr w:rsidR="00780D0B" w:rsidRPr="006B5E91" w14:paraId="4FCDDB3D" w14:textId="77777777" w:rsidTr="0082628B">
        <w:tc>
          <w:tcPr>
            <w:tcW w:w="1736" w:type="dxa"/>
          </w:tcPr>
          <w:p w14:paraId="172F4C56"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Documentation</w:t>
            </w:r>
          </w:p>
        </w:tc>
        <w:tc>
          <w:tcPr>
            <w:tcW w:w="6081" w:type="dxa"/>
          </w:tcPr>
          <w:p w14:paraId="0C903964"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Keeping track of and documenting the study project's ongoing progress and any challenges encountered.</w:t>
            </w:r>
          </w:p>
        </w:tc>
        <w:tc>
          <w:tcPr>
            <w:tcW w:w="728" w:type="dxa"/>
            <w:vAlign w:val="center"/>
          </w:tcPr>
          <w:p w14:paraId="13F66302" w14:textId="77777777" w:rsidR="00780D0B" w:rsidRPr="006B5E91"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t>LO6, LO8</w:t>
            </w:r>
          </w:p>
        </w:tc>
        <w:tc>
          <w:tcPr>
            <w:tcW w:w="805" w:type="dxa"/>
          </w:tcPr>
          <w:p w14:paraId="6E41079C" w14:textId="77777777" w:rsidR="00780D0B" w:rsidRPr="006B5E91" w:rsidRDefault="00780D0B" w:rsidP="0082628B">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t>
            </w:r>
          </w:p>
        </w:tc>
      </w:tr>
      <w:tr w:rsidR="00780D0B" w:rsidRPr="006B5E91" w14:paraId="299ED64D" w14:textId="77777777" w:rsidTr="0082628B">
        <w:tc>
          <w:tcPr>
            <w:tcW w:w="1736" w:type="dxa"/>
          </w:tcPr>
          <w:p w14:paraId="27609ED5"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081" w:type="dxa"/>
          </w:tcPr>
          <w:p w14:paraId="40BA2B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Ensure that the documentation, reports, and papers are well-structured and include a critical analysis of the research.</w:t>
            </w:r>
          </w:p>
          <w:p w14:paraId="4132B3D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publish a research paper on the related work done.</w:t>
            </w:r>
          </w:p>
          <w:p w14:paraId="512A8CDC"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publish the testing &amp; evaluation results of the work done.</w:t>
            </w:r>
          </w:p>
          <w:p w14:paraId="686AA584" w14:textId="77777777" w:rsidR="00780D0B" w:rsidRPr="006B11E7" w:rsidRDefault="00780D0B" w:rsidP="0082628B">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To publish the code implementation repository as public to be access by future research investigations, along with the models and datasets</w:t>
            </w:r>
          </w:p>
        </w:tc>
        <w:tc>
          <w:tcPr>
            <w:tcW w:w="728" w:type="dxa"/>
            <w:vAlign w:val="center"/>
          </w:tcPr>
          <w:p w14:paraId="5E5CB1BC" w14:textId="77777777" w:rsidR="00780D0B"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LO4,</w:t>
            </w:r>
          </w:p>
          <w:p w14:paraId="251B7202"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LO8</w:t>
            </w:r>
          </w:p>
        </w:tc>
        <w:tc>
          <w:tcPr>
            <w:tcW w:w="805" w:type="dxa"/>
          </w:tcPr>
          <w:p w14:paraId="28F1821B" w14:textId="77777777" w:rsidR="00780D0B" w:rsidRDefault="00780D0B" w:rsidP="0082628B">
            <w:pPr>
              <w:spacing w:line="360" w:lineRule="auto"/>
              <w:jc w:val="center"/>
              <w:rPr>
                <w:rFonts w:ascii="Times New Roman" w:hAnsi="Times New Roman" w:cs="Times New Roman"/>
                <w:sz w:val="24"/>
                <w:szCs w:val="24"/>
              </w:rPr>
            </w:pPr>
          </w:p>
          <w:p w14:paraId="5419154E" w14:textId="77777777" w:rsidR="00780D0B" w:rsidRDefault="00780D0B" w:rsidP="0082628B">
            <w:pPr>
              <w:spacing w:line="360" w:lineRule="auto"/>
              <w:jc w:val="center"/>
              <w:rPr>
                <w:rFonts w:ascii="Times New Roman" w:hAnsi="Times New Roman" w:cs="Times New Roman"/>
                <w:sz w:val="24"/>
                <w:szCs w:val="24"/>
              </w:rPr>
            </w:pPr>
          </w:p>
          <w:p w14:paraId="615346D2" w14:textId="77777777" w:rsidR="00780D0B" w:rsidRDefault="00780D0B" w:rsidP="0082628B">
            <w:pPr>
              <w:spacing w:line="360" w:lineRule="auto"/>
              <w:jc w:val="center"/>
              <w:rPr>
                <w:rFonts w:ascii="Times New Roman" w:hAnsi="Times New Roman" w:cs="Times New Roman"/>
                <w:sz w:val="24"/>
                <w:szCs w:val="24"/>
              </w:rPr>
            </w:pPr>
          </w:p>
          <w:p w14:paraId="52D0DF4C" w14:textId="77777777" w:rsidR="00780D0B" w:rsidRDefault="00780D0B" w:rsidP="0082628B">
            <w:pPr>
              <w:spacing w:line="360" w:lineRule="auto"/>
              <w:jc w:val="center"/>
              <w:rPr>
                <w:rFonts w:ascii="Times New Roman" w:hAnsi="Times New Roman" w:cs="Times New Roman"/>
                <w:sz w:val="24"/>
                <w:szCs w:val="24"/>
              </w:rPr>
            </w:pPr>
          </w:p>
          <w:p w14:paraId="32134DDD" w14:textId="77777777" w:rsidR="00780D0B" w:rsidRPr="006B5E91" w:rsidRDefault="00780D0B" w:rsidP="0082628B">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5E96E215" w14:textId="749DC9D1"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7</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Novelty of the Research</w:t>
      </w:r>
    </w:p>
    <w:p w14:paraId="5D6C3BA2" w14:textId="1182E28B"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Problem Novelty</w:t>
      </w:r>
    </w:p>
    <w:p w14:paraId="6EAA2A37" w14:textId="11227FBD" w:rsidR="00B6151B" w:rsidRPr="00B6151B" w:rsidRDefault="00B6151B" w:rsidP="00B6151B">
      <w:pPr>
        <w:spacing w:line="360" w:lineRule="auto"/>
        <w:jc w:val="both"/>
        <w:rPr>
          <w:rFonts w:ascii="Times New Roman" w:hAnsi="Times New Roman" w:cs="Times New Roman"/>
          <w:sz w:val="24"/>
          <w:szCs w:val="24"/>
        </w:rPr>
      </w:pPr>
      <w:r w:rsidRPr="00B6151B">
        <w:rPr>
          <w:rFonts w:ascii="Times New Roman" w:hAnsi="Times New Roman" w:cs="Times New Roman"/>
          <w:sz w:val="24"/>
          <w:szCs w:val="24"/>
        </w:rPr>
        <w:t>The problem novelty of this research is, the lack of attempt to increase transformer performance in order to get better textual summarizing outcomes (Khan, Gul, Zareei, et al., 2020).</w:t>
      </w:r>
    </w:p>
    <w:p w14:paraId="35A7D83F" w14:textId="4F3F03FE"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Solution Novelty</w:t>
      </w:r>
    </w:p>
    <w:p w14:paraId="71D0493F" w14:textId="14CCC5BB"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The solution novelty for this problem is performing an automated approach for hyperparameter tuning &amp; creating a retraining mechanism with newly exposed data to enhance its performance further using the optimal transformer (Etemad, Abidi and Chhabra, 2021).</w:t>
      </w:r>
    </w:p>
    <w:p w14:paraId="02F9DFC9" w14:textId="4CCAE090"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lastRenderedPageBreak/>
        <w:t>1.</w:t>
      </w:r>
      <w:r>
        <w:rPr>
          <w:rFonts w:ascii="Times New Roman Regular" w:hAnsi="Times New Roman Regular" w:cs="Times New Roman Regular"/>
          <w:b/>
          <w:bCs/>
          <w:color w:val="auto"/>
          <w:sz w:val="28"/>
          <w:szCs w:val="28"/>
        </w:rPr>
        <w:t>8</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Research Gap</w:t>
      </w:r>
    </w:p>
    <w:p w14:paraId="7A7A2B4C" w14:textId="01957098" w:rsidR="00B6151B" w:rsidRP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Based on previous work done (Khan, Gul, Zareei, et al., 2020) related to abstractive text summarization on movie reviews, the literature identifies for the need of using advanced deep learning approaches to improve the performance of text summarization for this movie domain over traditional machine learning approach.</w:t>
      </w:r>
    </w:p>
    <w:p w14:paraId="0ECA53B4" w14:textId="3BDBEC42" w:rsidR="00B6151B" w:rsidRPr="00B6151B" w:rsidRDefault="00B6151B" w:rsidP="00B6151B">
      <w:pPr>
        <w:spacing w:line="360" w:lineRule="auto"/>
        <w:ind w:firstLine="720"/>
        <w:jc w:val="both"/>
        <w:rPr>
          <w:rFonts w:ascii="Times New Roman" w:hAnsi="Times New Roman" w:cs="Times New Roman"/>
          <w:iCs/>
          <w:sz w:val="24"/>
          <w:szCs w:val="24"/>
        </w:rPr>
      </w:pPr>
      <w:r w:rsidRPr="00B6151B">
        <w:rPr>
          <w:rFonts w:ascii="Times New Roman" w:hAnsi="Times New Roman" w:cs="Times New Roman"/>
          <w:iCs/>
          <w:sz w:val="24"/>
          <w:szCs w:val="24"/>
        </w:rPr>
        <w:t>This project focuses on Empirical gap in the Movie Domain, as well as Theoretical and Performance gaps in the area of transformer optimization. Transformers plays a major role in the field of deep learning especially at problems related to Natural Language Processing, by performing hyperparameter optimization on several transformer architectures we can contribute to the enhanced quality of abstractive text summarization and create a generalized model which can be adapted with the respective domains usage and improve the performance</w:t>
      </w:r>
    </w:p>
    <w:p w14:paraId="1EE430DE" w14:textId="5CAD4607" w:rsidR="0003613A" w:rsidRDefault="0003613A" w:rsidP="0003613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0" w:name="_Toc132325750"/>
      <w:r w:rsidRPr="00AB7E19">
        <w:rPr>
          <w:rFonts w:ascii="Times New Roman Regular" w:hAnsi="Times New Roman Regular" w:cs="Times New Roman Regular"/>
          <w:b/>
          <w:bCs/>
          <w:color w:val="auto"/>
          <w:sz w:val="28"/>
          <w:szCs w:val="28"/>
        </w:rPr>
        <w:t>1.</w:t>
      </w:r>
      <w:r w:rsidR="00B6151B">
        <w:rPr>
          <w:rFonts w:ascii="Times New Roman Regular" w:hAnsi="Times New Roman Regular" w:cs="Times New Roman Regular"/>
          <w:b/>
          <w:bCs/>
          <w:color w:val="auto"/>
          <w:sz w:val="28"/>
          <w:szCs w:val="28"/>
        </w:rPr>
        <w:t>9</w:t>
      </w:r>
      <w:r w:rsidRPr="00AB7E19">
        <w:rPr>
          <w:rFonts w:ascii="Times New Roman Regular" w:hAnsi="Times New Roman Regular" w:cs="Times New Roman Regular"/>
          <w:b/>
          <w:bCs/>
          <w:color w:val="auto"/>
          <w:sz w:val="28"/>
          <w:szCs w:val="28"/>
        </w:rPr>
        <w:t xml:space="preserve"> Contribution to the body of knowledge</w:t>
      </w:r>
      <w:bookmarkEnd w:id="30"/>
    </w:p>
    <w:p w14:paraId="61B027A2" w14:textId="25559938" w:rsidR="00B6151B" w:rsidRDefault="00B6151B" w:rsidP="00B6151B">
      <w:pPr>
        <w:spacing w:line="360" w:lineRule="auto"/>
        <w:jc w:val="both"/>
        <w:rPr>
          <w:rFonts w:ascii="Times New Roman" w:hAnsi="Times New Roman" w:cs="Times New Roman"/>
          <w:sz w:val="24"/>
          <w:szCs w:val="24"/>
        </w:rPr>
      </w:pPr>
      <w:bookmarkStart w:id="31" w:name="_Toc132325751"/>
      <w:r w:rsidRPr="00B6151B">
        <w:rPr>
          <w:rFonts w:ascii="Times New Roman" w:hAnsi="Times New Roman" w:cs="Times New Roman"/>
          <w:sz w:val="24"/>
          <w:szCs w:val="24"/>
        </w:rPr>
        <w:t>Improving the performance of an existing solution is very common in the field of data science, as we can explore new algorithms or fine-tuning existing algorithms to get better results. The contributions for this project can be classified as theoretical contributions and domain contributions.</w:t>
      </w:r>
    </w:p>
    <w:p w14:paraId="2B91886D" w14:textId="77777777" w:rsidR="00B6151B" w:rsidRPr="009C6423" w:rsidRDefault="00B6151B" w:rsidP="009C6423">
      <w:p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color w:val="000000"/>
          <w:sz w:val="24"/>
          <w:szCs w:val="24"/>
        </w:rPr>
        <w:t xml:space="preserve">The following is a summarization of the authors contribution: </w:t>
      </w:r>
    </w:p>
    <w:p w14:paraId="092B8DB3" w14:textId="781F6DED" w:rsidR="00B6151B" w:rsidRPr="009C6423" w:rsidRDefault="00B6151B" w:rsidP="00C46E03">
      <w:pPr>
        <w:pStyle w:val="ListParagraph"/>
        <w:numPr>
          <w:ilvl w:val="0"/>
          <w:numId w:val="8"/>
        </w:numPr>
        <w:autoSpaceDE w:val="0"/>
        <w:autoSpaceDN w:val="0"/>
        <w:adjustRightInd w:val="0"/>
        <w:spacing w:after="186"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Abstractive Text Summarization: </w:t>
      </w:r>
      <w:r w:rsidRPr="009C6423">
        <w:rPr>
          <w:rFonts w:ascii="Times New Roman" w:eastAsia="SimSun" w:hAnsi="Times New Roman" w:cs="Times New Roman"/>
          <w:i/>
          <w:iCs/>
          <w:color w:val="000000"/>
          <w:sz w:val="24"/>
          <w:szCs w:val="24"/>
        </w:rPr>
        <w:t xml:space="preserve">Automated Hyperparameter optimization + Model Retraining + Transformers + Deep Learning </w:t>
      </w:r>
    </w:p>
    <w:p w14:paraId="5FE3AF37" w14:textId="3BBAA70D" w:rsidR="00B6151B" w:rsidRPr="009C6423" w:rsidRDefault="00B6151B" w:rsidP="00C46E03">
      <w:pPr>
        <w:pStyle w:val="ListParagraph"/>
        <w:numPr>
          <w:ilvl w:val="0"/>
          <w:numId w:val="8"/>
        </w:num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Movie User Review &amp; Generalization: </w:t>
      </w:r>
      <w:r w:rsidRPr="009C6423">
        <w:rPr>
          <w:rFonts w:ascii="Times New Roman" w:eastAsia="SimSun" w:hAnsi="Times New Roman" w:cs="Times New Roman"/>
          <w:i/>
          <w:iCs/>
          <w:color w:val="000000"/>
          <w:sz w:val="24"/>
          <w:szCs w:val="24"/>
        </w:rPr>
        <w:t>Research domain target is for Movie reviews, in addition the author makes the system generalized to adapt to any domain area</w:t>
      </w:r>
      <w:r w:rsidRPr="009C6423">
        <w:rPr>
          <w:rFonts w:ascii="Times New Roman" w:eastAsia="SimSun" w:hAnsi="Times New Roman" w:cs="Times New Roman"/>
          <w:color w:val="000000"/>
          <w:sz w:val="24"/>
          <w:szCs w:val="24"/>
        </w:rPr>
        <w:t xml:space="preserve">. </w:t>
      </w:r>
    </w:p>
    <w:p w14:paraId="26094667" w14:textId="24E52B82" w:rsidR="009B47C5" w:rsidRPr="00D56D86" w:rsidRDefault="009B47C5" w:rsidP="009B47C5">
      <w:pPr>
        <w:pStyle w:val="Heading2"/>
        <w:spacing w:line="360" w:lineRule="auto"/>
        <w:rPr>
          <w:rFonts w:ascii="Times New Roman Regular" w:hAnsi="Times New Roman Regular" w:cs="Times New Roman Regular" w:hint="eastAsia"/>
          <w:b/>
          <w:bCs/>
          <w:color w:val="auto"/>
          <w:sz w:val="24"/>
          <w:szCs w:val="24"/>
        </w:rPr>
      </w:pPr>
      <w:bookmarkStart w:id="32" w:name="_Toc132325752"/>
      <w:bookmarkEnd w:id="31"/>
      <w:r w:rsidRPr="00D56D86">
        <w:rPr>
          <w:rFonts w:ascii="Times New Roman Regular" w:hAnsi="Times New Roman Regular" w:cs="Times New Roman Regular"/>
          <w:b/>
          <w:bCs/>
          <w:color w:val="auto"/>
          <w:sz w:val="24"/>
          <w:szCs w:val="24"/>
        </w:rPr>
        <w:t>1.</w:t>
      </w:r>
      <w:r w:rsidR="009C6423">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 xml:space="preserve">.1 </w:t>
      </w:r>
      <w:r w:rsidR="009C6423">
        <w:rPr>
          <w:rFonts w:ascii="Times New Roman Regular" w:hAnsi="Times New Roman Regular" w:cs="Times New Roman Regular"/>
          <w:b/>
          <w:bCs/>
          <w:color w:val="auto"/>
          <w:sz w:val="24"/>
          <w:szCs w:val="24"/>
        </w:rPr>
        <w:t>Research</w:t>
      </w:r>
      <w:r w:rsidRPr="00D56D86">
        <w:rPr>
          <w:rFonts w:ascii="Times New Roman Regular" w:hAnsi="Times New Roman Regular" w:cs="Times New Roman Regular"/>
          <w:b/>
          <w:bCs/>
          <w:color w:val="auto"/>
          <w:sz w:val="24"/>
          <w:szCs w:val="24"/>
        </w:rPr>
        <w:t xml:space="preserve"> </w:t>
      </w:r>
      <w:r w:rsidR="009C6423" w:rsidRPr="00D56D86">
        <w:rPr>
          <w:rFonts w:ascii="Times New Roman Regular" w:hAnsi="Times New Roman Regular" w:cs="Times New Roman Regular" w:hint="eastAsia"/>
          <w:b/>
          <w:bCs/>
          <w:color w:val="auto"/>
          <w:sz w:val="24"/>
          <w:szCs w:val="24"/>
        </w:rPr>
        <w:t>Domain Contribution</w:t>
      </w:r>
      <w:bookmarkEnd w:id="32"/>
    </w:p>
    <w:p w14:paraId="009E6A1E" w14:textId="77777777" w:rsidR="009C6423" w:rsidRDefault="009C6423" w:rsidP="009C6423">
      <w:pPr>
        <w:spacing w:line="360" w:lineRule="auto"/>
        <w:jc w:val="both"/>
        <w:rPr>
          <w:rFonts w:ascii="Times New Roman" w:hAnsi="Times New Roman" w:cs="Times New Roman"/>
          <w:sz w:val="24"/>
          <w:szCs w:val="24"/>
        </w:rPr>
      </w:pPr>
      <w:r w:rsidRPr="009C6423">
        <w:rPr>
          <w:rFonts w:ascii="Times New Roman" w:hAnsi="Times New Roman" w:cs="Times New Roman"/>
          <w:sz w:val="24"/>
          <w:szCs w:val="24"/>
        </w:rPr>
        <w:t>There are various deep learning techniques that can be used to handle abstractive text summarization, however with respect to previous researches done, (Zhang, Xu and Wang, 2019) it is found that transformers outperform most of the other deep learning approaches as of today but there was no much research on optimizing them for a much better performance.</w:t>
      </w:r>
    </w:p>
    <w:p w14:paraId="54C7CD83" w14:textId="67ED7329" w:rsidR="0003613A" w:rsidRDefault="009C6423" w:rsidP="0003613A">
      <w:pPr>
        <w:spacing w:line="360" w:lineRule="auto"/>
        <w:ind w:firstLine="720"/>
        <w:jc w:val="both"/>
        <w:rPr>
          <w:rFonts w:ascii="Times New Roman" w:hAnsi="Times New Roman" w:cs="Times New Roman"/>
          <w:sz w:val="24"/>
          <w:szCs w:val="24"/>
        </w:rPr>
      </w:pPr>
      <w:r w:rsidRPr="009C6423">
        <w:rPr>
          <w:rFonts w:ascii="Times New Roman" w:hAnsi="Times New Roman" w:cs="Times New Roman"/>
          <w:sz w:val="24"/>
          <w:szCs w:val="24"/>
        </w:rPr>
        <w:t xml:space="preserve">This research will be focused on creating a generalized solution by achieving the optimized transformer architecture from a couple of the top tier existing architectures, via fine-tuning and </w:t>
      </w:r>
      <w:r w:rsidRPr="009C6423">
        <w:rPr>
          <w:rFonts w:ascii="Times New Roman" w:hAnsi="Times New Roman" w:cs="Times New Roman"/>
          <w:sz w:val="24"/>
          <w:szCs w:val="24"/>
        </w:rPr>
        <w:lastRenderedPageBreak/>
        <w:t>performing hyperparameter optimization along with handling abstractive text summarization (Liu and Wang, 2021), therefore we are able to maximize the performance of the recommended architecture. The author plans out to make use of generalization where any domain when used the model will be optimizing and adapting towards their respective domain</w:t>
      </w:r>
      <w:r w:rsidR="0003613A">
        <w:rPr>
          <w:rFonts w:ascii="Times New Roman" w:hAnsi="Times New Roman" w:cs="Times New Roman"/>
          <w:sz w:val="24"/>
          <w:szCs w:val="24"/>
        </w:rPr>
        <w:t>.</w:t>
      </w:r>
    </w:p>
    <w:p w14:paraId="7AC1EB71" w14:textId="60038ECE" w:rsidR="009C6423" w:rsidRPr="00D56D86" w:rsidRDefault="009C6423" w:rsidP="009C6423">
      <w:pPr>
        <w:pStyle w:val="Heading2"/>
        <w:spacing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Problem</w:t>
      </w:r>
      <w:r w:rsidRPr="00D56D86">
        <w:rPr>
          <w:rFonts w:ascii="Times New Roman Regular" w:hAnsi="Times New Roman Regular" w:cs="Times New Roman Regular"/>
          <w:b/>
          <w:bCs/>
          <w:color w:val="auto"/>
          <w:sz w:val="24"/>
          <w:szCs w:val="24"/>
        </w:rPr>
        <w:t xml:space="preserve"> </w:t>
      </w:r>
      <w:r w:rsidRPr="00D56D86">
        <w:rPr>
          <w:rFonts w:ascii="Times New Roman Regular" w:hAnsi="Times New Roman Regular" w:cs="Times New Roman Regular" w:hint="eastAsia"/>
          <w:b/>
          <w:bCs/>
          <w:color w:val="auto"/>
          <w:sz w:val="24"/>
          <w:szCs w:val="24"/>
        </w:rPr>
        <w:t>Domain Contribution</w:t>
      </w:r>
    </w:p>
    <w:p w14:paraId="34DA5F0D" w14:textId="77777777" w:rsidR="00780D0B" w:rsidRPr="00780D0B" w:rsidRDefault="00780D0B" w:rsidP="00780D0B">
      <w:pPr>
        <w:spacing w:line="360" w:lineRule="auto"/>
        <w:jc w:val="both"/>
        <w:rPr>
          <w:rFonts w:ascii="Times New Roman" w:hAnsi="Times New Roman" w:cs="Times New Roman"/>
          <w:sz w:val="24"/>
          <w:szCs w:val="24"/>
        </w:rPr>
      </w:pPr>
      <w:r w:rsidRPr="00780D0B">
        <w:rPr>
          <w:rFonts w:ascii="Times New Roman" w:hAnsi="Times New Roman" w:cs="Times New Roman"/>
          <w:sz w:val="24"/>
          <w:szCs w:val="24"/>
        </w:rPr>
        <w:t>Neural Networks makes up the backbone of deep learning algorithms which enables them to process complex unstructured data over normal means of machine learning algorithms (Mahajan et al., 2021). It is found that, the need for using advanced deep learning approaches has not been explored in the domain of movie review summarization.</w:t>
      </w:r>
    </w:p>
    <w:p w14:paraId="4D8905E6" w14:textId="387D4778" w:rsidR="009C6423"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Given that transformers perform well in this field, the proposed solution for this domain will be finding the recommended architecture along with hyper-parameter optimization, to reach its best performance. An additional contribution will be that, the proposed solution will be generalized to any other domain linked with the field of NLP text summarization.</w:t>
      </w:r>
    </w:p>
    <w:p w14:paraId="66B88311" w14:textId="01DA5BD3" w:rsidR="008851D1" w:rsidRDefault="008851D1" w:rsidP="008851D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 w:name="_Toc132325753"/>
      <w:r w:rsidRPr="00D56D86">
        <w:rPr>
          <w:rFonts w:ascii="Times New Roman Regular" w:hAnsi="Times New Roman Regular" w:cs="Times New Roman Regular"/>
          <w:b/>
          <w:bCs/>
          <w:color w:val="auto"/>
          <w:sz w:val="28"/>
          <w:szCs w:val="28"/>
        </w:rPr>
        <w:t>1.</w:t>
      </w:r>
      <w:r w:rsidR="00780D0B">
        <w:rPr>
          <w:rFonts w:ascii="Times New Roman Regular" w:hAnsi="Times New Roman Regular" w:cs="Times New Roman Regular"/>
          <w:b/>
          <w:bCs/>
          <w:color w:val="auto"/>
          <w:sz w:val="28"/>
          <w:szCs w:val="28"/>
        </w:rPr>
        <w:t>10</w:t>
      </w:r>
      <w:r w:rsidRPr="00D56D86">
        <w:rPr>
          <w:rFonts w:ascii="Times New Roman Regular" w:hAnsi="Times New Roman Regular" w:cs="Times New Roman Regular"/>
          <w:b/>
          <w:bCs/>
          <w:color w:val="auto"/>
          <w:sz w:val="28"/>
          <w:szCs w:val="28"/>
        </w:rPr>
        <w:t xml:space="preserve"> Research </w:t>
      </w:r>
      <w:r w:rsidR="00780D0B" w:rsidRPr="00D56D86">
        <w:rPr>
          <w:rFonts w:ascii="Times New Roman Regular" w:hAnsi="Times New Roman Regular" w:cs="Times New Roman Regular" w:hint="eastAsia"/>
          <w:b/>
          <w:bCs/>
          <w:color w:val="auto"/>
          <w:sz w:val="28"/>
          <w:szCs w:val="28"/>
        </w:rPr>
        <w:t>Challenge</w:t>
      </w:r>
      <w:bookmarkEnd w:id="33"/>
    </w:p>
    <w:p w14:paraId="5A448D5D" w14:textId="77777777" w:rsidR="00780D0B" w:rsidRP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 main objective of this research is to achieve the generalized optimal transformer architecture for the field of NLP abstractive text summarization. Transformers were introduced in 2017 by a team at Google Brain and are the most used choice for NLP problems replacing RNN models, given that this architecture was introduced not much longer back brings to a point where there is a lack of research done in the area of transformer optimization for the purpose of abstractive text summarization. (Wolf et al., 2020).</w:t>
      </w:r>
    </w:p>
    <w:p w14:paraId="12F00CAB" w14:textId="77777777" w:rsidR="00780D0B" w:rsidRP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Therefore, creating and finding the recommended transformer architecture along with the optimal parameters which also handles generalization becomes a challenge with very fewer resources to look up to.</w:t>
      </w:r>
    </w:p>
    <w:p w14:paraId="1E65103E" w14:textId="1E22B478" w:rsid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Additionally, identifying suitable datasets for this domain (Movie Reviews Summarization) and Generalization is challenging and necessitates a substantial amount of effort in data preprocessing where it is important since we are dealing with NLP and performance optimization related domain.</w:t>
      </w:r>
    </w:p>
    <w:p w14:paraId="071FC662" w14:textId="49F60824"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 w:name="_Toc125663095"/>
      <w:bookmarkStart w:id="35" w:name="_Toc132325757"/>
      <w:r w:rsidRPr="00D56D86">
        <w:rPr>
          <w:rFonts w:ascii="Times New Roman Regular" w:hAnsi="Times New Roman Regular" w:cs="Times New Roman Regular"/>
          <w:b/>
          <w:bCs/>
          <w:color w:val="auto"/>
          <w:sz w:val="28"/>
          <w:szCs w:val="28"/>
        </w:rPr>
        <w:lastRenderedPageBreak/>
        <w:t>1.1</w:t>
      </w:r>
      <w:r w:rsidR="000B5CDF" w:rsidRPr="00D56D86">
        <w:rPr>
          <w:rFonts w:ascii="Times New Roman Regular" w:hAnsi="Times New Roman Regular" w:cs="Times New Roman Regular"/>
          <w:b/>
          <w:bCs/>
          <w:color w:val="auto"/>
          <w:sz w:val="28"/>
          <w:szCs w:val="28"/>
        </w:rPr>
        <w:t>1</w:t>
      </w:r>
      <w:r w:rsidRPr="00D56D86">
        <w:rPr>
          <w:rFonts w:ascii="Times New Roman Regular" w:hAnsi="Times New Roman Regular" w:cs="Times New Roman Regular"/>
          <w:b/>
          <w:bCs/>
          <w:color w:val="auto"/>
          <w:sz w:val="28"/>
          <w:szCs w:val="28"/>
        </w:rPr>
        <w:t xml:space="preserve"> Chapter summary</w:t>
      </w:r>
      <w:bookmarkEnd w:id="34"/>
      <w:bookmarkEnd w:id="35"/>
    </w:p>
    <w:p w14:paraId="0725067B" w14:textId="2C332A57" w:rsidR="00780D0B" w:rsidRDefault="00780D0B" w:rsidP="00637FEB">
      <w:pPr>
        <w:spacing w:line="360" w:lineRule="auto"/>
        <w:jc w:val="both"/>
        <w:rPr>
          <w:rFonts w:ascii="Times New Roman Regular" w:hAnsi="Times New Roman Regular" w:cs="Times New Roman Regular" w:hint="eastAsia"/>
          <w:sz w:val="24"/>
          <w:szCs w:val="24"/>
        </w:rPr>
      </w:pPr>
      <w:r w:rsidRPr="00780D0B">
        <w:rPr>
          <w:rFonts w:ascii="Times New Roman Regular" w:hAnsi="Times New Roman Regular" w:cs="Times New Roman Regular"/>
          <w:sz w:val="24"/>
          <w:szCs w:val="24"/>
        </w:rPr>
        <w:t>The author outlined the research effort, explained why the research and problem were innovative, and discussed potential challenges that could develop while attempting to tackle them in this chapter. Additionally, the key goals that must be attained for the research to be deemed successful were outlined and connected to the necessary learning outcomes for the degree.</w:t>
      </w:r>
    </w:p>
    <w:p w14:paraId="0615D541" w14:textId="685E5D0F" w:rsidR="00780D0B" w:rsidRDefault="00780D0B" w:rsidP="00637FEB">
      <w:pPr>
        <w:spacing w:line="360" w:lineRule="auto"/>
        <w:jc w:val="both"/>
        <w:rPr>
          <w:rFonts w:ascii="Times New Roman Regular" w:hAnsi="Times New Roman Regular" w:cs="Times New Roman Regular" w:hint="eastAsia"/>
          <w:sz w:val="24"/>
          <w:szCs w:val="24"/>
        </w:rPr>
        <w:sectPr w:rsidR="00780D0B">
          <w:headerReference w:type="default" r:id="rId15"/>
          <w:headerReference w:type="first" r:id="rId16"/>
          <w:footerReference w:type="first" r:id="rId17"/>
          <w:pgSz w:w="12240" w:h="15840"/>
          <w:pgMar w:top="1440" w:right="1440" w:bottom="1440" w:left="1440" w:header="720" w:footer="720" w:gutter="0"/>
          <w:pgNumType w:start="1"/>
          <w:cols w:space="720"/>
          <w:titlePg/>
          <w:docGrid w:linePitch="360"/>
        </w:sectPr>
      </w:pPr>
    </w:p>
    <w:p w14:paraId="0B06AAC5" w14:textId="642DAF73" w:rsidR="00882FE5" w:rsidRPr="0082628B" w:rsidRDefault="00882FE5" w:rsidP="0082628B">
      <w:pPr>
        <w:pStyle w:val="Heading1"/>
        <w:pBdr>
          <w:bottom w:val="double" w:sz="6" w:space="1" w:color="auto"/>
        </w:pBdr>
        <w:spacing w:line="360" w:lineRule="auto"/>
        <w:rPr>
          <w:rFonts w:ascii="Times New Roman" w:hAnsi="Times New Roman" w:cs="Times New Roman"/>
          <w:b/>
          <w:bCs/>
          <w:color w:val="auto"/>
          <w:sz w:val="32"/>
          <w:szCs w:val="32"/>
        </w:rPr>
      </w:pPr>
      <w:bookmarkStart w:id="36" w:name="_Toc132325758"/>
      <w:r w:rsidRPr="0082628B">
        <w:rPr>
          <w:rFonts w:ascii="Times New Roman" w:hAnsi="Times New Roman" w:cs="Times New Roman"/>
          <w:b/>
          <w:bCs/>
          <w:color w:val="auto"/>
          <w:sz w:val="32"/>
          <w:szCs w:val="32"/>
        </w:rPr>
        <w:lastRenderedPageBreak/>
        <w:t>CHAPTER 0</w:t>
      </w:r>
      <w:r w:rsidR="00AB254F" w:rsidRPr="0082628B">
        <w:rPr>
          <w:rFonts w:ascii="Times New Roman" w:hAnsi="Times New Roman" w:cs="Times New Roman"/>
          <w:b/>
          <w:bCs/>
          <w:color w:val="auto"/>
          <w:sz w:val="32"/>
          <w:szCs w:val="32"/>
        </w:rPr>
        <w:t>2</w:t>
      </w:r>
      <w:r w:rsidRPr="0082628B">
        <w:rPr>
          <w:rFonts w:ascii="Times New Roman" w:hAnsi="Times New Roman" w:cs="Times New Roman"/>
          <w:b/>
          <w:bCs/>
          <w:color w:val="auto"/>
          <w:sz w:val="32"/>
          <w:szCs w:val="32"/>
        </w:rPr>
        <w:t>. LITERATURE REVIEW</w:t>
      </w:r>
      <w:bookmarkEnd w:id="36"/>
    </w:p>
    <w:p w14:paraId="6FAD84FD" w14:textId="48C341BE"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37" w:name="_Toc129860770"/>
      <w:bookmarkStart w:id="38" w:name="_Toc132325759"/>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.1 </w:t>
      </w:r>
      <w:bookmarkEnd w:id="37"/>
      <w:r w:rsidR="00881E95" w:rsidRPr="001B6F9A">
        <w:rPr>
          <w:rFonts w:ascii="Times New Roman" w:hAnsi="Times New Roman" w:cs="Times New Roman"/>
          <w:b/>
          <w:bCs/>
          <w:color w:val="auto"/>
          <w:sz w:val="28"/>
          <w:szCs w:val="28"/>
        </w:rPr>
        <w:t xml:space="preserve">Chapter </w:t>
      </w:r>
      <w:r w:rsidR="00730F3D" w:rsidRPr="001B6F9A">
        <w:rPr>
          <w:rFonts w:ascii="Times New Roman" w:hAnsi="Times New Roman" w:cs="Times New Roman"/>
          <w:b/>
          <w:bCs/>
          <w:color w:val="auto"/>
          <w:sz w:val="28"/>
          <w:szCs w:val="28"/>
        </w:rPr>
        <w:t>Overview</w:t>
      </w:r>
      <w:bookmarkEnd w:id="38"/>
    </w:p>
    <w:p w14:paraId="6CEADB8C" w14:textId="77777777" w:rsidR="00730F3D" w:rsidRDefault="00730F3D" w:rsidP="00730F3D">
      <w:pPr>
        <w:spacing w:line="360" w:lineRule="auto"/>
        <w:jc w:val="both"/>
        <w:rPr>
          <w:rFonts w:ascii="Times New Roman" w:hAnsi="Times New Roman" w:cs="Times New Roman"/>
          <w:sz w:val="24"/>
          <w:szCs w:val="24"/>
        </w:rPr>
      </w:pPr>
      <w:bookmarkStart w:id="39" w:name="_Toc129860771"/>
      <w:bookmarkStart w:id="40" w:name="_Toc132325760"/>
      <w:r w:rsidRPr="00B369A8">
        <w:rPr>
          <w:rFonts w:ascii="Times New Roman" w:hAnsi="Times New Roman" w:cs="Times New Roman"/>
          <w:sz w:val="24"/>
          <w:szCs w:val="24"/>
        </w:rPr>
        <w:t>In this chapter, the author presents critiques on prior relevant work about the use of abstractive text summarization in the domain of movie review summarization</w:t>
      </w:r>
      <w:r>
        <w:rPr>
          <w:rFonts w:ascii="Times New Roman" w:hAnsi="Times New Roman" w:cs="Times New Roman"/>
          <w:sz w:val="24"/>
          <w:szCs w:val="24"/>
        </w:rPr>
        <w:t xml:space="preserve">, </w:t>
      </w:r>
      <w:r w:rsidRPr="00B369A8">
        <w:rPr>
          <w:rFonts w:ascii="Times New Roman" w:hAnsi="Times New Roman" w:cs="Times New Roman"/>
          <w:sz w:val="24"/>
          <w:szCs w:val="24"/>
        </w:rPr>
        <w:t>along with the usage of advanced deep learning approaches such as transformers. Additionally, the author tries to create a generalized model that will handle several other domains in addition, not just to only the movie domain</w:t>
      </w:r>
      <w:r>
        <w:rPr>
          <w:rFonts w:ascii="Times New Roman" w:hAnsi="Times New Roman" w:cs="Times New Roman"/>
          <w:sz w:val="24"/>
          <w:szCs w:val="24"/>
        </w:rPr>
        <w:t xml:space="preserve">. </w:t>
      </w:r>
    </w:p>
    <w:p w14:paraId="08F57D8D" w14:textId="77777777" w:rsidR="00730F3D" w:rsidRDefault="00730F3D" w:rsidP="00730F3D">
      <w:pPr>
        <w:spacing w:line="360" w:lineRule="auto"/>
        <w:ind w:firstLine="360"/>
        <w:jc w:val="both"/>
        <w:rPr>
          <w:rFonts w:ascii="Times New Roman" w:hAnsi="Times New Roman" w:cs="Times New Roman"/>
          <w:sz w:val="24"/>
          <w:szCs w:val="24"/>
        </w:rPr>
      </w:pPr>
      <w:r w:rsidRPr="00744057">
        <w:rPr>
          <w:rFonts w:ascii="Times New Roman" w:hAnsi="Times New Roman" w:cs="Times New Roman"/>
          <w:sz w:val="24"/>
          <w:szCs w:val="24"/>
        </w:rPr>
        <w:t>Finally, the author determines the optimal transformer design that has been improved in order to produce the greatest outcomes by obtaining the optimum set of hyperparameters by model fine-tuning</w:t>
      </w:r>
      <w:r>
        <w:rPr>
          <w:rFonts w:ascii="Times New Roman" w:hAnsi="Times New Roman" w:cs="Times New Roman"/>
          <w:sz w:val="24"/>
          <w:szCs w:val="24"/>
        </w:rPr>
        <w:t>, performing hybridization and adaptive model retraining with new data and hyperparameters</w:t>
      </w:r>
      <w:r w:rsidRPr="00744057">
        <w:rPr>
          <w:rFonts w:ascii="Times New Roman" w:hAnsi="Times New Roman" w:cs="Times New Roman"/>
          <w:sz w:val="24"/>
          <w:szCs w:val="24"/>
        </w:rPr>
        <w:t>.</w:t>
      </w:r>
    </w:p>
    <w:p w14:paraId="4C93232E" w14:textId="1713DA74"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.2 </w:t>
      </w:r>
      <w:bookmarkEnd w:id="39"/>
      <w:r w:rsidR="00881E95" w:rsidRPr="001B6F9A">
        <w:rPr>
          <w:rFonts w:ascii="Times New Roman" w:hAnsi="Times New Roman" w:cs="Times New Roman"/>
          <w:b/>
          <w:bCs/>
          <w:color w:val="auto"/>
          <w:sz w:val="28"/>
          <w:szCs w:val="28"/>
        </w:rPr>
        <w:t xml:space="preserve">Concept </w:t>
      </w:r>
      <w:r w:rsidR="00730F3D" w:rsidRPr="001B6F9A">
        <w:rPr>
          <w:rFonts w:ascii="Times New Roman" w:hAnsi="Times New Roman" w:cs="Times New Roman"/>
          <w:b/>
          <w:bCs/>
          <w:color w:val="auto"/>
          <w:sz w:val="28"/>
          <w:szCs w:val="28"/>
        </w:rPr>
        <w:t>Map</w:t>
      </w:r>
      <w:bookmarkEnd w:id="40"/>
    </w:p>
    <w:p w14:paraId="43B98B6E" w14:textId="72670B5F" w:rsidR="004C2F82" w:rsidRPr="00334293" w:rsidRDefault="00730F3D" w:rsidP="004C2F82">
      <w:pPr>
        <w:spacing w:line="360" w:lineRule="auto"/>
        <w:jc w:val="both"/>
        <w:rPr>
          <w:rFonts w:ascii="Times New Roman" w:hAnsi="Times New Roman" w:cs="Times New Roman"/>
          <w:sz w:val="24"/>
          <w:szCs w:val="24"/>
        </w:rPr>
      </w:pPr>
      <w:r w:rsidRPr="00B17E98">
        <w:rPr>
          <w:rFonts w:ascii="Times New Roman" w:hAnsi="Times New Roman" w:cs="Times New Roman"/>
          <w:sz w:val="24"/>
          <w:szCs w:val="24"/>
        </w:rPr>
        <w:t>The concept map illustrates the project scope that will be addressed in this literature review, and the nodes that are highlighted correspond to the project's primary study areas. The concept map was created to ensure that all necessary literature was covered.</w:t>
      </w:r>
      <w:r>
        <w:rPr>
          <w:rFonts w:ascii="Times New Roman" w:hAnsi="Times New Roman" w:cs="Times New Roman"/>
          <w:sz w:val="24"/>
          <w:szCs w:val="24"/>
        </w:rPr>
        <w:t xml:space="preserve"> The concept map can be found in</w:t>
      </w:r>
      <w:r w:rsidR="004C2F82" w:rsidRPr="00334293">
        <w:rPr>
          <w:rFonts w:ascii="Times New Roman" w:hAnsi="Times New Roman" w:cs="Times New Roman"/>
          <w:sz w:val="24"/>
          <w:szCs w:val="24"/>
        </w:rPr>
        <w:t xml:space="preserve"> </w:t>
      </w:r>
      <w:hyperlink w:anchor="_APPENDIX_I_–" w:history="1">
        <w:r w:rsidR="008C39FA" w:rsidRPr="00730F3D">
          <w:rPr>
            <w:rStyle w:val="Hyperlink"/>
            <w:rFonts w:ascii="Times New Roman" w:hAnsi="Times New Roman" w:cs="Times New Roman"/>
            <w:b/>
            <w:bCs/>
            <w:color w:val="000000" w:themeColor="text1"/>
            <w:sz w:val="24"/>
            <w:szCs w:val="24"/>
            <w:u w:val="none"/>
          </w:rPr>
          <w:t>APPENDIX I</w:t>
        </w:r>
      </w:hyperlink>
      <w:r w:rsidR="004C2F82" w:rsidRPr="00730F3D">
        <w:rPr>
          <w:rFonts w:ascii="Times New Roman" w:hAnsi="Times New Roman" w:cs="Times New Roman"/>
          <w:color w:val="000000" w:themeColor="text1"/>
          <w:sz w:val="24"/>
          <w:szCs w:val="24"/>
        </w:rPr>
        <w:t>.</w:t>
      </w:r>
    </w:p>
    <w:p w14:paraId="4026CE22" w14:textId="1E3F72D4" w:rsidR="004C2F82" w:rsidRPr="001B6F9A"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1" w:name="_Toc129860772"/>
      <w:bookmarkStart w:id="42" w:name="_Toc132325761"/>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.3 </w:t>
      </w:r>
      <w:bookmarkEnd w:id="41"/>
      <w:r w:rsidR="00881E95" w:rsidRPr="001B6F9A">
        <w:rPr>
          <w:rFonts w:ascii="Times New Roman" w:hAnsi="Times New Roman" w:cs="Times New Roman"/>
          <w:b/>
          <w:bCs/>
          <w:color w:val="auto"/>
          <w:sz w:val="28"/>
          <w:szCs w:val="28"/>
        </w:rPr>
        <w:t xml:space="preserve">Problem </w:t>
      </w:r>
      <w:r w:rsidR="00730F3D" w:rsidRPr="001B6F9A">
        <w:rPr>
          <w:rFonts w:ascii="Times New Roman" w:hAnsi="Times New Roman" w:cs="Times New Roman"/>
          <w:b/>
          <w:bCs/>
          <w:color w:val="auto"/>
          <w:sz w:val="28"/>
          <w:szCs w:val="28"/>
        </w:rPr>
        <w:t>Domain</w:t>
      </w:r>
      <w:bookmarkEnd w:id="42"/>
    </w:p>
    <w:p w14:paraId="3FB38790" w14:textId="77777777" w:rsidR="00730F3D" w:rsidRPr="00D15058" w:rsidRDefault="00730F3D" w:rsidP="00730F3D">
      <w:pPr>
        <w:spacing w:line="360" w:lineRule="auto"/>
        <w:jc w:val="both"/>
        <w:rPr>
          <w:rFonts w:ascii="Times New Roman" w:hAnsi="Times New Roman" w:cs="Times New Roman"/>
          <w:sz w:val="24"/>
          <w:szCs w:val="24"/>
        </w:rPr>
      </w:pPr>
      <w:bookmarkStart w:id="43" w:name="_Toc129860773"/>
      <w:bookmarkStart w:id="44" w:name="_Toc132325762"/>
      <w:r w:rsidRPr="00D15058">
        <w:rPr>
          <w:rFonts w:ascii="Times New Roman" w:hAnsi="Times New Roman" w:cs="Times New Roman"/>
          <w:sz w:val="24"/>
          <w:szCs w:val="24"/>
        </w:rPr>
        <w:t>The simplicity of selling products or services to customers is growing along with the usage of technology and the internet. Sellers utilize customer feedback to better decide how to improve sales and so attain customer satisfaction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{"citationID":"3H3eGp2p","properties":{"formattedCitation":"(Boorugu,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(Boorugu, Ramesh and Madhavi, 2019)</w:t>
      </w:r>
      <w:r>
        <w:rPr>
          <w:rFonts w:ascii="Times New Roman" w:hAnsi="Times New Roman" w:cs="Times New Roman"/>
          <w:sz w:val="24"/>
          <w:szCs w:val="24"/>
        </w:rPr>
        <w:fldChar w:fldCharType="end"/>
      </w:r>
      <w:r w:rsidRPr="00D15058">
        <w:rPr>
          <w:rFonts w:ascii="Times New Roman" w:hAnsi="Times New Roman" w:cs="Times New Roman"/>
          <w:sz w:val="24"/>
          <w:szCs w:val="24"/>
        </w:rPr>
        <w:t>. When it comes to movies, people typically find it quite challenging to quickly determine whether a movie meets their demands by reading the reviews, which may occasionally be very lengthy and time-consuming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{"citationID":"ZChavjbQ","properties":{"formattedCitation":"(Khan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(Khan et al., 2020)</w:t>
      </w:r>
      <w:r>
        <w:rPr>
          <w:rFonts w:ascii="Times New Roman" w:hAnsi="Times New Roman" w:cs="Times New Roman"/>
          <w:sz w:val="24"/>
          <w:szCs w:val="24"/>
        </w:rPr>
        <w:fldChar w:fldCharType="end"/>
      </w:r>
      <w:r w:rsidRPr="00D15058">
        <w:rPr>
          <w:rFonts w:ascii="Times New Roman" w:hAnsi="Times New Roman" w:cs="Times New Roman"/>
          <w:sz w:val="24"/>
          <w:szCs w:val="24"/>
        </w:rPr>
        <w:t>.</w:t>
      </w:r>
    </w:p>
    <w:p w14:paraId="2BBEB9A8" w14:textId="48FA976C" w:rsidR="004C2F82" w:rsidRPr="001B6F9A" w:rsidRDefault="00AB254F" w:rsidP="004C2F82">
      <w:pPr>
        <w:pStyle w:val="Heading2"/>
        <w:spacing w:line="360" w:lineRule="auto"/>
        <w:jc w:val="both"/>
        <w:rPr>
          <w:rFonts w:ascii="Times New Roman" w:hAnsi="Times New Roman" w:cs="Times New Roman"/>
          <w:b/>
          <w:bCs/>
          <w:color w:val="auto"/>
          <w:sz w:val="24"/>
          <w:szCs w:val="24"/>
        </w:rPr>
      </w:pPr>
      <w:r w:rsidRPr="001B6F9A">
        <w:rPr>
          <w:rFonts w:ascii="Times New Roman" w:hAnsi="Times New Roman" w:cs="Times New Roman"/>
          <w:b/>
          <w:bCs/>
          <w:color w:val="auto"/>
          <w:sz w:val="24"/>
          <w:szCs w:val="24"/>
        </w:rPr>
        <w:lastRenderedPageBreak/>
        <w:t>2</w:t>
      </w:r>
      <w:r w:rsidR="004C2F82" w:rsidRPr="001B6F9A">
        <w:rPr>
          <w:rFonts w:ascii="Times New Roman" w:hAnsi="Times New Roman" w:cs="Times New Roman"/>
          <w:b/>
          <w:bCs/>
          <w:color w:val="auto"/>
          <w:sz w:val="24"/>
          <w:szCs w:val="24"/>
        </w:rPr>
        <w:t>.</w:t>
      </w:r>
      <w:r w:rsidR="00C13F9E" w:rsidRPr="001B6F9A">
        <w:rPr>
          <w:rFonts w:ascii="Times New Roman" w:hAnsi="Times New Roman" w:cs="Times New Roman"/>
          <w:b/>
          <w:bCs/>
          <w:color w:val="auto"/>
          <w:sz w:val="24"/>
          <w:szCs w:val="24"/>
        </w:rPr>
        <w:t>3.</w:t>
      </w:r>
      <w:r w:rsidR="004C2F82" w:rsidRPr="001B6F9A">
        <w:rPr>
          <w:rFonts w:ascii="Times New Roman" w:hAnsi="Times New Roman" w:cs="Times New Roman"/>
          <w:b/>
          <w:bCs/>
          <w:color w:val="auto"/>
          <w:sz w:val="24"/>
          <w:szCs w:val="24"/>
        </w:rPr>
        <w:t xml:space="preserve">1 </w:t>
      </w:r>
      <w:bookmarkEnd w:id="43"/>
      <w:bookmarkEnd w:id="44"/>
      <w:r w:rsidR="00730F3D">
        <w:rPr>
          <w:rFonts w:ascii="Times New Roman" w:hAnsi="Times New Roman" w:cs="Times New Roman"/>
          <w:b/>
          <w:bCs/>
          <w:color w:val="auto"/>
          <w:sz w:val="24"/>
          <w:szCs w:val="24"/>
        </w:rPr>
        <w:t>User Reviews</w:t>
      </w:r>
    </w:p>
    <w:p w14:paraId="3BB4987F" w14:textId="77777777" w:rsidR="00730F3D" w:rsidRDefault="00730F3D" w:rsidP="00730F3D">
      <w:pPr>
        <w:spacing w:line="360" w:lineRule="auto"/>
        <w:jc w:val="both"/>
        <w:rPr>
          <w:rFonts w:ascii="Times New Roman" w:hAnsi="Times New Roman" w:cs="Times New Roman"/>
          <w:sz w:val="24"/>
          <w:szCs w:val="24"/>
        </w:rPr>
      </w:pPr>
      <w:r w:rsidRPr="00713B5E">
        <w:rPr>
          <w:rFonts w:ascii="Times New Roman" w:hAnsi="Times New Roman" w:cs="Times New Roman"/>
          <w:sz w:val="24"/>
          <w:szCs w:val="24"/>
        </w:rPr>
        <w:t>A user</w:t>
      </w:r>
      <w:r>
        <w:rPr>
          <w:rFonts w:ascii="Times New Roman" w:hAnsi="Times New Roman" w:cs="Times New Roman"/>
          <w:sz w:val="24"/>
          <w:szCs w:val="24"/>
        </w:rPr>
        <w:t>/customer</w:t>
      </w:r>
      <w:r w:rsidRPr="00713B5E">
        <w:rPr>
          <w:rFonts w:ascii="Times New Roman" w:hAnsi="Times New Roman" w:cs="Times New Roman"/>
          <w:sz w:val="24"/>
          <w:szCs w:val="24"/>
        </w:rPr>
        <w:t xml:space="preserve"> review is typically referred to be written feedback from a customer who has used a product or service. Consumers frequently use user ratings and reviews to drive their purchasing decisions. Because the review data is unstructured, it becomes more challenging for consumers to compare and understand lengthier reviews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{"citationID":"P4GdA8AE","properties":{"formattedCitation":"(Lackermair, Kailer and Kanmaz, 2013)","plainCitation":"(Lackermair, Kailer and Kanmaz, 2013)","noteIndex":0},"citationItems":[{"id":128,"uris":["http://zotero.org/users/local/70QdCwYM/items/6EXKLGIF"],"itemData":{"id":128,"type":"article-journal","abstract":"Product reviews and ratings are popular tools to support buying decisions of consumers. These tools are also valuable for online retailers, who use rating systems in order to build trust and reputation in the online market. Many online shops oﬀer quantitative ratings, textual reviews or a combination of both. This paper examines the acceptance and usage of ratings and reviews in the context of e-commerce transactions. A survey among 104 German online shoppers was conducted to examine how consumer reviews and ratings are used to support buying decisions. The survey shows that reviews and ratings are an important source of information for consumers. However, qualitative feedback from the survey indicates that the perceived helpfulness of rating systems varies. Especially the comparison of user reviews is a very time consuming process for the customer, because of the unstructured nature of textual user reviews. In this paper we summarize similar problems and show corresponding examples to them. This will give new insight for future research in the area of user ratings and reviews.","container-title":"Advances in Economics and Business","DOI":"10.13189/aeb.2013.010101","ISSN":"2331-5059, 2331-5075","issue":"1","journalAbbreviation":"aeb","language":"en","page":"1-5","source":"DOI.org (Crossref)","title":"Importance of Online Product Reviews from a Consumer's Perspective","volume":"1","author":[{"family":"Lackermair","given":"Georg"},{"family":"Kailer","given":"Daniel"},{"family":"Kanmaz","given":"Kenan"}],"issued":{"date-parts":[["2013",7]]}}}],"schema":"https://github.com/citation-style-language/schema/raw/master/csl-citation.json"} </w:instrText>
      </w:r>
      <w:r>
        <w:rPr>
          <w:rFonts w:ascii="Times New Roman" w:hAnsi="Times New Roman" w:cs="Times New Roman"/>
          <w:sz w:val="24"/>
          <w:szCs w:val="24"/>
        </w:rPr>
        <w:fldChar w:fldCharType="separate"/>
      </w:r>
      <w:r w:rsidRPr="00713B5E">
        <w:rPr>
          <w:rFonts w:ascii="Times New Roman" w:hAnsi="Times New Roman" w:cs="Times New Roman"/>
          <w:sz w:val="24"/>
        </w:rPr>
        <w:t>(Lackermair, Kailer and Kanmaz, 2013)</w:t>
      </w:r>
      <w:r>
        <w:rPr>
          <w:rFonts w:ascii="Times New Roman" w:hAnsi="Times New Roman" w:cs="Times New Roman"/>
          <w:sz w:val="24"/>
          <w:szCs w:val="24"/>
        </w:rPr>
        <w:fldChar w:fldCharType="end"/>
      </w:r>
      <w:r w:rsidRPr="00713B5E">
        <w:rPr>
          <w:rFonts w:ascii="Times New Roman" w:hAnsi="Times New Roman" w:cs="Times New Roman"/>
          <w:sz w:val="24"/>
          <w:szCs w:val="24"/>
        </w:rPr>
        <w:t>.</w:t>
      </w:r>
    </w:p>
    <w:p w14:paraId="2DDE055D" w14:textId="77777777" w:rsidR="00730F3D" w:rsidRPr="003256ED" w:rsidRDefault="004C2F82" w:rsidP="00730F3D">
      <w:pPr>
        <w:spacing w:line="360" w:lineRule="auto"/>
        <w:ind w:firstLine="420"/>
        <w:jc w:val="both"/>
        <w:rPr>
          <w:rFonts w:ascii="Times New Roman" w:hAnsi="Times New Roman" w:cs="Times New Roman"/>
          <w:sz w:val="24"/>
          <w:szCs w:val="24"/>
        </w:rPr>
      </w:pPr>
      <w:r w:rsidRPr="00334293">
        <w:rPr>
          <w:rFonts w:ascii="Times New Roman" w:hAnsi="Times New Roman" w:cs="Times New Roman"/>
          <w:sz w:val="24"/>
          <w:szCs w:val="24"/>
        </w:rPr>
        <w:tab/>
      </w:r>
      <w:bookmarkStart w:id="45" w:name="_Toc129860774"/>
      <w:bookmarkStart w:id="46" w:name="_Toc132325763"/>
      <w:r w:rsidR="00730F3D" w:rsidRPr="007E0FBF">
        <w:rPr>
          <w:rFonts w:ascii="Times New Roman" w:hAnsi="Times New Roman" w:cs="Times New Roman"/>
          <w:sz w:val="24"/>
          <w:szCs w:val="24"/>
        </w:rPr>
        <w:t>User and customer reviews are extremely important to major corporations like tourism and hospitality as they constitute the primary engine for the country's economic growth and development. where tourists from over the world may blog about their experiences and share their reviews online in numerous formats</w:t>
      </w:r>
      <w:r w:rsidR="00730F3D">
        <w:rPr>
          <w:rFonts w:ascii="Times New Roman" w:hAnsi="Times New Roman" w:cs="Times New Roman"/>
          <w:sz w:val="24"/>
          <w:szCs w:val="24"/>
        </w:rPr>
        <w:t xml:space="preserve"> </w:t>
      </w:r>
      <w:r w:rsidR="00730F3D">
        <w:rPr>
          <w:rFonts w:ascii="Times New Roman" w:hAnsi="Times New Roman" w:cs="Times New Roman"/>
          <w:sz w:val="24"/>
          <w:szCs w:val="24"/>
        </w:rPr>
        <w:fldChar w:fldCharType="begin"/>
      </w:r>
      <w:r w:rsidR="00730F3D">
        <w:rPr>
          <w:rFonts w:ascii="Times New Roman" w:hAnsi="Times New Roman" w:cs="Times New Roman"/>
          <w:sz w:val="24"/>
          <w:szCs w:val="24"/>
        </w:rPr>
        <w:instrText xml:space="preserve"> ADDIN ZOTERO_ITEM CSL_CITATION {"citationID":"ivQ52pc5","properties":{"formattedCitation":"(Mukherjee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00730F3D">
        <w:rPr>
          <w:rFonts w:ascii="Times New Roman" w:hAnsi="Times New Roman" w:cs="Times New Roman"/>
          <w:sz w:val="24"/>
          <w:szCs w:val="24"/>
        </w:rPr>
        <w:fldChar w:fldCharType="separate"/>
      </w:r>
      <w:r w:rsidR="00730F3D" w:rsidRPr="007E0FBF">
        <w:rPr>
          <w:rFonts w:ascii="Times New Roman" w:hAnsi="Times New Roman" w:cs="Times New Roman"/>
          <w:sz w:val="24"/>
        </w:rPr>
        <w:t>(Mukherjee et al., 2020)</w:t>
      </w:r>
      <w:r w:rsidR="00730F3D">
        <w:rPr>
          <w:rFonts w:ascii="Times New Roman" w:hAnsi="Times New Roman" w:cs="Times New Roman"/>
          <w:sz w:val="24"/>
          <w:szCs w:val="24"/>
        </w:rPr>
        <w:fldChar w:fldCharType="end"/>
      </w:r>
      <w:r w:rsidR="00730F3D" w:rsidRPr="007E0FBF">
        <w:rPr>
          <w:rFonts w:ascii="Times New Roman" w:hAnsi="Times New Roman" w:cs="Times New Roman"/>
          <w:sz w:val="24"/>
          <w:szCs w:val="24"/>
        </w:rPr>
        <w:t>.</w:t>
      </w:r>
      <w:r w:rsidR="00730F3D">
        <w:rPr>
          <w:rFonts w:ascii="Times New Roman" w:hAnsi="Times New Roman" w:cs="Times New Roman"/>
          <w:sz w:val="24"/>
          <w:szCs w:val="24"/>
        </w:rPr>
        <w:t xml:space="preserve"> </w:t>
      </w:r>
    </w:p>
    <w:p w14:paraId="4A5E401E" w14:textId="4C6A1C9A" w:rsidR="004C2F82" w:rsidRPr="00423056" w:rsidRDefault="00AB254F"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w:t>
      </w:r>
      <w:r w:rsidR="004C2F82" w:rsidRPr="00423056">
        <w:rPr>
          <w:rFonts w:ascii="Times New Roman" w:hAnsi="Times New Roman" w:cs="Times New Roman"/>
          <w:b/>
          <w:bCs/>
          <w:sz w:val="24"/>
          <w:szCs w:val="24"/>
        </w:rPr>
        <w:t>.</w:t>
      </w:r>
      <w:r w:rsidR="000B5E27" w:rsidRPr="00423056">
        <w:rPr>
          <w:rFonts w:ascii="Times New Roman" w:hAnsi="Times New Roman" w:cs="Times New Roman"/>
          <w:b/>
          <w:bCs/>
          <w:sz w:val="24"/>
          <w:szCs w:val="24"/>
        </w:rPr>
        <w:t>3.</w:t>
      </w:r>
      <w:r w:rsidR="004C2F82" w:rsidRPr="00423056">
        <w:rPr>
          <w:rFonts w:ascii="Times New Roman" w:hAnsi="Times New Roman" w:cs="Times New Roman"/>
          <w:b/>
          <w:bCs/>
          <w:sz w:val="24"/>
          <w:szCs w:val="24"/>
        </w:rPr>
        <w:t>2 C</w:t>
      </w:r>
      <w:bookmarkEnd w:id="45"/>
      <w:bookmarkEnd w:id="46"/>
      <w:r w:rsidR="00730F3D">
        <w:rPr>
          <w:rFonts w:ascii="Times New Roman" w:hAnsi="Times New Roman" w:cs="Times New Roman"/>
          <w:b/>
          <w:bCs/>
          <w:sz w:val="24"/>
          <w:szCs w:val="24"/>
        </w:rPr>
        <w:t>orporate Advantage</w:t>
      </w:r>
    </w:p>
    <w:p w14:paraId="16BA3E13" w14:textId="01EC251D" w:rsidR="00730F3D" w:rsidRDefault="00730F3D" w:rsidP="00730F3D">
      <w:pPr>
        <w:spacing w:line="360" w:lineRule="auto"/>
        <w:jc w:val="both"/>
        <w:rPr>
          <w:rFonts w:ascii="Times New Roman" w:hAnsi="Times New Roman" w:cs="Times New Roman"/>
          <w:sz w:val="24"/>
          <w:szCs w:val="24"/>
        </w:rPr>
      </w:pPr>
      <w:r w:rsidRPr="007D7A70">
        <w:rPr>
          <w:rFonts w:ascii="Times New Roman" w:hAnsi="Times New Roman" w:cs="Times New Roman"/>
          <w:sz w:val="24"/>
          <w:szCs w:val="24"/>
        </w:rPr>
        <w:t>It is also known that it costs at least five times as much time and money to acquire a new customer as it does to keep an existing one, so it is important to learn how to foster customer loyalty to the brand, business, or service that is being offered. Customer satisfaction is essential to the survival of corporate industries. Understanding client expectations through their feedback or reviews helps business industries grow and fix faults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{"citationID":"ckDlB0wT","properties":{"formattedCitation":"(Pizam and Ellis, 1999)","plainCitation":"(Pizam and Ellis, 1999)","noteIndex":0},"citationItems":[{"id":130,"uris":["http://zotero.org/users/local/70QdCwYM/items/NSLNSPDM"],"itemData":{"id":130,"type":"article-journal","abstract":"Reviews and discusses the topic of customer satisfaction and its application to the hospitality and tourism industries. Defines the concept and analyzes its importance to services in general and to hospitality/tourism services in particular. Following a discussion on the dimensions and attributes of satisfaction, lists the main methods of measuring satisfaction and concludes with a review of global and cross-cultural issues that affect satisfaction.","container-title":"International Journal of Contemporary Hospitality Management","DOI":"10.1108/09596119910293231","ISSN":"0959-6119","issue":"7","language":"en","page":"326-339","source":"DOI.org (Crossref)","title":"Customer satisfaction and its measurement in hospitality enterprises","volume":"11","author":[{"family":"Pizam","given":"Abraham"},{"family":"Ellis","given":"Taylor"}],"issued":{"date-parts":[["1999",12,1]]}}}],"schema":"https://github.com/citation-style-language/schema/raw/master/csl-citation.json"} </w:instrText>
      </w:r>
      <w:r>
        <w:rPr>
          <w:rFonts w:ascii="Times New Roman" w:hAnsi="Times New Roman" w:cs="Times New Roman"/>
          <w:sz w:val="24"/>
          <w:szCs w:val="24"/>
        </w:rPr>
        <w:fldChar w:fldCharType="separate"/>
      </w:r>
      <w:r w:rsidRPr="007D7A70">
        <w:rPr>
          <w:rFonts w:ascii="Times New Roman" w:hAnsi="Times New Roman" w:cs="Times New Roman"/>
          <w:sz w:val="24"/>
        </w:rPr>
        <w:t>(Pizam and Ellis, 1999)</w:t>
      </w:r>
      <w:r>
        <w:rPr>
          <w:rFonts w:ascii="Times New Roman" w:hAnsi="Times New Roman" w:cs="Times New Roman"/>
          <w:sz w:val="24"/>
          <w:szCs w:val="24"/>
        </w:rPr>
        <w:fldChar w:fldCharType="end"/>
      </w:r>
      <w:r w:rsidRPr="007D7A70">
        <w:rPr>
          <w:rFonts w:ascii="Times New Roman" w:hAnsi="Times New Roman" w:cs="Times New Roman"/>
          <w:sz w:val="24"/>
          <w:szCs w:val="24"/>
        </w:rPr>
        <w:t>.</w:t>
      </w:r>
    </w:p>
    <w:p w14:paraId="5FFCAD57" w14:textId="2B19C88C" w:rsidR="004C2F82" w:rsidRDefault="00730F3D" w:rsidP="00730F3D">
      <w:pPr>
        <w:pStyle w:val="ListParagraph"/>
        <w:spacing w:line="360" w:lineRule="auto"/>
        <w:ind w:left="0" w:firstLine="420"/>
        <w:jc w:val="both"/>
        <w:rPr>
          <w:rFonts w:ascii="Times New Roman" w:hAnsi="Times New Roman" w:cs="Times New Roman"/>
          <w:sz w:val="24"/>
          <w:szCs w:val="24"/>
        </w:rPr>
      </w:pPr>
      <w:r w:rsidRPr="00CC4C1E">
        <w:rPr>
          <w:rFonts w:ascii="Times New Roman" w:hAnsi="Times New Roman" w:cs="Times New Roman"/>
          <w:sz w:val="24"/>
          <w:szCs w:val="24"/>
        </w:rPr>
        <w:t>On the other hand, companies like Netflix or Amazon Prime can use the movie summaries to help users and understand the watching pattern or their interest. Likewise, the movie-related industries need to allow the customers to quickly scan the summary and quickly decide whether they should be watching it or not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{"citationID":"dGjBswey","properties":{"formattedCitation":"(Khan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CC4C1E">
        <w:rPr>
          <w:rFonts w:ascii="Times New Roman" w:hAnsi="Times New Roman" w:cs="Times New Roman"/>
          <w:sz w:val="24"/>
        </w:rPr>
        <w:t>(Khan et al., 2020)</w:t>
      </w:r>
      <w:r>
        <w:rPr>
          <w:rFonts w:ascii="Times New Roman" w:hAnsi="Times New Roman" w:cs="Times New Roman"/>
          <w:sz w:val="24"/>
          <w:szCs w:val="24"/>
        </w:rPr>
        <w:fldChar w:fldCharType="end"/>
      </w:r>
      <w:r w:rsidRPr="00CC4C1E">
        <w:rPr>
          <w:rFonts w:ascii="Times New Roman" w:hAnsi="Times New Roman" w:cs="Times New Roman"/>
          <w:sz w:val="24"/>
          <w:szCs w:val="24"/>
        </w:rPr>
        <w:t>.</w:t>
      </w:r>
    </w:p>
    <w:p w14:paraId="61399195" w14:textId="5A2AD3FE"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3</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Text Summarization</w:t>
      </w:r>
    </w:p>
    <w:p w14:paraId="637BE2A4" w14:textId="77777777" w:rsidR="00730F3D" w:rsidRDefault="00730F3D" w:rsidP="00730F3D">
      <w:pPr>
        <w:spacing w:line="360" w:lineRule="auto"/>
        <w:jc w:val="both"/>
        <w:rPr>
          <w:rFonts w:ascii="Times New Roman" w:hAnsi="Times New Roman" w:cs="Times New Roman"/>
          <w:sz w:val="24"/>
          <w:szCs w:val="24"/>
        </w:rPr>
      </w:pPr>
      <w:r w:rsidRPr="00222CD6">
        <w:rPr>
          <w:rFonts w:ascii="Times New Roman" w:hAnsi="Times New Roman" w:cs="Times New Roman"/>
          <w:sz w:val="24"/>
          <w:szCs w:val="24"/>
        </w:rPr>
        <w:t>With the massive accumulation of information/data on the internet nowadays, it is extremely difficult to extract relevant information from a large number of textual documents. The goal of text summarizing is to provide a condensed yet meaningful version of a lengthy textual content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{"citationID":"eHPPlXpV","properties":{"formattedCitation":"(Shi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466ACF">
        <w:rPr>
          <w:rFonts w:ascii="Times New Roman" w:hAnsi="Times New Roman" w:cs="Times New Roman"/>
          <w:sz w:val="24"/>
        </w:rPr>
        <w:t>(Shi et al., 2020)</w:t>
      </w:r>
      <w:r>
        <w:rPr>
          <w:rFonts w:ascii="Times New Roman" w:hAnsi="Times New Roman" w:cs="Times New Roman"/>
          <w:sz w:val="24"/>
          <w:szCs w:val="24"/>
        </w:rPr>
        <w:fldChar w:fldCharType="end"/>
      </w:r>
      <w:r w:rsidRPr="00222CD6">
        <w:rPr>
          <w:rFonts w:ascii="Times New Roman" w:hAnsi="Times New Roman" w:cs="Times New Roman"/>
          <w:sz w:val="24"/>
          <w:szCs w:val="24"/>
        </w:rPr>
        <w:t>.</w:t>
      </w:r>
      <w:r>
        <w:rPr>
          <w:rFonts w:ascii="Times New Roman" w:hAnsi="Times New Roman" w:cs="Times New Roman"/>
          <w:sz w:val="24"/>
          <w:szCs w:val="24"/>
        </w:rPr>
        <w:t xml:space="preserve"> </w:t>
      </w:r>
    </w:p>
    <w:p w14:paraId="172F5E94" w14:textId="1ACB089A" w:rsidR="00730F3D" w:rsidRDefault="00730F3D" w:rsidP="00730F3D">
      <w:pPr>
        <w:pStyle w:val="ListParagraph"/>
        <w:spacing w:line="360" w:lineRule="auto"/>
        <w:ind w:left="0" w:firstLine="420"/>
        <w:jc w:val="both"/>
        <w:rPr>
          <w:rFonts w:ascii="Times New Roman" w:hAnsi="Times New Roman" w:cs="Times New Roman"/>
          <w:sz w:val="24"/>
          <w:szCs w:val="24"/>
        </w:rPr>
      </w:pPr>
      <w:r w:rsidRPr="002216F3">
        <w:rPr>
          <w:rFonts w:ascii="Times New Roman" w:hAnsi="Times New Roman" w:cs="Times New Roman"/>
          <w:sz w:val="24"/>
          <w:szCs w:val="24"/>
        </w:rPr>
        <w:t>We all know that text summarization has several uses in a variety of internet-based fields, including search engines that are used for querying and e-commerce sites that utilize sentiment analysis to determine client satisfaction with items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{"citationID":"QpRtppOO","properties":{"formattedCitation":"(Etemad,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2216F3">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7A15B543" w14:textId="208F0278" w:rsidR="00730F3D" w:rsidRDefault="00730F3D" w:rsidP="00730F3D">
      <w:pPr>
        <w:spacing w:line="360" w:lineRule="auto"/>
        <w:ind w:firstLine="720"/>
        <w:jc w:val="both"/>
        <w:rPr>
          <w:rFonts w:ascii="Times New Roman" w:hAnsi="Times New Roman" w:cs="Times New Roman"/>
          <w:sz w:val="24"/>
          <w:szCs w:val="24"/>
        </w:rPr>
      </w:pPr>
      <w:r w:rsidRPr="004D14EF">
        <w:rPr>
          <w:rFonts w:ascii="Times New Roman" w:hAnsi="Times New Roman" w:cs="Times New Roman"/>
          <w:sz w:val="24"/>
          <w:szCs w:val="24"/>
        </w:rPr>
        <w:lastRenderedPageBreak/>
        <w:t>However, in the movie industry, consumers may utilize text summarization to simplify customer reviews of movies, which are often lengthy and time-consuming to read. This enables users to make better decisions when they decide whether or not to watch a certain movie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{"citationID":"NG2vhXQI","properties":{"formattedCitation":"(Khan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4D14EF">
        <w:rPr>
          <w:rFonts w:ascii="Times New Roman" w:hAnsi="Times New Roman" w:cs="Times New Roman"/>
          <w:sz w:val="24"/>
        </w:rPr>
        <w:t>(Khan et al., 2020)</w:t>
      </w:r>
      <w:r>
        <w:rPr>
          <w:rFonts w:ascii="Times New Roman" w:hAnsi="Times New Roman" w:cs="Times New Roman"/>
          <w:sz w:val="24"/>
          <w:szCs w:val="24"/>
        </w:rPr>
        <w:fldChar w:fldCharType="end"/>
      </w:r>
      <w:r w:rsidRPr="004D14EF">
        <w:rPr>
          <w:rFonts w:ascii="Times New Roman" w:hAnsi="Times New Roman" w:cs="Times New Roman"/>
          <w:sz w:val="24"/>
          <w:szCs w:val="24"/>
        </w:rPr>
        <w:t>.</w:t>
      </w:r>
    </w:p>
    <w:p w14:paraId="2B106E3D" w14:textId="53FA9186"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4</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Abstractive and Extractive Techniques</w:t>
      </w:r>
    </w:p>
    <w:p w14:paraId="76A3FE6E" w14:textId="77777777" w:rsidR="00730F3D" w:rsidRDefault="00730F3D" w:rsidP="00730F3D">
      <w:pPr>
        <w:pStyle w:val="ListParagraph"/>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 xml:space="preserve">Generally, text summarization is classified into two which are; abstractive text summarization and extractive text summarization, however the approach for creating a hybrid model for text summarization is possible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{"citationID":"HbfCtgie","properties":{"formattedCitation":"(Alsaqer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(Alsaqer and Sasi, 2017)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A67686">
        <w:rPr>
          <w:rFonts w:ascii="Times New Roman" w:hAnsi="Times New Roman" w:cs="Times New Roman"/>
          <w:sz w:val="24"/>
          <w:szCs w:val="24"/>
        </w:rPr>
        <w:t>The abstractive text summarization technique aims to produce the sentences on its own and then uses them to provide a coherent summary. Therefore, the summary's content will vary from the original context yet still convey the same idea</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{"citationID":"6zGjTTyS","properties":{"formattedCitation":"(Mahajan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r w:rsidRPr="00A67686">
        <w:rPr>
          <w:rFonts w:ascii="Times New Roman" w:hAnsi="Times New Roman" w:cs="Times New Roman"/>
          <w:sz w:val="24"/>
          <w:szCs w:val="24"/>
        </w:rPr>
        <w:t>.</w:t>
      </w:r>
      <w:r>
        <w:rPr>
          <w:rFonts w:ascii="Times New Roman" w:hAnsi="Times New Roman" w:cs="Times New Roman"/>
          <w:sz w:val="24"/>
          <w:szCs w:val="24"/>
        </w:rPr>
        <w:t xml:space="preserve"> </w:t>
      </w:r>
      <w:r w:rsidRPr="00787D31">
        <w:rPr>
          <w:rFonts w:ascii="Times New Roman" w:hAnsi="Times New Roman" w:cs="Times New Roman"/>
          <w:sz w:val="24"/>
          <w:szCs w:val="24"/>
        </w:rPr>
        <w:t>Additionally, it is well recognized that a strong abstractive summary encompasses the input's key details and is linguistically fluent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{"citationID":"VPsq3cps","properties":{"formattedCitation":"(Zhang et al., 2020)","plainCitation":"(Zhang et al., 2020)","noteIndex":0},"citationItems":[{"id":89,"uris":["http://zotero.org/users/local/70QdCwYM/items/CYLZQQAZ"],"itemData":{"id":89,"type":"article","abstract":"Recent work pre-training Transformers with self-supervised objectives on large text corpora has shown great success when fine-tuned on downstream NLP tasks including text summarization. However, pre-training objectives tailored for abstractive text summarization have not been explored. Furthermore there is a lack of systematic evaluation across diverse domains. In this work, we propose pre-training large Transformer-based encoder-decoder models on massive text corpora with a new self-supervised objective. In PEGASUS, important sentences are removed/masked from an input document and are generated together as one output sequence from the remaining sentences, similar to an extractive summary. We evaluated our best PEGASUS model on 12 downstream summarization tasks spanning news, science, stories, instructions, emails, patents, and legislative bills. Experiments demonstrate it achieves state-of-the-art performance on all 12 downstream datasets measured by ROUGE scores. Our model also shows surprising performance on low-resource summarization, surpassing previous state-of-the-art results on 6 datasets with only 1000 examples. Finally we validated our results using human evaluation and show that our model summaries achieve human performance on multiple datasets.","note":"arXiv:1912.08777 [cs]","number":"arXiv:1912.08777","publisher":"arXiv","source":"arXiv.org","title":"PEGASUS: Pre-training with Extracted Gap-sentences for Abstractive Summarization","title-short":"PEGASUS","URL":"http://arxiv.org/abs/1912.08777","author":[{"family":"Zhang","given":"Jingqing"},{"family":"Zhao","given":"Yao"},{"family":"Saleh","given":"Mohammad"},{"family":"Liu","given":"Peter J."}],"accessed":{"date-parts":[["2022",10,18]]},"issued":{"date-parts":[["2020",7,10]]}}}],"schema":"https://github.com/citation-style-language/schema/raw/master/csl-citation.json"}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(Zhang et al., 2020)</w:t>
      </w:r>
      <w:r>
        <w:rPr>
          <w:rFonts w:ascii="Times New Roman" w:hAnsi="Times New Roman" w:cs="Times New Roman"/>
          <w:sz w:val="24"/>
          <w:szCs w:val="24"/>
        </w:rPr>
        <w:fldChar w:fldCharType="end"/>
      </w:r>
      <w:r>
        <w:rPr>
          <w:rFonts w:ascii="Times New Roman" w:hAnsi="Times New Roman" w:cs="Times New Roman"/>
          <w:sz w:val="24"/>
          <w:szCs w:val="24"/>
        </w:rPr>
        <w:t>.</w:t>
      </w:r>
    </w:p>
    <w:p w14:paraId="4D18790C" w14:textId="77777777" w:rsidR="00730F3D" w:rsidRDefault="00730F3D" w:rsidP="00730F3D">
      <w:pPr>
        <w:pStyle w:val="ListParagraph"/>
        <w:spacing w:line="360" w:lineRule="auto"/>
        <w:ind w:left="0" w:firstLine="720"/>
        <w:jc w:val="both"/>
        <w:rPr>
          <w:rFonts w:ascii="Times New Roman" w:hAnsi="Times New Roman" w:cs="Times New Roman"/>
          <w:sz w:val="24"/>
          <w:szCs w:val="24"/>
        </w:rPr>
      </w:pPr>
      <w:r w:rsidRPr="00787D31">
        <w:rPr>
          <w:rFonts w:ascii="Times New Roman" w:hAnsi="Times New Roman" w:cs="Times New Roman"/>
          <w:sz w:val="24"/>
          <w:szCs w:val="24"/>
        </w:rPr>
        <w:t>The extractive text summarizing method focuses on picking out key phrases or groups of phrases from the original input content and combining them to produce a concise yet insightful text summary. It is determined which sentences should be included as parts of the summary based on the statistical and linguistic characteristics of the sentences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{"citationID":"KIlYLgLT","properties":{"formattedCitation":"(Gupta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r w:rsidRPr="00787D31">
        <w:rPr>
          <w:rFonts w:ascii="Times New Roman" w:hAnsi="Times New Roman" w:cs="Times New Roman"/>
          <w:sz w:val="24"/>
          <w:szCs w:val="24"/>
        </w:rPr>
        <w:t>.</w:t>
      </w:r>
      <w:r>
        <w:rPr>
          <w:rFonts w:ascii="Times New Roman" w:hAnsi="Times New Roman" w:cs="Times New Roman"/>
          <w:sz w:val="24"/>
          <w:szCs w:val="24"/>
        </w:rPr>
        <w:t xml:space="preserve"> </w:t>
      </w:r>
      <w:r w:rsidRPr="002B1FD0">
        <w:rPr>
          <w:rFonts w:ascii="Times New Roman" w:hAnsi="Times New Roman" w:cs="Times New Roman"/>
          <w:sz w:val="24"/>
          <w:szCs w:val="24"/>
        </w:rPr>
        <w:t>A hybrid system is one that combines various strategies to produce a single system. However, hybrid text summarizing systems do exist, for instance, using a combination of extractive and abstractive summarization can be utilized to generate a hybrid system that uses encoder-decoders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{"citationID":"kMxpOc0p","properties":{"formattedCitation":"(Kirmani et al., 2019; Abolghasemi, Dadkhah and Tohidi, 2022)","plainCitation":"(Kirmani et al., 2019; Abolghasemi, Dadkhah and Tohidi, 2022)","noteIndex":0},"citationItems":[{"id":138,"uris":["http://zotero.org/users/local/70QdCwYM/items/BUFLA9JK"],"itemData":{"id":138,"type":"chapter","abstract":"Text summarization is the technique of shirking the original text document in such a way that its meaning is not altered. Summarization techniques have become important for information retrieval as large volumes of data are available on Internet and it is impossible for a human to extract relevant information from enormous amount of data in a time-bound situation. Thus, automatic text summarizer is a tool for reducing the information available on Internet by providing nonredundant and salient sentence extracted from a single or multiple text documents. Text summarization has two approaches: extractive and abstractive. Extractive approach generates the summary by selecting subsets of words, sentences, and phrases of text documents whereas abstractive approach understands the main idea of the document and then represents that idea in a natural language using natural language generation technique to create summaries. This paper represents a Survey of Automatic Hybrid Text Summarization.","container-title":"Soft Computing: Theories and Applications","event-place":"Singapore","ISBN":"9789811305887","language":"en","note":"collection-title: Advances in Intelligent Systems and Computing\nDOI: 10.1007/978-981-13-0589-4_7","page":"63-73","publisher":"Springer Singapore","publisher-place":"Singapore","source":"DOI.org (Crossref)","title":"Hybrid Text Summarization: A Survey","title-short":"Hybrid Text Summarization","URL":"http://link.springer.com/10.1007/978-981-13-0589-4_7","volume":"742","editor":[{"family":"Ray","given":"Kanad"},{"family":"Sharma","given":"Tarun K."},{"family":"Rawat","given":"Sanyog"},{"family":"Saini","given":"R. K."},{"family":"Bandyopadhyay","given":"Anirban"}],"author":[{"family":"Kirmani","given":"Mahira"},{"family":"Manzoor Hakak","given":"Nida"},{"family":"Mohd","given":"Mudasir"},{"family":"Mohd","given":"Mohsin"}],"accessed":{"date-parts":[["2022",11,1]]},"issued":{"date-parts":[["2019"]]}}},{"id":134,"uris":["http://zotero.org/users/local/70QdCwYM/items/J8AX5HYB"],"itemData":{"id":134,"type":"paper-conference","abstract":"Abstractive text summarization is the task of creating a summary from a document by merging facts from different sources and make a short description of them. In this procedure, the meaning and the content information should be kept. In this paper, a hybrid summarization system using deep recurrent neural network is proposed, which can create new sentences by information extracted from the text. The proposed model is the combination of extractive and abstractive summarization and has the encoder-decoder structure. The encoder extracts information from the source document and encodes this information in a compressed representation. The decoder takes the encoder’s output as input and generates a summary, which has an acceptable semantic and syntactic structure. Experimental results show that the proposed model could improve both the performance of abstractive summarization and the time of training. This model does the single-document multi-sentence summarization and does not have any dependency on language. Therefore, it can be used for other languages without any modification in future.","container-title":"2022 27th International Computer Conference, Computer Society of Iran (CSICC)","DOI":"10.1109/CSICC55295.2022.9780395","event-place":"Tehran, Iran, Islamic Republic of","event-title":"2022 27th International Computer Conference, Computer Society of Iran (CSICC)","ISBN":"978-1-66548-027-7","language":"en","page":"1-5","publisher":"IEEE","publisher-place":"Tehran, Iran, Islamic Republic of","source":"DOI.org (Crossref)","title":"HTS-DL: Hybrid Text Summarization System using Deep Learning","title-short":"HTS-DL","URL":"https://ieeexplore.ieee.org/document/9780395/","author":[{"family":"Abolghasemi","given":"Majid"},{"family":"Dadkhah","given":"Chitra"},{"family":"Tohidi","given":"Nasim"}],"accessed":{"date-parts":[["2022",10,26]]},"issued":{"date-parts":[["2022",2,23]]}}}],"schema":"https://github.com/citation-style-language/schema/raw/master/csl-citation.json"} </w:instrText>
      </w:r>
      <w:r>
        <w:rPr>
          <w:rFonts w:ascii="Times New Roman" w:hAnsi="Times New Roman" w:cs="Times New Roman"/>
          <w:sz w:val="24"/>
          <w:szCs w:val="24"/>
        </w:rPr>
        <w:fldChar w:fldCharType="separate"/>
      </w:r>
      <w:r w:rsidRPr="00172E36">
        <w:rPr>
          <w:rFonts w:ascii="Times New Roman" w:hAnsi="Times New Roman" w:cs="Times New Roman"/>
          <w:sz w:val="24"/>
        </w:rPr>
        <w:t>(Kirmani et al., 2019; Abolghasemi, Dadkhah and Tohidi, 2022)</w:t>
      </w:r>
      <w:r>
        <w:rPr>
          <w:rFonts w:ascii="Times New Roman" w:hAnsi="Times New Roman" w:cs="Times New Roman"/>
          <w:sz w:val="24"/>
          <w:szCs w:val="24"/>
        </w:rPr>
        <w:fldChar w:fldCharType="end"/>
      </w:r>
      <w:r w:rsidRPr="002B1FD0">
        <w:rPr>
          <w:rFonts w:ascii="Times New Roman" w:hAnsi="Times New Roman" w:cs="Times New Roman"/>
          <w:sz w:val="24"/>
          <w:szCs w:val="24"/>
        </w:rPr>
        <w:t>.</w:t>
      </w:r>
    </w:p>
    <w:p w14:paraId="66A42CA4" w14:textId="77777777" w:rsidR="00730F3D" w:rsidRDefault="00730F3D" w:rsidP="00730F3D">
      <w:pPr>
        <w:pStyle w:val="ListParagraph"/>
        <w:spacing w:line="360" w:lineRule="auto"/>
        <w:ind w:left="0"/>
        <w:jc w:val="center"/>
        <w:rPr>
          <w:rFonts w:ascii="Times New Roman" w:hAnsi="Times New Roman" w:cs="Times New Roman"/>
          <w:i/>
          <w:sz w:val="24"/>
          <w:szCs w:val="24"/>
        </w:rPr>
      </w:pPr>
      <w:r w:rsidRPr="004A47A3">
        <w:rPr>
          <w:rFonts w:ascii="Times New Roman" w:hAnsi="Times New Roman" w:cs="Times New Roman"/>
          <w:i/>
          <w:sz w:val="24"/>
          <w:szCs w:val="24"/>
        </w:rPr>
        <w:t xml:space="preserve">Table 1: Comparison of Text Summarization </w:t>
      </w:r>
      <w:r>
        <w:rPr>
          <w:rFonts w:ascii="Times New Roman" w:hAnsi="Times New Roman" w:cs="Times New Roman"/>
          <w:i/>
          <w:sz w:val="24"/>
          <w:szCs w:val="24"/>
        </w:rPr>
        <w:t>Techniques</w:t>
      </w:r>
    </w:p>
    <w:tbl>
      <w:tblPr>
        <w:tblStyle w:val="TableGrid"/>
        <w:tblW w:w="9355" w:type="dxa"/>
        <w:tblLook w:val="04A0" w:firstRow="1" w:lastRow="0" w:firstColumn="1" w:lastColumn="0" w:noHBand="0" w:noVBand="1"/>
      </w:tblPr>
      <w:tblGrid>
        <w:gridCol w:w="4585"/>
        <w:gridCol w:w="4770"/>
      </w:tblGrid>
      <w:tr w:rsidR="00730F3D" w14:paraId="0CBAA497" w14:textId="77777777" w:rsidTr="00926A00">
        <w:tc>
          <w:tcPr>
            <w:tcW w:w="4585" w:type="dxa"/>
            <w:shd w:val="clear" w:color="auto" w:fill="F2F2F2" w:themeFill="background1" w:themeFillShade="F2"/>
          </w:tcPr>
          <w:p w14:paraId="4351824B"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Abstractive</w:t>
            </w:r>
          </w:p>
        </w:tc>
        <w:tc>
          <w:tcPr>
            <w:tcW w:w="4770" w:type="dxa"/>
            <w:shd w:val="clear" w:color="auto" w:fill="F2F2F2" w:themeFill="background1" w:themeFillShade="F2"/>
          </w:tcPr>
          <w:p w14:paraId="2900549C"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Extractive</w:t>
            </w:r>
          </w:p>
        </w:tc>
      </w:tr>
      <w:tr w:rsidR="00730F3D" w14:paraId="2F7DE614" w14:textId="77777777" w:rsidTr="00926A00">
        <w:trPr>
          <w:trHeight w:val="1277"/>
        </w:trPr>
        <w:tc>
          <w:tcPr>
            <w:tcW w:w="4585" w:type="dxa"/>
            <w:shd w:val="clear" w:color="auto" w:fill="FFFFFF" w:themeFill="background1"/>
          </w:tcPr>
          <w:p w14:paraId="6F48E602"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Paraphrases content like humans do, meaning it creates its own context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{"citationID":"3LCUTinj","properties":{"formattedCitation":"(Mahajan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p>
        </w:tc>
        <w:tc>
          <w:tcPr>
            <w:tcW w:w="4770" w:type="dxa"/>
            <w:shd w:val="clear" w:color="auto" w:fill="FFFFFF" w:themeFill="background1"/>
          </w:tcPr>
          <w:p w14:paraId="5AACBA8F"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Doesn’t create its own context but uses the best possible phrases from the original document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{"citationID":"gI99X2ML","properties":{"formattedCitation":"(Gupta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p>
        </w:tc>
      </w:tr>
      <w:tr w:rsidR="00730F3D" w14:paraId="2C29ADCD" w14:textId="77777777" w:rsidTr="00926A00">
        <w:tc>
          <w:tcPr>
            <w:tcW w:w="4585" w:type="dxa"/>
            <w:shd w:val="clear" w:color="auto" w:fill="FFFFFF" w:themeFill="background1"/>
          </w:tcPr>
          <w:p w14:paraId="0BF056D9"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 vast number of datasets are available to experiment working in this domain.</w:t>
            </w:r>
          </w:p>
        </w:tc>
        <w:tc>
          <w:tcPr>
            <w:tcW w:w="4770" w:type="dxa"/>
            <w:shd w:val="clear" w:color="auto" w:fill="FFFFFF" w:themeFill="background1"/>
          </w:tcPr>
          <w:p w14:paraId="1E40848C"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5E74EA">
              <w:rPr>
                <w:rFonts w:ascii="Times New Roman" w:hAnsi="Times New Roman" w:cs="Times New Roman"/>
                <w:sz w:val="24"/>
                <w:szCs w:val="24"/>
              </w:rPr>
              <w:t xml:space="preserve">Capable of visualizing sentence scores and investigating gradient-based ways to </w:t>
            </w:r>
            <w:r w:rsidRPr="005E74EA">
              <w:rPr>
                <w:rFonts w:ascii="Times New Roman" w:hAnsi="Times New Roman" w:cs="Times New Roman"/>
                <w:sz w:val="24"/>
                <w:szCs w:val="24"/>
              </w:rPr>
              <w:lastRenderedPageBreak/>
              <w:t>calculating the contribution of each input token to score prediction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{"citationID":"BuT2rwoH","properties":{"formattedCitation":"(Pai, 2014)","plainCitation":"(Pai, 2014)","noteIndex":0},"citationItems":[{"id":140,"uris":["http://zotero.org/users/local/70QdCwYM/items/I9Z2BAXX"],"itemData":{"id":140,"type":"article-journal","abstract":"If the user has given the keywords then system matches these words in the document and selects the sentences containing those words. Selected sentences will be displayed.","container-title":"International Journal of Engineering Research","issue":"5","language":"en","page":"5","source":"Zotero","title":"Summarizer Using Abstractive and Extractive Method","volume":"3","author":[{"family":"Pai","given":"Anusha"}],"issued":{"date-parts":[["2014"]]}}}],"schema":"https://github.com/citation-style-language/schema/raw/master/csl-citation.json"} </w:instrText>
            </w:r>
            <w:r>
              <w:rPr>
                <w:rFonts w:ascii="Times New Roman" w:hAnsi="Times New Roman" w:cs="Times New Roman"/>
                <w:sz w:val="24"/>
                <w:szCs w:val="24"/>
              </w:rPr>
              <w:fldChar w:fldCharType="separate"/>
            </w:r>
            <w:r w:rsidRPr="005E74EA">
              <w:rPr>
                <w:rFonts w:ascii="Times New Roman" w:hAnsi="Times New Roman" w:cs="Times New Roman"/>
                <w:sz w:val="24"/>
              </w:rPr>
              <w:t>(Pai, 2014)</w:t>
            </w:r>
            <w:r>
              <w:rPr>
                <w:rFonts w:ascii="Times New Roman" w:hAnsi="Times New Roman" w:cs="Times New Roman"/>
                <w:sz w:val="24"/>
                <w:szCs w:val="24"/>
              </w:rPr>
              <w:fldChar w:fldCharType="end"/>
            </w:r>
          </w:p>
        </w:tc>
      </w:tr>
      <w:tr w:rsidR="00730F3D" w14:paraId="074E864F" w14:textId="77777777" w:rsidTr="00926A00">
        <w:trPr>
          <w:trHeight w:val="1250"/>
        </w:trPr>
        <w:tc>
          <w:tcPr>
            <w:tcW w:w="4585" w:type="dxa"/>
            <w:shd w:val="clear" w:color="auto" w:fill="FFFFFF" w:themeFill="background1"/>
          </w:tcPr>
          <w:p w14:paraId="55FD5B20" w14:textId="77777777" w:rsidR="00730F3D"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There is a probability of creating information which may be faulty or that gives a different in meaning compared to the original text.</w:t>
            </w:r>
          </w:p>
        </w:tc>
        <w:tc>
          <w:tcPr>
            <w:tcW w:w="4770" w:type="dxa"/>
            <w:shd w:val="clear" w:color="auto" w:fill="FFFFFF" w:themeFill="background1"/>
          </w:tcPr>
          <w:p w14:paraId="739DC9AA"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1A731D">
              <w:rPr>
                <w:rFonts w:ascii="Times New Roman" w:hAnsi="Times New Roman" w:cs="Times New Roman"/>
                <w:sz w:val="24"/>
                <w:szCs w:val="24"/>
              </w:rPr>
              <w:t>There is a possibility that the combined sentences made from the extracted sentences will contain errors.</w:t>
            </w:r>
          </w:p>
        </w:tc>
      </w:tr>
    </w:tbl>
    <w:p w14:paraId="295E8B3D" w14:textId="231DB1E6" w:rsidR="00730F3D" w:rsidRDefault="00730F3D" w:rsidP="00730F3D">
      <w:pPr>
        <w:spacing w:line="360" w:lineRule="auto"/>
        <w:ind w:firstLine="720"/>
        <w:jc w:val="both"/>
        <w:rPr>
          <w:rFonts w:ascii="Times New Roman" w:hAnsi="Times New Roman" w:cs="Times New Roman"/>
          <w:sz w:val="24"/>
          <w:szCs w:val="24"/>
        </w:rPr>
      </w:pPr>
    </w:p>
    <w:p w14:paraId="0DCB2051" w14:textId="76953993"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5</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NLP with Deep Learning</w:t>
      </w:r>
    </w:p>
    <w:p w14:paraId="776B54F3" w14:textId="77777777" w:rsidR="00730F3D" w:rsidRDefault="00730F3D" w:rsidP="00730F3D">
      <w:pPr>
        <w:spacing w:line="360" w:lineRule="auto"/>
        <w:jc w:val="both"/>
        <w:rPr>
          <w:rFonts w:ascii="Times New Roman" w:hAnsi="Times New Roman" w:cs="Times New Roman"/>
          <w:sz w:val="24"/>
          <w:szCs w:val="24"/>
        </w:rPr>
      </w:pPr>
      <w:r w:rsidRPr="0071151F">
        <w:rPr>
          <w:rFonts w:ascii="Times New Roman" w:hAnsi="Times New Roman" w:cs="Times New Roman"/>
          <w:sz w:val="24"/>
          <w:szCs w:val="24"/>
        </w:rPr>
        <w:t>NLP is a method for computers to intelligently and effectively analyze, comprehend, and derive meaning from human language, as opposed to other approaches that only focus on the interactions between human language and computers. Deep learning techniques are increasingly being used in the field of AI compared to traditional machine learning approaches due to their success rates in handling difficult high computing learning tasks (Lopez and Kalita, 2017; Mahajan et al., 2021).</w:t>
      </w:r>
    </w:p>
    <w:p w14:paraId="5963355A" w14:textId="77777777" w:rsidR="00730F3D" w:rsidRPr="008A1B6F" w:rsidRDefault="00730F3D" w:rsidP="00730F3D">
      <w:pPr>
        <w:spacing w:line="360" w:lineRule="auto"/>
        <w:ind w:firstLine="720"/>
        <w:jc w:val="both"/>
        <w:rPr>
          <w:rFonts w:ascii="Times New Roman" w:hAnsi="Times New Roman" w:cs="Times New Roman"/>
          <w:sz w:val="24"/>
          <w:szCs w:val="24"/>
        </w:rPr>
      </w:pPr>
      <w:r w:rsidRPr="008A1B6F">
        <w:rPr>
          <w:rFonts w:ascii="Times New Roman" w:hAnsi="Times New Roman" w:cs="Times New Roman"/>
          <w:sz w:val="24"/>
          <w:szCs w:val="24"/>
        </w:rPr>
        <w:t>In today's NLP, machine learning is prominent, but for the most part it only involves numerically optimizing the weights of characteristics and representations that have been created by humans. Deep learning aims to investigate how computers can utilize data to create features and representations suitable for challenging interpretation tasks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{"citationID":"pUNeMebZ","properties":{"formattedCitation":"(Socher, Bengio and Manning, 2012)","plainCitation":"(Socher, Bengio and Manning, 2012)","noteIndex":0},"citationItems":[{"id":145,"uris":["http://zotero.org/users/local/70QdCwYM/items/BPVA6WBM"],"itemData":{"id":145,"type":"paper-conference","container-title":"Proceedings of the 50th Annual Meeting of the Association for Computational Linguistics: Tutorial Abstracts","event-place":"Jeju Island, Korea","page":"5","publisher":"Association for Computational Linguistics","publisher-place":"Jeju Island, Korea","source":"ACLWeb","title":"Deep Learning for NLP (without Magic)","URL":"https://aclanthology.org/P12-4005","author":[{"family":"Socher","given":"Richard"},{"family":"Bengio","given":"Yoshua"},{"family":"Manning","given":"Christopher D."}],"accessed":{"date-parts":[["2022",11,2]]},"issued":{"date-parts":[["2012",7]]}}}],"schema":"https://github.com/citation-style-language/schema/raw/master/csl-citation.json"} </w:instrText>
      </w:r>
      <w:r>
        <w:rPr>
          <w:rFonts w:ascii="Times New Roman" w:hAnsi="Times New Roman" w:cs="Times New Roman"/>
          <w:sz w:val="24"/>
          <w:szCs w:val="24"/>
        </w:rPr>
        <w:fldChar w:fldCharType="separate"/>
      </w:r>
      <w:r w:rsidRPr="008A1B6F">
        <w:rPr>
          <w:rFonts w:ascii="Times New Roman" w:hAnsi="Times New Roman" w:cs="Times New Roman"/>
          <w:sz w:val="24"/>
        </w:rPr>
        <w:t>(Socher, Bengio and Manning, 2012)</w:t>
      </w:r>
      <w:r>
        <w:rPr>
          <w:rFonts w:ascii="Times New Roman" w:hAnsi="Times New Roman" w:cs="Times New Roman"/>
          <w:sz w:val="24"/>
          <w:szCs w:val="24"/>
        </w:rPr>
        <w:fldChar w:fldCharType="end"/>
      </w:r>
      <w:r w:rsidRPr="008A1B6F">
        <w:rPr>
          <w:rFonts w:ascii="Times New Roman" w:hAnsi="Times New Roman" w:cs="Times New Roman"/>
          <w:sz w:val="24"/>
          <w:szCs w:val="24"/>
        </w:rPr>
        <w:t>.</w:t>
      </w:r>
    </w:p>
    <w:p w14:paraId="201E2027" w14:textId="16DBFCDB"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6</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Transformers</w:t>
      </w:r>
    </w:p>
    <w:p w14:paraId="514DED66" w14:textId="77777777" w:rsidR="00AD1C2E" w:rsidRDefault="00AD1C2E" w:rsidP="00AD1C2E">
      <w:pPr>
        <w:spacing w:line="360" w:lineRule="auto"/>
        <w:jc w:val="both"/>
        <w:rPr>
          <w:rFonts w:ascii="Times New Roman" w:hAnsi="Times New Roman" w:cs="Times New Roman"/>
          <w:sz w:val="24"/>
          <w:szCs w:val="24"/>
        </w:rPr>
      </w:pPr>
      <w:r w:rsidRPr="00C66A9E">
        <w:rPr>
          <w:rFonts w:ascii="Times New Roman" w:hAnsi="Times New Roman" w:cs="Times New Roman"/>
          <w:sz w:val="24"/>
          <w:szCs w:val="24"/>
        </w:rPr>
        <w:t>Open-source library Transformers contains modern transformer architectures that have been thoroughly developed and are integrated by a common API. Pretraining has enabled the efficient use of this capacity for a wide range of activities, and these designs have permitted the construction of higher-capacity models. Transformers are designed to be easy for practitioners, expandable for researchers, and quick and reliable in industrial deployments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{"citationID":"Bz0S0Mjv","properties":{"formattedCitation":"(Wolf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C66A9E">
        <w:rPr>
          <w:rFonts w:ascii="Times New Roman" w:hAnsi="Times New Roman" w:cs="Times New Roman"/>
          <w:sz w:val="24"/>
        </w:rPr>
        <w:t>(Wolf et al., 2020)</w:t>
      </w:r>
      <w:r>
        <w:rPr>
          <w:rFonts w:ascii="Times New Roman" w:hAnsi="Times New Roman" w:cs="Times New Roman"/>
          <w:sz w:val="24"/>
          <w:szCs w:val="24"/>
        </w:rPr>
        <w:fldChar w:fldCharType="end"/>
      </w:r>
      <w:r w:rsidRPr="00C66A9E">
        <w:rPr>
          <w:rFonts w:ascii="Times New Roman" w:hAnsi="Times New Roman" w:cs="Times New Roman"/>
          <w:sz w:val="24"/>
          <w:szCs w:val="24"/>
        </w:rPr>
        <w:t>.</w:t>
      </w:r>
    </w:p>
    <w:p w14:paraId="4DE23A9E" w14:textId="77777777" w:rsidR="00AD1C2E" w:rsidRPr="00401D21"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b/>
      </w:r>
      <w:r w:rsidRPr="00401D21">
        <w:rPr>
          <w:rFonts w:ascii="Times New Roman" w:hAnsi="Times New Roman" w:cs="Times New Roman"/>
          <w:sz w:val="24"/>
          <w:szCs w:val="24"/>
        </w:rPr>
        <w:t xml:space="preserve">It has been demonstrated that the modern generation of pre-trained language models based on transformers is rather competent at identifying syntactic signals like noun modifiers, possessive pronouns, prepositions, or co-referents, as well as semantic cues like entities and relations </w:t>
      </w:r>
      <w:r w:rsidRPr="00401D21">
        <w:rPr>
          <w:rFonts w:ascii="Times New Roman" w:hAnsi="Times New Roman" w:cs="Times New Roman"/>
          <w:sz w:val="24"/>
          <w:szCs w:val="24"/>
        </w:rPr>
        <w:fldChar w:fldCharType="begin"/>
      </w:r>
      <w:r w:rsidRPr="00401D21">
        <w:rPr>
          <w:rFonts w:ascii="Times New Roman" w:hAnsi="Times New Roman" w:cs="Times New Roman"/>
          <w:sz w:val="24"/>
          <w:szCs w:val="24"/>
        </w:rPr>
        <w:instrText xml:space="preserve"> ADDIN ZOTERO_ITEM CSL_CITATION {"citationID":"Ot7JdOyZ","properties":{"formattedCitation":"(Brasoveanu and Andonie, 2020)","plainCitation":"(Brasoveanu and Andonie, 2020)","noteIndex":0},"citationItems":[{"id":155,"uris":["http://zotero.org/users/local/70QdCwYM/items/7IPKET9X"],"itemData":{"id":155,"type":"paper-conference","abstract":"The introduction of Transformer neural networks has changed the landscape of Natural Language Processing during the last three years. While models inspired by it have managed to lead the boards for a variety of tasks, some of the mechanisms through which these performances were achieved are not necessarily well-understood. Our survey is focused mostly on explaining Transformer architectures through visualizations. Since visualization enables some degree of explainability, we have examined the various Transformer facets that can be explored through visual analytics. The ﬁeld is still at a nascent stage and is expected to witness dynamic growth in the near future, since the results are already interesting and promising. Currently, some of the visualizations are relatively close to their original models, whereas others are model-agnostic. The visualizations designed to explore the Transformer architectures enable some additional features, like exploration of all neuronal cells or attention maps, therefore providing an advantage for this particular task. We conclude by proposing a set of requirements for future Transformer visualization frameworks.","container-title":"2020 24th International Conference Information Visualisation (IV)","DOI":"10.1109/IV51561.2020.00051","event-place":"Melbourne, Australia","event-title":"2020 24th International Conference Information Visualisation (IV)","ISBN":"978-1-72819-134-8","language":"en","page":"270-279","publisher":"IEEE","publisher-place":"Melbourne, Australia","source":"DOI.org (Crossref)","title":"Visualizing Transformers for NLP: A Brief Survey","title-short":"Visualizing Transformers for NLP","URL":"https://ieeexplore.ieee.org/document/9373074/","author":[{"family":"Brasoveanu","given":"Adrian M. P."},{"family":"Andonie","given":"Razvan"}],"accessed":{"date-parts":[["2022",11,2]]},"issued":{"date-parts":[["2020",9]]}}}],"schema":"https://github.com/citation-style-language/schema/raw/master/csl-citation.json"} </w:instrText>
      </w:r>
      <w:r w:rsidRPr="00401D21">
        <w:rPr>
          <w:rFonts w:ascii="Times New Roman" w:hAnsi="Times New Roman" w:cs="Times New Roman"/>
          <w:sz w:val="24"/>
          <w:szCs w:val="24"/>
        </w:rPr>
        <w:fldChar w:fldCharType="separate"/>
      </w:r>
      <w:r w:rsidRPr="00401D21">
        <w:rPr>
          <w:rFonts w:ascii="Times New Roman" w:hAnsi="Times New Roman" w:cs="Times New Roman"/>
          <w:sz w:val="24"/>
          <w:szCs w:val="24"/>
        </w:rPr>
        <w:t>(Brasoveanu and Andonie, 2020)</w:t>
      </w:r>
      <w:r w:rsidRPr="00401D21">
        <w:rPr>
          <w:rFonts w:ascii="Times New Roman" w:hAnsi="Times New Roman" w:cs="Times New Roman"/>
          <w:sz w:val="24"/>
          <w:szCs w:val="24"/>
        </w:rPr>
        <w:fldChar w:fldCharType="end"/>
      </w:r>
      <w:r w:rsidRPr="00401D21">
        <w:rPr>
          <w:rFonts w:ascii="Times New Roman" w:hAnsi="Times New Roman" w:cs="Times New Roman"/>
          <w:sz w:val="24"/>
          <w:szCs w:val="24"/>
        </w:rPr>
        <w:t>.</w:t>
      </w:r>
    </w:p>
    <w:p w14:paraId="7AD36E97" w14:textId="491EBB6C"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b/>
      </w:r>
      <w:r w:rsidRPr="00696A7B">
        <w:rPr>
          <w:rFonts w:ascii="Times New Roman" w:hAnsi="Times New Roman" w:cs="Times New Roman"/>
          <w:sz w:val="24"/>
          <w:szCs w:val="24"/>
        </w:rPr>
        <w:t>Hugging Face Hub offers a variety of transformer designs, including BERT, GPT2, T5, PEGASUS, and many others. The figure below represents the daily average for unique downloads of the pretrained transformer model architectures</w:t>
      </w:r>
      <w:r>
        <w:rPr>
          <w:rFonts w:ascii="Times New Roman" w:hAnsi="Times New Roman" w:cs="Times New Roman"/>
          <w:sz w:val="24"/>
          <w:szCs w:val="24"/>
        </w:rPr>
        <w:t xml:space="preserve"> between Oct 2019 to May 2020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{"citationID":"2QZCgwxX","properties":{"formattedCitation":"(Wolf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696A7B">
        <w:rPr>
          <w:rFonts w:ascii="Times New Roman" w:hAnsi="Times New Roman" w:cs="Times New Roman"/>
          <w:sz w:val="24"/>
        </w:rPr>
        <w:t>(Wolf et al., 2020)</w:t>
      </w:r>
      <w:r>
        <w:rPr>
          <w:rFonts w:ascii="Times New Roman" w:hAnsi="Times New Roman" w:cs="Times New Roman"/>
          <w:sz w:val="24"/>
          <w:szCs w:val="24"/>
        </w:rPr>
        <w:fldChar w:fldCharType="end"/>
      </w:r>
      <w:r w:rsidRPr="00696A7B">
        <w:rPr>
          <w:rFonts w:ascii="Times New Roman" w:hAnsi="Times New Roman" w:cs="Times New Roman"/>
          <w:sz w:val="24"/>
          <w:szCs w:val="24"/>
        </w:rPr>
        <w:t>.</w:t>
      </w:r>
      <w:r>
        <w:rPr>
          <w:rFonts w:ascii="Times New Roman" w:hAnsi="Times New Roman" w:cs="Times New Roman"/>
          <w:sz w:val="24"/>
          <w:szCs w:val="24"/>
        </w:rPr>
        <w:t xml:space="preserve"> </w:t>
      </w:r>
    </w:p>
    <w:p w14:paraId="605E8DE1" w14:textId="77777777" w:rsidR="00AD1C2E" w:rsidRPr="00143138" w:rsidRDefault="00AD1C2E" w:rsidP="00AD1C2E">
      <w:pPr>
        <w:spacing w:line="360" w:lineRule="auto"/>
        <w:jc w:val="center"/>
        <w:rPr>
          <w:rFonts w:ascii="Times New Roman" w:hAnsi="Times New Roman" w:cs="Times New Roman"/>
          <w:i/>
          <w:sz w:val="24"/>
          <w:szCs w:val="24"/>
        </w:rPr>
      </w:pPr>
      <w:r w:rsidRPr="00143138">
        <w:rPr>
          <w:rFonts w:ascii="Times New Roman" w:hAnsi="Times New Roman" w:cs="Times New Roman"/>
          <w:i/>
          <w:sz w:val="24"/>
          <w:szCs w:val="24"/>
        </w:rPr>
        <w:t xml:space="preserve">Figure 3.1 – Transformer Architecture Downloads Rate </w:t>
      </w:r>
      <w:r w:rsidRPr="00143138">
        <w:rPr>
          <w:rFonts w:ascii="Times New Roman" w:hAnsi="Times New Roman" w:cs="Times New Roman"/>
          <w:i/>
          <w:sz w:val="24"/>
          <w:szCs w:val="24"/>
        </w:rPr>
        <w:fldChar w:fldCharType="begin"/>
      </w:r>
      <w:r>
        <w:rPr>
          <w:rFonts w:ascii="Times New Roman" w:hAnsi="Times New Roman" w:cs="Times New Roman"/>
          <w:i/>
          <w:sz w:val="24"/>
          <w:szCs w:val="24"/>
        </w:rPr>
        <w:instrText xml:space="preserve"> ADDIN ZOTERO_ITEM CSL_CITATION {"citationID":"2srY1ZCs","properties":{"formattedCitation":"(Wolf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143138">
        <w:rPr>
          <w:rFonts w:ascii="Times New Roman" w:hAnsi="Times New Roman" w:cs="Times New Roman"/>
          <w:i/>
          <w:sz w:val="24"/>
          <w:szCs w:val="24"/>
        </w:rPr>
        <w:fldChar w:fldCharType="separate"/>
      </w:r>
      <w:r w:rsidRPr="00143138">
        <w:rPr>
          <w:rFonts w:ascii="Times New Roman" w:hAnsi="Times New Roman" w:cs="Times New Roman"/>
          <w:i/>
          <w:sz w:val="24"/>
        </w:rPr>
        <w:t>(Wolf et al., 2020)</w:t>
      </w:r>
      <w:r w:rsidRPr="00143138">
        <w:rPr>
          <w:rFonts w:ascii="Times New Roman" w:hAnsi="Times New Roman" w:cs="Times New Roman"/>
          <w:i/>
          <w:sz w:val="24"/>
          <w:szCs w:val="24"/>
        </w:rPr>
        <w:fldChar w:fldCharType="end"/>
      </w:r>
      <w:r w:rsidRPr="00143138">
        <w:rPr>
          <w:rFonts w:ascii="Times New Roman" w:hAnsi="Times New Roman" w:cs="Times New Roman"/>
          <w:i/>
          <w:sz w:val="24"/>
          <w:szCs w:val="24"/>
        </w:rPr>
        <w:t>.</w:t>
      </w:r>
    </w:p>
    <w:p w14:paraId="2675E242" w14:textId="77777777"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369487" wp14:editId="16ECD091">
            <wp:extent cx="5934075" cy="1343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1343025"/>
                    </a:xfrm>
                    <a:prstGeom prst="rect">
                      <a:avLst/>
                    </a:prstGeom>
                    <a:noFill/>
                    <a:ln>
                      <a:noFill/>
                    </a:ln>
                  </pic:spPr>
                </pic:pic>
              </a:graphicData>
            </a:graphic>
          </wp:inline>
        </w:drawing>
      </w:r>
    </w:p>
    <w:p w14:paraId="3B08EC50" w14:textId="3E6D4182"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{"citationID":"b7kPhWci","properties":{"formattedCitation":"(Etemad,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550C0B">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xml:space="preserve"> research compares various other researchers approaches taken in order to perform abstractive text summarization, these techniques includes the use of transformers and other neural network approaches such as CNN and LSTM RNN networks. The research comparison table below only includes the approaches of transformers used taken abstractive text summarization.</w:t>
      </w:r>
    </w:p>
    <w:p w14:paraId="412A6AAA" w14:textId="31EF4B10"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7</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Hyperparameter Tuning</w:t>
      </w:r>
    </w:p>
    <w:p w14:paraId="6EA381FC" w14:textId="0701ACA9" w:rsidR="00AD1C2E" w:rsidRDefault="00AD1C2E" w:rsidP="00AD1C2E">
      <w:pPr>
        <w:spacing w:line="360" w:lineRule="auto"/>
        <w:jc w:val="both"/>
        <w:rPr>
          <w:rFonts w:ascii="Times New Roman" w:hAnsi="Times New Roman" w:cs="Times New Roman"/>
          <w:sz w:val="24"/>
          <w:szCs w:val="24"/>
        </w:rPr>
      </w:pPr>
      <w:r w:rsidRPr="009542B4">
        <w:rPr>
          <w:rFonts w:ascii="Times New Roman" w:hAnsi="Times New Roman" w:cs="Times New Roman"/>
          <w:sz w:val="24"/>
          <w:szCs w:val="24"/>
        </w:rPr>
        <w:t>Finding the ideal collection of parameter values to train an algorithm using in order to build a model relevant to the dataset is known as hyperparameter tuning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{"citationID":"VAmPcDgD","properties":{"formattedCitation":"(Liu and Wang, 2021)","plainCitation":"(Liu and Wang, 2021)","noteIndex":0},"citationItems":[{"id":105,"uris":["http://zotero.org/users/local/70QdCwYM/items/Z5RKNZCY"],"itemData":{"id":105,"type":"article","abstract":"The performance of ﬁne-tuning pre-trained language models largely depends on the hyperparameter conﬁguration. In this paper, we investigate the performance of modern hyperparameter optimization methods (HPO) on ﬁnetuning pre-trained language models. First, we study and report three HPO algorithms’ performances on ﬁne-tuning two state-of-the-art language models on the GLUE dataset. We ﬁnd that using the same time budget, HPO often fails to outperform grid search due to two reasons: insufﬁcient time budget and overﬁtting. We propose two general strategies and an experimental procedure to systematically troubleshoot HPO’s failure cases. By applying the procedure, we observe that HPO can succeed with more appropriate settings in the search space and time budget; however, in certain cases overﬁtting remains. Finally, we make suggestions for future work. Our implementation can be found in https://github.c om/microsoft/FLAML/tree/main/flaml /nlp/.","language":"en","note":"arXiv:2106.09204 [cs]","number":"arXiv:2106.09204","publisher":"arXiv","source":"arXiv.org","title":"An Empirical Study on Hyperparameter Optimization for Fine-Tuning Pre-trained Language Models","URL":"http://arxiv.org/abs/2106.09204","author":[{"family":"Liu","given":"Xueqing"},{"family":"Wang","given":"Chi"}],"accessed":{"date-parts":[["2022",10,24]]},"issued":{"date-parts":[["2021",6,16]]}}}],"schema":"https://github.com/citation-style-language/schema/raw/master/csl-citation.json"} </w:instrText>
      </w:r>
      <w:r>
        <w:rPr>
          <w:rFonts w:ascii="Times New Roman" w:hAnsi="Times New Roman" w:cs="Times New Roman"/>
          <w:sz w:val="24"/>
          <w:szCs w:val="24"/>
        </w:rPr>
        <w:fldChar w:fldCharType="separate"/>
      </w:r>
      <w:r w:rsidRPr="004F050D">
        <w:rPr>
          <w:rFonts w:ascii="Times New Roman" w:hAnsi="Times New Roman" w:cs="Times New Roman"/>
          <w:sz w:val="24"/>
        </w:rPr>
        <w:t>(Liu and Wang, 2021)</w:t>
      </w:r>
      <w:r>
        <w:rPr>
          <w:rFonts w:ascii="Times New Roman" w:hAnsi="Times New Roman" w:cs="Times New Roman"/>
          <w:sz w:val="24"/>
          <w:szCs w:val="24"/>
        </w:rPr>
        <w:fldChar w:fldCharType="end"/>
      </w:r>
      <w:r w:rsidRPr="009542B4">
        <w:rPr>
          <w:rFonts w:ascii="Times New Roman" w:hAnsi="Times New Roman" w:cs="Times New Roman"/>
          <w:sz w:val="24"/>
          <w:szCs w:val="24"/>
        </w:rPr>
        <w:t>. The calculation of the performance improvement that may be obtained by changing the value of each of the considered hyperparameters from the original value to the value indicated in the target configuration set by the tuning strategy is where hyperparameters make the biggest contribution to improving algorithm performance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{"citationID":"QaIfysVz","properties":{"formattedCitation":"(Joy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Pr>
          <w:rFonts w:ascii="Times New Roman" w:hAnsi="Times New Roman" w:cs="Times New Roman"/>
          <w:sz w:val="24"/>
          <w:szCs w:val="24"/>
        </w:rPr>
        <w:fldChar w:fldCharType="separate"/>
      </w:r>
      <w:r w:rsidRPr="009542B4">
        <w:rPr>
          <w:rFonts w:ascii="Times New Roman" w:hAnsi="Times New Roman" w:cs="Times New Roman"/>
          <w:sz w:val="24"/>
        </w:rPr>
        <w:t>(Joy and Selvan, 2022)</w:t>
      </w:r>
      <w:r>
        <w:rPr>
          <w:rFonts w:ascii="Times New Roman" w:hAnsi="Times New Roman" w:cs="Times New Roman"/>
          <w:sz w:val="24"/>
          <w:szCs w:val="24"/>
        </w:rPr>
        <w:fldChar w:fldCharType="end"/>
      </w:r>
      <w:r w:rsidRPr="009542B4">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ab/>
      </w:r>
    </w:p>
    <w:p w14:paraId="6B935FE3" w14:textId="77777777" w:rsidR="00AD1C2E" w:rsidRDefault="00AD1C2E" w:rsidP="00AD1C2E">
      <w:pPr>
        <w:spacing w:line="360" w:lineRule="auto"/>
        <w:ind w:firstLine="720"/>
        <w:jc w:val="both"/>
        <w:rPr>
          <w:rFonts w:ascii="Times New Roman" w:hAnsi="Times New Roman" w:cs="Times New Roman"/>
          <w:sz w:val="24"/>
          <w:szCs w:val="24"/>
        </w:rPr>
      </w:pPr>
      <w:r w:rsidRPr="00F7612C">
        <w:rPr>
          <w:rFonts w:ascii="Times New Roman" w:hAnsi="Times New Roman" w:cs="Times New Roman"/>
          <w:sz w:val="24"/>
          <w:szCs w:val="24"/>
        </w:rPr>
        <w:t xml:space="preserve">There are several hyperparameters that play a significant role in performance enhancement; however, not all of the parameters do so; just a select handful do, for example, learning rate, weight decay, number of epochs, batch size, and warmup ratio. As a result, giving critical hyperparameters a higher priority is crucial </w:t>
      </w:r>
      <w:r w:rsidRPr="00F7612C">
        <w:rPr>
          <w:rFonts w:ascii="Times New Roman" w:hAnsi="Times New Roman" w:cs="Times New Roman"/>
          <w:sz w:val="24"/>
          <w:szCs w:val="24"/>
          <w:shd w:val="clear" w:color="auto" w:fill="FFFFFF"/>
        </w:rPr>
        <w:t>(aws.amazon.com, 2022)</w:t>
      </w:r>
      <w:r w:rsidRPr="00F7612C">
        <w:rPr>
          <w:rFonts w:ascii="Times New Roman" w:hAnsi="Times New Roman" w:cs="Times New Roman"/>
          <w:sz w:val="24"/>
          <w:szCs w:val="24"/>
        </w:rPr>
        <w:t>.</w:t>
      </w:r>
    </w:p>
    <w:p w14:paraId="0FD289C5" w14:textId="77777777" w:rsidR="00AD1C2E" w:rsidRPr="00353FE6" w:rsidRDefault="00AD1C2E" w:rsidP="00AD1C2E">
      <w:pPr>
        <w:spacing w:line="360" w:lineRule="auto"/>
        <w:ind w:firstLine="720"/>
        <w:jc w:val="both"/>
        <w:rPr>
          <w:rFonts w:ascii="Times New Roman" w:hAnsi="Times New Roman" w:cs="Times New Roman"/>
          <w:sz w:val="24"/>
          <w:szCs w:val="24"/>
        </w:rPr>
      </w:pPr>
      <w:r w:rsidRPr="00353FE6">
        <w:rPr>
          <w:rFonts w:ascii="Times New Roman" w:hAnsi="Times New Roman" w:cs="Times New Roman"/>
          <w:sz w:val="24"/>
          <w:szCs w:val="24"/>
        </w:rPr>
        <w:t xml:space="preserve">Automated framework tools, such as Optuna, an open-source framework for hyperparameter optimization built on the Python programming language, does hyperparameter </w:t>
      </w:r>
      <w:r w:rsidRPr="00353FE6">
        <w:rPr>
          <w:rFonts w:ascii="Times New Roman" w:hAnsi="Times New Roman" w:cs="Times New Roman"/>
          <w:sz w:val="24"/>
          <w:szCs w:val="24"/>
        </w:rPr>
        <w:lastRenderedPageBreak/>
        <w:t xml:space="preserve">tweaking. The application of numerous hyperparameter optimization techniques, including Grid Search, Random Search, TPE, and CMA-ES algorithms, was made easier by this framework </w:t>
      </w:r>
      <w:r w:rsidRPr="00353FE6">
        <w:rPr>
          <w:rFonts w:ascii="Times New Roman" w:hAnsi="Times New Roman" w:cs="Times New Roman"/>
          <w:sz w:val="24"/>
          <w:szCs w:val="24"/>
        </w:rPr>
        <w:fldChar w:fldCharType="begin"/>
      </w:r>
      <w:r w:rsidRPr="00353FE6">
        <w:rPr>
          <w:rFonts w:ascii="Times New Roman" w:hAnsi="Times New Roman" w:cs="Times New Roman"/>
          <w:sz w:val="24"/>
          <w:szCs w:val="24"/>
        </w:rPr>
        <w:instrText xml:space="preserve"> ADDIN ZOTERO_ITEM CSL_CITATION {"citationID":"E7ghwM88","properties":{"formattedCitation":"(Joy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sidRPr="00353FE6">
        <w:rPr>
          <w:rFonts w:ascii="Times New Roman" w:hAnsi="Times New Roman" w:cs="Times New Roman"/>
          <w:sz w:val="24"/>
          <w:szCs w:val="24"/>
        </w:rPr>
        <w:fldChar w:fldCharType="separate"/>
      </w:r>
      <w:r w:rsidRPr="00353FE6">
        <w:rPr>
          <w:rFonts w:ascii="Times New Roman" w:hAnsi="Times New Roman" w:cs="Times New Roman"/>
          <w:sz w:val="24"/>
          <w:szCs w:val="24"/>
        </w:rPr>
        <w:t>(Joy and Selvan, 2022)</w:t>
      </w:r>
      <w:r w:rsidRPr="00353FE6">
        <w:rPr>
          <w:rFonts w:ascii="Times New Roman" w:hAnsi="Times New Roman" w:cs="Times New Roman"/>
          <w:sz w:val="24"/>
          <w:szCs w:val="24"/>
        </w:rPr>
        <w:fldChar w:fldCharType="end"/>
      </w:r>
      <w:r w:rsidRPr="00353FE6">
        <w:rPr>
          <w:rFonts w:ascii="Times New Roman" w:hAnsi="Times New Roman" w:cs="Times New Roman"/>
          <w:sz w:val="24"/>
          <w:szCs w:val="24"/>
        </w:rPr>
        <w:t>.</w:t>
      </w:r>
    </w:p>
    <w:p w14:paraId="075EBD70" w14:textId="7E3B1856"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8</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Generalization</w:t>
      </w:r>
    </w:p>
    <w:p w14:paraId="0F24A7F8" w14:textId="77777777" w:rsidR="00AD1C2E" w:rsidRDefault="00AD1C2E" w:rsidP="00AD1C2E">
      <w:pPr>
        <w:spacing w:line="360" w:lineRule="auto"/>
        <w:jc w:val="both"/>
        <w:rPr>
          <w:rFonts w:ascii="Times New Roman" w:hAnsi="Times New Roman" w:cs="Times New Roman"/>
          <w:sz w:val="24"/>
          <w:szCs w:val="24"/>
        </w:rPr>
      </w:pPr>
      <w:r w:rsidRPr="008F40C3">
        <w:rPr>
          <w:rFonts w:ascii="Times New Roman" w:hAnsi="Times New Roman" w:cs="Times New Roman"/>
          <w:sz w:val="24"/>
          <w:szCs w:val="24"/>
        </w:rPr>
        <w:t>Generalization now plays a significant part in resolving issues in numerous fields that are linked to the same issue. The capacity of a model to generalize to new, previously unobserved data that comes from the same distribution as the model's original data is known as generalization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{"citationID":"LdKMwaKB","properties":{"formattedCitation":"(Neyshabur et al., 2017)","plainCitation":"(Neyshabur et al., 2017)","noteIndex":0},"citationItems":[{"id":160,"uris":["http://zotero.org/users/local/70QdCwYM/items/J28GAWA3"],"itemData":{"id":160,"type":"article-journal","abstract":"An academic search engine that utilizes artificial intelligence methods to provide highly relevant results and novel tools to filter them with ease.","container-title":"undefined","language":"en","source":"www.semanticscholar.org","title":"Exploring Generalization in Deep Learning","URL":"https://www.semanticscholar.org/reader/d53fb3feeeab07a0d70bf466dd473ec6052ecc07","author":[{"family":"Neyshabur","given":"Behnam"},{"family":"Bhojanapalli","given":"Srinadh"},{"family":"McAllester","given":"D."},{"family":"Srebro","given":"Nathan"}],"accessed":{"date-parts":[["2022",11,9]]},"issued":{"date-parts":[["2017"]]}}}],"schema":"https://github.com/citation-style-language/schema/raw/master/csl-citation.json"} </w:instrText>
      </w:r>
      <w:r>
        <w:rPr>
          <w:rFonts w:ascii="Times New Roman" w:hAnsi="Times New Roman" w:cs="Times New Roman"/>
          <w:sz w:val="24"/>
          <w:szCs w:val="24"/>
        </w:rPr>
        <w:fldChar w:fldCharType="separate"/>
      </w:r>
      <w:r w:rsidRPr="008F40C3">
        <w:rPr>
          <w:rFonts w:ascii="Times New Roman" w:hAnsi="Times New Roman" w:cs="Times New Roman"/>
          <w:sz w:val="24"/>
        </w:rPr>
        <w:t>(Neyshabur et al., 2017)</w:t>
      </w:r>
      <w:r>
        <w:rPr>
          <w:rFonts w:ascii="Times New Roman" w:hAnsi="Times New Roman" w:cs="Times New Roman"/>
          <w:sz w:val="24"/>
          <w:szCs w:val="24"/>
        </w:rPr>
        <w:fldChar w:fldCharType="end"/>
      </w:r>
      <w:r w:rsidRPr="008F40C3">
        <w:rPr>
          <w:rFonts w:ascii="Times New Roman" w:hAnsi="Times New Roman" w:cs="Times New Roman"/>
          <w:sz w:val="24"/>
          <w:szCs w:val="24"/>
        </w:rPr>
        <w:t>.</w:t>
      </w:r>
      <w:r>
        <w:rPr>
          <w:rFonts w:ascii="Times New Roman" w:hAnsi="Times New Roman" w:cs="Times New Roman"/>
          <w:sz w:val="24"/>
          <w:szCs w:val="24"/>
        </w:rPr>
        <w:t xml:space="preserve"> </w:t>
      </w:r>
    </w:p>
    <w:p w14:paraId="0C4C8D98" w14:textId="77777777" w:rsidR="00AD1C2E" w:rsidRDefault="00AD1C2E" w:rsidP="00AD1C2E">
      <w:pPr>
        <w:spacing w:line="360" w:lineRule="auto"/>
        <w:ind w:firstLine="720"/>
        <w:jc w:val="both"/>
        <w:rPr>
          <w:rFonts w:ascii="Times New Roman" w:hAnsi="Times New Roman" w:cs="Times New Roman"/>
          <w:sz w:val="24"/>
          <w:szCs w:val="24"/>
        </w:rPr>
      </w:pPr>
      <w:r w:rsidRPr="00081323">
        <w:rPr>
          <w:rFonts w:ascii="Times New Roman" w:hAnsi="Times New Roman" w:cs="Times New Roman"/>
          <w:sz w:val="24"/>
          <w:szCs w:val="24"/>
        </w:rPr>
        <w:t xml:space="preserve">Generalization is a useful strategy for starting with the foundation and improving or specializing in one's field as more </w:t>
      </w:r>
      <w:r>
        <w:rPr>
          <w:rFonts w:ascii="Times New Roman" w:hAnsi="Times New Roman" w:cs="Times New Roman"/>
          <w:sz w:val="24"/>
          <w:szCs w:val="24"/>
        </w:rPr>
        <w:t xml:space="preserve">unseen domain </w:t>
      </w:r>
      <w:r w:rsidRPr="00081323">
        <w:rPr>
          <w:rFonts w:ascii="Times New Roman" w:hAnsi="Times New Roman" w:cs="Times New Roman"/>
          <w:sz w:val="24"/>
          <w:szCs w:val="24"/>
        </w:rPr>
        <w:t>data becomes available.</w:t>
      </w:r>
      <w:r>
        <w:rPr>
          <w:rFonts w:ascii="Times New Roman" w:hAnsi="Times New Roman" w:cs="Times New Roman"/>
          <w:sz w:val="24"/>
          <w:szCs w:val="24"/>
        </w:rPr>
        <w:t xml:space="preserve"> Therefore, the generalized solution will be able to adapt to even unseen domain data, making this solution to solve a common problem in multiple domain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{"citationID":"XLpqu97t","properties":{"formattedCitation":"(Zhou et al., 2021)","plainCitation":"(Zhou et al., 2021)","noteIndex":0},"citationItems":[{"id":191,"uris":["http://zotero.org/users/local/70QdCwYM/items/UJST4J9S"],"itemData":{"id":191,"type":"article-journal","abstract":"An academic search engine that utilizes artificial intelligence methods to provide highly relevant results and novel tools to filter them with ease.","container-title":"undefined","language":"en","source":"www.semanticscholar.org","title":"Domain Generalization with MixStyle","URL":"https://www.semanticscholar.org/reader/4f6eafafc9563a5b904535078df7e74afe39ef59","author":[{"family":"Zhou","given":"Kaiyang"},{"family":"Yang","given":"Yongxin"},{"family":"Qiao","given":"Y."},{"family":"Xiang","given":"T."}],"accessed":{"date-parts":[["2022",12,5]]},"issued":{"date-parts":[["2021"]]}}}],"schema":"https://github.com/citation-style-language/schema/raw/master/csl-citation.json"} </w:instrText>
      </w:r>
      <w:r>
        <w:rPr>
          <w:rFonts w:ascii="Times New Roman" w:hAnsi="Times New Roman" w:cs="Times New Roman"/>
          <w:sz w:val="24"/>
          <w:szCs w:val="24"/>
        </w:rPr>
        <w:fldChar w:fldCharType="separate"/>
      </w:r>
      <w:r w:rsidRPr="009F3571">
        <w:rPr>
          <w:rFonts w:ascii="Times New Roman" w:hAnsi="Times New Roman" w:cs="Times New Roman"/>
          <w:sz w:val="24"/>
        </w:rPr>
        <w:t>(Zhou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D1AE99E" w14:textId="2D0E0401"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9</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Data Expansion</w:t>
      </w:r>
    </w:p>
    <w:p w14:paraId="29F5FB06" w14:textId="77777777" w:rsidR="00AD1C2E" w:rsidRDefault="00AD1C2E" w:rsidP="00AD1C2E">
      <w:pPr>
        <w:spacing w:line="360" w:lineRule="auto"/>
        <w:jc w:val="both"/>
        <w:rPr>
          <w:rFonts w:ascii="Times New Roman" w:hAnsi="Times New Roman" w:cs="Times New Roman"/>
          <w:sz w:val="24"/>
          <w:szCs w:val="24"/>
        </w:rPr>
      </w:pPr>
      <w:r w:rsidRPr="00881C61">
        <w:rPr>
          <w:rFonts w:ascii="Times New Roman" w:hAnsi="Times New Roman" w:cs="Times New Roman"/>
          <w:sz w:val="24"/>
          <w:szCs w:val="24"/>
        </w:rPr>
        <w:t xml:space="preserve">The quality of a machine learning or deep learning model depends on a number of factors, one of which is the amount and quality of data fed </w:t>
      </w:r>
      <w:r>
        <w:rPr>
          <w:rFonts w:ascii="Times New Roman" w:hAnsi="Times New Roman" w:cs="Times New Roman"/>
          <w:sz w:val="24"/>
          <w:szCs w:val="24"/>
        </w:rPr>
        <w:t>during model</w:t>
      </w:r>
      <w:r w:rsidRPr="00881C61">
        <w:rPr>
          <w:rFonts w:ascii="Times New Roman" w:hAnsi="Times New Roman" w:cs="Times New Roman"/>
          <w:sz w:val="24"/>
          <w:szCs w:val="24"/>
        </w:rPr>
        <w:t xml:space="preserve"> training. There are several approaches to increase or expand your available data one of which is data augmentation (making use of existing data points to create new data points).</w:t>
      </w:r>
      <w:r>
        <w:rPr>
          <w:rFonts w:ascii="Times New Roman" w:hAnsi="Times New Roman" w:cs="Times New Roman"/>
          <w:sz w:val="24"/>
          <w:szCs w:val="24"/>
        </w:rPr>
        <w:t xml:space="preserve"> Making using of new data from the users end by saving as the model is used is another way of exposing new data for model retraining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{"citationID":"xP3w4Zdo","properties":{"formattedCitation":"(Shorten and Khoshgoftaar, 2019)","plainCitation":"(Shorten and Khoshgoftaar, 2019)","noteIndex":0},"citationItems":[{"id":194,"uris":["http://zotero.org/users/local/70QdCwYM/items/GX2K6M6A"],"itemData":{"id":194,"type":"article-journal","abstract":"Deep convolutional neural networks have performed remarkably well on many Computer Vision tasks. However, these networks are heavily reliant on big data to avoid overfitting. Overfitting refers to the phenomenon when a network learns a function with very high variance such as to perfectly model the training data. Unfortunately, many application domains do not have access to big data, such as medical image analysis. This survey focuses on Data Augmentation, a data-space solution to the problem of limited data. Data Augmentation encompasses a suite of techniques that enhance the size and quality of training datasets such that better Deep Learning models can be built using them. The image augmentation algorithms discussed in this survey include geometric transformations, color space augmentations, kernel filters, mixing images, random erasing, feature space augmentation, adversarial training, generative adversarial networks, neural style transfer, and meta-learning. The application of augmentation methods based on GANs are heavily covered in this survey. In addition to augmentation techniques, this paper will briefly discuss other characteristics of Data Augmentation such as test-time augmentation, resolution impact, final dataset size, and curriculum learning. This survey will present existing methods for Data Augmentation, promising developments, and meta-level decisions for implementing Data Augmentation. Readers will understand how Data Augmentation can improve the performance of their models and expand limited datasets to take advantage of the capabilities of big data.","container-title":"Journal of Big Data","DOI":"10.1186/s40537-019-0197-0","ISSN":"2196-1115","issue":"1","journalAbbreviation":"Journal of Big Data","page":"60","source":"BioMed Central","title":"A survey on Image Data Augmentation for Deep Learning","volume":"6","author":[{"family":"Shorten","given":"Connor"},{"family":"Khoshgoftaar","given":"Taghi M."}],"issued":{"date-parts":[["2019",7,6]]}}}],"schema":"https://github.com/citation-style-language/schema/raw/master/csl-citation.json"} </w:instrText>
      </w:r>
      <w:r>
        <w:rPr>
          <w:rFonts w:ascii="Times New Roman" w:hAnsi="Times New Roman" w:cs="Times New Roman"/>
          <w:sz w:val="24"/>
          <w:szCs w:val="24"/>
        </w:rPr>
        <w:fldChar w:fldCharType="separate"/>
      </w:r>
      <w:r w:rsidRPr="000F7C26">
        <w:rPr>
          <w:rFonts w:ascii="Times New Roman" w:hAnsi="Times New Roman" w:cs="Times New Roman"/>
          <w:sz w:val="24"/>
        </w:rPr>
        <w:t>(Shorten and Khoshgoftaar, 2019)</w:t>
      </w:r>
      <w:r>
        <w:rPr>
          <w:rFonts w:ascii="Times New Roman" w:hAnsi="Times New Roman" w:cs="Times New Roman"/>
          <w:sz w:val="24"/>
          <w:szCs w:val="24"/>
        </w:rPr>
        <w:fldChar w:fldCharType="end"/>
      </w:r>
      <w:r>
        <w:rPr>
          <w:rFonts w:ascii="Times New Roman" w:hAnsi="Times New Roman" w:cs="Times New Roman"/>
          <w:sz w:val="24"/>
          <w:szCs w:val="24"/>
        </w:rPr>
        <w:t>.</w:t>
      </w:r>
    </w:p>
    <w:p w14:paraId="5CABDDB5" w14:textId="77777777" w:rsidR="00AD1C2E" w:rsidRPr="00F53416"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t>When generalized models are required to adapt to become domain specific, model retraining will be considered with new data used by the specialized domain as the application is used.</w:t>
      </w:r>
    </w:p>
    <w:p w14:paraId="0DBC7375" w14:textId="77777777" w:rsidR="00AD1C2E" w:rsidRDefault="00AD1C2E" w:rsidP="00AD1C2E">
      <w:pPr>
        <w:spacing w:line="360" w:lineRule="auto"/>
        <w:jc w:val="both"/>
        <w:rPr>
          <w:rFonts w:ascii="Times New Roman" w:hAnsi="Times New Roman" w:cs="Times New Roman"/>
          <w:b/>
          <w:bCs/>
          <w:sz w:val="24"/>
          <w:szCs w:val="24"/>
        </w:rPr>
      </w:pPr>
    </w:p>
    <w:p w14:paraId="3C21A111" w14:textId="77777777" w:rsidR="00AD1C2E" w:rsidRDefault="00AD1C2E" w:rsidP="00AD1C2E">
      <w:pPr>
        <w:spacing w:line="360" w:lineRule="auto"/>
        <w:jc w:val="both"/>
        <w:rPr>
          <w:rFonts w:ascii="Times New Roman" w:hAnsi="Times New Roman" w:cs="Times New Roman"/>
          <w:b/>
          <w:bCs/>
          <w:sz w:val="24"/>
          <w:szCs w:val="24"/>
        </w:rPr>
      </w:pPr>
    </w:p>
    <w:p w14:paraId="66497648" w14:textId="0C567356" w:rsidR="00AD1C2E" w:rsidRDefault="00AD1C2E" w:rsidP="00AD1C2E">
      <w:pPr>
        <w:spacing w:line="360" w:lineRule="auto"/>
        <w:jc w:val="both"/>
        <w:rPr>
          <w:rFonts w:ascii="Times New Roman" w:hAnsi="Times New Roman" w:cs="Times New Roman"/>
          <w:sz w:val="24"/>
          <w:szCs w:val="24"/>
        </w:rPr>
      </w:pPr>
    </w:p>
    <w:p w14:paraId="6085232E" w14:textId="77777777" w:rsidR="00AD1C2E" w:rsidRPr="00423056" w:rsidRDefault="00AD1C2E" w:rsidP="00AD1C2E">
      <w:pPr>
        <w:spacing w:line="360" w:lineRule="auto"/>
        <w:jc w:val="both"/>
        <w:rPr>
          <w:rFonts w:ascii="Times New Roman" w:hAnsi="Times New Roman" w:cs="Times New Roman"/>
          <w:b/>
          <w:bCs/>
          <w:sz w:val="24"/>
          <w:szCs w:val="24"/>
        </w:rPr>
      </w:pPr>
    </w:p>
    <w:p w14:paraId="5D2C69F2" w14:textId="1257FA1C" w:rsidR="004C2F82" w:rsidRPr="00AD1C2E" w:rsidRDefault="004C2F82" w:rsidP="00AD1C2E">
      <w:pPr>
        <w:pStyle w:val="Caption"/>
        <w:rPr>
          <w:rFonts w:ascii="Times New Roman" w:hAnsi="Times New Roman" w:cs="Times New Roman"/>
          <w:b w:val="0"/>
          <w:bCs w:val="0"/>
          <w:smallCaps w:val="0"/>
          <w:color w:val="auto"/>
          <w:sz w:val="24"/>
          <w:szCs w:val="24"/>
        </w:rPr>
      </w:pPr>
    </w:p>
    <w:p w14:paraId="0BE9635A" w14:textId="32BD71C3"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7" w:name="_Toc129860779"/>
      <w:bookmarkStart w:id="48" w:name="_Toc132325768"/>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.4 </w:t>
      </w:r>
      <w:bookmarkEnd w:id="47"/>
      <w:r w:rsidR="00881E95" w:rsidRPr="00AC6287">
        <w:rPr>
          <w:rFonts w:ascii="Times New Roman" w:hAnsi="Times New Roman" w:cs="Times New Roman"/>
          <w:b/>
          <w:bCs/>
          <w:color w:val="auto"/>
          <w:sz w:val="28"/>
          <w:szCs w:val="28"/>
        </w:rPr>
        <w:t>Existing work</w:t>
      </w:r>
      <w:bookmarkEnd w:id="48"/>
    </w:p>
    <w:p w14:paraId="57DCEB2B" w14:textId="77777777" w:rsidR="00AD1C2E" w:rsidRPr="00B473C5" w:rsidRDefault="00AD1C2E" w:rsidP="00AD1C2E">
      <w:pPr>
        <w:spacing w:line="360" w:lineRule="auto"/>
        <w:jc w:val="both"/>
        <w:rPr>
          <w:rFonts w:ascii="Times New Roman" w:hAnsi="Times New Roman" w:cs="Times New Roman"/>
          <w:b/>
          <w:sz w:val="24"/>
          <w:szCs w:val="24"/>
        </w:rPr>
      </w:pPr>
      <w:bookmarkStart w:id="49" w:name="_Toc129860780"/>
      <w:bookmarkStart w:id="50" w:name="_Toc132325769"/>
      <w:r w:rsidRPr="00B473C5">
        <w:rPr>
          <w:rFonts w:ascii="Times New Roman" w:hAnsi="Times New Roman" w:cs="Times New Roman"/>
          <w:sz w:val="24"/>
          <w:szCs w:val="24"/>
        </w:rPr>
        <w:t xml:space="preserve">There have been several works done on abstractive text summarization for the field of movie reviews, mainly using the traditional machine learning algorithms. However, there are several limitations which created the need for recent deep learning approaches in order to improve the </w:t>
      </w:r>
      <w:r w:rsidRPr="00B473C5">
        <w:rPr>
          <w:rFonts w:ascii="Times New Roman" w:hAnsi="Times New Roman" w:cs="Times New Roman"/>
          <w:b/>
          <w:sz w:val="24"/>
          <w:szCs w:val="24"/>
        </w:rPr>
        <w:t>system’s performance.</w:t>
      </w:r>
    </w:p>
    <w:p w14:paraId="13951F88" w14:textId="24074804" w:rsidR="004C2F82" w:rsidRPr="00AC6287" w:rsidRDefault="00AB254F" w:rsidP="004C2F82">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4.1 </w:t>
      </w:r>
      <w:bookmarkEnd w:id="49"/>
      <w:bookmarkEnd w:id="50"/>
      <w:r w:rsidR="00AD1C2E">
        <w:rPr>
          <w:rFonts w:ascii="Times New Roman" w:hAnsi="Times New Roman" w:cs="Times New Roman"/>
          <w:b/>
          <w:bCs/>
          <w:color w:val="auto"/>
          <w:sz w:val="24"/>
          <w:szCs w:val="24"/>
        </w:rPr>
        <w:t>Text Summarization Systems</w:t>
      </w:r>
    </w:p>
    <w:p w14:paraId="5B638A9B" w14:textId="77777777" w:rsidR="00AD1C2E" w:rsidRPr="00CE29A0" w:rsidRDefault="00AD1C2E" w:rsidP="00AD1C2E">
      <w:pPr>
        <w:spacing w:line="360" w:lineRule="auto"/>
        <w:jc w:val="both"/>
        <w:rPr>
          <w:rFonts w:ascii="Times New Roman" w:hAnsi="Times New Roman" w:cs="Times New Roman"/>
          <w:sz w:val="24"/>
          <w:szCs w:val="24"/>
        </w:rPr>
      </w:pPr>
      <w:bookmarkStart w:id="51" w:name="_Toc129860781"/>
      <w:bookmarkStart w:id="52" w:name="_Toc132325770"/>
      <w:r>
        <w:rPr>
          <w:rFonts w:ascii="Times New Roman" w:hAnsi="Times New Roman" w:cs="Times New Roman"/>
          <w:sz w:val="24"/>
          <w:szCs w:val="24"/>
        </w:rPr>
        <w:t xml:space="preserve">There were multiple studies done previously in the area of text summarization, regarding both abstractive and extractive text summarization. </w:t>
      </w:r>
      <w:r w:rsidRPr="0070065C">
        <w:rPr>
          <w:rFonts w:ascii="Times New Roman" w:hAnsi="Times New Roman" w:cs="Times New Roman"/>
          <w:sz w:val="24"/>
          <w:szCs w:val="24"/>
        </w:rPr>
        <w:fldChar w:fldCharType="begin"/>
      </w:r>
      <w:r w:rsidRPr="0070065C">
        <w:rPr>
          <w:rFonts w:ascii="Times New Roman" w:hAnsi="Times New Roman" w:cs="Times New Roman"/>
          <w:sz w:val="24"/>
          <w:szCs w:val="24"/>
        </w:rPr>
        <w:instrText xml:space="preserve"> ADDIN ZOTERO_ITEM CSL_CITATION {"citationID":"NoRBrTll","properties":{"formattedCitation":"(Khan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research is related to the domain of movie reviews summarization which is the same as this project domain, where the author has developed an automatic approach to summarize lengthy movie reviews along with the feature where the users are allowed to quickly recognize the positive and negative aspects of the movie with respect to the review processed with. The text summarization approach taken by the author is </w:t>
      </w:r>
      <w:r>
        <w:rPr>
          <w:rFonts w:ascii="Times New Roman" w:hAnsi="Times New Roman" w:cs="Times New Roman"/>
          <w:b/>
          <w:sz w:val="24"/>
          <w:szCs w:val="24"/>
        </w:rPr>
        <w:t>extractive approach</w:t>
      </w:r>
      <w:r>
        <w:rPr>
          <w:rFonts w:ascii="Times New Roman" w:hAnsi="Times New Roman" w:cs="Times New Roman"/>
          <w:sz w:val="24"/>
          <w:szCs w:val="24"/>
        </w:rPr>
        <w:t>, where sentence score ranking plays a major role in creating the summary.</w:t>
      </w:r>
    </w:p>
    <w:p w14:paraId="69338130" w14:textId="0BECAFAF"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Pr="00AA4A15">
        <w:rPr>
          <w:rFonts w:ascii="Times New Roman" w:hAnsi="Times New Roman" w:cs="Times New Roman"/>
          <w:sz w:val="24"/>
          <w:szCs w:val="24"/>
        </w:rPr>
        <w:t xml:space="preserve">The </w:t>
      </w:r>
      <w:r>
        <w:rPr>
          <w:rFonts w:ascii="Times New Roman" w:hAnsi="Times New Roman" w:cs="Times New Roman"/>
          <w:sz w:val="24"/>
          <w:szCs w:val="24"/>
        </w:rPr>
        <w:t>study</w:t>
      </w:r>
      <w:r w:rsidRPr="00AA4A15">
        <w:rPr>
          <w:rFonts w:ascii="Times New Roman" w:hAnsi="Times New Roman" w:cs="Times New Roman"/>
          <w:sz w:val="24"/>
          <w:szCs w:val="24"/>
        </w:rPr>
        <w:t xml:space="preserve"> of </w:t>
      </w:r>
      <w:r w:rsidRPr="00AA4A15">
        <w:rPr>
          <w:rFonts w:ascii="Times New Roman" w:hAnsi="Times New Roman" w:cs="Times New Roman"/>
          <w:sz w:val="24"/>
          <w:szCs w:val="24"/>
        </w:rPr>
        <w:fldChar w:fldCharType="begin"/>
      </w:r>
      <w:r w:rsidRPr="00AA4A15">
        <w:rPr>
          <w:rFonts w:ascii="Times New Roman" w:hAnsi="Times New Roman" w:cs="Times New Roman"/>
          <w:sz w:val="24"/>
          <w:szCs w:val="24"/>
        </w:rPr>
        <w:instrText xml:space="preserve"> ADDIN ZOTERO_ITEM CSL_CITATION {"citationID":"SubrWqDU","properties":{"formattedCitation":"(Boorugu,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AA4A15">
        <w:rPr>
          <w:rFonts w:ascii="Times New Roman" w:hAnsi="Times New Roman" w:cs="Times New Roman"/>
          <w:sz w:val="24"/>
          <w:szCs w:val="24"/>
        </w:rPr>
        <w:fldChar w:fldCharType="separate"/>
      </w:r>
      <w:r w:rsidRPr="00AA4A15">
        <w:rPr>
          <w:rFonts w:ascii="Times New Roman" w:hAnsi="Times New Roman" w:cs="Times New Roman"/>
          <w:sz w:val="24"/>
          <w:szCs w:val="24"/>
        </w:rPr>
        <w:t>(Boorugu, Ramesh and Madhavi, 2019)</w:t>
      </w:r>
      <w:r w:rsidRPr="00AA4A15">
        <w:rPr>
          <w:rFonts w:ascii="Times New Roman" w:hAnsi="Times New Roman" w:cs="Times New Roman"/>
          <w:sz w:val="24"/>
          <w:szCs w:val="24"/>
        </w:rPr>
        <w:fldChar w:fldCharType="end"/>
      </w:r>
      <w:r w:rsidRPr="00AA4A15">
        <w:rPr>
          <w:rFonts w:ascii="Times New Roman" w:hAnsi="Times New Roman" w:cs="Times New Roman"/>
          <w:sz w:val="24"/>
          <w:szCs w:val="24"/>
        </w:rPr>
        <w:t xml:space="preserve"> </w:t>
      </w:r>
      <w:r>
        <w:rPr>
          <w:rFonts w:ascii="Times New Roman" w:hAnsi="Times New Roman" w:cs="Times New Roman"/>
          <w:sz w:val="24"/>
          <w:szCs w:val="24"/>
        </w:rPr>
        <w:t xml:space="preserve">is towards the domain of ecommerce but yet related to text summarization for customer reviews on the products they sell, so purpose being that, allowing other customer make better purchasing decisions on products, therefore the hassle of going through all the reviews to making a purchasing decision can be reduced to save time, </w:t>
      </w:r>
      <w:r>
        <w:rPr>
          <w:rFonts w:ascii="Times New Roman" w:hAnsi="Times New Roman" w:cs="Times New Roman"/>
          <w:b/>
          <w:sz w:val="24"/>
          <w:szCs w:val="24"/>
        </w:rPr>
        <w:t xml:space="preserve">abstractive approach </w:t>
      </w:r>
      <w:r>
        <w:rPr>
          <w:rFonts w:ascii="Times New Roman" w:hAnsi="Times New Roman" w:cs="Times New Roman"/>
          <w:sz w:val="24"/>
          <w:szCs w:val="24"/>
        </w:rPr>
        <w:t>is considered to create the summary, which is a better choice of approach.</w:t>
      </w:r>
    </w:p>
    <w:p w14:paraId="6D37E410" w14:textId="77777777"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research of </w:t>
      </w:r>
      <w:r w:rsidRPr="00CB0A94">
        <w:rPr>
          <w:rFonts w:ascii="Times New Roman" w:hAnsi="Times New Roman" w:cs="Times New Roman"/>
          <w:sz w:val="24"/>
          <w:szCs w:val="24"/>
        </w:rPr>
        <w:fldChar w:fldCharType="begin"/>
      </w:r>
      <w:r w:rsidRPr="00CB0A94">
        <w:rPr>
          <w:rFonts w:ascii="Times New Roman" w:hAnsi="Times New Roman" w:cs="Times New Roman"/>
          <w:sz w:val="24"/>
          <w:szCs w:val="24"/>
        </w:rPr>
        <w:instrText xml:space="preserve"> ADDIN ZOTERO_ITEM CSL_CITATION {"citationID":"XMiGmjex","properties":{"formattedCitation":"(Mukherjee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CB0A94">
        <w:rPr>
          <w:rFonts w:ascii="Times New Roman" w:hAnsi="Times New Roman" w:cs="Times New Roman"/>
          <w:sz w:val="24"/>
          <w:szCs w:val="24"/>
        </w:rPr>
        <w:fldChar w:fldCharType="separate"/>
      </w:r>
      <w:r w:rsidRPr="00CB0A94">
        <w:rPr>
          <w:rFonts w:ascii="Times New Roman" w:hAnsi="Times New Roman" w:cs="Times New Roman"/>
          <w:sz w:val="24"/>
          <w:szCs w:val="24"/>
        </w:rPr>
        <w:t>(Mukherjee et al., 2020)</w:t>
      </w:r>
      <w:r w:rsidRPr="00CB0A94">
        <w:rPr>
          <w:rFonts w:ascii="Times New Roman" w:hAnsi="Times New Roman" w:cs="Times New Roman"/>
          <w:sz w:val="24"/>
          <w:szCs w:val="24"/>
        </w:rPr>
        <w:fldChar w:fldCharType="end"/>
      </w:r>
      <w:r>
        <w:rPr>
          <w:rFonts w:ascii="Times New Roman" w:hAnsi="Times New Roman" w:cs="Times New Roman"/>
          <w:sz w:val="24"/>
          <w:szCs w:val="24"/>
        </w:rPr>
        <w:t xml:space="preserve"> is another </w:t>
      </w:r>
      <w:r>
        <w:rPr>
          <w:rFonts w:ascii="Times New Roman" w:hAnsi="Times New Roman" w:cs="Times New Roman"/>
          <w:b/>
          <w:sz w:val="24"/>
          <w:szCs w:val="24"/>
        </w:rPr>
        <w:t xml:space="preserve">extractive approach </w:t>
      </w:r>
      <w:r>
        <w:rPr>
          <w:rFonts w:ascii="Times New Roman" w:hAnsi="Times New Roman" w:cs="Times New Roman"/>
          <w:sz w:val="24"/>
          <w:szCs w:val="24"/>
        </w:rPr>
        <w:t xml:space="preserve">for text summarization where the author develops a solution for generating personalized aspect-based opinion summaries using a  dataset which consists of a large collection of online tourist reviews. </w:t>
      </w:r>
      <w:r w:rsidRPr="00130C2D">
        <w:rPr>
          <w:rFonts w:ascii="Times New Roman" w:hAnsi="Times New Roman" w:cs="Times New Roman"/>
          <w:sz w:val="24"/>
          <w:szCs w:val="24"/>
        </w:rPr>
        <w:t>In addition, the author has gone a step further to personalize the summary's qualities by using the user's interest</w:t>
      </w:r>
      <w:r>
        <w:rPr>
          <w:rFonts w:ascii="Times New Roman" w:hAnsi="Times New Roman" w:cs="Times New Roman"/>
          <w:sz w:val="24"/>
          <w:szCs w:val="24"/>
        </w:rPr>
        <w:t xml:space="preserve">. </w:t>
      </w:r>
      <w:r w:rsidRPr="00130C2D">
        <w:rPr>
          <w:rFonts w:ascii="Times New Roman" w:hAnsi="Times New Roman" w:cs="Times New Roman"/>
          <w:sz w:val="24"/>
          <w:szCs w:val="24"/>
        </w:rPr>
        <w:t>However, using abstractive summarization would be a more effective strategy but also challenging when user interest customization is considered because the sentences have been created using own words rather than with any sentence ranking technique.</w:t>
      </w:r>
    </w:p>
    <w:p w14:paraId="143518C0" w14:textId="77777777" w:rsidR="00AD1C2E" w:rsidRDefault="00AD1C2E" w:rsidP="00AD1C2E">
      <w:pPr>
        <w:spacing w:line="360" w:lineRule="auto"/>
        <w:jc w:val="both"/>
        <w:rPr>
          <w:rFonts w:ascii="Times New Roman" w:hAnsi="Times New Roman" w:cs="Times New Roman"/>
          <w:sz w:val="24"/>
          <w:szCs w:val="24"/>
        </w:rPr>
      </w:pPr>
      <w:r w:rsidRPr="00130C2D">
        <w:rPr>
          <w:rFonts w:ascii="Times New Roman" w:hAnsi="Times New Roman" w:cs="Times New Roman"/>
          <w:sz w:val="24"/>
          <w:szCs w:val="24"/>
        </w:rPr>
        <w:tab/>
      </w:r>
      <w:r w:rsidRPr="00130C2D">
        <w:rPr>
          <w:rFonts w:ascii="Times New Roman" w:hAnsi="Times New Roman" w:cs="Times New Roman"/>
          <w:sz w:val="24"/>
          <w:szCs w:val="24"/>
        </w:rPr>
        <w:fldChar w:fldCharType="begin"/>
      </w:r>
      <w:r w:rsidRPr="00130C2D">
        <w:rPr>
          <w:rFonts w:ascii="Times New Roman" w:hAnsi="Times New Roman" w:cs="Times New Roman"/>
          <w:sz w:val="24"/>
          <w:szCs w:val="24"/>
        </w:rPr>
        <w:instrText xml:space="preserve"> ADDIN ZOTERO_ITEM CSL_CITATION {"citationID":"lnGlIl15","properties":{"formattedCitation":"(Gupta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130C2D">
        <w:rPr>
          <w:rFonts w:ascii="Times New Roman" w:hAnsi="Times New Roman" w:cs="Times New Roman"/>
          <w:sz w:val="24"/>
          <w:szCs w:val="24"/>
        </w:rPr>
        <w:fldChar w:fldCharType="separate"/>
      </w:r>
      <w:r w:rsidRPr="00130C2D">
        <w:rPr>
          <w:rFonts w:ascii="Times New Roman" w:hAnsi="Times New Roman" w:cs="Times New Roman"/>
          <w:sz w:val="24"/>
          <w:szCs w:val="24"/>
        </w:rPr>
        <w:t>(Gupta et al., 2021)</w:t>
      </w:r>
      <w:r w:rsidRPr="00130C2D">
        <w:rPr>
          <w:rFonts w:ascii="Times New Roman" w:hAnsi="Times New Roman" w:cs="Times New Roman"/>
          <w:sz w:val="24"/>
          <w:szCs w:val="24"/>
        </w:rPr>
        <w:fldChar w:fldCharType="end"/>
      </w:r>
      <w:r>
        <w:rPr>
          <w:rFonts w:ascii="Times New Roman" w:hAnsi="Times New Roman" w:cs="Times New Roman"/>
          <w:sz w:val="24"/>
          <w:szCs w:val="24"/>
        </w:rPr>
        <w:t xml:space="preserve"> research</w:t>
      </w:r>
      <w:r w:rsidRPr="00130C2D">
        <w:rPr>
          <w:rFonts w:ascii="Times New Roman" w:hAnsi="Times New Roman" w:cs="Times New Roman"/>
          <w:sz w:val="24"/>
          <w:szCs w:val="24"/>
        </w:rPr>
        <w:t xml:space="preserve"> </w:t>
      </w:r>
      <w:r>
        <w:rPr>
          <w:rFonts w:ascii="Times New Roman" w:hAnsi="Times New Roman" w:cs="Times New Roman"/>
          <w:sz w:val="24"/>
          <w:szCs w:val="24"/>
        </w:rPr>
        <w:t xml:space="preserve">is a comprehensive comparison study with benchmarking results of various pretrained transformer architectures such as BART, BERT, T5, PEGASUS etc... for abstractive text summarization which is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This study includes the </w:t>
      </w:r>
      <w:r>
        <w:rPr>
          <w:rFonts w:ascii="Times New Roman" w:hAnsi="Times New Roman" w:cs="Times New Roman"/>
          <w:sz w:val="24"/>
          <w:szCs w:val="24"/>
        </w:rPr>
        <w:lastRenderedPageBreak/>
        <w:t xml:space="preserve">various types of datasets been used to explore each model with they evaluations as benchmarking results. The author has also concluded the best performing transformer architecture as </w:t>
      </w:r>
      <w:r>
        <w:rPr>
          <w:rFonts w:ascii="Times New Roman" w:hAnsi="Times New Roman" w:cs="Times New Roman"/>
          <w:b/>
          <w:sz w:val="24"/>
          <w:szCs w:val="24"/>
        </w:rPr>
        <w:t>T5</w:t>
      </w:r>
      <w:r>
        <w:rPr>
          <w:rFonts w:ascii="Times New Roman" w:hAnsi="Times New Roman" w:cs="Times New Roman"/>
          <w:sz w:val="24"/>
          <w:szCs w:val="24"/>
        </w:rPr>
        <w:t xml:space="preserve"> by comparing the evaluation results of the study. </w:t>
      </w:r>
    </w:p>
    <w:p w14:paraId="121C92C9" w14:textId="30F71055"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845040">
        <w:rPr>
          <w:rFonts w:ascii="Times New Roman" w:hAnsi="Times New Roman" w:cs="Times New Roman"/>
          <w:sz w:val="24"/>
          <w:szCs w:val="24"/>
        </w:rPr>
        <w:t xml:space="preserve">The </w:t>
      </w:r>
      <w:r>
        <w:rPr>
          <w:rFonts w:ascii="Times New Roman" w:hAnsi="Times New Roman" w:cs="Times New Roman"/>
          <w:sz w:val="24"/>
          <w:szCs w:val="24"/>
        </w:rPr>
        <w:t>study conducted by</w:t>
      </w:r>
      <w:r w:rsidRPr="00845040">
        <w:rPr>
          <w:rFonts w:ascii="Times New Roman" w:hAnsi="Times New Roman" w:cs="Times New Roman"/>
          <w:sz w:val="24"/>
          <w:szCs w:val="24"/>
        </w:rPr>
        <w:t xml:space="preserve"> </w:t>
      </w:r>
      <w:r w:rsidRPr="00845040">
        <w:rPr>
          <w:rFonts w:ascii="Times New Roman" w:hAnsi="Times New Roman" w:cs="Times New Roman"/>
          <w:sz w:val="24"/>
          <w:szCs w:val="24"/>
        </w:rPr>
        <w:fldChar w:fldCharType="begin"/>
      </w:r>
      <w:r w:rsidRPr="00845040">
        <w:rPr>
          <w:rFonts w:ascii="Times New Roman" w:hAnsi="Times New Roman" w:cs="Times New Roman"/>
          <w:sz w:val="24"/>
          <w:szCs w:val="24"/>
        </w:rPr>
        <w:instrText xml:space="preserve"> ADDIN ZOTERO_ITEM CSL_CITATION {"citationID":"hIc4ZePx","properties":{"formattedCitation":"(Mahajan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845040">
        <w:rPr>
          <w:rFonts w:ascii="Times New Roman" w:hAnsi="Times New Roman" w:cs="Times New Roman"/>
          <w:sz w:val="24"/>
          <w:szCs w:val="24"/>
        </w:rPr>
        <w:fldChar w:fldCharType="separate"/>
      </w:r>
      <w:r w:rsidRPr="00845040">
        <w:rPr>
          <w:rFonts w:ascii="Times New Roman" w:hAnsi="Times New Roman" w:cs="Times New Roman"/>
          <w:sz w:val="24"/>
          <w:szCs w:val="24"/>
        </w:rPr>
        <w:t>(Mahajan et al., 2021)</w:t>
      </w:r>
      <w:r w:rsidRPr="00845040">
        <w:rPr>
          <w:rFonts w:ascii="Times New Roman" w:hAnsi="Times New Roman" w:cs="Times New Roman"/>
          <w:sz w:val="24"/>
          <w:szCs w:val="24"/>
        </w:rPr>
        <w:fldChar w:fldCharType="end"/>
      </w:r>
      <w:r>
        <w:rPr>
          <w:rFonts w:ascii="Times New Roman" w:hAnsi="Times New Roman" w:cs="Times New Roman"/>
          <w:sz w:val="24"/>
          <w:szCs w:val="24"/>
        </w:rPr>
        <w:t xml:space="preserve"> is also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to text summarization with the addition of proper grammar and no repeated words used using a deep learning approach with RNN and likewise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{"citationID":"F2VH0W0Z","properties":{"formattedCitation":"(Etemad,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Pr>
          <w:rFonts w:ascii="Times New Roman" w:hAnsi="Times New Roman" w:cs="Times New Roman"/>
          <w:sz w:val="24"/>
          <w:szCs w:val="24"/>
        </w:rPr>
        <w:t>research also relates to an experimenting study with various deep learning approaches for abstractive text summarization along with the evaluation benchmarking with a  goal in search for the best deep learning approach for the problem.</w:t>
      </w:r>
    </w:p>
    <w:p w14:paraId="79A19992" w14:textId="3FB01057" w:rsidR="004C2F82" w:rsidRPr="00AC6287" w:rsidRDefault="00AB254F" w:rsidP="004C2F82">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4.2 </w:t>
      </w:r>
      <w:bookmarkEnd w:id="51"/>
      <w:bookmarkEnd w:id="52"/>
      <w:r w:rsidR="00AD1C2E">
        <w:rPr>
          <w:rFonts w:ascii="Times New Roman" w:hAnsi="Times New Roman" w:cs="Times New Roman"/>
          <w:b/>
          <w:bCs/>
          <w:color w:val="auto"/>
          <w:sz w:val="24"/>
          <w:szCs w:val="24"/>
        </w:rPr>
        <w:t>Algorithmic approaches for Text Summarization</w:t>
      </w:r>
    </w:p>
    <w:p w14:paraId="1C685286" w14:textId="77777777" w:rsidR="00AD1C2E" w:rsidRDefault="00AD1C2E" w:rsidP="00AD1C2E">
      <w:pPr>
        <w:pStyle w:val="ListParagraph"/>
        <w:spacing w:line="360" w:lineRule="auto"/>
        <w:ind w:left="0"/>
        <w:jc w:val="both"/>
        <w:rPr>
          <w:rFonts w:ascii="Times New Roman" w:hAnsi="Times New Roman" w:cs="Times New Roman"/>
          <w:sz w:val="24"/>
          <w:szCs w:val="24"/>
        </w:rPr>
      </w:pPr>
      <w:r w:rsidRPr="00D27C23">
        <w:rPr>
          <w:rFonts w:ascii="Times New Roman" w:hAnsi="Times New Roman" w:cs="Times New Roman"/>
          <w:sz w:val="24"/>
          <w:szCs w:val="24"/>
        </w:rPr>
        <w:t>As described in this literature review's Problem Domain section,</w:t>
      </w:r>
      <w:r>
        <w:rPr>
          <w:rFonts w:ascii="Times New Roman" w:hAnsi="Times New Roman" w:cs="Times New Roman"/>
          <w:sz w:val="24"/>
          <w:szCs w:val="24"/>
        </w:rPr>
        <w:t xml:space="preserve"> deep learning approaches are mostly given priority to than traditional machine learning approaches as they can handle highly computational tasks. The author came across of multiple deep learning techniques used aswell as machine learning techniques used for handling abstractive text summarization.</w:t>
      </w:r>
    </w:p>
    <w:p w14:paraId="17462E23" w14:textId="4099D5C6" w:rsidR="004C2F82" w:rsidRPr="00334293" w:rsidRDefault="00AD1C2E" w:rsidP="004C2F82">
      <w:pPr>
        <w:spacing w:line="360" w:lineRule="auto"/>
        <w:ind w:firstLine="720"/>
        <w:jc w:val="both"/>
        <w:rPr>
          <w:rFonts w:ascii="Times New Roman" w:hAnsi="Times New Roman" w:cs="Times New Roman"/>
          <w:sz w:val="28"/>
          <w:szCs w:val="28"/>
        </w:rPr>
      </w:pPr>
      <w:r>
        <w:rPr>
          <w:rFonts w:ascii="Times New Roman" w:hAnsi="Times New Roman" w:cs="Times New Roman"/>
          <w:sz w:val="24"/>
          <w:szCs w:val="24"/>
        </w:rPr>
        <w:t xml:space="preserve">The study of </w:t>
      </w:r>
      <w:r w:rsidRPr="0070065C">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{"citationID":"YVjoON5S","properties":{"formattedCitation":"(Khan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starts by </w:t>
      </w:r>
      <w:r w:rsidRPr="00B7763B">
        <w:rPr>
          <w:rFonts w:ascii="Times New Roman" w:hAnsi="Times New Roman" w:cs="Times New Roman"/>
          <w:sz w:val="24"/>
          <w:szCs w:val="24"/>
        </w:rPr>
        <w:t>first focusing on feature extraction,</w:t>
      </w:r>
      <w:r>
        <w:rPr>
          <w:rFonts w:ascii="Times New Roman" w:hAnsi="Times New Roman" w:cs="Times New Roman"/>
          <w:sz w:val="24"/>
          <w:szCs w:val="24"/>
        </w:rPr>
        <w:t xml:space="preserve"> then</w:t>
      </w:r>
      <w:r w:rsidRPr="00B7763B">
        <w:rPr>
          <w:rFonts w:ascii="Times New Roman" w:hAnsi="Times New Roman" w:cs="Times New Roman"/>
          <w:sz w:val="24"/>
          <w:szCs w:val="24"/>
        </w:rPr>
        <w:t xml:space="preserve"> transforming reviews into vector spaces, and applying the Naive Bayes machine learning method for review classification utilizing an undirected weighted graph-based ranking algorithm to rank score for each review phrase in graph</w:t>
      </w:r>
      <w:r>
        <w:rPr>
          <w:rFonts w:ascii="Times New Roman" w:hAnsi="Times New Roman" w:cs="Times New Roman"/>
          <w:sz w:val="24"/>
          <w:szCs w:val="24"/>
        </w:rPr>
        <w:t xml:space="preserve"> and </w:t>
      </w:r>
      <w:r w:rsidRPr="00C57B7F">
        <w:rPr>
          <w:rFonts w:ascii="Times New Roman" w:hAnsi="Times New Roman" w:cs="Times New Roman"/>
          <w:sz w:val="24"/>
          <w:szCs w:val="24"/>
        </w:rPr>
        <w:t xml:space="preserve">then, in order to construct </w:t>
      </w:r>
      <w:r>
        <w:rPr>
          <w:rFonts w:ascii="Times New Roman" w:hAnsi="Times New Roman" w:cs="Times New Roman"/>
          <w:sz w:val="24"/>
          <w:szCs w:val="24"/>
        </w:rPr>
        <w:t>the extractive summary</w:t>
      </w:r>
      <w:r w:rsidRPr="00C57B7F">
        <w:rPr>
          <w:rFonts w:ascii="Times New Roman" w:hAnsi="Times New Roman" w:cs="Times New Roman"/>
          <w:sz w:val="24"/>
          <w:szCs w:val="24"/>
        </w:rPr>
        <w:t>, the highest scoring sentences are selected.</w:t>
      </w:r>
      <w:r>
        <w:rPr>
          <w:rFonts w:ascii="Times New Roman" w:hAnsi="Times New Roman" w:cs="Times New Roman"/>
          <w:sz w:val="24"/>
          <w:szCs w:val="24"/>
        </w:rPr>
        <w:t xml:space="preserve"> </w:t>
      </w:r>
      <w:r w:rsidRPr="00C57B7F">
        <w:rPr>
          <w:rFonts w:ascii="Times New Roman" w:hAnsi="Times New Roman" w:cs="Times New Roman"/>
          <w:sz w:val="24"/>
          <w:szCs w:val="24"/>
        </w:rPr>
        <w:t>However, the author has limited the use of sophisticated deep learning algorithms to improve performance by solely using standard machine learning approaches to tackle the problem</w:t>
      </w:r>
      <w:r w:rsidR="004C2F82" w:rsidRPr="00334293">
        <w:rPr>
          <w:rFonts w:ascii="Times New Roman" w:hAnsi="Times New Roman" w:cs="Times New Roman"/>
          <w:sz w:val="24"/>
          <w:szCs w:val="24"/>
        </w:rPr>
        <w:t>.</w:t>
      </w:r>
    </w:p>
    <w:p w14:paraId="7A64A005" w14:textId="06549913" w:rsidR="004C2F82" w:rsidRDefault="00AD1C2E" w:rsidP="004C2F82">
      <w:pPr>
        <w:pStyle w:val="Default"/>
        <w:spacing w:line="360" w:lineRule="auto"/>
        <w:ind w:firstLine="720"/>
        <w:jc w:val="both"/>
      </w:pPr>
      <w:r w:rsidRPr="00542076">
        <w:fldChar w:fldCharType="begin"/>
      </w:r>
      <w:r>
        <w:instrText xml:space="preserve"> ADDIN ZOTERO_ITEM CSL_CITATION {"citationID":"IDmHzGn7","properties":{"formattedCitation":"(Boorugu,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542076">
        <w:fldChar w:fldCharType="separate"/>
      </w:r>
      <w:r w:rsidRPr="00542076">
        <w:t>(Boorugu, Ramesh and Madhavi, 2019)</w:t>
      </w:r>
      <w:r w:rsidRPr="00542076">
        <w:fldChar w:fldCharType="end"/>
      </w:r>
      <w:r w:rsidRPr="00542076">
        <w:t xml:space="preserve"> research made use of seq2seq model for text summarization along with the attention mechanism for improved accuracy and the Concept net Number batch word embedding model, which is superior than Glove.</w:t>
      </w:r>
      <w:r>
        <w:t xml:space="preserve"> </w:t>
      </w:r>
      <w:r w:rsidRPr="00DC73C0">
        <w:t>Utilizing a 1D convolutional layer, a max pooling layer, an LSTM layer, and finally a fully connected layer at the very end</w:t>
      </w:r>
      <w:r w:rsidRPr="00791BB4">
        <w:t xml:space="preserve">. </w:t>
      </w:r>
      <w:r w:rsidRPr="00DC73C0">
        <w:t>However, the author's use of generic deep learning algorithms to handle this problem introduces a new constraint that prevents performance from being improved using the most recent deep learning strategy for NLP-related problems, transformers</w:t>
      </w:r>
      <w:r w:rsidR="004C2F82" w:rsidRPr="00334293">
        <w:t>.</w:t>
      </w:r>
    </w:p>
    <w:p w14:paraId="76811815" w14:textId="77777777" w:rsidR="00AD1C2E" w:rsidRDefault="00AD1C2E" w:rsidP="004C2F82">
      <w:pPr>
        <w:pStyle w:val="Default"/>
        <w:spacing w:line="360" w:lineRule="auto"/>
        <w:ind w:firstLine="720"/>
        <w:jc w:val="both"/>
      </w:pPr>
    </w:p>
    <w:p w14:paraId="6B0FBEFD" w14:textId="77777777" w:rsidR="00AD1C2E" w:rsidRDefault="00AD1C2E" w:rsidP="00AD1C2E">
      <w:pPr>
        <w:pStyle w:val="Default"/>
        <w:spacing w:after="240" w:line="360" w:lineRule="auto"/>
        <w:ind w:firstLine="720"/>
        <w:jc w:val="both"/>
      </w:pPr>
      <w:r>
        <w:lastRenderedPageBreak/>
        <w:t xml:space="preserve">The research of </w:t>
      </w:r>
      <w:r w:rsidRPr="00445A8B">
        <w:fldChar w:fldCharType="begin"/>
      </w:r>
      <w:r>
        <w:instrText xml:space="preserve"> ADDIN ZOTERO_ITEM CSL_CITATION {"citationID":"tmolv1CU","properties":{"formattedCitation":"(Mukherjee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445A8B">
        <w:fldChar w:fldCharType="separate"/>
      </w:r>
      <w:r w:rsidRPr="00445A8B">
        <w:t>(Mukherjee et al., 2020)</w:t>
      </w:r>
      <w:r w:rsidRPr="00445A8B">
        <w:fldChar w:fldCharType="end"/>
      </w:r>
      <w:r>
        <w:t xml:space="preserve"> liked mentioned earlier is an extractive method text summarization based on </w:t>
      </w:r>
      <w:r w:rsidRPr="00DC73C0">
        <w:t>integer linear programming (</w:t>
      </w:r>
      <w:r w:rsidRPr="00033A63">
        <w:rPr>
          <w:b/>
        </w:rPr>
        <w:t>ILP</w:t>
      </w:r>
      <w:r w:rsidRPr="00DC73C0">
        <w:t xml:space="preserve"> [Unsupervised method]) to choose an informative subset of opinions centered on the identified aspects</w:t>
      </w:r>
      <w:r>
        <w:t xml:space="preserve">. </w:t>
      </w:r>
      <w:r w:rsidRPr="00DC73C0">
        <w:t>Utilize ROUGE-based criteria to assess and contrast the summaries and get competitive outcomes. Since the dataset is also constrained, extractive summaries could not be particularly insightful; thus, utilizing an abstractive technique might produce superior results, despite the dataset's constrained size.</w:t>
      </w:r>
    </w:p>
    <w:p w14:paraId="7D550626" w14:textId="48D2E679" w:rsidR="00AD1C2E" w:rsidRDefault="00AD1C2E" w:rsidP="00AD1C2E">
      <w:pPr>
        <w:pStyle w:val="Default"/>
        <w:spacing w:after="240" w:line="360" w:lineRule="auto"/>
        <w:ind w:firstLine="720"/>
        <w:jc w:val="both"/>
        <w:rPr>
          <w:sz w:val="23"/>
          <w:szCs w:val="23"/>
        </w:rPr>
      </w:pPr>
      <w:r w:rsidRPr="00BE2F08">
        <w:t xml:space="preserve">The study of </w:t>
      </w:r>
      <w:r w:rsidRPr="00BE2F08">
        <w:fldChar w:fldCharType="begin"/>
      </w:r>
      <w:r>
        <w:instrText xml:space="preserve"> ADDIN ZOTERO_ITEM CSL_CITATION {"citationID":"7HoesExc","properties":{"formattedCitation":"(Mahajan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BE2F08">
        <w:fldChar w:fldCharType="separate"/>
      </w:r>
      <w:r w:rsidRPr="00BE2F08">
        <w:t>(Mahajan et al., 2021)</w:t>
      </w:r>
      <w:r w:rsidRPr="00BE2F08">
        <w:fldChar w:fldCharType="end"/>
      </w:r>
      <w:r w:rsidRPr="00BE2F08">
        <w:t xml:space="preserve"> </w:t>
      </w:r>
      <w:r w:rsidRPr="00DC73C0">
        <w:t xml:space="preserve">focus of the authors' study is utilizing the </w:t>
      </w:r>
      <w:r w:rsidRPr="00033A63">
        <w:rPr>
          <w:b/>
        </w:rPr>
        <w:t>encoder-decoder</w:t>
      </w:r>
      <w:r w:rsidRPr="00DC73C0">
        <w:t xml:space="preserve"> model with the attention layer to produce text summaries with good syntax and no repeated words. the creation of an encoder-decoder model with gated recurrent units and training it to provide an abstract summary of a piece of writing</w:t>
      </w:r>
      <w:r>
        <w:t xml:space="preserve">. </w:t>
      </w:r>
      <w:r w:rsidRPr="00DC73C0">
        <w:rPr>
          <w:sz w:val="23"/>
          <w:szCs w:val="23"/>
        </w:rPr>
        <w:t>Although the author employed deep learning, its application in production required real-time training so that it could be updated with the most recent content over time.</w:t>
      </w:r>
    </w:p>
    <w:p w14:paraId="097DAF83" w14:textId="008B59C6" w:rsidR="00AD1C2E" w:rsidRPr="00AC6287" w:rsidRDefault="00AD1C2E" w:rsidP="00AD1C2E">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2.4.</w:t>
      </w:r>
      <w:r>
        <w:rPr>
          <w:rFonts w:ascii="Times New Roman" w:hAnsi="Times New Roman" w:cs="Times New Roman"/>
          <w:b/>
          <w:bCs/>
          <w:color w:val="auto"/>
          <w:sz w:val="24"/>
          <w:szCs w:val="24"/>
        </w:rPr>
        <w:t>3</w:t>
      </w:r>
      <w:r w:rsidRPr="00AC628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Usage of Transformers</w:t>
      </w:r>
    </w:p>
    <w:p w14:paraId="78C16B10" w14:textId="77777777" w:rsidR="00AD1C2E" w:rsidRPr="00B539FF" w:rsidRDefault="00AD1C2E" w:rsidP="00AD1C2E">
      <w:pPr>
        <w:pStyle w:val="Default"/>
        <w:spacing w:after="240" w:line="360" w:lineRule="auto"/>
        <w:jc w:val="both"/>
        <w:rPr>
          <w:sz w:val="23"/>
          <w:szCs w:val="23"/>
        </w:rPr>
      </w:pPr>
      <w:r w:rsidRPr="00BE2F08">
        <w:fldChar w:fldCharType="begin"/>
      </w:r>
      <w:r>
        <w:instrText xml:space="preserve"> ADDIN ZOTERO_ITEM CSL_CITATION {"citationID":"U2D2F84O","properties":{"formattedCitation":"(Gupta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BE2F08">
        <w:fldChar w:fldCharType="separate"/>
      </w:r>
      <w:r w:rsidRPr="00BE2F08">
        <w:t>(Gupta et al., 2021)</w:t>
      </w:r>
      <w:r w:rsidRPr="00BE2F08">
        <w:fldChar w:fldCharType="end"/>
      </w:r>
      <w:r w:rsidRPr="00BE2F08">
        <w:t xml:space="preserve"> research employed pretrained models such Pipeline BART, BART modified, T5, and PEGASUS to deal with text summarization as a part of the comparison study done. </w:t>
      </w:r>
      <w:r w:rsidRPr="00DC73C0">
        <w:t xml:space="preserve">The ROUGE Scores were used as the evaluation measures. During the experiments, the author employed transformer designs; however, the </w:t>
      </w:r>
      <w:r w:rsidRPr="00033A63">
        <w:rPr>
          <w:b/>
        </w:rPr>
        <w:t>hyperparameters</w:t>
      </w:r>
      <w:r w:rsidRPr="00DC73C0">
        <w:t xml:space="preserve"> used were </w:t>
      </w:r>
      <w:r w:rsidRPr="00033A63">
        <w:rPr>
          <w:b/>
        </w:rPr>
        <w:t>default</w:t>
      </w:r>
      <w:r w:rsidRPr="00DC73C0">
        <w:t xml:space="preserve"> and might be tuned for a better </w:t>
      </w:r>
      <w:r>
        <w:t>performance</w:t>
      </w:r>
      <w:r w:rsidRPr="00DC73C0">
        <w:t>. The constraints consist of concentrating on developing more reliable models that can further expand the method to produce summaries of varying length and applicable for multi-document summarization.</w:t>
      </w:r>
    </w:p>
    <w:p w14:paraId="5DE085E6" w14:textId="24A2F6A5" w:rsidR="00AD1C2E" w:rsidRP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{"citationID":"6zBod0Yl","properties":{"formattedCitation":"(Etemad,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DC73C0">
        <w:rPr>
          <w:rFonts w:ascii="Times New Roman" w:hAnsi="Times New Roman" w:cs="Times New Roman"/>
          <w:sz w:val="24"/>
          <w:szCs w:val="24"/>
        </w:rPr>
        <w:t>The author explores with deep learning methods in the broad text summarization domain to determine which method—among a collection that includes RNN, CNN, and Transformers—performs best. The author also considers metrics for model evaluations including BLEU and ROUGE</w:t>
      </w:r>
      <w:r>
        <w:rPr>
          <w:rFonts w:ascii="Times New Roman" w:hAnsi="Times New Roman" w:cs="Times New Roman"/>
          <w:sz w:val="24"/>
          <w:szCs w:val="24"/>
        </w:rPr>
        <w:t>, despite</w:t>
      </w:r>
      <w:r w:rsidRPr="006A7615">
        <w:rPr>
          <w:rFonts w:ascii="Times New Roman" w:hAnsi="Times New Roman" w:cs="Times New Roman"/>
          <w:sz w:val="24"/>
          <w:szCs w:val="24"/>
        </w:rPr>
        <w:t xml:space="preserve"> using sophisticated deep learning algorithms, the author was unable to undertake </w:t>
      </w:r>
      <w:r w:rsidRPr="00033A63">
        <w:rPr>
          <w:rFonts w:ascii="Times New Roman" w:hAnsi="Times New Roman" w:cs="Times New Roman"/>
          <w:b/>
          <w:sz w:val="24"/>
          <w:szCs w:val="24"/>
        </w:rPr>
        <w:t>hyperparameter</w:t>
      </w:r>
      <w:r w:rsidRPr="006A7615">
        <w:rPr>
          <w:rFonts w:ascii="Times New Roman" w:hAnsi="Times New Roman" w:cs="Times New Roman"/>
          <w:sz w:val="24"/>
          <w:szCs w:val="24"/>
        </w:rPr>
        <w:t xml:space="preserve"> tuning to improve the method and obtain a better outcome.</w:t>
      </w:r>
    </w:p>
    <w:p w14:paraId="467DE267" w14:textId="0BA8A2B8"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53" w:name="_3.5_Technological_review"/>
      <w:bookmarkStart w:id="54" w:name="_Toc129860785"/>
      <w:bookmarkStart w:id="55" w:name="_Toc132325774"/>
      <w:bookmarkEnd w:id="53"/>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.5 </w:t>
      </w:r>
      <w:bookmarkEnd w:id="54"/>
      <w:r w:rsidR="00881E95" w:rsidRPr="00AC6287">
        <w:rPr>
          <w:rFonts w:ascii="Times New Roman" w:hAnsi="Times New Roman" w:cs="Times New Roman"/>
          <w:b/>
          <w:bCs/>
          <w:color w:val="auto"/>
          <w:sz w:val="28"/>
          <w:szCs w:val="28"/>
        </w:rPr>
        <w:t>Technological review</w:t>
      </w:r>
      <w:bookmarkEnd w:id="55"/>
    </w:p>
    <w:p w14:paraId="615FDC64" w14:textId="634507E9" w:rsidR="00AD1C2E" w:rsidRDefault="00AD1C2E" w:rsidP="004C2F82">
      <w:pPr>
        <w:spacing w:line="360" w:lineRule="auto"/>
        <w:jc w:val="both"/>
        <w:rPr>
          <w:rFonts w:ascii="Times New Roman" w:hAnsi="Times New Roman" w:cs="Times New Roman"/>
          <w:sz w:val="24"/>
          <w:szCs w:val="24"/>
        </w:rPr>
      </w:pPr>
      <w:r w:rsidRPr="00EF1051">
        <w:rPr>
          <w:rFonts w:ascii="Times New Roman" w:hAnsi="Times New Roman" w:cs="Times New Roman"/>
          <w:sz w:val="24"/>
          <w:szCs w:val="24"/>
        </w:rPr>
        <w:t>There are many applications for text summarization systems today, especially when researching papers. Users may choose from a variety of contexts, such as research paper materials, customer reviews, etc., much more easily by using summaries to comprehend the context and pinpoint the key concepts. Text summarization tools assist researchers in frequently writing an abstract of their findings. With this technique, text summaries may be extracted or abstracted. In contrast to extractive text summarizing, the abstractive text summarization approach creates its own context, which is a far more logical or human-like written language, and can help with problem solving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{"citationID":"1qOgqweC","properties":{"formattedCitation":"(Barna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83563F">
        <w:rPr>
          <w:rFonts w:ascii="Times New Roman" w:hAnsi="Times New Roman" w:cs="Times New Roman"/>
          <w:sz w:val="24"/>
        </w:rPr>
        <w:t>(Barna and Heickal, 2022)</w:t>
      </w:r>
      <w:r>
        <w:rPr>
          <w:rFonts w:ascii="Times New Roman" w:hAnsi="Times New Roman" w:cs="Times New Roman"/>
          <w:sz w:val="24"/>
          <w:szCs w:val="24"/>
        </w:rPr>
        <w:fldChar w:fldCharType="end"/>
      </w:r>
      <w:r w:rsidRPr="00EF1051">
        <w:rPr>
          <w:rFonts w:ascii="Times New Roman" w:hAnsi="Times New Roman" w:cs="Times New Roman"/>
          <w:sz w:val="24"/>
          <w:szCs w:val="24"/>
        </w:rPr>
        <w:t>.</w:t>
      </w:r>
      <w:r>
        <w:rPr>
          <w:rFonts w:ascii="Times New Roman" w:hAnsi="Times New Roman" w:cs="Times New Roman"/>
          <w:sz w:val="24"/>
          <w:szCs w:val="24"/>
        </w:rPr>
        <w:t xml:space="preserve"> </w:t>
      </w:r>
      <w:r w:rsidRPr="00EF1051">
        <w:rPr>
          <w:rFonts w:ascii="Times New Roman" w:hAnsi="Times New Roman" w:cs="Times New Roman"/>
          <w:sz w:val="24"/>
          <w:szCs w:val="24"/>
        </w:rPr>
        <w:t xml:space="preserve">Text summarizers may be quite helpful in highlighting the key elements of reviews by providing a </w:t>
      </w:r>
      <w:r w:rsidRPr="00D46654">
        <w:rPr>
          <w:rFonts w:ascii="Times New Roman" w:hAnsi="Times New Roman" w:cs="Times New Roman"/>
          <w:sz w:val="24"/>
          <w:szCs w:val="24"/>
        </w:rPr>
        <w:t>summary of user reviews, which can sometimes be very extensive and descriptive.</w:t>
      </w:r>
    </w:p>
    <w:p w14:paraId="5618CA1B" w14:textId="7B84490F" w:rsidR="00AD1C2E" w:rsidRPr="00334293" w:rsidRDefault="00AD1C2E" w:rsidP="00AD1C2E">
      <w:pPr>
        <w:spacing w:line="360" w:lineRule="auto"/>
        <w:ind w:firstLine="720"/>
        <w:jc w:val="both"/>
        <w:rPr>
          <w:rFonts w:ascii="Times New Roman" w:hAnsi="Times New Roman" w:cs="Times New Roman"/>
          <w:sz w:val="24"/>
          <w:szCs w:val="24"/>
        </w:rPr>
      </w:pPr>
      <w:r w:rsidRPr="00D46654">
        <w:rPr>
          <w:rFonts w:ascii="Times New Roman" w:hAnsi="Times New Roman" w:cs="Times New Roman"/>
          <w:sz w:val="24"/>
          <w:szCs w:val="24"/>
        </w:rPr>
        <w:t>Traditional machine learning and deep learning approaches has been widely used fo</w:t>
      </w:r>
      <w:r>
        <w:rPr>
          <w:rFonts w:ascii="Times New Roman" w:hAnsi="Times New Roman" w:cs="Times New Roman"/>
          <w:sz w:val="24"/>
          <w:szCs w:val="24"/>
        </w:rPr>
        <w:t>r text summarization for the domain of movies reviews, however advanced deep learning approaches such as Transformers has not been explored for the domain of movie reviews but yet been used in other case scenarios. Even though traditional machine learning and deep learning approaches performed well, there was a limitation to push the boundaries with new approaches. That’s where transformer optimized was considered via repeated hyperparameter tuning with exposure to new data and making this generalized to any domain.</w:t>
      </w:r>
    </w:p>
    <w:p w14:paraId="0BE403AC" w14:textId="45F890E6"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56" w:name="_Toc129860786"/>
      <w:bookmarkStart w:id="57" w:name="_Toc132325775"/>
      <w:r w:rsidRPr="009B0847">
        <w:rPr>
          <w:rFonts w:ascii="Times New Roman" w:hAnsi="Times New Roman" w:cs="Times New Roman"/>
          <w:b/>
          <w:bCs/>
          <w:color w:val="auto"/>
          <w:sz w:val="24"/>
          <w:szCs w:val="24"/>
        </w:rPr>
        <w:t>2</w:t>
      </w:r>
      <w:r w:rsidR="0012059B"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5.1 </w:t>
      </w:r>
      <w:bookmarkEnd w:id="56"/>
      <w:bookmarkEnd w:id="57"/>
      <w:r w:rsidR="00AD1C2E">
        <w:rPr>
          <w:rFonts w:ascii="Times New Roman" w:hAnsi="Times New Roman" w:cs="Times New Roman"/>
          <w:b/>
          <w:bCs/>
          <w:color w:val="auto"/>
          <w:sz w:val="24"/>
          <w:szCs w:val="24"/>
        </w:rPr>
        <w:t>Proposed architecture for the Generalized Text Summarization System.</w:t>
      </w:r>
    </w:p>
    <w:p w14:paraId="16B14D7C" w14:textId="77777777" w:rsidR="00AD1C2E" w:rsidRDefault="00AD1C2E" w:rsidP="00AD1C2E">
      <w:pPr>
        <w:jc w:val="center"/>
        <w:rPr>
          <w:rFonts w:ascii="Times New Roman" w:hAnsi="Times New Roman" w:cs="Times New Roman"/>
          <w:sz w:val="24"/>
          <w:szCs w:val="24"/>
        </w:rPr>
      </w:pPr>
      <w:bookmarkStart w:id="58" w:name="_Toc129860787"/>
      <w:bookmarkStart w:id="59" w:name="_Toc132325776"/>
      <w:r w:rsidRPr="00A94654">
        <w:rPr>
          <w:rFonts w:ascii="Times New Roman" w:hAnsi="Times New Roman" w:cs="Times New Roman"/>
          <w:sz w:val="24"/>
          <w:szCs w:val="24"/>
        </w:rPr>
        <w:t>Figure 3.2 – Proposed Generalized Abstractive Summarization System Process Flow</w:t>
      </w:r>
    </w:p>
    <w:p w14:paraId="2AF65E85" w14:textId="77777777" w:rsidR="00AD1C2E" w:rsidRPr="00A94654" w:rsidRDefault="00AD1C2E" w:rsidP="00AD1C2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94F14D" wp14:editId="4C5A72CD">
            <wp:extent cx="4465674" cy="2339708"/>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76553" cy="2345408"/>
                    </a:xfrm>
                    <a:prstGeom prst="rect">
                      <a:avLst/>
                    </a:prstGeom>
                    <a:noFill/>
                    <a:ln>
                      <a:noFill/>
                    </a:ln>
                  </pic:spPr>
                </pic:pic>
              </a:graphicData>
            </a:graphic>
          </wp:inline>
        </w:drawing>
      </w:r>
    </w:p>
    <w:p w14:paraId="2E1E6B54" w14:textId="3AF3ACD0"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60" w:name="_Toc129860791"/>
      <w:bookmarkStart w:id="61" w:name="_Toc132325780"/>
      <w:bookmarkEnd w:id="58"/>
      <w:bookmarkEnd w:id="59"/>
      <w:r w:rsidRPr="009B0847">
        <w:rPr>
          <w:rFonts w:ascii="Times New Roman" w:hAnsi="Times New Roman" w:cs="Times New Roman"/>
          <w:b/>
          <w:bCs/>
          <w:color w:val="auto"/>
          <w:sz w:val="24"/>
          <w:szCs w:val="24"/>
        </w:rPr>
        <w:lastRenderedPageBreak/>
        <w:t>2</w:t>
      </w:r>
      <w:r w:rsidR="00E43EE9"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5.2 </w:t>
      </w:r>
      <w:bookmarkEnd w:id="60"/>
      <w:bookmarkEnd w:id="61"/>
      <w:r w:rsidR="00AD1C2E">
        <w:rPr>
          <w:rFonts w:ascii="Times New Roman" w:hAnsi="Times New Roman" w:cs="Times New Roman"/>
          <w:b/>
          <w:bCs/>
          <w:color w:val="auto"/>
          <w:sz w:val="24"/>
          <w:szCs w:val="24"/>
        </w:rPr>
        <w:t>Machine Learning Text Summarization Techniques</w:t>
      </w:r>
    </w:p>
    <w:bookmarkStart w:id="62" w:name="_Toc129860792"/>
    <w:bookmarkStart w:id="63" w:name="_Toc132325781"/>
    <w:p w14:paraId="22FF8375" w14:textId="5A413DD6" w:rsidR="00AD1C2E" w:rsidRDefault="00AD1C2E" w:rsidP="00AD1C2E">
      <w:pPr>
        <w:spacing w:line="360" w:lineRule="auto"/>
        <w:jc w:val="both"/>
        <w:rPr>
          <w:rFonts w:ascii="Times New Roman" w:hAnsi="Times New Roman" w:cs="Times New Roman"/>
          <w:sz w:val="24"/>
          <w:szCs w:val="24"/>
        </w:rPr>
      </w:pPr>
      <w:r w:rsidRPr="006C4E5F">
        <w:rPr>
          <w:rFonts w:ascii="Times New Roman" w:hAnsi="Times New Roman" w:cs="Times New Roman"/>
          <w:sz w:val="24"/>
          <w:szCs w:val="24"/>
        </w:rPr>
        <w:fldChar w:fldCharType="begin"/>
      </w:r>
      <w:r w:rsidRPr="006C4E5F">
        <w:rPr>
          <w:rFonts w:ascii="Times New Roman" w:hAnsi="Times New Roman" w:cs="Times New Roman"/>
          <w:sz w:val="24"/>
          <w:szCs w:val="24"/>
        </w:rPr>
        <w:instrText xml:space="preserve"> ADDIN ZOTERO_ITEM CSL_CITATION {"citationID":"CYayEQ0r","properties":{"formattedCitation":"(Boorugu,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C4E5F">
        <w:rPr>
          <w:rFonts w:ascii="Times New Roman" w:hAnsi="Times New Roman" w:cs="Times New Roman"/>
          <w:sz w:val="24"/>
          <w:szCs w:val="24"/>
        </w:rPr>
        <w:fldChar w:fldCharType="separate"/>
      </w:r>
      <w:r w:rsidRPr="006C4E5F">
        <w:rPr>
          <w:rFonts w:ascii="Times New Roman" w:hAnsi="Times New Roman" w:cs="Times New Roman"/>
          <w:sz w:val="24"/>
        </w:rPr>
        <w:t>(Boorugu, Ramesh and Madhavi, 2019)</w:t>
      </w:r>
      <w:r w:rsidRPr="006C4E5F">
        <w:rPr>
          <w:rFonts w:ascii="Times New Roman" w:hAnsi="Times New Roman" w:cs="Times New Roman"/>
          <w:sz w:val="24"/>
          <w:szCs w:val="24"/>
        </w:rPr>
        <w:fldChar w:fldCharType="end"/>
      </w:r>
      <w:r w:rsidRPr="006C4E5F">
        <w:rPr>
          <w:rFonts w:ascii="Times New Roman" w:hAnsi="Times New Roman" w:cs="Times New Roman"/>
          <w:sz w:val="24"/>
          <w:szCs w:val="24"/>
        </w:rPr>
        <w:t xml:space="preserve"> </w:t>
      </w:r>
      <w:r>
        <w:rPr>
          <w:rFonts w:ascii="Times New Roman" w:hAnsi="Times New Roman" w:cs="Times New Roman"/>
          <w:sz w:val="24"/>
          <w:szCs w:val="24"/>
        </w:rPr>
        <w:t>points out a previous research where</w:t>
      </w:r>
      <w:r w:rsidRPr="006C4E5F">
        <w:rPr>
          <w:rFonts w:ascii="Times New Roman" w:hAnsi="Times New Roman" w:cs="Times New Roman"/>
          <w:sz w:val="24"/>
          <w:szCs w:val="24"/>
        </w:rPr>
        <w:t xml:space="preserve"> a system</w:t>
      </w:r>
      <w:r>
        <w:rPr>
          <w:rFonts w:ascii="Times New Roman" w:hAnsi="Times New Roman" w:cs="Times New Roman"/>
          <w:sz w:val="24"/>
          <w:szCs w:val="24"/>
        </w:rPr>
        <w:t xml:space="preserve"> was built that uses a hybrid classifier approach with machine learning algorithm combination of SVM and Naïve Bayes in sync with fuzzy logic and they also concluded that with the increase in the classifier count the accuracy can also be increased. They also made use of supervised ML algorithms such as KNN for the classification of the reviews which then combining appropriate words for identifying the features of the product.</w:t>
      </w:r>
    </w:p>
    <w:p w14:paraId="30226398" w14:textId="0D54FA75" w:rsidR="00AD1C2E" w:rsidRPr="00C273F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C273FE">
        <w:rPr>
          <w:rFonts w:ascii="Times New Roman" w:hAnsi="Times New Roman" w:cs="Times New Roman"/>
          <w:sz w:val="24"/>
          <w:szCs w:val="24"/>
        </w:rPr>
        <w:fldChar w:fldCharType="begin"/>
      </w:r>
      <w:r w:rsidRPr="00C273FE">
        <w:rPr>
          <w:rFonts w:ascii="Times New Roman" w:hAnsi="Times New Roman" w:cs="Times New Roman"/>
          <w:sz w:val="24"/>
          <w:szCs w:val="24"/>
        </w:rPr>
        <w:instrText xml:space="preserve"> ADDIN ZOTERO_ITEM CSL_CITATION {"citationID":"0hA9gJ17","properties":{"formattedCitation":"(Khan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C273FE">
        <w:rPr>
          <w:rFonts w:ascii="Times New Roman" w:hAnsi="Times New Roman" w:cs="Times New Roman"/>
          <w:sz w:val="24"/>
          <w:szCs w:val="24"/>
        </w:rPr>
        <w:fldChar w:fldCharType="separate"/>
      </w:r>
      <w:r w:rsidRPr="00C273FE">
        <w:rPr>
          <w:rFonts w:ascii="Times New Roman" w:hAnsi="Times New Roman" w:cs="Times New Roman"/>
          <w:sz w:val="24"/>
          <w:szCs w:val="24"/>
        </w:rPr>
        <w:t>(Khan et al., 2020)</w:t>
      </w:r>
      <w:r w:rsidRPr="00C273FE">
        <w:rPr>
          <w:rFonts w:ascii="Times New Roman" w:hAnsi="Times New Roman" w:cs="Times New Roman"/>
          <w:sz w:val="24"/>
          <w:szCs w:val="24"/>
        </w:rPr>
        <w:fldChar w:fldCharType="end"/>
      </w:r>
      <w:r w:rsidRPr="00C273FE">
        <w:rPr>
          <w:rFonts w:ascii="Times New Roman" w:hAnsi="Times New Roman" w:cs="Times New Roman"/>
          <w:sz w:val="24"/>
          <w:szCs w:val="24"/>
        </w:rPr>
        <w:t xml:space="preserve"> proposed system was for the movies domain using the customer reviews, the author broke down proposed methodology into segments of which is preprocessing, feature extraction, review classification and finally review summarization. The Nave Bayes (NB) classification method, which is regarded as a robust classifier and may achieve greater accuracy, was used to categorize the reviews from negative to positive using supervised ML classification technique, It is clear that an extractive summarization approach was used because the text summarization phase was completed in several stages, starting with the creation of a graph from classified reviews, followed by the ranking of graph nodes and the selection of the top rank sentences for the summary generation.</w:t>
      </w:r>
    </w:p>
    <w:p w14:paraId="3253919D" w14:textId="77777777" w:rsidR="00AD1C2E" w:rsidRPr="00C273F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Initially</w:t>
      </w:r>
      <w:r w:rsidRPr="00C273FE">
        <w:rPr>
          <w:rFonts w:ascii="Times New Roman" w:hAnsi="Times New Roman" w:cs="Times New Roman"/>
          <w:sz w:val="24"/>
          <w:szCs w:val="24"/>
        </w:rPr>
        <w:t xml:space="preserve">, these </w:t>
      </w:r>
      <w:r>
        <w:rPr>
          <w:rFonts w:ascii="Times New Roman" w:hAnsi="Times New Roman" w:cs="Times New Roman"/>
          <w:sz w:val="24"/>
          <w:szCs w:val="24"/>
        </w:rPr>
        <w:t xml:space="preserve">machine learning </w:t>
      </w:r>
      <w:r w:rsidRPr="00C273FE">
        <w:rPr>
          <w:rFonts w:ascii="Times New Roman" w:hAnsi="Times New Roman" w:cs="Times New Roman"/>
          <w:sz w:val="24"/>
          <w:szCs w:val="24"/>
        </w:rPr>
        <w:t>methodologies were given a lot of significance, but as time has progressed on, new technologies and techniques have emerged that can utilize deep learning techniques like RNN, CNN, etc. to perform better.</w:t>
      </w:r>
    </w:p>
    <w:p w14:paraId="2F4244F0" w14:textId="282204E6" w:rsidR="00AD1C2E" w:rsidRPr="009B0847" w:rsidRDefault="00AD1C2E" w:rsidP="00AD1C2E">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3</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Deep Learning Text Summarization Techniques</w:t>
      </w:r>
    </w:p>
    <w:p w14:paraId="6C0F6494" w14:textId="77777777" w:rsidR="00AD1C2E" w:rsidRDefault="00AD1C2E" w:rsidP="00AD1C2E">
      <w:pPr>
        <w:spacing w:line="360" w:lineRule="auto"/>
        <w:jc w:val="both"/>
        <w:rPr>
          <w:rFonts w:ascii="Times New Roman" w:hAnsi="Times New Roman" w:cs="Times New Roman"/>
          <w:sz w:val="24"/>
          <w:szCs w:val="24"/>
        </w:rPr>
      </w:pPr>
      <w:r w:rsidRPr="00AC0CC7">
        <w:rPr>
          <w:rFonts w:ascii="Times New Roman" w:hAnsi="Times New Roman" w:cs="Times New Roman"/>
          <w:sz w:val="24"/>
          <w:szCs w:val="24"/>
        </w:rPr>
        <w:t>Numerous studies have been conducted on deep learning methods for abstractive text summarization</w:t>
      </w:r>
      <w:r>
        <w:rPr>
          <w:rFonts w:ascii="Times New Roman" w:hAnsi="Times New Roman" w:cs="Times New Roman"/>
          <w:sz w:val="24"/>
          <w:szCs w:val="24"/>
        </w:rPr>
        <w:t xml:space="preserve">, such as with the usage of CNN, LSTM-CNN, Convolutional Seq2Seq, Sequence to Sequence RNN, Convolutional Sequence to Sequence, Transformers, T5, BART, BERT etc.… which were trained on a general dataset such as from Gigaword, DUC 2002, DUC 2004, CNN Daily Mail, DUC, Xsum, Newsroom such datasets, in order to get an evaluation comparison on which outperforms the rest and eventually the T5 Transformer outperformed the rest of the other techniques in the case of abstractive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{"citationID":"P8cJbfFl","properties":{"formattedCitation":"(Etemad,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AC0CC7">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25927DA0" w14:textId="77777777" w:rsidR="00AD1C2E" w:rsidRPr="000074C8"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{"citationID":"0wwqBsD1","properties":{"formattedCitation":"(Shi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322ED3">
        <w:rPr>
          <w:rFonts w:ascii="Times New Roman" w:hAnsi="Times New Roman" w:cs="Times New Roman"/>
          <w:sz w:val="24"/>
        </w:rPr>
        <w:t>(Shi et al., 2020)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5A6D56">
        <w:rPr>
          <w:rFonts w:ascii="Times New Roman" w:hAnsi="Times New Roman" w:cs="Times New Roman"/>
          <w:sz w:val="24"/>
          <w:szCs w:val="24"/>
        </w:rPr>
        <w:t>has conducted a thorough analysis of latest developments in seq2seq models for the task of abstractive text summarizing. The author's analysis includes a full review of several distinct seq2seq models for abstractive summarization.</w:t>
      </w:r>
    </w:p>
    <w:p w14:paraId="13EE182E" w14:textId="6C4BB327" w:rsidR="00AD1C2E" w:rsidRDefault="00AD1C2E" w:rsidP="00AD1C2E">
      <w:pPr>
        <w:spacing w:line="360" w:lineRule="auto"/>
        <w:ind w:firstLine="720"/>
        <w:jc w:val="both"/>
        <w:rPr>
          <w:rFonts w:ascii="Times New Roman" w:hAnsi="Times New Roman" w:cs="Times New Roman"/>
          <w:sz w:val="24"/>
          <w:szCs w:val="24"/>
        </w:rPr>
      </w:pPr>
      <w:r w:rsidRPr="002E230A">
        <w:rPr>
          <w:rFonts w:ascii="Times New Roman" w:hAnsi="Times New Roman" w:cs="Times New Roman"/>
          <w:sz w:val="24"/>
          <w:szCs w:val="24"/>
        </w:rPr>
        <w:lastRenderedPageBreak/>
        <w:t xml:space="preserve">Out of which transformers are the advanced deep learning approach for text summarization </w:t>
      </w:r>
      <w:r>
        <w:rPr>
          <w:rFonts w:ascii="Times New Roman" w:hAnsi="Times New Roman" w:cs="Times New Roman"/>
          <w:sz w:val="24"/>
          <w:szCs w:val="24"/>
        </w:rPr>
        <w:t xml:space="preserve">which is an encoder-decoder model with attention layer which helps it to generate better results than a traditional simple RNN architecture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{"citationID":"gcgtkRN5","properties":{"formattedCitation":"(Mahajan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2E230A">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0ABFE86" w14:textId="4FD9A378" w:rsidR="00AD1C2E" w:rsidRPr="009B0847" w:rsidRDefault="00AD1C2E" w:rsidP="00AD1C2E">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4</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p>
    <w:p w14:paraId="615B2F26"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(McAuley and Leskovec,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2F24C526" w14:textId="049233AC" w:rsidR="00AD1C2E"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40847B32" w14:textId="4CEDA067" w:rsidR="000F6531" w:rsidRPr="009B0847" w:rsidRDefault="000F6531" w:rsidP="000F6531">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5</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p>
    <w:p w14:paraId="54EF910C"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(McAuley and Leskovec,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059C4F02" w14:textId="77777777" w:rsidR="000F6531" w:rsidRPr="006957B8"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6F1EA3AB" w14:textId="705683AE" w:rsidR="000F6531" w:rsidRPr="009B0847" w:rsidRDefault="000F6531" w:rsidP="000F6531">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6</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 Techniques used in Text Summarization</w:t>
      </w:r>
    </w:p>
    <w:p w14:paraId="0F44526E" w14:textId="77777777" w:rsidR="000F6531" w:rsidRDefault="000F6531" w:rsidP="000F6531">
      <w:pPr>
        <w:spacing w:line="360" w:lineRule="auto"/>
        <w:jc w:val="both"/>
        <w:rPr>
          <w:rFonts w:ascii="Times New Roman" w:hAnsi="Times New Roman" w:cs="Times New Roman"/>
          <w:sz w:val="24"/>
          <w:szCs w:val="24"/>
        </w:rPr>
      </w:pPr>
      <w:r w:rsidRPr="0033210C">
        <w:rPr>
          <w:rFonts w:ascii="Times New Roman" w:hAnsi="Times New Roman" w:cs="Times New Roman"/>
          <w:sz w:val="24"/>
          <w:szCs w:val="24"/>
        </w:rPr>
        <w:t>Text preprocessing is very important when it comes to dealing with text related data</w:t>
      </w:r>
      <w:r>
        <w:rPr>
          <w:rFonts w:ascii="Times New Roman" w:hAnsi="Times New Roman" w:cs="Times New Roman"/>
          <w:sz w:val="24"/>
          <w:szCs w:val="24"/>
        </w:rPr>
        <w:t xml:space="preserve">. </w:t>
      </w:r>
      <w:r w:rsidRPr="00C35079">
        <w:rPr>
          <w:rFonts w:ascii="Times New Roman" w:hAnsi="Times New Roman" w:cs="Times New Roman"/>
          <w:sz w:val="24"/>
          <w:szCs w:val="24"/>
        </w:rPr>
        <w:t>In earlier studies, a variety of text preprocessing approaches were utilized for text summarization</w:t>
      </w:r>
      <w:r>
        <w:rPr>
          <w:rFonts w:ascii="Times New Roman" w:hAnsi="Times New Roman" w:cs="Times New Roman"/>
          <w:sz w:val="24"/>
          <w:szCs w:val="24"/>
        </w:rPr>
        <w:t xml:space="preserve">. </w:t>
      </w:r>
    </w:p>
    <w:p w14:paraId="4B1B0D24" w14:textId="77777777" w:rsidR="000F6531" w:rsidRPr="00D41AC8" w:rsidRDefault="000F6531" w:rsidP="000F6531">
      <w:pPr>
        <w:spacing w:line="360" w:lineRule="auto"/>
        <w:ind w:firstLine="720"/>
        <w:jc w:val="both"/>
        <w:rPr>
          <w:rFonts w:ascii="Times New Roman" w:hAnsi="Times New Roman" w:cs="Times New Roman"/>
          <w:sz w:val="24"/>
          <w:szCs w:val="24"/>
        </w:rPr>
      </w:pPr>
      <w:r w:rsidRPr="00C35079">
        <w:rPr>
          <w:rFonts w:ascii="Times New Roman" w:hAnsi="Times New Roman" w:cs="Times New Roman"/>
          <w:sz w:val="24"/>
          <w:szCs w:val="24"/>
        </w:rPr>
        <w:t xml:space="preserve">Sentence segmentation is a fundamental step in NLP applications including IR, machine translation, semantic role labeling, and summarization. It is the process of identifying boundaries within a document that divides the document's text into sentences, typically from a strong point of </w:t>
      </w:r>
      <w:r w:rsidRPr="00C35079">
        <w:rPr>
          <w:rFonts w:ascii="Times New Roman" w:hAnsi="Times New Roman" w:cs="Times New Roman"/>
          <w:sz w:val="24"/>
          <w:szCs w:val="24"/>
        </w:rPr>
        <w:lastRenderedPageBreak/>
        <w:t>punctuation like (full stop, explanation mark, question mark, etc.)</w:t>
      </w:r>
      <w:r>
        <w:rPr>
          <w:rFonts w:ascii="Times New Roman" w:hAnsi="Times New Roman" w:cs="Times New Roman"/>
          <w:sz w:val="24"/>
          <w:szCs w:val="24"/>
        </w:rPr>
        <w:t xml:space="preserve">, </w:t>
      </w:r>
      <w:r w:rsidRPr="00C35079">
        <w:rPr>
          <w:rFonts w:ascii="Times New Roman" w:hAnsi="Times New Roman" w:cs="Times New Roman"/>
          <w:sz w:val="24"/>
          <w:szCs w:val="24"/>
        </w:rPr>
        <w:t xml:space="preserve">Tokenization and stop words removal will then be performed. Tokenization will be carried out by the tokenizer program to split the sentences into distinct words by splitting them at whitespaces such as blanks, tabs, and any strong punctuation. Stop word removal is also used to remove frequently used words in the document such as "I," "an," and "a" because these words carry little meaning and are best removed from </w:t>
      </w:r>
      <w:r w:rsidRPr="00D41AC8">
        <w:rPr>
          <w:rFonts w:ascii="Times New Roman" w:hAnsi="Times New Roman" w:cs="Times New Roman"/>
          <w:sz w:val="24"/>
          <w:szCs w:val="24"/>
        </w:rPr>
        <w:t xml:space="preserve">the document </w:t>
      </w:r>
      <w:r w:rsidRPr="00D41AC8">
        <w:rPr>
          <w:rFonts w:ascii="Times New Roman" w:hAnsi="Times New Roman" w:cs="Times New Roman"/>
          <w:sz w:val="24"/>
          <w:szCs w:val="24"/>
        </w:rPr>
        <w:fldChar w:fldCharType="begin"/>
      </w:r>
      <w:r w:rsidRPr="00D41AC8">
        <w:rPr>
          <w:rFonts w:ascii="Times New Roman" w:hAnsi="Times New Roman" w:cs="Times New Roman"/>
          <w:sz w:val="24"/>
          <w:szCs w:val="24"/>
        </w:rPr>
        <w:instrText xml:space="preserve"> ADDIN ZOTERO_ITEM CSL_CITATION {"citationID":"nOSvIb5T","properties":{"formattedCitation":"(Khan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D41AC8">
        <w:rPr>
          <w:rFonts w:ascii="Times New Roman" w:hAnsi="Times New Roman" w:cs="Times New Roman"/>
          <w:sz w:val="24"/>
          <w:szCs w:val="24"/>
        </w:rPr>
        <w:fldChar w:fldCharType="separate"/>
      </w:r>
      <w:r w:rsidRPr="00D41AC8">
        <w:rPr>
          <w:rFonts w:ascii="Times New Roman" w:hAnsi="Times New Roman" w:cs="Times New Roman"/>
          <w:sz w:val="24"/>
          <w:szCs w:val="24"/>
        </w:rPr>
        <w:t>(Khan et al., 2020)</w:t>
      </w:r>
      <w:r w:rsidRPr="00D41AC8">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67D40D58" w14:textId="77777777" w:rsidR="000F6531" w:rsidRDefault="000F6531" w:rsidP="000F6531">
      <w:pPr>
        <w:spacing w:line="360" w:lineRule="auto"/>
        <w:jc w:val="both"/>
        <w:rPr>
          <w:rFonts w:ascii="Times New Roman" w:hAnsi="Times New Roman" w:cs="Times New Roman"/>
          <w:sz w:val="24"/>
          <w:szCs w:val="24"/>
        </w:rPr>
      </w:pPr>
      <w:r w:rsidRPr="00D41AC8">
        <w:rPr>
          <w:rFonts w:ascii="Times New Roman" w:hAnsi="Times New Roman" w:cs="Times New Roman"/>
          <w:sz w:val="24"/>
          <w:szCs w:val="24"/>
        </w:rPr>
        <w:tab/>
        <w:t>Other researchers have incorporated a variety of other techniques, including noise removal, which eliminates unnecessary text from the input document, such as the header and footer, and named entity recognition (NER), which recognizes words in the input text as names of things like people, places, and things, among others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{"citationID":"HWMh0bGe","properties":{"formattedCitation":"(Barna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(Barna and Heickal, 2022)</w:t>
      </w:r>
      <w:r>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4D10DF0E" w14:textId="77777777" w:rsidR="000F6531" w:rsidRPr="00D41AC8" w:rsidRDefault="000F6531" w:rsidP="000F653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2936E4">
        <w:rPr>
          <w:rFonts w:ascii="Times New Roman" w:hAnsi="Times New Roman" w:cs="Times New Roman"/>
          <w:sz w:val="24"/>
          <w:szCs w:val="24"/>
        </w:rPr>
        <w:t>Datasets may also contain unwanted records, null records, or redundant records that are absolutely useless. These records or rows with null values are eliminated</w:t>
      </w:r>
      <w:r>
        <w:rPr>
          <w:rFonts w:ascii="Times New Roman" w:hAnsi="Times New Roman" w:cs="Times New Roman"/>
          <w:sz w:val="24"/>
          <w:szCs w:val="24"/>
        </w:rPr>
        <w:t xml:space="preserve">, unnecessary HTML tags and URL links are also filtered off from the text as a part of text preprocessing. Contraction mapping is crucial and this will be handling which are converting short word formats into longer such as “aren’t” into “are not”. Converting the entire text content into a single case most preferably to lowercase, therefore further character filtration would become very simpler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{"citationID":"0sdalnNK","properties":{"formattedCitation":"(Mahajan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1D4C82C6" w14:textId="47D2EDF1" w:rsidR="004C2F82" w:rsidRDefault="0004087B" w:rsidP="004C2F82">
      <w:pPr>
        <w:pStyle w:val="Heading1"/>
        <w:pBdr>
          <w:bottom w:val="single" w:sz="6" w:space="1" w:color="auto"/>
        </w:pBdr>
        <w:spacing w:line="360" w:lineRule="auto"/>
        <w:rPr>
          <w:rFonts w:ascii="Times New Roman" w:hAnsi="Times New Roman" w:cs="Times New Roman"/>
          <w:b/>
          <w:bCs/>
          <w:color w:val="auto"/>
          <w:sz w:val="28"/>
          <w:szCs w:val="28"/>
        </w:rPr>
      </w:pPr>
      <w:bookmarkStart w:id="64" w:name="_2.6_Evaluation"/>
      <w:bookmarkStart w:id="65" w:name="_Toc129860810"/>
      <w:bookmarkStart w:id="66" w:name="_Toc132325799"/>
      <w:bookmarkEnd w:id="62"/>
      <w:bookmarkEnd w:id="63"/>
      <w:bookmarkEnd w:id="64"/>
      <w:r w:rsidRPr="0014140B">
        <w:rPr>
          <w:rFonts w:ascii="Times New Roman" w:hAnsi="Times New Roman" w:cs="Times New Roman"/>
          <w:b/>
          <w:bCs/>
          <w:color w:val="auto"/>
          <w:sz w:val="28"/>
          <w:szCs w:val="28"/>
        </w:rPr>
        <w:t>2</w:t>
      </w:r>
      <w:r w:rsidR="004C2F82" w:rsidRPr="0014140B">
        <w:rPr>
          <w:rFonts w:ascii="Times New Roman" w:hAnsi="Times New Roman" w:cs="Times New Roman"/>
          <w:b/>
          <w:bCs/>
          <w:color w:val="auto"/>
          <w:sz w:val="28"/>
          <w:szCs w:val="28"/>
        </w:rPr>
        <w:t xml:space="preserve">.6 </w:t>
      </w:r>
      <w:bookmarkEnd w:id="65"/>
      <w:r w:rsidR="00881E95" w:rsidRPr="0014140B">
        <w:rPr>
          <w:rFonts w:ascii="Times New Roman" w:hAnsi="Times New Roman" w:cs="Times New Roman"/>
          <w:b/>
          <w:bCs/>
          <w:color w:val="auto"/>
          <w:sz w:val="28"/>
          <w:szCs w:val="28"/>
        </w:rPr>
        <w:t>Evaluation</w:t>
      </w:r>
      <w:bookmarkEnd w:id="66"/>
      <w:r w:rsidR="000F6531">
        <w:rPr>
          <w:rFonts w:ascii="Times New Roman" w:hAnsi="Times New Roman" w:cs="Times New Roman"/>
          <w:b/>
          <w:bCs/>
          <w:color w:val="auto"/>
          <w:sz w:val="28"/>
          <w:szCs w:val="28"/>
        </w:rPr>
        <w:t xml:space="preserve"> Techniques</w:t>
      </w:r>
    </w:p>
    <w:p w14:paraId="1B41A074" w14:textId="5CF59102" w:rsidR="004C2F82" w:rsidRPr="0014140B" w:rsidRDefault="0004087B" w:rsidP="004C2F82">
      <w:pPr>
        <w:pStyle w:val="Heading2"/>
        <w:spacing w:line="360" w:lineRule="auto"/>
        <w:jc w:val="both"/>
        <w:rPr>
          <w:rFonts w:ascii="Times New Roman" w:hAnsi="Times New Roman" w:cs="Times New Roman"/>
          <w:b/>
          <w:bCs/>
          <w:color w:val="auto"/>
          <w:sz w:val="24"/>
          <w:szCs w:val="24"/>
        </w:rPr>
      </w:pPr>
      <w:bookmarkStart w:id="67" w:name="_Toc129860811"/>
      <w:bookmarkStart w:id="68" w:name="_Toc132325800"/>
      <w:r w:rsidRPr="0014140B">
        <w:rPr>
          <w:rFonts w:ascii="Times New Roman" w:hAnsi="Times New Roman" w:cs="Times New Roman"/>
          <w:b/>
          <w:bCs/>
          <w:color w:val="auto"/>
          <w:sz w:val="24"/>
          <w:szCs w:val="24"/>
        </w:rPr>
        <w:t>2</w:t>
      </w:r>
      <w:r w:rsidR="00F4350C" w:rsidRPr="0014140B">
        <w:rPr>
          <w:rFonts w:ascii="Times New Roman" w:hAnsi="Times New Roman" w:cs="Times New Roman"/>
          <w:b/>
          <w:bCs/>
          <w:color w:val="auto"/>
          <w:sz w:val="24"/>
          <w:szCs w:val="24"/>
        </w:rPr>
        <w:t>.</w:t>
      </w:r>
      <w:r w:rsidR="004C2F82" w:rsidRPr="0014140B">
        <w:rPr>
          <w:rFonts w:ascii="Times New Roman" w:hAnsi="Times New Roman" w:cs="Times New Roman"/>
          <w:b/>
          <w:bCs/>
          <w:color w:val="auto"/>
          <w:sz w:val="24"/>
          <w:szCs w:val="24"/>
        </w:rPr>
        <w:t xml:space="preserve">6.1 Evaluation </w:t>
      </w:r>
      <w:r w:rsidR="000F6531" w:rsidRPr="0014140B">
        <w:rPr>
          <w:rFonts w:ascii="Times New Roman" w:hAnsi="Times New Roman" w:cs="Times New Roman"/>
          <w:b/>
          <w:bCs/>
          <w:color w:val="auto"/>
          <w:sz w:val="24"/>
          <w:szCs w:val="24"/>
        </w:rPr>
        <w:t>Approaches</w:t>
      </w:r>
      <w:bookmarkEnd w:id="67"/>
      <w:bookmarkEnd w:id="68"/>
    </w:p>
    <w:p w14:paraId="6B589442" w14:textId="77777777" w:rsidR="000F6531" w:rsidRPr="00450B58" w:rsidRDefault="000F6531" w:rsidP="000F6531">
      <w:pPr>
        <w:spacing w:line="360" w:lineRule="auto"/>
        <w:jc w:val="both"/>
        <w:rPr>
          <w:highlight w:val="yellow"/>
        </w:rPr>
      </w:pPr>
      <w:r w:rsidRPr="00450B58">
        <w:rPr>
          <w:rFonts w:ascii="Times New Roman" w:hAnsi="Times New Roman" w:cs="Times New Roman"/>
          <w:sz w:val="24"/>
          <w:szCs w:val="24"/>
        </w:rPr>
        <w:t>A machine learning model's performance, as well as its advantages and disadvantages, are understood through the process of model evaluation, which employs many evaluation measures. During the early stages of research, it's critical to evaluate models to determine their efficiency.</w:t>
      </w:r>
    </w:p>
    <w:p w14:paraId="5C9ECF27" w14:textId="403C95AC" w:rsidR="000F6531" w:rsidRPr="00334293" w:rsidRDefault="000F6531" w:rsidP="000F6531">
      <w:pPr>
        <w:spacing w:line="360" w:lineRule="auto"/>
        <w:ind w:firstLine="720"/>
        <w:jc w:val="both"/>
        <w:rPr>
          <w:rFonts w:ascii="Times New Roman" w:hAnsi="Times New Roman" w:cs="Times New Roman"/>
          <w:sz w:val="24"/>
          <w:szCs w:val="24"/>
        </w:rPr>
      </w:pPr>
      <w:r w:rsidRPr="00450B58">
        <w:rPr>
          <w:rFonts w:ascii="Times New Roman" w:hAnsi="Times New Roman" w:cs="Times New Roman"/>
          <w:sz w:val="24"/>
          <w:szCs w:val="24"/>
        </w:rPr>
        <w:t xml:space="preserve">The table below shows the </w:t>
      </w:r>
      <w:r>
        <w:rPr>
          <w:rFonts w:ascii="Times New Roman" w:hAnsi="Times New Roman" w:cs="Times New Roman"/>
          <w:sz w:val="24"/>
          <w:szCs w:val="24"/>
        </w:rPr>
        <w:t xml:space="preserve">available </w:t>
      </w:r>
      <w:r w:rsidRPr="00450B58">
        <w:rPr>
          <w:rFonts w:ascii="Times New Roman" w:hAnsi="Times New Roman" w:cs="Times New Roman"/>
          <w:sz w:val="24"/>
          <w:szCs w:val="24"/>
        </w:rPr>
        <w:t xml:space="preserve">measure and the metrics that </w:t>
      </w:r>
      <w:r>
        <w:rPr>
          <w:rFonts w:ascii="Times New Roman" w:hAnsi="Times New Roman" w:cs="Times New Roman"/>
          <w:sz w:val="24"/>
          <w:szCs w:val="24"/>
        </w:rPr>
        <w:t>can</w:t>
      </w:r>
      <w:r w:rsidRPr="00450B58">
        <w:rPr>
          <w:rFonts w:ascii="Times New Roman" w:hAnsi="Times New Roman" w:cs="Times New Roman"/>
          <w:sz w:val="24"/>
          <w:szCs w:val="24"/>
        </w:rPr>
        <w:t xml:space="preserve"> been used to </w:t>
      </w:r>
      <w:r w:rsidRPr="00450B58">
        <w:rPr>
          <w:rFonts w:ascii="Times New Roman" w:hAnsi="Times New Roman" w:cs="Times New Roman"/>
          <w:b/>
          <w:sz w:val="24"/>
          <w:szCs w:val="24"/>
        </w:rPr>
        <w:t xml:space="preserve">quantitatively </w:t>
      </w:r>
      <w:r w:rsidRPr="00450B58">
        <w:rPr>
          <w:rFonts w:ascii="Times New Roman" w:hAnsi="Times New Roman" w:cs="Times New Roman"/>
          <w:sz w:val="24"/>
          <w:szCs w:val="24"/>
        </w:rPr>
        <w:t>evaluate the text summarization system.</w:t>
      </w:r>
    </w:p>
    <w:p w14:paraId="250BEDB2" w14:textId="5EF03EFE" w:rsidR="004C2F82" w:rsidRPr="00D47F12" w:rsidRDefault="004C2F82" w:rsidP="004C2F82">
      <w:pPr>
        <w:pStyle w:val="Caption"/>
        <w:keepNext/>
        <w:jc w:val="center"/>
        <w:rPr>
          <w:rFonts w:ascii="Times New Roman" w:hAnsi="Times New Roman" w:cs="Times New Roman"/>
          <w:b w:val="0"/>
          <w:bCs w:val="0"/>
          <w:smallCaps w:val="0"/>
          <w:color w:val="auto"/>
          <w:sz w:val="24"/>
          <w:szCs w:val="24"/>
        </w:rPr>
      </w:pPr>
      <w:bookmarkStart w:id="69" w:name="_Toc120985180"/>
      <w:bookmarkStart w:id="70" w:name="_Toc132182701"/>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Evaluation </w:t>
      </w:r>
      <w:r w:rsidR="00A31619">
        <w:rPr>
          <w:rFonts w:ascii="Times New Roman" w:hAnsi="Times New Roman" w:cs="Times New Roman"/>
          <w:b w:val="0"/>
          <w:bCs w:val="0"/>
          <w:smallCaps w:val="0"/>
          <w:color w:val="auto"/>
          <w:sz w:val="24"/>
          <w:szCs w:val="24"/>
        </w:rPr>
        <w:t>m</w:t>
      </w:r>
      <w:r w:rsidRPr="00D47F12">
        <w:rPr>
          <w:rFonts w:ascii="Times New Roman" w:hAnsi="Times New Roman" w:cs="Times New Roman"/>
          <w:b w:val="0"/>
          <w:bCs w:val="0"/>
          <w:smallCaps w:val="0"/>
          <w:color w:val="auto"/>
          <w:sz w:val="24"/>
          <w:szCs w:val="24"/>
        </w:rPr>
        <w:t xml:space="preserve">etrics for </w:t>
      </w:r>
      <w:bookmarkEnd w:id="69"/>
      <w:bookmarkEnd w:id="70"/>
      <w:r w:rsidR="000F6531">
        <w:rPr>
          <w:rFonts w:ascii="Times New Roman" w:hAnsi="Times New Roman" w:cs="Times New Roman"/>
          <w:b w:val="0"/>
          <w:bCs w:val="0"/>
          <w:smallCaps w:val="0"/>
          <w:color w:val="auto"/>
          <w:sz w:val="24"/>
          <w:szCs w:val="24"/>
        </w:rPr>
        <w:t xml:space="preserve">abstractive text summarization </w:t>
      </w:r>
    </w:p>
    <w:tbl>
      <w:tblPr>
        <w:tblStyle w:val="TableGrid"/>
        <w:tblW w:w="9589" w:type="dxa"/>
        <w:tblLook w:val="04A0" w:firstRow="1" w:lastRow="0" w:firstColumn="1" w:lastColumn="0" w:noHBand="0" w:noVBand="1"/>
      </w:tblPr>
      <w:tblGrid>
        <w:gridCol w:w="1165"/>
        <w:gridCol w:w="90"/>
        <w:gridCol w:w="5760"/>
        <w:gridCol w:w="2574"/>
      </w:tblGrid>
      <w:tr w:rsidR="000F6531" w14:paraId="3216F90D" w14:textId="77777777" w:rsidTr="00926A00">
        <w:tc>
          <w:tcPr>
            <w:tcW w:w="1165" w:type="dxa"/>
            <w:shd w:val="clear" w:color="auto" w:fill="F2F2F2" w:themeFill="background1" w:themeFillShade="F2"/>
          </w:tcPr>
          <w:p w14:paraId="2A4CDB4C"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Measure</w:t>
            </w:r>
          </w:p>
        </w:tc>
        <w:tc>
          <w:tcPr>
            <w:tcW w:w="5850" w:type="dxa"/>
            <w:gridSpan w:val="2"/>
            <w:shd w:val="clear" w:color="auto" w:fill="F2F2F2" w:themeFill="background1" w:themeFillShade="F2"/>
          </w:tcPr>
          <w:p w14:paraId="6185BE23"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Description</w:t>
            </w:r>
          </w:p>
        </w:tc>
        <w:tc>
          <w:tcPr>
            <w:tcW w:w="2574" w:type="dxa"/>
            <w:shd w:val="clear" w:color="auto" w:fill="F2F2F2" w:themeFill="background1" w:themeFillShade="F2"/>
          </w:tcPr>
          <w:p w14:paraId="62DC2226" w14:textId="77777777" w:rsidR="000F6531" w:rsidRPr="00831008" w:rsidRDefault="000F6531" w:rsidP="00926A00">
            <w:pPr>
              <w:spacing w:line="360" w:lineRule="auto"/>
              <w:jc w:val="both"/>
              <w:rPr>
                <w:rFonts w:ascii="Times New Roman" w:hAnsi="Times New Roman" w:cs="Times New Roman"/>
                <w:b/>
                <w:sz w:val="24"/>
                <w:szCs w:val="24"/>
              </w:rPr>
            </w:pPr>
            <w:r w:rsidRPr="00E10325">
              <w:rPr>
                <w:rFonts w:ascii="Times New Roman" w:hAnsi="Times New Roman" w:cs="Times New Roman"/>
                <w:b/>
                <w:sz w:val="24"/>
                <w:szCs w:val="24"/>
              </w:rPr>
              <w:t>Objective Orientation</w:t>
            </w:r>
          </w:p>
        </w:tc>
      </w:tr>
      <w:tr w:rsidR="000F6531" w14:paraId="31B1CE1C" w14:textId="77777777" w:rsidTr="00926A00">
        <w:tc>
          <w:tcPr>
            <w:tcW w:w="9589" w:type="dxa"/>
            <w:gridSpan w:val="4"/>
            <w:shd w:val="clear" w:color="auto" w:fill="F2F2F2" w:themeFill="background1" w:themeFillShade="F2"/>
          </w:tcPr>
          <w:p w14:paraId="365D3B1E" w14:textId="77777777" w:rsidR="000F6531" w:rsidRPr="00E10325"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Metric: 01</w:t>
            </w:r>
          </w:p>
        </w:tc>
      </w:tr>
      <w:tr w:rsidR="000F6531" w14:paraId="370DC1E5" w14:textId="77777777" w:rsidTr="00926A00">
        <w:trPr>
          <w:trHeight w:val="3185"/>
        </w:trPr>
        <w:tc>
          <w:tcPr>
            <w:tcW w:w="1165" w:type="dxa"/>
            <w:tcBorders>
              <w:bottom w:val="single" w:sz="4" w:space="0" w:color="auto"/>
            </w:tcBorders>
          </w:tcPr>
          <w:p w14:paraId="0D3CC458" w14:textId="77777777" w:rsidR="000F6531"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ROUGE</w:t>
            </w:r>
          </w:p>
        </w:tc>
        <w:tc>
          <w:tcPr>
            <w:tcW w:w="5850" w:type="dxa"/>
            <w:gridSpan w:val="2"/>
            <w:tcBorders>
              <w:bottom w:val="single" w:sz="4" w:space="0" w:color="auto"/>
            </w:tcBorders>
          </w:tcPr>
          <w:p w14:paraId="6F4511F9" w14:textId="77777777" w:rsidR="000F6531" w:rsidRPr="009C28D0"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t xml:space="preserve">ROUGE also known as Recall-Oriented Understudy for Gisting Evaluation. Measures are made by comparison between an automatically generated summary/translation against a group of reference summaries (generally human created summaries)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{"citationID":"5nIcdgdo","properties":{"formattedCitation":"(Lin,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sz w:val="24"/>
                <w:szCs w:val="24"/>
              </w:rPr>
              <w:fldChar w:fldCharType="separate"/>
            </w:r>
            <w:r w:rsidRPr="001355E9">
              <w:rPr>
                <w:rFonts w:ascii="Times New Roman" w:hAnsi="Times New Roman" w:cs="Times New Roman"/>
                <w:sz w:val="24"/>
              </w:rPr>
              <w:t>(Lin, 2004)</w:t>
            </w:r>
            <w:r>
              <w:rPr>
                <w:rFonts w:ascii="Times New Roman" w:hAnsi="Times New Roman" w:cs="Times New Roman"/>
                <w:sz w:val="24"/>
                <w:szCs w:val="24"/>
              </w:rPr>
              <w:fldChar w:fldCharType="end"/>
            </w:r>
            <w:r>
              <w:rPr>
                <w:rFonts w:ascii="Times New Roman" w:hAnsi="Times New Roman" w:cs="Times New Roman"/>
                <w:sz w:val="24"/>
                <w:szCs w:val="24"/>
              </w:rPr>
              <w:t xml:space="preserve">.  ROUGE measures the </w:t>
            </w:r>
            <w:r>
              <w:rPr>
                <w:rFonts w:ascii="Times New Roman" w:hAnsi="Times New Roman" w:cs="Times New Roman"/>
                <w:b/>
                <w:sz w:val="24"/>
                <w:szCs w:val="24"/>
              </w:rPr>
              <w:t xml:space="preserve">recall, </w:t>
            </w:r>
            <w:r>
              <w:rPr>
                <w:rFonts w:ascii="Times New Roman" w:hAnsi="Times New Roman" w:cs="Times New Roman"/>
                <w:sz w:val="24"/>
                <w:szCs w:val="24"/>
              </w:rPr>
              <w:t>(</w:t>
            </w:r>
            <w:r w:rsidRPr="009C28D0">
              <w:rPr>
                <w:rFonts w:ascii="Times New Roman" w:hAnsi="Times New Roman" w:cs="Times New Roman"/>
                <w:sz w:val="24"/>
                <w:szCs w:val="24"/>
              </w:rPr>
              <w:t>according to how frequently the terms from the summaries created by humans appeared in those computer - generated</w:t>
            </w:r>
            <w:r>
              <w:rPr>
                <w:rFonts w:ascii="Times New Roman" w:hAnsi="Times New Roman" w:cs="Times New Roman"/>
                <w:sz w:val="24"/>
                <w:szCs w:val="24"/>
              </w:rPr>
              <w:t>.)</w:t>
            </w:r>
          </w:p>
        </w:tc>
        <w:tc>
          <w:tcPr>
            <w:tcW w:w="2574" w:type="dxa"/>
            <w:tcBorders>
              <w:bottom w:val="single" w:sz="4" w:space="0" w:color="auto"/>
            </w:tcBorders>
            <w:shd w:val="clear" w:color="auto" w:fill="FFFFFF" w:themeFill="background1"/>
          </w:tcPr>
          <w:p w14:paraId="47CF6B87" w14:textId="77777777" w:rsidR="000F6531" w:rsidRPr="00E10325"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Positively oriented.</w:t>
            </w:r>
          </w:p>
          <w:p w14:paraId="7B5CED6F" w14:textId="77777777" w:rsidR="000F6531" w:rsidRPr="00831008" w:rsidRDefault="000F6531" w:rsidP="00926A00">
            <w:pPr>
              <w:spacing w:before="80" w:line="360" w:lineRule="auto"/>
              <w:jc w:val="both"/>
              <w:rPr>
                <w:rFonts w:ascii="Times New Roman" w:hAnsi="Times New Roman" w:cs="Times New Roman"/>
                <w:b/>
                <w:i/>
                <w:sz w:val="24"/>
                <w:szCs w:val="24"/>
              </w:rPr>
            </w:pPr>
            <w:r w:rsidRPr="00E10325">
              <w:rPr>
                <w:rFonts w:ascii="Times New Roman" w:hAnsi="Times New Roman" w:cs="Times New Roman"/>
                <w:sz w:val="24"/>
                <w:szCs w:val="24"/>
              </w:rPr>
              <w:t>Higher, the better</w:t>
            </w:r>
          </w:p>
        </w:tc>
      </w:tr>
      <w:tr w:rsidR="000F6531" w14:paraId="5D299D93" w14:textId="77777777" w:rsidTr="00926A00">
        <w:trPr>
          <w:trHeight w:val="440"/>
        </w:trPr>
        <w:tc>
          <w:tcPr>
            <w:tcW w:w="9589" w:type="dxa"/>
            <w:gridSpan w:val="4"/>
            <w:shd w:val="clear" w:color="auto" w:fill="F2F2F2" w:themeFill="background1" w:themeFillShade="F2"/>
          </w:tcPr>
          <w:p w14:paraId="25D450B9"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28C53B47" w14:textId="77777777" w:rsidTr="00926A00">
        <w:trPr>
          <w:trHeight w:val="440"/>
        </w:trPr>
        <w:tc>
          <w:tcPr>
            <w:tcW w:w="9589" w:type="dxa"/>
            <w:gridSpan w:val="4"/>
            <w:shd w:val="clear" w:color="auto" w:fill="F2F2F2" w:themeFill="background1" w:themeFillShade="F2"/>
          </w:tcPr>
          <w:p w14:paraId="208EFE7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Rouge-1</w:t>
            </w:r>
          </w:p>
        </w:tc>
      </w:tr>
      <w:tr w:rsidR="000F6531" w14:paraId="69A3A2F1" w14:textId="77777777" w:rsidTr="00926A00">
        <w:trPr>
          <w:trHeight w:val="849"/>
        </w:trPr>
        <w:tc>
          <w:tcPr>
            <w:tcW w:w="9589" w:type="dxa"/>
            <w:gridSpan w:val="4"/>
          </w:tcPr>
          <w:p w14:paraId="317FEC09" w14:textId="77777777" w:rsidR="000F6531" w:rsidRDefault="000F6531" w:rsidP="00926A00">
            <w:pPr>
              <w:spacing w:line="360" w:lineRule="auto"/>
              <w:jc w:val="both"/>
              <w:rPr>
                <w:rFonts w:ascii="Times New Roman" w:hAnsi="Times New Roman" w:cs="Times New Roman"/>
                <w:i/>
                <w:sz w:val="24"/>
                <w:szCs w:val="24"/>
              </w:rPr>
            </w:pPr>
            <w:r w:rsidRPr="00E10325">
              <w:rPr>
                <w:rFonts w:ascii="Times New Roman" w:hAnsi="Times New Roman" w:cs="Times New Roman"/>
                <w:sz w:val="24"/>
                <w:szCs w:val="24"/>
              </w:rPr>
              <w:t>Refers</w:t>
            </w:r>
            <w:r w:rsidRPr="00831008">
              <w:rPr>
                <w:rFonts w:ascii="Times New Roman" w:hAnsi="Times New Roman" w:cs="Times New Roman"/>
                <w:sz w:val="24"/>
                <w:szCs w:val="24"/>
              </w:rPr>
              <w:t xml:space="preserve"> to the system summary and reference summary's overlap of </w:t>
            </w:r>
            <w:r w:rsidRPr="00831008">
              <w:rPr>
                <w:rFonts w:ascii="Times New Roman" w:hAnsi="Times New Roman" w:cs="Times New Roman"/>
                <w:sz w:val="24"/>
                <w:szCs w:val="24"/>
                <w:u w:val="single"/>
              </w:rPr>
              <w:t>unigrams</w:t>
            </w:r>
            <w:r w:rsidRPr="00E10325">
              <w:rPr>
                <w:rFonts w:ascii="Times New Roman" w:hAnsi="Times New Roman" w:cs="Times New Roman"/>
                <w:sz w:val="24"/>
                <w:szCs w:val="24"/>
              </w:rPr>
              <w:t xml:space="preserve"> (one-word sequence)</w:t>
            </w:r>
            <w:r w:rsidRPr="00831008">
              <w:rPr>
                <w:rFonts w:ascii="Times New Roman" w:hAnsi="Times New Roman" w:cs="Times New Roman"/>
                <w:i/>
                <w:sz w:val="24"/>
                <w:szCs w:val="24"/>
              </w:rPr>
              <w:t>.</w:t>
            </w:r>
          </w:p>
          <w:p w14:paraId="138ED590" w14:textId="77777777" w:rsidR="000F6531" w:rsidRPr="005D5A00" w:rsidRDefault="000F6531" w:rsidP="00926A00">
            <w:pPr>
              <w:spacing w:before="240" w:after="100" w:line="360" w:lineRule="auto"/>
              <w:jc w:val="both"/>
              <w:rPr>
                <w:rFonts w:ascii="Times New Roman" w:hAnsi="Times New Roman" w:cs="Times New Roman"/>
                <w:b/>
                <w:sz w:val="24"/>
                <w:szCs w:val="24"/>
              </w:rPr>
            </w:pPr>
            <m:oMathPara>
              <m:oMath>
                <m:r>
                  <w:rPr>
                    <w:rFonts w:ascii="Cambria Math" w:hAnsi="Cambria Math" w:cs="Times New Roman"/>
                    <w:sz w:val="24"/>
                    <w:szCs w:val="24"/>
                  </w:rPr>
                  <m:t xml:space="preserve">ROUGE-1= </m:t>
                </m:r>
                <m:f>
                  <m:fPr>
                    <m:ctrlPr>
                      <w:rPr>
                        <w:rFonts w:ascii="Cambria Math" w:hAnsi="Cambria Math" w:cs="Times New Roman"/>
                        <w:i/>
                        <w:sz w:val="24"/>
                        <w:szCs w:val="24"/>
                      </w:rPr>
                    </m:ctrlPr>
                  </m:fPr>
                  <m:num>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sSub>
                              <m:sSubPr>
                                <m:ctrlPr>
                                  <w:rPr>
                                    <w:rFonts w:ascii="Cambria Math" w:hAnsi="Cambria Math" w:cs="Times New Roman"/>
                                    <w:i/>
                                    <w:sz w:val="24"/>
                                    <w:szCs w:val="24"/>
                                  </w:rPr>
                                </m:ctrlPr>
                              </m:sSubPr>
                              <m:e>
                                <m:r>
                                  <w:rPr>
                                    <w:rFonts w:ascii="Cambria Math" w:hAnsi="Cambria Math" w:cs="Times New Roman"/>
                                    <w:sz w:val="24"/>
                                    <w:szCs w:val="24"/>
                                  </w:rPr>
                                  <m:t>Count</m:t>
                                </m:r>
                              </m:e>
                              <m:sub>
                                <m:r>
                                  <w:rPr>
                                    <w:rFonts w:ascii="Cambria Math" w:hAnsi="Cambria Math" w:cs="Times New Roman"/>
                                    <w:sz w:val="24"/>
                                    <w:szCs w:val="24"/>
                                  </w:rPr>
                                  <m:t>match</m:t>
                                </m:r>
                              </m:sub>
                            </m:sSub>
                            <m:r>
                              <w:rPr>
                                <w:rFonts w:ascii="Cambria Math" w:hAnsi="Cambria Math" w:cs="Times New Roman"/>
                                <w:sz w:val="24"/>
                                <w:szCs w:val="24"/>
                              </w:rPr>
                              <m:t>(unigram)</m:t>
                            </m:r>
                          </m:e>
                        </m:nary>
                      </m:e>
                    </m:nary>
                    <m:r>
                      <w:rPr>
                        <w:rFonts w:ascii="Cambria Math" w:hAnsi="Cambria Math" w:cs="Times New Roman"/>
                        <w:sz w:val="24"/>
                        <w:szCs w:val="24"/>
                      </w:rPr>
                      <m:t>)</m:t>
                    </m:r>
                  </m:num>
                  <m:den>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r>
                              <w:rPr>
                                <w:rFonts w:ascii="Cambria Math" w:hAnsi="Cambria Math" w:cs="Times New Roman"/>
                                <w:sz w:val="24"/>
                                <w:szCs w:val="24"/>
                              </w:rPr>
                              <m:t>Count(unigram)</m:t>
                            </m:r>
                          </m:e>
                        </m:nary>
                      </m:e>
                    </m:nary>
                    <m:r>
                      <w:rPr>
                        <w:rFonts w:ascii="Cambria Math" w:hAnsi="Cambria Math" w:cs="Times New Roman"/>
                        <w:sz w:val="24"/>
                        <w:szCs w:val="24"/>
                      </w:rPr>
                      <m:t>)</m:t>
                    </m:r>
                  </m:den>
                </m:f>
              </m:oMath>
            </m:oMathPara>
          </w:p>
        </w:tc>
      </w:tr>
      <w:tr w:rsidR="000F6531" w14:paraId="6232F200" w14:textId="77777777" w:rsidTr="00926A00">
        <w:trPr>
          <w:trHeight w:val="395"/>
        </w:trPr>
        <w:tc>
          <w:tcPr>
            <w:tcW w:w="9589" w:type="dxa"/>
            <w:gridSpan w:val="4"/>
            <w:shd w:val="clear" w:color="auto" w:fill="F2F2F2" w:themeFill="background1" w:themeFillShade="F2"/>
          </w:tcPr>
          <w:p w14:paraId="45AEE924"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Rouge-2</w:t>
            </w:r>
          </w:p>
        </w:tc>
      </w:tr>
      <w:tr w:rsidR="000F6531" w14:paraId="1E9217ED" w14:textId="77777777" w:rsidTr="00926A00">
        <w:trPr>
          <w:trHeight w:val="849"/>
        </w:trPr>
        <w:tc>
          <w:tcPr>
            <w:tcW w:w="9589" w:type="dxa"/>
            <w:gridSpan w:val="4"/>
          </w:tcPr>
          <w:p w14:paraId="577AE7BB"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Pr="00831008">
              <w:rPr>
                <w:rFonts w:ascii="Times New Roman" w:hAnsi="Times New Roman" w:cs="Times New Roman"/>
                <w:sz w:val="24"/>
                <w:szCs w:val="24"/>
              </w:rPr>
              <w:t xml:space="preserve">efers to the </w:t>
            </w:r>
            <w:r w:rsidRPr="00831008">
              <w:rPr>
                <w:rFonts w:ascii="Times New Roman" w:hAnsi="Times New Roman" w:cs="Times New Roman"/>
                <w:sz w:val="24"/>
                <w:szCs w:val="24"/>
                <w:u w:val="single"/>
              </w:rPr>
              <w:t>bigram</w:t>
            </w:r>
            <w:r w:rsidRPr="00E10325">
              <w:rPr>
                <w:rFonts w:ascii="Times New Roman" w:hAnsi="Times New Roman" w:cs="Times New Roman"/>
                <w:sz w:val="24"/>
                <w:szCs w:val="24"/>
              </w:rPr>
              <w:t xml:space="preserve"> (</w:t>
            </w:r>
            <w:r>
              <w:rPr>
                <w:rFonts w:ascii="Times New Roman" w:hAnsi="Times New Roman" w:cs="Times New Roman"/>
                <w:sz w:val="24"/>
                <w:szCs w:val="24"/>
              </w:rPr>
              <w:t>two-word-sequence</w:t>
            </w:r>
            <w:r w:rsidRPr="00E10325">
              <w:rPr>
                <w:rFonts w:ascii="Times New Roman" w:hAnsi="Times New Roman" w:cs="Times New Roman"/>
                <w:sz w:val="24"/>
                <w:szCs w:val="24"/>
              </w:rPr>
              <w:t>)</w:t>
            </w:r>
            <w:r w:rsidRPr="00831008">
              <w:rPr>
                <w:rFonts w:ascii="Times New Roman" w:hAnsi="Times New Roman" w:cs="Times New Roman"/>
                <w:sz w:val="24"/>
                <w:szCs w:val="24"/>
              </w:rPr>
              <w:t xml:space="preserve"> overlap between the system and the reference summaries</w:t>
            </w:r>
          </w:p>
          <w:p w14:paraId="2118C2D5" w14:textId="77777777" w:rsidR="000F6531" w:rsidRDefault="000F6531" w:rsidP="00926A00">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ROUGE-2= </m:t>
                </m:r>
                <m:f>
                  <m:fPr>
                    <m:ctrlPr>
                      <w:rPr>
                        <w:rFonts w:ascii="Cambria Math" w:hAnsi="Cambria Math" w:cs="Times New Roman"/>
                        <w:i/>
                        <w:sz w:val="24"/>
                        <w:szCs w:val="24"/>
                      </w:rPr>
                    </m:ctrlPr>
                  </m:fPr>
                  <m:num>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m:rPr>
                                <m:sty m:val="p"/>
                              </m:rPr>
                              <w:rPr>
                                <w:rFonts w:ascii="Cambria Math" w:hAnsi="Cambria Math" w:cs="Times New Roman"/>
                                <w:sz w:val="24"/>
                                <w:szCs w:val="24"/>
                              </w:rPr>
                              <m:t>min⁡</m:t>
                            </m:r>
                            <m:r>
                              <w:rPr>
                                <w:rFonts w:ascii="Cambria Math" w:hAnsi="Cambria Math" w:cs="Times New Roman"/>
                                <w:sz w:val="24"/>
                                <w:szCs w:val="24"/>
                              </w:rPr>
                              <m:t>(count</m:t>
                            </m:r>
                            <m:d>
                              <m:dPr>
                                <m:ctrlPr>
                                  <w:rPr>
                                    <w:rFonts w:ascii="Cambria Math" w:hAnsi="Cambria Math" w:cs="Times New Roman"/>
                                    <w:i/>
                                    <w:sz w:val="24"/>
                                    <w:szCs w:val="24"/>
                                  </w:rPr>
                                </m:ctrlPr>
                              </m:dPr>
                              <m:e>
                                <m:r>
                                  <w:rPr>
                                    <w:rFonts w:ascii="Cambria Math" w:hAnsi="Cambria Math" w:cs="Times New Roman"/>
                                    <w:sz w:val="24"/>
                                    <w:szCs w:val="24"/>
                                  </w:rPr>
                                  <m:t>i,X</m:t>
                                </m:r>
                              </m:e>
                            </m:d>
                            <m:r>
                              <w:rPr>
                                <w:rFonts w:ascii="Cambria Math" w:hAnsi="Cambria Math" w:cs="Times New Roman"/>
                                <w:sz w:val="24"/>
                                <w:szCs w:val="24"/>
                              </w:rPr>
                              <m:t>,count(i,S))</m:t>
                            </m:r>
                          </m:e>
                        </m:nary>
                      </m:e>
                    </m:nary>
                  </m:num>
                  <m:den>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w:rPr>
                                <w:rFonts w:ascii="Cambria Math" w:hAnsi="Cambria Math" w:cs="Times New Roman"/>
                                <w:sz w:val="24"/>
                                <w:szCs w:val="24"/>
                              </w:rPr>
                              <m:t>count(i,S)</m:t>
                            </m:r>
                          </m:e>
                        </m:nary>
                      </m:e>
                    </m:nary>
                  </m:den>
                </m:f>
              </m:oMath>
            </m:oMathPara>
          </w:p>
          <w:p w14:paraId="4DF72D4F"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4E573C" w14:textId="77777777" w:rsidTr="00926A00">
        <w:trPr>
          <w:trHeight w:val="278"/>
        </w:trPr>
        <w:tc>
          <w:tcPr>
            <w:tcW w:w="9589" w:type="dxa"/>
            <w:gridSpan w:val="4"/>
            <w:shd w:val="clear" w:color="auto" w:fill="F2F2F2" w:themeFill="background1" w:themeFillShade="F2"/>
          </w:tcPr>
          <w:p w14:paraId="65ACABF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Rouge-L</w:t>
            </w:r>
          </w:p>
        </w:tc>
      </w:tr>
      <w:tr w:rsidR="000F6531" w14:paraId="0C183462" w14:textId="77777777" w:rsidTr="00926A00">
        <w:trPr>
          <w:trHeight w:val="849"/>
        </w:trPr>
        <w:tc>
          <w:tcPr>
            <w:tcW w:w="9589" w:type="dxa"/>
            <w:gridSpan w:val="4"/>
          </w:tcPr>
          <w:p w14:paraId="5475623A"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831008">
              <w:rPr>
                <w:rFonts w:ascii="Times New Roman" w:hAnsi="Times New Roman" w:cs="Times New Roman"/>
                <w:sz w:val="24"/>
                <w:szCs w:val="24"/>
              </w:rPr>
              <w:t xml:space="preserve">easures the longest matching </w:t>
            </w:r>
            <w:r>
              <w:rPr>
                <w:rFonts w:ascii="Times New Roman" w:hAnsi="Times New Roman" w:cs="Times New Roman"/>
                <w:sz w:val="24"/>
                <w:szCs w:val="24"/>
              </w:rPr>
              <w:t>word sequence</w:t>
            </w:r>
          </w:p>
          <w:p w14:paraId="36462536" w14:textId="77777777" w:rsidR="000F6531" w:rsidRDefault="00520140" w:rsidP="00926A00">
            <w:pPr>
              <w:spacing w:line="360" w:lineRule="auto"/>
              <w:jc w:val="both"/>
              <w:rPr>
                <w:rFonts w:ascii="Times New Roman" w:hAnsi="Times New Roman" w:cs="Times New Roman"/>
                <w:b/>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(candidate,  references)</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max</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single</m:t>
                    </m:r>
                  </m:sub>
                </m:sSub>
                <m:r>
                  <w:rPr>
                    <w:rFonts w:ascii="Cambria Math" w:hAnsi="Cambria Math" w:cs="Times New Roman"/>
                    <w:sz w:val="24"/>
                    <w:szCs w:val="24"/>
                  </w:rPr>
                  <m:t xml:space="preserve">(candidate, </m:t>
                </m:r>
                <m:sSub>
                  <m:sSubPr>
                    <m:ctrlPr>
                      <w:rPr>
                        <w:rFonts w:ascii="Cambria Math" w:hAnsi="Cambria Math" w:cs="Times New Roman"/>
                        <w:i/>
                        <w:sz w:val="24"/>
                        <w:szCs w:val="24"/>
                      </w:rPr>
                    </m:ctrlPr>
                  </m:sSubPr>
                  <m:e>
                    <m:r>
                      <w:rPr>
                        <w:rFonts w:ascii="Cambria Math" w:hAnsi="Cambria Math" w:cs="Times New Roman"/>
                        <w:sz w:val="24"/>
                        <w:szCs w:val="24"/>
                      </w:rPr>
                      <m:t>references</m:t>
                    </m:r>
                  </m:e>
                  <m:sub>
                    <m:r>
                      <w:rPr>
                        <w:rFonts w:ascii="Cambria Math" w:hAnsi="Cambria Math" w:cs="Times New Roman"/>
                        <w:sz w:val="24"/>
                        <w:szCs w:val="24"/>
                      </w:rPr>
                      <m:t>k</m:t>
                    </m:r>
                  </m:sub>
                </m:sSub>
                <m:r>
                  <w:rPr>
                    <w:rFonts w:ascii="Cambria Math" w:hAnsi="Cambria Math" w:cs="Times New Roman"/>
                    <w:sz w:val="24"/>
                    <w:szCs w:val="24"/>
                  </w:rPr>
                  <m:t>)}</m:t>
                </m:r>
              </m:oMath>
            </m:oMathPara>
          </w:p>
          <w:p w14:paraId="3C0E4FCD"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958D66" w14:textId="77777777" w:rsidTr="00926A00">
        <w:trPr>
          <w:trHeight w:val="278"/>
        </w:trPr>
        <w:tc>
          <w:tcPr>
            <w:tcW w:w="9589" w:type="dxa"/>
            <w:gridSpan w:val="4"/>
            <w:shd w:val="clear" w:color="auto" w:fill="F2F2F2" w:themeFill="background1" w:themeFillShade="F2"/>
          </w:tcPr>
          <w:p w14:paraId="179E3CF7"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b/>
                <w:sz w:val="24"/>
                <w:szCs w:val="24"/>
              </w:rPr>
              <w:t>Metric: 02</w:t>
            </w:r>
          </w:p>
        </w:tc>
      </w:tr>
      <w:tr w:rsidR="000F6531" w14:paraId="0BA2CB85" w14:textId="77777777" w:rsidTr="00926A00">
        <w:trPr>
          <w:trHeight w:val="849"/>
        </w:trPr>
        <w:tc>
          <w:tcPr>
            <w:tcW w:w="1255" w:type="dxa"/>
            <w:gridSpan w:val="2"/>
          </w:tcPr>
          <w:p w14:paraId="005E4857" w14:textId="77777777" w:rsidR="000F6531"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lastRenderedPageBreak/>
              <w:t>BLEU</w:t>
            </w:r>
            <w:r w:rsidRPr="00E10325">
              <w:rPr>
                <w:rFonts w:ascii="Times New Roman" w:hAnsi="Times New Roman" w:cs="Times New Roman"/>
                <w:sz w:val="24"/>
                <w:szCs w:val="24"/>
              </w:rPr>
              <w:tab/>
            </w:r>
          </w:p>
        </w:tc>
        <w:tc>
          <w:tcPr>
            <w:tcW w:w="5760" w:type="dxa"/>
          </w:tcPr>
          <w:p w14:paraId="3C09F39E"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BLEU also known as Bilingual Evaluation Understudy is a metric used for evaluation for the quality of machine generated text by comparing it with a reference text that is supposed to be generated. (Steinberger and Jezek, 2009). BLEU measures the precision (as to how much words in the generated summaries appeared in the human generated summaries)</w:t>
            </w:r>
          </w:p>
        </w:tc>
        <w:tc>
          <w:tcPr>
            <w:tcW w:w="2574" w:type="dxa"/>
          </w:tcPr>
          <w:p w14:paraId="64D3CF36" w14:textId="77777777" w:rsidR="000F6531" w:rsidRPr="009E5340"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Positively oriented.</w:t>
            </w:r>
          </w:p>
          <w:p w14:paraId="2CC1388A"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Higher, the better</w:t>
            </w:r>
          </w:p>
        </w:tc>
      </w:tr>
      <w:tr w:rsidR="000F6531" w14:paraId="16C1503B" w14:textId="77777777" w:rsidTr="00926A00">
        <w:trPr>
          <w:trHeight w:val="422"/>
        </w:trPr>
        <w:tc>
          <w:tcPr>
            <w:tcW w:w="9589" w:type="dxa"/>
            <w:gridSpan w:val="4"/>
            <w:shd w:val="clear" w:color="auto" w:fill="F2F2F2" w:themeFill="background1" w:themeFillShade="F2"/>
          </w:tcPr>
          <w:p w14:paraId="7F66686E" w14:textId="77777777" w:rsidR="000F6531" w:rsidRDefault="000F6531" w:rsidP="00926A00">
            <w:pPr>
              <w:spacing w:line="360" w:lineRule="auto"/>
              <w:jc w:val="both"/>
              <w:rPr>
                <w:rFonts w:ascii="Times New Roman" w:hAnsi="Times New Roman" w:cs="Times New Roman"/>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6A84AC3F" w14:textId="77777777" w:rsidTr="00926A00">
        <w:trPr>
          <w:trHeight w:val="849"/>
        </w:trPr>
        <w:tc>
          <w:tcPr>
            <w:tcW w:w="9589" w:type="dxa"/>
            <w:gridSpan w:val="4"/>
          </w:tcPr>
          <w:p w14:paraId="112F9C1D" w14:textId="77777777" w:rsidR="000F6531" w:rsidRDefault="000F6531" w:rsidP="00926A00">
            <w:pPr>
              <w:spacing w:before="240" w:after="200" w:line="360" w:lineRule="auto"/>
              <w:jc w:val="both"/>
              <w:rPr>
                <w:rFonts w:ascii="Times New Roman" w:hAnsi="Times New Roman" w:cs="Times New Roman"/>
                <w:sz w:val="24"/>
                <w:szCs w:val="24"/>
              </w:rPr>
            </w:pPr>
            <m:oMathPara>
              <m:oMath>
                <m:r>
                  <w:rPr>
                    <w:rFonts w:ascii="Cambria Math" w:hAnsi="Cambria Math" w:cs="Times New Roman"/>
                    <w:sz w:val="24"/>
                    <w:szCs w:val="24"/>
                  </w:rPr>
                  <m:t>BLEU=</m:t>
                </m:r>
                <m:f>
                  <m:fPr>
                    <m:ctrlPr>
                      <w:rPr>
                        <w:rFonts w:ascii="Cambria Math" w:hAnsi="Cambria Math" w:cs="Times New Roman"/>
                        <w:i/>
                        <w:sz w:val="24"/>
                        <w:szCs w:val="24"/>
                      </w:rPr>
                    </m:ctrlPr>
                  </m:fPr>
                  <m:num>
                    <m:r>
                      <w:rPr>
                        <w:rFonts w:ascii="Cambria Math" w:hAnsi="Cambria Math" w:cs="Times New Roman"/>
                        <w:sz w:val="24"/>
                        <w:szCs w:val="24"/>
                      </w:rPr>
                      <m:t>Number of words in the summary which are in gold standard</m:t>
                    </m:r>
                  </m:num>
                  <m:den>
                    <m:r>
                      <w:rPr>
                        <w:rFonts w:ascii="Cambria Math" w:hAnsi="Cambria Math" w:cs="Times New Roman"/>
                        <w:sz w:val="24"/>
                        <w:szCs w:val="24"/>
                      </w:rPr>
                      <m:t>Total number of words in the summary</m:t>
                    </m:r>
                  </m:den>
                </m:f>
              </m:oMath>
            </m:oMathPara>
          </w:p>
        </w:tc>
      </w:tr>
    </w:tbl>
    <w:p w14:paraId="264265A9" w14:textId="77777777" w:rsidR="004C2F82" w:rsidRPr="00334293" w:rsidRDefault="004C2F82" w:rsidP="004C2F82">
      <w:pPr>
        <w:spacing w:line="360" w:lineRule="auto"/>
        <w:jc w:val="both"/>
        <w:rPr>
          <w:rStyle w:val="Strong"/>
          <w:rFonts w:ascii="Times New Roman" w:hAnsi="Times New Roman" w:cs="Times New Roman"/>
          <w:color w:val="0E101A"/>
          <w:sz w:val="24"/>
          <w:szCs w:val="24"/>
        </w:rPr>
      </w:pPr>
    </w:p>
    <w:p w14:paraId="29903764" w14:textId="77777777" w:rsidR="000F6531" w:rsidRDefault="000F6531" w:rsidP="000F6531">
      <w:pPr>
        <w:spacing w:line="360" w:lineRule="auto"/>
        <w:ind w:firstLine="720"/>
        <w:jc w:val="both"/>
        <w:rPr>
          <w:rFonts w:ascii="Times New Roman" w:hAnsi="Times New Roman" w:cs="Times New Roman"/>
          <w:sz w:val="24"/>
          <w:szCs w:val="24"/>
        </w:rPr>
      </w:pPr>
      <w:bookmarkStart w:id="71" w:name="_Toc129860812"/>
      <w:bookmarkStart w:id="72" w:name="_Toc132325801"/>
      <w:r w:rsidRPr="00621B3A">
        <w:rPr>
          <w:rFonts w:ascii="Times New Roman" w:hAnsi="Times New Roman" w:cs="Times New Roman"/>
          <w:sz w:val="24"/>
          <w:szCs w:val="24"/>
        </w:rPr>
        <w:t xml:space="preserve">Different versions of ROUGE exist, including ROUGE-1, ROUGE-N, ROUGE-L, and ROUGE-S. For example, ROUGE-L considers the longest common sequence, whereas ROUGE-S and ROUGE-SU consider skip sequences.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{"citationID":"GafzfwBm","properties":{"formattedCitation":"(Etemad,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621B3A">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Out of which ROUGE-1, ROUGE-2 and ROUGE-L is considered as the least number ways to get a proper evaluation of the model and the scores lies between 0 to 1. Higher the score, the better.</w:t>
      </w:r>
    </w:p>
    <w:p w14:paraId="1CA9C555" w14:textId="118C10BE" w:rsidR="000F6531" w:rsidRDefault="000F6531" w:rsidP="000F6531">
      <w:pPr>
        <w:spacing w:line="360" w:lineRule="auto"/>
        <w:ind w:firstLine="720"/>
        <w:jc w:val="both"/>
        <w:rPr>
          <w:rFonts w:ascii="Times New Roman" w:hAnsi="Times New Roman" w:cs="Times New Roman"/>
          <w:sz w:val="24"/>
          <w:szCs w:val="24"/>
        </w:rPr>
      </w:pP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(Steinberger and Jezek, 2009)</w:t>
      </w:r>
      <w:r w:rsidRPr="00B41A2C">
        <w:rPr>
          <w:rFonts w:ascii="Times New Roman" w:hAnsi="Times New Roman" w:cs="Times New Roman"/>
          <w:sz w:val="24"/>
          <w:szCs w:val="24"/>
        </w:rPr>
        <w:fldChar w:fldCharType="end"/>
      </w:r>
      <w:r>
        <w:rPr>
          <w:rFonts w:ascii="Times New Roman" w:hAnsi="Times New Roman" w:cs="Times New Roman"/>
          <w:sz w:val="24"/>
          <w:szCs w:val="24"/>
        </w:rPr>
        <w:t xml:space="preserve"> Out of both of these evaluation metrics ROUGE score demonstrates the best performance for text summarization as compared to BLEU.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{"citationID":"KuuKrpnP","properties":{"formattedCitation":"(Lin,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b/>
          <w:sz w:val="24"/>
          <w:szCs w:val="24"/>
        </w:rPr>
        <w:fldChar w:fldCharType="separate"/>
      </w:r>
      <w:r w:rsidRPr="00295EFF">
        <w:rPr>
          <w:rFonts w:ascii="Times New Roman" w:hAnsi="Times New Roman" w:cs="Times New Roman"/>
          <w:sz w:val="24"/>
        </w:rPr>
        <w:t>(Lin, 2004)</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BD2E41">
        <w:rPr>
          <w:rFonts w:ascii="Times New Roman" w:hAnsi="Times New Roman" w:cs="Times New Roman"/>
          <w:sz w:val="24"/>
          <w:szCs w:val="24"/>
        </w:rPr>
        <w:t>claims that they introduced ROUGE, an evaluation package for summarization, and carried out thorough evaluations of the automated measures present in the ROUGE package using three years' worth of DUC data.</w:t>
      </w:r>
    </w:p>
    <w:p w14:paraId="456B080A" w14:textId="36203842" w:rsidR="000F6531" w:rsidRDefault="000F6531" w:rsidP="000F6531">
      <w:pPr>
        <w:spacing w:line="360" w:lineRule="auto"/>
        <w:ind w:firstLine="720"/>
        <w:jc w:val="both"/>
        <w:rPr>
          <w:rFonts w:ascii="Times New Roman" w:hAnsi="Times New Roman" w:cs="Times New Roman"/>
          <w:sz w:val="24"/>
          <w:szCs w:val="24"/>
        </w:rPr>
      </w:pPr>
    </w:p>
    <w:p w14:paraId="0D1B008A" w14:textId="5FF06953" w:rsidR="000F6531" w:rsidRDefault="000F6531" w:rsidP="000F6531">
      <w:pPr>
        <w:spacing w:line="360" w:lineRule="auto"/>
        <w:ind w:firstLine="720"/>
        <w:jc w:val="both"/>
        <w:rPr>
          <w:rFonts w:ascii="Times New Roman" w:hAnsi="Times New Roman" w:cs="Times New Roman"/>
          <w:sz w:val="24"/>
          <w:szCs w:val="24"/>
        </w:rPr>
      </w:pPr>
    </w:p>
    <w:p w14:paraId="25058206" w14:textId="77777777" w:rsidR="000F6531" w:rsidRPr="00397623" w:rsidRDefault="000F6531" w:rsidP="000F6531">
      <w:pPr>
        <w:spacing w:line="360" w:lineRule="auto"/>
        <w:ind w:firstLine="720"/>
        <w:jc w:val="both"/>
        <w:rPr>
          <w:rFonts w:ascii="Times New Roman" w:hAnsi="Times New Roman" w:cs="Times New Roman"/>
          <w:sz w:val="24"/>
          <w:szCs w:val="24"/>
        </w:rPr>
      </w:pPr>
    </w:p>
    <w:p w14:paraId="330A0A5F" w14:textId="2433A54D" w:rsidR="004C2F82" w:rsidRDefault="00184871" w:rsidP="004C2F82">
      <w:pPr>
        <w:pStyle w:val="Heading2"/>
        <w:spacing w:line="360" w:lineRule="auto"/>
        <w:jc w:val="both"/>
        <w:rPr>
          <w:rFonts w:ascii="Times New Roman" w:hAnsi="Times New Roman" w:cs="Times New Roman"/>
          <w:b/>
          <w:bCs/>
          <w:color w:val="auto"/>
          <w:sz w:val="24"/>
          <w:szCs w:val="24"/>
        </w:rPr>
      </w:pPr>
      <w:r w:rsidRPr="008A06F1">
        <w:rPr>
          <w:rFonts w:ascii="Times New Roman" w:hAnsi="Times New Roman" w:cs="Times New Roman"/>
          <w:b/>
          <w:bCs/>
          <w:color w:val="auto"/>
          <w:sz w:val="24"/>
          <w:szCs w:val="24"/>
        </w:rPr>
        <w:lastRenderedPageBreak/>
        <w:t>2</w:t>
      </w:r>
      <w:r w:rsidR="00864FBE" w:rsidRPr="008A06F1">
        <w:rPr>
          <w:rFonts w:ascii="Times New Roman" w:hAnsi="Times New Roman" w:cs="Times New Roman"/>
          <w:b/>
          <w:bCs/>
          <w:color w:val="auto"/>
          <w:sz w:val="24"/>
          <w:szCs w:val="24"/>
        </w:rPr>
        <w:t>.</w:t>
      </w:r>
      <w:r w:rsidR="004C2F82" w:rsidRPr="008A06F1">
        <w:rPr>
          <w:rFonts w:ascii="Times New Roman" w:hAnsi="Times New Roman" w:cs="Times New Roman"/>
          <w:b/>
          <w:bCs/>
          <w:color w:val="auto"/>
          <w:sz w:val="24"/>
          <w:szCs w:val="24"/>
        </w:rPr>
        <w:t>6.2 Benchmarking</w:t>
      </w:r>
      <w:bookmarkEnd w:id="71"/>
      <w:bookmarkEnd w:id="72"/>
    </w:p>
    <w:p w14:paraId="45E04186" w14:textId="1347F093" w:rsidR="000F6531" w:rsidRDefault="000F6531" w:rsidP="000F6531">
      <w:pPr>
        <w:pStyle w:val="ListParagraph"/>
        <w:spacing w:line="360" w:lineRule="auto"/>
        <w:ind w:left="0"/>
        <w:jc w:val="both"/>
        <w:rPr>
          <w:rFonts w:ascii="Times New Roman" w:hAnsi="Times New Roman" w:cs="Times New Roman"/>
          <w:sz w:val="24"/>
          <w:szCs w:val="24"/>
        </w:rPr>
      </w:pPr>
      <w:r w:rsidRPr="0079513A">
        <w:rPr>
          <w:rFonts w:ascii="Times New Roman" w:hAnsi="Times New Roman" w:cs="Times New Roman"/>
          <w:sz w:val="24"/>
          <w:szCs w:val="24"/>
        </w:rPr>
        <w:t>The table given below is the benchmarking results of training transformers with generalized datasets for abstractive text summarization</w:t>
      </w:r>
      <w:r>
        <w:rPr>
          <w:rFonts w:ascii="Times New Roman" w:hAnsi="Times New Roman" w:cs="Times New Roman"/>
          <w:sz w:val="24"/>
          <w:szCs w:val="24"/>
        </w:rPr>
        <w:t>. The author will be also following the same measures for the evaluation benchmarking for the prototype, so it can be comparable.</w:t>
      </w:r>
    </w:p>
    <w:p w14:paraId="2CF30598" w14:textId="022A5E95" w:rsidR="000F6531" w:rsidRDefault="000F6531" w:rsidP="000F6531">
      <w:pPr>
        <w:pStyle w:val="ListParagraph"/>
        <w:spacing w:line="360" w:lineRule="auto"/>
        <w:ind w:left="0"/>
        <w:jc w:val="both"/>
      </w:pPr>
    </w:p>
    <w:p w14:paraId="2E7B1CBF" w14:textId="15BF6A98" w:rsidR="000F6531" w:rsidRPr="000F6531" w:rsidRDefault="000F6531" w:rsidP="000F6531">
      <w:pPr>
        <w:pStyle w:val="ListParagraph"/>
        <w:spacing w:line="360" w:lineRule="auto"/>
        <w:ind w:left="0"/>
        <w:jc w:val="center"/>
        <w:rPr>
          <w:rFonts w:ascii="Times New Roman" w:hAnsi="Times New Roman" w:cs="Times New Roman"/>
          <w:i/>
          <w:sz w:val="24"/>
          <w:szCs w:val="24"/>
        </w:rPr>
      </w:pPr>
      <w:r w:rsidRPr="00143138">
        <w:rPr>
          <w:rFonts w:ascii="Times New Roman" w:hAnsi="Times New Roman" w:cs="Times New Roman"/>
          <w:i/>
          <w:sz w:val="24"/>
          <w:szCs w:val="24"/>
        </w:rPr>
        <w:t xml:space="preserve">Table 3.1 – </w:t>
      </w:r>
      <w:r>
        <w:rPr>
          <w:rFonts w:ascii="Times New Roman" w:hAnsi="Times New Roman" w:cs="Times New Roman"/>
          <w:i/>
          <w:sz w:val="24"/>
          <w:szCs w:val="24"/>
        </w:rPr>
        <w:t>Comparison</w:t>
      </w:r>
      <w:r w:rsidRPr="00143138">
        <w:rPr>
          <w:rFonts w:ascii="Times New Roman" w:hAnsi="Times New Roman" w:cs="Times New Roman"/>
          <w:i/>
          <w:sz w:val="24"/>
          <w:szCs w:val="24"/>
        </w:rPr>
        <w:t xml:space="preserve"> table for abstractive text summarization</w:t>
      </w:r>
      <w:r>
        <w:rPr>
          <w:rFonts w:ascii="Times New Roman" w:hAnsi="Times New Roman" w:cs="Times New Roman"/>
          <w:i/>
          <w:sz w:val="24"/>
          <w:szCs w:val="24"/>
        </w:rPr>
        <w:t xml:space="preserve"> using transformers</w:t>
      </w:r>
      <w:r w:rsidRPr="00143138">
        <w:rPr>
          <w:rFonts w:ascii="Times New Roman" w:hAnsi="Times New Roman" w:cs="Times New Roman"/>
          <w:i/>
          <w:sz w:val="24"/>
          <w:szCs w:val="24"/>
        </w:rPr>
        <w:t xml:space="preserve"> </w:t>
      </w:r>
      <w:r w:rsidRPr="00143138">
        <w:rPr>
          <w:rFonts w:ascii="Times New Roman" w:hAnsi="Times New Roman" w:cs="Times New Roman"/>
          <w:i/>
          <w:sz w:val="24"/>
          <w:szCs w:val="24"/>
        </w:rPr>
        <w:fldChar w:fldCharType="begin"/>
      </w:r>
      <w:r>
        <w:rPr>
          <w:rFonts w:ascii="Times New Roman" w:hAnsi="Times New Roman" w:cs="Times New Roman"/>
          <w:i/>
          <w:sz w:val="24"/>
          <w:szCs w:val="24"/>
        </w:rPr>
        <w:instrText xml:space="preserve"> ADDIN ZOTERO_ITEM CSL_CITATION {"citationID":"gFJ8NwdH","properties":{"formattedCitation":"(Etemad,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143138">
        <w:rPr>
          <w:rFonts w:ascii="Times New Roman" w:hAnsi="Times New Roman" w:cs="Times New Roman"/>
          <w:i/>
          <w:sz w:val="24"/>
          <w:szCs w:val="24"/>
        </w:rPr>
        <w:fldChar w:fldCharType="separate"/>
      </w:r>
      <w:r w:rsidRPr="00143138">
        <w:rPr>
          <w:rFonts w:ascii="Times New Roman" w:hAnsi="Times New Roman" w:cs="Times New Roman"/>
          <w:i/>
          <w:sz w:val="24"/>
        </w:rPr>
        <w:t>(Etemad, Abidi and Chhabra, 2021)</w:t>
      </w:r>
      <w:r w:rsidRPr="00143138">
        <w:rPr>
          <w:rFonts w:ascii="Times New Roman" w:hAnsi="Times New Roman" w:cs="Times New Roman"/>
          <w:i/>
          <w:sz w:val="24"/>
          <w:szCs w:val="24"/>
        </w:rPr>
        <w:fldChar w:fldCharType="end"/>
      </w:r>
      <w:r w:rsidRPr="00143138">
        <w:rPr>
          <w:rFonts w:ascii="Times New Roman" w:hAnsi="Times New Roman" w:cs="Times New Roman"/>
          <w:i/>
          <w:sz w:val="24"/>
          <w:szCs w:val="24"/>
        </w:rPr>
        <w:t>.</w:t>
      </w:r>
    </w:p>
    <w:tbl>
      <w:tblPr>
        <w:tblStyle w:val="TableGrid"/>
        <w:tblW w:w="9479" w:type="dxa"/>
        <w:tblLook w:val="04A0" w:firstRow="1" w:lastRow="0" w:firstColumn="1" w:lastColumn="0" w:noHBand="0" w:noVBand="1"/>
      </w:tblPr>
      <w:tblGrid>
        <w:gridCol w:w="1440"/>
        <w:gridCol w:w="722"/>
        <w:gridCol w:w="2168"/>
        <w:gridCol w:w="1031"/>
        <w:gridCol w:w="1047"/>
        <w:gridCol w:w="1083"/>
        <w:gridCol w:w="1988"/>
      </w:tblGrid>
      <w:tr w:rsidR="000F6531" w14:paraId="200E1D12" w14:textId="77777777" w:rsidTr="00926A00">
        <w:trPr>
          <w:trHeight w:val="560"/>
        </w:trPr>
        <w:tc>
          <w:tcPr>
            <w:tcW w:w="1440" w:type="dxa"/>
            <w:shd w:val="clear" w:color="auto" w:fill="F2F2F2" w:themeFill="background1" w:themeFillShade="F2"/>
          </w:tcPr>
          <w:p w14:paraId="12C1243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Researcher</w:t>
            </w:r>
          </w:p>
        </w:tc>
        <w:tc>
          <w:tcPr>
            <w:tcW w:w="722" w:type="dxa"/>
            <w:shd w:val="clear" w:color="auto" w:fill="F2F2F2" w:themeFill="background1" w:themeFillShade="F2"/>
          </w:tcPr>
          <w:p w14:paraId="169825DC"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Year</w:t>
            </w:r>
          </w:p>
        </w:tc>
        <w:tc>
          <w:tcPr>
            <w:tcW w:w="2168" w:type="dxa"/>
            <w:shd w:val="clear" w:color="auto" w:fill="F2F2F2" w:themeFill="background1" w:themeFillShade="F2"/>
          </w:tcPr>
          <w:p w14:paraId="65F1196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Type of model</w:t>
            </w:r>
          </w:p>
        </w:tc>
        <w:tc>
          <w:tcPr>
            <w:tcW w:w="1031" w:type="dxa"/>
            <w:shd w:val="clear" w:color="auto" w:fill="F2F2F2" w:themeFill="background1" w:themeFillShade="F2"/>
          </w:tcPr>
          <w:p w14:paraId="6D684BE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1</w:t>
            </w:r>
          </w:p>
        </w:tc>
        <w:tc>
          <w:tcPr>
            <w:tcW w:w="1047" w:type="dxa"/>
            <w:shd w:val="clear" w:color="auto" w:fill="F2F2F2" w:themeFill="background1" w:themeFillShade="F2"/>
          </w:tcPr>
          <w:p w14:paraId="55349B55"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2</w:t>
            </w:r>
          </w:p>
        </w:tc>
        <w:tc>
          <w:tcPr>
            <w:tcW w:w="1083" w:type="dxa"/>
            <w:shd w:val="clear" w:color="auto" w:fill="F2F2F2" w:themeFill="background1" w:themeFillShade="F2"/>
          </w:tcPr>
          <w:p w14:paraId="5E37F18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L</w:t>
            </w:r>
          </w:p>
        </w:tc>
        <w:tc>
          <w:tcPr>
            <w:tcW w:w="1988" w:type="dxa"/>
            <w:shd w:val="clear" w:color="auto" w:fill="F2F2F2" w:themeFill="background1" w:themeFillShade="F2"/>
          </w:tcPr>
          <w:p w14:paraId="233AC11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Dataset</w:t>
            </w:r>
          </w:p>
        </w:tc>
      </w:tr>
      <w:tr w:rsidR="000F6531" w14:paraId="2F91FA26" w14:textId="77777777" w:rsidTr="00926A00">
        <w:trPr>
          <w:trHeight w:val="1138"/>
        </w:trPr>
        <w:tc>
          <w:tcPr>
            <w:tcW w:w="1440" w:type="dxa"/>
          </w:tcPr>
          <w:p w14:paraId="587DF83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Haoyu Zhang et al.</w:t>
            </w:r>
          </w:p>
        </w:tc>
        <w:tc>
          <w:tcPr>
            <w:tcW w:w="722" w:type="dxa"/>
          </w:tcPr>
          <w:p w14:paraId="73A8CE3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2DFC0B91"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with BERT</w:t>
            </w:r>
          </w:p>
        </w:tc>
        <w:tc>
          <w:tcPr>
            <w:tcW w:w="1031" w:type="dxa"/>
          </w:tcPr>
          <w:p w14:paraId="39548F9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41.71</w:t>
            </w:r>
          </w:p>
        </w:tc>
        <w:tc>
          <w:tcPr>
            <w:tcW w:w="1047" w:type="dxa"/>
          </w:tcPr>
          <w:p w14:paraId="7C16875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19.49</w:t>
            </w:r>
          </w:p>
        </w:tc>
        <w:tc>
          <w:tcPr>
            <w:tcW w:w="1083" w:type="dxa"/>
          </w:tcPr>
          <w:p w14:paraId="0753513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38.79</w:t>
            </w:r>
          </w:p>
        </w:tc>
        <w:tc>
          <w:tcPr>
            <w:tcW w:w="1988" w:type="dxa"/>
          </w:tcPr>
          <w:p w14:paraId="225EF2B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CNN-Daily Mail</w:t>
            </w:r>
          </w:p>
        </w:tc>
      </w:tr>
      <w:tr w:rsidR="000F6531" w14:paraId="5AF2B5A4" w14:textId="77777777" w:rsidTr="00926A00">
        <w:trPr>
          <w:trHeight w:val="1698"/>
        </w:trPr>
        <w:tc>
          <w:tcPr>
            <w:tcW w:w="1440" w:type="dxa"/>
          </w:tcPr>
          <w:p w14:paraId="0E3648F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Andrew Hoang et al</w:t>
            </w:r>
          </w:p>
        </w:tc>
        <w:tc>
          <w:tcPr>
            <w:tcW w:w="722" w:type="dxa"/>
          </w:tcPr>
          <w:p w14:paraId="5399F84E"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54D7BA9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731E7FD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39.01</w:t>
            </w:r>
          </w:p>
          <w:p w14:paraId="741BF38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36.73</w:t>
            </w:r>
          </w:p>
          <w:p w14:paraId="6F5BB0A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40.87</w:t>
            </w:r>
          </w:p>
        </w:tc>
        <w:tc>
          <w:tcPr>
            <w:tcW w:w="1047" w:type="dxa"/>
          </w:tcPr>
          <w:p w14:paraId="2B94F2A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17.87</w:t>
            </w:r>
          </w:p>
          <w:p w14:paraId="0C2EA20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14.93</w:t>
            </w:r>
          </w:p>
          <w:p w14:paraId="7409BAF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28.59</w:t>
            </w:r>
          </w:p>
        </w:tc>
        <w:tc>
          <w:tcPr>
            <w:tcW w:w="1083" w:type="dxa"/>
          </w:tcPr>
          <w:p w14:paraId="3456247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36.17</w:t>
            </w:r>
          </w:p>
          <w:p w14:paraId="67C2C75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29.66</w:t>
            </w:r>
          </w:p>
          <w:p w14:paraId="366759E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37.62</w:t>
            </w:r>
          </w:p>
        </w:tc>
        <w:tc>
          <w:tcPr>
            <w:tcW w:w="1988" w:type="dxa"/>
          </w:tcPr>
          <w:p w14:paraId="35F1F82C"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1ECA7B5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p w14:paraId="58EB6E4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5116739D" w14:textId="77777777" w:rsidTr="00926A00">
        <w:trPr>
          <w:trHeight w:val="1138"/>
        </w:trPr>
        <w:tc>
          <w:tcPr>
            <w:tcW w:w="1440" w:type="dxa"/>
          </w:tcPr>
          <w:p w14:paraId="2C2F4D9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Kaiqiang Song et al.</w:t>
            </w:r>
          </w:p>
        </w:tc>
        <w:tc>
          <w:tcPr>
            <w:tcW w:w="722" w:type="dxa"/>
          </w:tcPr>
          <w:p w14:paraId="2DC05AB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66106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3190100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40.89</w:t>
            </w:r>
          </w:p>
          <w:p w14:paraId="7EC43A8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45.93</w:t>
            </w:r>
          </w:p>
        </w:tc>
        <w:tc>
          <w:tcPr>
            <w:tcW w:w="1047" w:type="dxa"/>
          </w:tcPr>
          <w:p w14:paraId="49073B2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19.11</w:t>
            </w:r>
          </w:p>
          <w:p w14:paraId="3574C1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24.14</w:t>
            </w:r>
          </w:p>
        </w:tc>
        <w:tc>
          <w:tcPr>
            <w:tcW w:w="1083" w:type="dxa"/>
          </w:tcPr>
          <w:p w14:paraId="5B20C0E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37.60</w:t>
            </w:r>
          </w:p>
          <w:p w14:paraId="12967D66"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42.51</w:t>
            </w:r>
          </w:p>
        </w:tc>
        <w:tc>
          <w:tcPr>
            <w:tcW w:w="1988" w:type="dxa"/>
          </w:tcPr>
          <w:p w14:paraId="32556D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Gigaword,</w:t>
            </w:r>
          </w:p>
          <w:p w14:paraId="1247370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76184153" w14:textId="77777777" w:rsidTr="00926A00">
        <w:trPr>
          <w:trHeight w:val="1120"/>
        </w:trPr>
        <w:tc>
          <w:tcPr>
            <w:tcW w:w="1440" w:type="dxa"/>
          </w:tcPr>
          <w:p w14:paraId="655E1BBC"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Mike Lewis et al.</w:t>
            </w:r>
          </w:p>
        </w:tc>
        <w:tc>
          <w:tcPr>
            <w:tcW w:w="722" w:type="dxa"/>
          </w:tcPr>
          <w:p w14:paraId="665AE2F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C3397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BART</w:t>
            </w:r>
          </w:p>
        </w:tc>
        <w:tc>
          <w:tcPr>
            <w:tcW w:w="1031" w:type="dxa"/>
          </w:tcPr>
          <w:p w14:paraId="2780422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44.16</w:t>
            </w:r>
          </w:p>
          <w:p w14:paraId="7E75B2C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45.14</w:t>
            </w:r>
          </w:p>
        </w:tc>
        <w:tc>
          <w:tcPr>
            <w:tcW w:w="1047" w:type="dxa"/>
          </w:tcPr>
          <w:p w14:paraId="0459088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21.28</w:t>
            </w:r>
          </w:p>
          <w:p w14:paraId="66A954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22.27</w:t>
            </w:r>
          </w:p>
        </w:tc>
        <w:tc>
          <w:tcPr>
            <w:tcW w:w="1083" w:type="dxa"/>
          </w:tcPr>
          <w:p w14:paraId="090C253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40.90</w:t>
            </w:r>
          </w:p>
          <w:p w14:paraId="31FD6D0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37.25</w:t>
            </w:r>
          </w:p>
        </w:tc>
        <w:tc>
          <w:tcPr>
            <w:tcW w:w="1988" w:type="dxa"/>
          </w:tcPr>
          <w:p w14:paraId="624D6808"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4E9CF2B7"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7EDC07BA" w14:textId="77777777" w:rsidTr="00926A00">
        <w:trPr>
          <w:trHeight w:val="1138"/>
        </w:trPr>
        <w:tc>
          <w:tcPr>
            <w:tcW w:w="1440" w:type="dxa"/>
          </w:tcPr>
          <w:p w14:paraId="1B8F0E1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Itsumi Saito et al.</w:t>
            </w:r>
          </w:p>
        </w:tc>
        <w:tc>
          <w:tcPr>
            <w:tcW w:w="722" w:type="dxa"/>
          </w:tcPr>
          <w:p w14:paraId="5A1CEC83"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22AA3B1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RoBERTa Base</w:t>
            </w:r>
          </w:p>
        </w:tc>
        <w:tc>
          <w:tcPr>
            <w:tcW w:w="1031" w:type="dxa"/>
          </w:tcPr>
          <w:p w14:paraId="77AA224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45.80</w:t>
            </w:r>
          </w:p>
          <w:p w14:paraId="54F28CE2"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45.42</w:t>
            </w:r>
          </w:p>
        </w:tc>
        <w:tc>
          <w:tcPr>
            <w:tcW w:w="1047" w:type="dxa"/>
          </w:tcPr>
          <w:p w14:paraId="78139AD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22.53</w:t>
            </w:r>
          </w:p>
          <w:p w14:paraId="2327CA5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22.13</w:t>
            </w:r>
          </w:p>
        </w:tc>
        <w:tc>
          <w:tcPr>
            <w:tcW w:w="1083" w:type="dxa"/>
          </w:tcPr>
          <w:p w14:paraId="4889B03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42.48</w:t>
            </w:r>
          </w:p>
          <w:p w14:paraId="6538F9B3"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36.92</w:t>
            </w:r>
          </w:p>
        </w:tc>
        <w:tc>
          <w:tcPr>
            <w:tcW w:w="1988" w:type="dxa"/>
          </w:tcPr>
          <w:p w14:paraId="55D0472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324792E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25038E43" w14:textId="77777777" w:rsidTr="00926A00">
        <w:trPr>
          <w:trHeight w:val="1138"/>
        </w:trPr>
        <w:tc>
          <w:tcPr>
            <w:tcW w:w="1440" w:type="dxa"/>
          </w:tcPr>
          <w:p w14:paraId="5A2159E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Beliz Gunel et al.</w:t>
            </w:r>
          </w:p>
        </w:tc>
        <w:tc>
          <w:tcPr>
            <w:tcW w:w="722" w:type="dxa"/>
          </w:tcPr>
          <w:p w14:paraId="4C833CD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61C23EAD"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XL</w:t>
            </w:r>
          </w:p>
        </w:tc>
        <w:tc>
          <w:tcPr>
            <w:tcW w:w="1031" w:type="dxa"/>
          </w:tcPr>
          <w:p w14:paraId="73EB57A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34.273</w:t>
            </w:r>
          </w:p>
        </w:tc>
        <w:tc>
          <w:tcPr>
            <w:tcW w:w="1047" w:type="dxa"/>
          </w:tcPr>
          <w:p w14:paraId="268D7AB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13.018</w:t>
            </w:r>
          </w:p>
        </w:tc>
        <w:tc>
          <w:tcPr>
            <w:tcW w:w="1083" w:type="dxa"/>
          </w:tcPr>
          <w:p w14:paraId="1CAA17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32.048</w:t>
            </w:r>
          </w:p>
        </w:tc>
        <w:tc>
          <w:tcPr>
            <w:tcW w:w="1988" w:type="dxa"/>
          </w:tcPr>
          <w:p w14:paraId="4444F8A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tc>
      </w:tr>
      <w:tr w:rsidR="000F6531" w14:paraId="4D1D6F78" w14:textId="77777777" w:rsidTr="00926A00">
        <w:trPr>
          <w:trHeight w:val="1120"/>
        </w:trPr>
        <w:tc>
          <w:tcPr>
            <w:tcW w:w="1440" w:type="dxa"/>
          </w:tcPr>
          <w:p w14:paraId="14755C49"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Colin Raffel et al.</w:t>
            </w:r>
          </w:p>
        </w:tc>
        <w:tc>
          <w:tcPr>
            <w:tcW w:w="722" w:type="dxa"/>
          </w:tcPr>
          <w:p w14:paraId="75621BFB"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w:t>
            </w:r>
          </w:p>
        </w:tc>
        <w:tc>
          <w:tcPr>
            <w:tcW w:w="2168" w:type="dxa"/>
          </w:tcPr>
          <w:p w14:paraId="4FD8669E"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T5</w:t>
            </w:r>
          </w:p>
        </w:tc>
        <w:tc>
          <w:tcPr>
            <w:tcW w:w="1031" w:type="dxa"/>
          </w:tcPr>
          <w:p w14:paraId="3BE58DBF"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43</w:t>
            </w:r>
            <w:r w:rsidRPr="002135D1">
              <w:rPr>
                <w:rFonts w:ascii="Times New Roman" w:hAnsi="Times New Roman" w:cs="Times New Roman"/>
                <w:i/>
                <w:iCs/>
                <w:sz w:val="24"/>
                <w:szCs w:val="24"/>
              </w:rPr>
              <w:t>.</w:t>
            </w:r>
            <w:r w:rsidRPr="002135D1">
              <w:rPr>
                <w:rFonts w:ascii="Times New Roman" w:hAnsi="Times New Roman" w:cs="Times New Roman"/>
                <w:sz w:val="24"/>
                <w:szCs w:val="24"/>
              </w:rPr>
              <w:t>52</w:t>
            </w:r>
          </w:p>
        </w:tc>
        <w:tc>
          <w:tcPr>
            <w:tcW w:w="1047" w:type="dxa"/>
          </w:tcPr>
          <w:p w14:paraId="707BA3C3"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21</w:t>
            </w:r>
            <w:r w:rsidRPr="002135D1">
              <w:rPr>
                <w:rFonts w:ascii="Times New Roman" w:hAnsi="Times New Roman" w:cs="Times New Roman"/>
                <w:i/>
                <w:iCs/>
                <w:sz w:val="24"/>
                <w:szCs w:val="24"/>
              </w:rPr>
              <w:t>.</w:t>
            </w:r>
            <w:r w:rsidRPr="002135D1">
              <w:rPr>
                <w:rFonts w:ascii="Times New Roman" w:hAnsi="Times New Roman" w:cs="Times New Roman"/>
                <w:sz w:val="24"/>
                <w:szCs w:val="24"/>
              </w:rPr>
              <w:t>55</w:t>
            </w:r>
          </w:p>
        </w:tc>
        <w:tc>
          <w:tcPr>
            <w:tcW w:w="1083" w:type="dxa"/>
          </w:tcPr>
          <w:p w14:paraId="524665B4"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40</w:t>
            </w:r>
            <w:r w:rsidRPr="002135D1">
              <w:rPr>
                <w:rFonts w:ascii="Times New Roman" w:hAnsi="Times New Roman" w:cs="Times New Roman"/>
                <w:i/>
                <w:iCs/>
                <w:sz w:val="24"/>
                <w:szCs w:val="24"/>
              </w:rPr>
              <w:t>.</w:t>
            </w:r>
            <w:r w:rsidRPr="002135D1">
              <w:rPr>
                <w:rFonts w:ascii="Times New Roman" w:hAnsi="Times New Roman" w:cs="Times New Roman"/>
                <w:sz w:val="24"/>
                <w:szCs w:val="24"/>
              </w:rPr>
              <w:t>69</w:t>
            </w:r>
          </w:p>
        </w:tc>
        <w:tc>
          <w:tcPr>
            <w:tcW w:w="1988" w:type="dxa"/>
          </w:tcPr>
          <w:p w14:paraId="71B87996"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CNN Daily Mail</w:t>
            </w:r>
          </w:p>
        </w:tc>
      </w:tr>
    </w:tbl>
    <w:p w14:paraId="3CCDFFEF" w14:textId="77777777" w:rsidR="000F6531" w:rsidRPr="000F6531" w:rsidRDefault="000F6531" w:rsidP="000F6531"/>
    <w:p w14:paraId="2D502EE6" w14:textId="4627BCF2" w:rsidR="004C2F82" w:rsidRPr="008A06F1" w:rsidRDefault="00A42576"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73" w:name="_Toc129860816"/>
      <w:bookmarkStart w:id="74" w:name="_Toc132325805"/>
      <w:r w:rsidRPr="008A06F1">
        <w:rPr>
          <w:rFonts w:ascii="Times New Roman" w:hAnsi="Times New Roman" w:cs="Times New Roman"/>
          <w:b/>
          <w:bCs/>
          <w:color w:val="auto"/>
          <w:sz w:val="28"/>
          <w:szCs w:val="28"/>
        </w:rPr>
        <w:lastRenderedPageBreak/>
        <w:t>2</w:t>
      </w:r>
      <w:r w:rsidR="004C2F82" w:rsidRPr="008A06F1">
        <w:rPr>
          <w:rFonts w:ascii="Times New Roman" w:hAnsi="Times New Roman" w:cs="Times New Roman"/>
          <w:b/>
          <w:bCs/>
          <w:color w:val="auto"/>
          <w:sz w:val="28"/>
          <w:szCs w:val="28"/>
        </w:rPr>
        <w:t xml:space="preserve">.7 </w:t>
      </w:r>
      <w:bookmarkEnd w:id="73"/>
      <w:r w:rsidR="00881E95" w:rsidRPr="008A06F1">
        <w:rPr>
          <w:rFonts w:ascii="Times New Roman" w:hAnsi="Times New Roman" w:cs="Times New Roman"/>
          <w:b/>
          <w:bCs/>
          <w:color w:val="auto"/>
          <w:sz w:val="28"/>
          <w:szCs w:val="28"/>
        </w:rPr>
        <w:t>Chapter summary</w:t>
      </w:r>
      <w:bookmarkEnd w:id="74"/>
    </w:p>
    <w:p w14:paraId="27CC0ED3" w14:textId="77777777" w:rsidR="000F6531" w:rsidRPr="009E27DA" w:rsidRDefault="000F6531" w:rsidP="000F6531">
      <w:pPr>
        <w:spacing w:line="360" w:lineRule="auto"/>
        <w:jc w:val="both"/>
        <w:rPr>
          <w:rFonts w:ascii="Times New Roman" w:hAnsi="Times New Roman" w:cs="Times New Roman"/>
        </w:rPr>
        <w:sectPr w:rsidR="000F6531" w:rsidRPr="009E27DA" w:rsidSect="00926A00">
          <w:headerReference w:type="default" r:id="rId20"/>
          <w:headerReference w:type="first" r:id="rId21"/>
          <w:footerReference w:type="first" r:id="rId22"/>
          <w:pgSz w:w="12240" w:h="15840"/>
          <w:pgMar w:top="1440" w:right="1440" w:bottom="1440" w:left="1440" w:header="720" w:footer="720" w:gutter="0"/>
          <w:pgNumType w:start="1"/>
          <w:cols w:space="720"/>
          <w:titlePg/>
          <w:docGrid w:linePitch="360"/>
        </w:sectPr>
      </w:pPr>
      <w:bookmarkStart w:id="75" w:name="_Toc132325806"/>
      <w:r w:rsidRPr="009E27DA">
        <w:rPr>
          <w:rFonts w:ascii="Times New Roman" w:hAnsi="Times New Roman" w:cs="Times New Roman"/>
          <w:sz w:val="24"/>
          <w:szCs w:val="24"/>
        </w:rPr>
        <w:t>The problem, technology domains, prior work, and assessment strategies were all broken down in a concept map at the beginning of this chapter. Then, these four areas were further divided into subtopics and examined based on the research and ideas presented in earlier works of literature. A critical analysis of all the literature has been conducted, contrasting the likes and dislikes of earlier research, potential future work described in the literature, and unique approaches that the author of this study proposes as potentials not before explored.</w:t>
      </w:r>
    </w:p>
    <w:p w14:paraId="7E7414E5" w14:textId="33968365" w:rsidR="00AA3657" w:rsidRPr="00A93BBE" w:rsidRDefault="00AA3657" w:rsidP="00A93BBE">
      <w:pPr>
        <w:pStyle w:val="Heading1"/>
        <w:pBdr>
          <w:bottom w:val="double" w:sz="6" w:space="1" w:color="auto"/>
        </w:pBdr>
        <w:spacing w:line="360" w:lineRule="auto"/>
        <w:rPr>
          <w:rFonts w:ascii="Times New Roman" w:hAnsi="Times New Roman" w:cs="Times New Roman"/>
          <w:b/>
          <w:bCs/>
          <w:color w:val="auto"/>
          <w:sz w:val="32"/>
          <w:szCs w:val="32"/>
        </w:rPr>
      </w:pPr>
      <w:r w:rsidRPr="00A93BBE">
        <w:rPr>
          <w:rFonts w:ascii="Times New Roman" w:hAnsi="Times New Roman" w:cs="Times New Roman"/>
          <w:b/>
          <w:bCs/>
          <w:color w:val="auto"/>
          <w:sz w:val="32"/>
          <w:szCs w:val="32"/>
        </w:rPr>
        <w:lastRenderedPageBreak/>
        <w:t>CHAPTER 0</w:t>
      </w:r>
      <w:r w:rsidR="00B50F41" w:rsidRPr="00A93BBE">
        <w:rPr>
          <w:rFonts w:ascii="Times New Roman" w:hAnsi="Times New Roman" w:cs="Times New Roman"/>
          <w:b/>
          <w:bCs/>
          <w:color w:val="auto"/>
          <w:sz w:val="32"/>
          <w:szCs w:val="32"/>
        </w:rPr>
        <w:t>3</w:t>
      </w:r>
      <w:r w:rsidRPr="00A93BBE">
        <w:rPr>
          <w:rFonts w:ascii="Times New Roman" w:hAnsi="Times New Roman" w:cs="Times New Roman"/>
          <w:b/>
          <w:bCs/>
          <w:color w:val="auto"/>
          <w:sz w:val="32"/>
          <w:szCs w:val="32"/>
        </w:rPr>
        <w:t xml:space="preserve">. </w:t>
      </w:r>
      <w:r w:rsidRPr="00D8524A">
        <w:rPr>
          <w:rFonts w:ascii="Times New Roman" w:hAnsi="Times New Roman" w:cs="Times New Roman"/>
          <w:b/>
          <w:bCs/>
          <w:color w:val="auto"/>
          <w:sz w:val="32"/>
          <w:szCs w:val="32"/>
        </w:rPr>
        <w:t>METHODOLOGY</w:t>
      </w:r>
      <w:bookmarkEnd w:id="75"/>
    </w:p>
    <w:p w14:paraId="5F887ED5" w14:textId="1A607449"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76" w:name="_Toc129862721"/>
      <w:bookmarkStart w:id="77" w:name="_Toc132325807"/>
      <w:r w:rsidRPr="0077504C">
        <w:rPr>
          <w:rFonts w:ascii="Times New Roman" w:hAnsi="Times New Roman" w:cs="Times New Roman"/>
          <w:b/>
          <w:bCs/>
          <w:color w:val="auto"/>
          <w:sz w:val="28"/>
          <w:szCs w:val="28"/>
        </w:rPr>
        <w:t>3</w:t>
      </w:r>
      <w:r w:rsidR="00D2638E" w:rsidRPr="0077504C">
        <w:rPr>
          <w:rFonts w:ascii="Times New Roman" w:hAnsi="Times New Roman" w:cs="Times New Roman"/>
          <w:b/>
          <w:bCs/>
          <w:color w:val="auto"/>
          <w:sz w:val="28"/>
          <w:szCs w:val="28"/>
        </w:rPr>
        <w:t xml:space="preserve">.1 </w:t>
      </w:r>
      <w:bookmarkEnd w:id="76"/>
      <w:r w:rsidR="002846C1" w:rsidRPr="0077504C">
        <w:rPr>
          <w:rFonts w:ascii="Times New Roman" w:hAnsi="Times New Roman" w:cs="Times New Roman"/>
          <w:b/>
          <w:bCs/>
          <w:color w:val="auto"/>
          <w:sz w:val="28"/>
          <w:szCs w:val="28"/>
        </w:rPr>
        <w:t>Chapter overview</w:t>
      </w:r>
      <w:bookmarkEnd w:id="77"/>
    </w:p>
    <w:p w14:paraId="1276A72B" w14:textId="495E62DC" w:rsidR="00D2638E" w:rsidRPr="00F700F0" w:rsidRDefault="00CA6A43" w:rsidP="00CA6A43">
      <w:pPr>
        <w:spacing w:line="360" w:lineRule="auto"/>
        <w:jc w:val="both"/>
        <w:rPr>
          <w:rFonts w:ascii="Times New Roman" w:hAnsi="Times New Roman" w:cs="Times New Roman"/>
          <w:sz w:val="24"/>
          <w:szCs w:val="24"/>
        </w:rPr>
      </w:pPr>
      <w:r w:rsidRPr="00CA6A43">
        <w:rPr>
          <w:rFonts w:ascii="Times New Roman" w:hAnsi="Times New Roman" w:cs="Times New Roman"/>
          <w:sz w:val="24"/>
          <w:szCs w:val="24"/>
        </w:rPr>
        <w:t>To make sure the research process runs smoothly, it's important to have a clear definition of the methodology used. In this chapter, the author explains the selected methodologies and provides detailed explanations for their choices. Additionally, the chapter presents the project's needs, potential risks, plans to mitigate those risks, timeline, a plan for dividing work, and the expected results.</w:t>
      </w:r>
    </w:p>
    <w:p w14:paraId="6CF7E4C6" w14:textId="3376CFED"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78" w:name="_Toc132325808"/>
      <w:r w:rsidRPr="0077504C">
        <w:rPr>
          <w:rFonts w:ascii="Times New Roman" w:hAnsi="Times New Roman" w:cs="Times New Roman"/>
          <w:b/>
          <w:bCs/>
          <w:color w:val="auto"/>
          <w:sz w:val="28"/>
          <w:szCs w:val="28"/>
        </w:rPr>
        <w:t>3</w:t>
      </w:r>
      <w:r w:rsidR="006C3F4F" w:rsidRPr="0077504C">
        <w:rPr>
          <w:rFonts w:ascii="Times New Roman" w:hAnsi="Times New Roman" w:cs="Times New Roman"/>
          <w:b/>
          <w:bCs/>
          <w:color w:val="auto"/>
          <w:sz w:val="28"/>
          <w:szCs w:val="28"/>
        </w:rPr>
        <w:t>.</w:t>
      </w:r>
      <w:r w:rsidR="00D2638E" w:rsidRPr="0077504C">
        <w:rPr>
          <w:rFonts w:ascii="Times New Roman" w:hAnsi="Times New Roman" w:cs="Times New Roman"/>
          <w:b/>
          <w:bCs/>
          <w:color w:val="auto"/>
          <w:sz w:val="28"/>
          <w:szCs w:val="28"/>
        </w:rPr>
        <w:t xml:space="preserve">2 </w:t>
      </w:r>
      <w:r w:rsidR="002846C1" w:rsidRPr="0077504C">
        <w:rPr>
          <w:rFonts w:ascii="Times New Roman" w:hAnsi="Times New Roman" w:cs="Times New Roman"/>
          <w:b/>
          <w:bCs/>
          <w:color w:val="auto"/>
          <w:sz w:val="28"/>
          <w:szCs w:val="28"/>
        </w:rPr>
        <w:t>Research methodology</w:t>
      </w:r>
      <w:bookmarkEnd w:id="78"/>
    </w:p>
    <w:p w14:paraId="0CEC17E7" w14:textId="77777777" w:rsidR="00CA6A43" w:rsidRPr="006B11E7" w:rsidRDefault="00CA6A43" w:rsidP="00CA6A43">
      <w:pPr>
        <w:spacing w:line="360" w:lineRule="auto"/>
        <w:jc w:val="both"/>
        <w:rPr>
          <w:rFonts w:ascii="Times New Roman" w:hAnsi="Times New Roman" w:cs="Times New Roman"/>
          <w:color w:val="000000" w:themeColor="text1"/>
          <w:sz w:val="24"/>
          <w:szCs w:val="24"/>
        </w:rPr>
      </w:pPr>
      <w:bookmarkStart w:id="79" w:name="_Toc115287373"/>
      <w:bookmarkStart w:id="80" w:name="_Toc116485546"/>
      <w:bookmarkStart w:id="81" w:name="_Toc117005582"/>
      <w:bookmarkStart w:id="82" w:name="_Toc117006110"/>
      <w:bookmarkStart w:id="83" w:name="_Toc125553250"/>
      <w:bookmarkStart w:id="84" w:name="_Toc132182702"/>
      <w:r w:rsidRPr="006B11E7">
        <w:rPr>
          <w:rFonts w:ascii="Times New Roman" w:hAnsi="Times New Roman" w:cs="Times New Roman"/>
          <w:color w:val="000000" w:themeColor="text1"/>
          <w:sz w:val="24"/>
          <w:szCs w:val="24"/>
        </w:rPr>
        <w:t>When determining the quality of a project, there are a number of important factors to consider, including the cost incurred, the amount of time required, and the weight given to the project's scope. These factors must be effectively managed throughout the project's lifespan, which is when methodologies are required.</w:t>
      </w:r>
    </w:p>
    <w:p w14:paraId="585DA75F" w14:textId="77777777" w:rsidR="00CA6A43" w:rsidRPr="006B11E7" w:rsidRDefault="00CA6A43" w:rsidP="00CA6A43">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table listed below are the </w:t>
      </w:r>
      <w:r w:rsidRPr="006B11E7">
        <w:rPr>
          <w:rFonts w:ascii="Times New Roman" w:hAnsi="Times New Roman" w:cs="Times New Roman"/>
          <w:sz w:val="24"/>
          <w:szCs w:val="24"/>
        </w:rPr>
        <w:t>chosen methodologies for the project, where Saunders Researched Onion model has been used</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{"citationID":"OxD69hyj","properties":{"formattedCitation":"(Saunders, Lewis and Thornhill, 2007)","plainCitation":"(Saunders, Lewis and Thornhill, 2007)","noteIndex":0},"citationItems":[{"id":117,"uris":["http://zotero.org/users/local/70QdCwYM/items/UAG3EE8F"],"itemData":{"id":117,"type":"book","call-number":"HD30.4 .S28 2007","edition":"4th ed","event-place":"Harlow, England ; New York","ISBN":"978-0-273-70148-4","language":"en","note":"OCLC: ocm68770349","number-of-pages":"624","publisher":"Financial Times/Prentice Hall","publisher-place":"Harlow, England ; New York","source":"Library of Congress ISBN","title":"Research methods for business students","author":[{"family":"Saunders","given":"M. N. K."},{"family":"Lewis","given":"Philip"},{"family":"Thornhill","given":"Adrian"}],"issued":{"date-parts":[["2007"]]}}}],"schema":"https://github.com/citation-style-language/schema/raw/master/csl-citation.json"} </w:instrText>
      </w:r>
      <w:r>
        <w:rPr>
          <w:rFonts w:ascii="Times New Roman" w:hAnsi="Times New Roman" w:cs="Times New Roman"/>
          <w:sz w:val="24"/>
          <w:szCs w:val="24"/>
        </w:rPr>
        <w:fldChar w:fldCharType="separate"/>
      </w:r>
      <w:r w:rsidRPr="002C7D06">
        <w:rPr>
          <w:rFonts w:ascii="Times New Roman" w:hAnsi="Times New Roman" w:cs="Times New Roman"/>
          <w:sz w:val="24"/>
        </w:rPr>
        <w:t>(Saunders, Lewis and Thornhill, 2007)</w:t>
      </w:r>
      <w:r>
        <w:rPr>
          <w:rFonts w:ascii="Times New Roman" w:hAnsi="Times New Roman" w:cs="Times New Roman"/>
          <w:sz w:val="24"/>
          <w:szCs w:val="24"/>
        </w:rPr>
        <w:fldChar w:fldCharType="end"/>
      </w:r>
      <w:r w:rsidRPr="006B11E7">
        <w:rPr>
          <w:rFonts w:ascii="Times New Roman" w:hAnsi="Times New Roman" w:cs="Times New Roman"/>
          <w:sz w:val="24"/>
          <w:szCs w:val="24"/>
        </w:rPr>
        <w:t>.</w:t>
      </w:r>
    </w:p>
    <w:p w14:paraId="7C9A8F79" w14:textId="4E5464D7" w:rsidR="00D2638E" w:rsidRDefault="00D2638E" w:rsidP="00D2638E">
      <w:pPr>
        <w:pStyle w:val="Caption"/>
        <w:keepNext/>
        <w:jc w:val="center"/>
        <w:rPr>
          <w:rFonts w:ascii="Times New Roman" w:hAnsi="Times New Roman" w:cs="Times New Roman"/>
          <w:b w:val="0"/>
          <w:bCs w:val="0"/>
          <w:smallCaps w:val="0"/>
          <w:color w:val="auto"/>
          <w:sz w:val="24"/>
          <w:szCs w:val="24"/>
        </w:rPr>
      </w:pPr>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w:t>
      </w:r>
      <w:bookmarkStart w:id="85" w:name="_Hlk132811551"/>
      <w:r w:rsidRPr="00D47F12">
        <w:rPr>
          <w:rFonts w:ascii="Times New Roman" w:hAnsi="Times New Roman" w:cs="Times New Roman"/>
          <w:b w:val="0"/>
          <w:bCs w:val="0"/>
          <w:smallCaps w:val="0"/>
          <w:color w:val="auto"/>
          <w:sz w:val="24"/>
          <w:szCs w:val="24"/>
        </w:rPr>
        <w:t xml:space="preserve">Research </w:t>
      </w:r>
      <w:r w:rsidR="009C7FA2">
        <w:rPr>
          <w:rFonts w:ascii="Times New Roman" w:hAnsi="Times New Roman" w:cs="Times New Roman"/>
          <w:b w:val="0"/>
          <w:bCs w:val="0"/>
          <w:smallCaps w:val="0"/>
          <w:color w:val="auto"/>
          <w:sz w:val="24"/>
          <w:szCs w:val="24"/>
        </w:rPr>
        <w:t>m</w:t>
      </w:r>
      <w:r w:rsidRPr="00D47F12">
        <w:rPr>
          <w:rFonts w:ascii="Times New Roman" w:hAnsi="Times New Roman" w:cs="Times New Roman"/>
          <w:b w:val="0"/>
          <w:bCs w:val="0"/>
          <w:smallCaps w:val="0"/>
          <w:color w:val="auto"/>
          <w:sz w:val="24"/>
          <w:szCs w:val="24"/>
        </w:rPr>
        <w:t>ethodology</w:t>
      </w:r>
      <w:bookmarkEnd w:id="79"/>
      <w:bookmarkEnd w:id="80"/>
      <w:bookmarkEnd w:id="81"/>
      <w:bookmarkEnd w:id="82"/>
      <w:bookmarkEnd w:id="83"/>
      <w:bookmarkEnd w:id="84"/>
      <w:bookmarkEnd w:id="85"/>
    </w:p>
    <w:tbl>
      <w:tblPr>
        <w:tblStyle w:val="TableGrid"/>
        <w:tblW w:w="9384" w:type="dxa"/>
        <w:tblLook w:val="04A0" w:firstRow="1" w:lastRow="0" w:firstColumn="1" w:lastColumn="0" w:noHBand="0" w:noVBand="1"/>
      </w:tblPr>
      <w:tblGrid>
        <w:gridCol w:w="2209"/>
        <w:gridCol w:w="7175"/>
      </w:tblGrid>
      <w:tr w:rsidR="00CA6A43" w:rsidRPr="006B11E7" w14:paraId="74D71713" w14:textId="77777777" w:rsidTr="00520140">
        <w:trPr>
          <w:trHeight w:val="2037"/>
        </w:trPr>
        <w:tc>
          <w:tcPr>
            <w:tcW w:w="2209" w:type="dxa"/>
            <w:shd w:val="clear" w:color="auto" w:fill="F2F2F2" w:themeFill="background1" w:themeFillShade="F2"/>
          </w:tcPr>
          <w:p w14:paraId="142A123A"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Philosophy</w:t>
            </w:r>
          </w:p>
        </w:tc>
        <w:tc>
          <w:tcPr>
            <w:tcW w:w="7175" w:type="dxa"/>
          </w:tcPr>
          <w:p w14:paraId="2D0A07B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author will explore and experiment with numerous techniques as part of a combined strategy to determine which is most effective for reaching the research aim, therefore the </w:t>
            </w:r>
            <w:r w:rsidRPr="006B11E7">
              <w:rPr>
                <w:rFonts w:ascii="Times New Roman" w:hAnsi="Times New Roman" w:cs="Times New Roman"/>
                <w:b/>
                <w:color w:val="000000" w:themeColor="text1"/>
                <w:sz w:val="24"/>
                <w:szCs w:val="24"/>
              </w:rPr>
              <w:t>pragmatism</w:t>
            </w:r>
            <w:r w:rsidRPr="006B11E7">
              <w:rPr>
                <w:rFonts w:ascii="Times New Roman" w:hAnsi="Times New Roman" w:cs="Times New Roman"/>
                <w:color w:val="000000" w:themeColor="text1"/>
                <w:sz w:val="24"/>
                <w:szCs w:val="24"/>
              </w:rPr>
              <w:t xml:space="preserve"> approach was chosen among the positivism, pragmatism, realism, and interpretivism approaches.</w:t>
            </w:r>
          </w:p>
        </w:tc>
      </w:tr>
      <w:tr w:rsidR="00CA6A43" w:rsidRPr="006B11E7" w14:paraId="4F07EEEC" w14:textId="77777777" w:rsidTr="00520140">
        <w:trPr>
          <w:trHeight w:val="2345"/>
        </w:trPr>
        <w:tc>
          <w:tcPr>
            <w:tcW w:w="2209" w:type="dxa"/>
            <w:shd w:val="clear" w:color="auto" w:fill="F2F2F2" w:themeFill="background1" w:themeFillShade="F2"/>
          </w:tcPr>
          <w:p w14:paraId="7A9D300E"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Approach</w:t>
            </w:r>
          </w:p>
        </w:tc>
        <w:tc>
          <w:tcPr>
            <w:tcW w:w="7175" w:type="dxa"/>
          </w:tcPr>
          <w:p w14:paraId="7B49888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research experiments with several approaches to figure out the best, the </w:t>
            </w:r>
            <w:r w:rsidRPr="006B11E7">
              <w:rPr>
                <w:rFonts w:ascii="Times New Roman" w:hAnsi="Times New Roman" w:cs="Times New Roman"/>
                <w:b/>
                <w:color w:val="000000" w:themeColor="text1"/>
                <w:sz w:val="24"/>
                <w:szCs w:val="24"/>
              </w:rPr>
              <w:t xml:space="preserve">deductive approach </w:t>
            </w:r>
            <w:r w:rsidRPr="006B11E7">
              <w:rPr>
                <w:rFonts w:ascii="Times New Roman" w:hAnsi="Times New Roman" w:cs="Times New Roman"/>
                <w:color w:val="000000" w:themeColor="text1"/>
                <w:sz w:val="24"/>
                <w:szCs w:val="24"/>
              </w:rPr>
              <w:t xml:space="preserve">was taken into consideration this was because the research aims at applying a combination of existing model architectures to fine-tune and get the best. As the data analysis </w:t>
            </w:r>
            <w:r w:rsidRPr="006B11E7">
              <w:rPr>
                <w:rFonts w:ascii="Times New Roman" w:hAnsi="Times New Roman" w:cs="Times New Roman"/>
                <w:b/>
                <w:color w:val="000000" w:themeColor="text1"/>
                <w:sz w:val="24"/>
                <w:szCs w:val="24"/>
              </w:rPr>
              <w:t>qualitative method</w:t>
            </w:r>
            <w:r w:rsidRPr="006B11E7">
              <w:rPr>
                <w:rFonts w:ascii="Times New Roman" w:hAnsi="Times New Roman" w:cs="Times New Roman"/>
                <w:color w:val="000000" w:themeColor="text1"/>
                <w:sz w:val="24"/>
                <w:szCs w:val="24"/>
              </w:rPr>
              <w:t xml:space="preserve"> were chosen.</w:t>
            </w:r>
          </w:p>
        </w:tc>
      </w:tr>
      <w:tr w:rsidR="00CA6A43" w:rsidRPr="006B11E7" w14:paraId="4B247A84" w14:textId="77777777" w:rsidTr="00520140">
        <w:trPr>
          <w:trHeight w:val="2037"/>
        </w:trPr>
        <w:tc>
          <w:tcPr>
            <w:tcW w:w="2209" w:type="dxa"/>
            <w:shd w:val="clear" w:color="auto" w:fill="F2F2F2" w:themeFill="background1" w:themeFillShade="F2"/>
          </w:tcPr>
          <w:p w14:paraId="7E65B703"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Research Strategy</w:t>
            </w:r>
          </w:p>
        </w:tc>
        <w:tc>
          <w:tcPr>
            <w:tcW w:w="7175" w:type="dxa"/>
          </w:tcPr>
          <w:p w14:paraId="1F2AE1C8"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area focuses on data collection with respect to the research questions created. </w:t>
            </w:r>
            <w:r w:rsidRPr="0071343F">
              <w:rPr>
                <w:rFonts w:ascii="Times New Roman" w:hAnsi="Times New Roman" w:cs="Times New Roman"/>
                <w:b/>
                <w:color w:val="000000" w:themeColor="text1"/>
                <w:sz w:val="24"/>
                <w:szCs w:val="24"/>
              </w:rPr>
              <w:t>S</w:t>
            </w:r>
            <w:r w:rsidRPr="006B11E7">
              <w:rPr>
                <w:rFonts w:ascii="Times New Roman" w:hAnsi="Times New Roman" w:cs="Times New Roman"/>
                <w:b/>
                <w:color w:val="000000" w:themeColor="text1"/>
                <w:sz w:val="24"/>
                <w:szCs w:val="24"/>
              </w:rPr>
              <w:t xml:space="preserve">urvey and experiments </w:t>
            </w:r>
            <w:r w:rsidRPr="006B11E7">
              <w:rPr>
                <w:rFonts w:ascii="Times New Roman" w:hAnsi="Times New Roman" w:cs="Times New Roman"/>
                <w:color w:val="000000" w:themeColor="text1"/>
                <w:sz w:val="24"/>
                <w:szCs w:val="24"/>
              </w:rPr>
              <w:t xml:space="preserve">were the strategies considered to address the research questions. Both of these strategies are expected as an approach for the </w:t>
            </w:r>
            <w:r w:rsidRPr="006B11E7">
              <w:rPr>
                <w:rFonts w:ascii="Times New Roman" w:hAnsi="Times New Roman" w:cs="Times New Roman"/>
                <w:b/>
                <w:color w:val="000000" w:themeColor="text1"/>
                <w:sz w:val="24"/>
                <w:szCs w:val="24"/>
              </w:rPr>
              <w:t xml:space="preserve">quantitative result </w:t>
            </w:r>
            <w:r w:rsidRPr="006B11E7">
              <w:rPr>
                <w:rFonts w:ascii="Times New Roman" w:hAnsi="Times New Roman" w:cs="Times New Roman"/>
                <w:color w:val="000000" w:themeColor="text1"/>
                <w:sz w:val="24"/>
                <w:szCs w:val="24"/>
              </w:rPr>
              <w:t xml:space="preserve">at evaluation. </w:t>
            </w:r>
          </w:p>
        </w:tc>
      </w:tr>
      <w:tr w:rsidR="00CA6A43" w:rsidRPr="006B11E7" w14:paraId="065DFF11" w14:textId="77777777" w:rsidTr="00520140">
        <w:trPr>
          <w:trHeight w:val="2970"/>
        </w:trPr>
        <w:tc>
          <w:tcPr>
            <w:tcW w:w="2209" w:type="dxa"/>
            <w:shd w:val="clear" w:color="auto" w:fill="F2F2F2" w:themeFill="background1" w:themeFillShade="F2"/>
          </w:tcPr>
          <w:p w14:paraId="517CF105"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Choice</w:t>
            </w:r>
          </w:p>
        </w:tc>
        <w:tc>
          <w:tcPr>
            <w:tcW w:w="7175" w:type="dxa"/>
          </w:tcPr>
          <w:p w14:paraId="41372934"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Weather the research is concerned with qualitative or quantitative aspects depends on the choice of methodology.</w:t>
            </w:r>
          </w:p>
          <w:p w14:paraId="7C34884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Even though we ultimately prioritize quantitative findings mainly, </w:t>
            </w:r>
            <w:r w:rsidRPr="006B11E7">
              <w:rPr>
                <w:rFonts w:ascii="Times New Roman" w:hAnsi="Times New Roman" w:cs="Times New Roman"/>
                <w:b/>
                <w:color w:val="000000" w:themeColor="text1"/>
                <w:sz w:val="24"/>
                <w:szCs w:val="24"/>
              </w:rPr>
              <w:t>multi-method</w:t>
            </w:r>
            <w:r w:rsidRPr="006B11E7">
              <w:rPr>
                <w:rFonts w:ascii="Times New Roman" w:hAnsi="Times New Roman" w:cs="Times New Roman"/>
                <w:color w:val="000000" w:themeColor="text1"/>
                <w:sz w:val="24"/>
                <w:szCs w:val="24"/>
              </w:rPr>
              <w:t xml:space="preserve"> was taken into consideration for this study. This is partly because determining the </w:t>
            </w:r>
            <w:r w:rsidRPr="006B11E7">
              <w:rPr>
                <w:rFonts w:ascii="Times New Roman" w:hAnsi="Times New Roman" w:cs="Times New Roman"/>
                <w:sz w:val="24"/>
                <w:szCs w:val="24"/>
              </w:rPr>
              <w:t xml:space="preserve">qualitativeness </w:t>
            </w:r>
            <w:r w:rsidRPr="006B11E7">
              <w:rPr>
                <w:rFonts w:ascii="Times New Roman" w:hAnsi="Times New Roman" w:cs="Times New Roman"/>
                <w:color w:val="000000" w:themeColor="text1"/>
                <w:sz w:val="24"/>
                <w:szCs w:val="24"/>
              </w:rPr>
              <w:t>of the data utilized for development is important since, in the end, it will influence the quantitative outcomes.</w:t>
            </w:r>
          </w:p>
        </w:tc>
      </w:tr>
      <w:tr w:rsidR="00CA6A43" w:rsidRPr="006B11E7" w14:paraId="37D96B3F" w14:textId="77777777" w:rsidTr="00520140">
        <w:trPr>
          <w:trHeight w:val="1617"/>
        </w:trPr>
        <w:tc>
          <w:tcPr>
            <w:tcW w:w="2209" w:type="dxa"/>
            <w:shd w:val="clear" w:color="auto" w:fill="F2F2F2" w:themeFill="background1" w:themeFillShade="F2"/>
          </w:tcPr>
          <w:p w14:paraId="5F0EE3D9"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Time Horizons</w:t>
            </w:r>
          </w:p>
        </w:tc>
        <w:tc>
          <w:tcPr>
            <w:tcW w:w="7175" w:type="dxa"/>
          </w:tcPr>
          <w:p w14:paraId="5947F045"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Cross-sectional </w:t>
            </w:r>
            <w:r w:rsidRPr="006B11E7">
              <w:rPr>
                <w:rFonts w:ascii="Times New Roman" w:hAnsi="Times New Roman" w:cs="Times New Roman"/>
                <w:color w:val="000000" w:themeColor="text1"/>
                <w:sz w:val="24"/>
                <w:szCs w:val="24"/>
              </w:rPr>
              <w:t>will be used since only during the requirement engineering and evaluation phase the data will be gathered and therefore not repeatedly collection over time.</w:t>
            </w:r>
          </w:p>
        </w:tc>
      </w:tr>
      <w:tr w:rsidR="00CA6A43" w:rsidRPr="006B11E7" w14:paraId="127DDD2E" w14:textId="77777777" w:rsidTr="00520140">
        <w:trPr>
          <w:trHeight w:val="1443"/>
        </w:trPr>
        <w:tc>
          <w:tcPr>
            <w:tcW w:w="2209" w:type="dxa"/>
            <w:shd w:val="clear" w:color="auto" w:fill="F2F2F2" w:themeFill="background1" w:themeFillShade="F2"/>
          </w:tcPr>
          <w:p w14:paraId="2AF4241C"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Techniques and procedures</w:t>
            </w:r>
          </w:p>
        </w:tc>
        <w:tc>
          <w:tcPr>
            <w:tcW w:w="7175" w:type="dxa"/>
          </w:tcPr>
          <w:p w14:paraId="7319FFF0"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Here, data collecting and analysis methods are considered.</w:t>
            </w:r>
          </w:p>
          <w:p w14:paraId="477C9C1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We'll utilize sources including internet news, discussions, reports, surveys, publications and organizational records.</w:t>
            </w:r>
          </w:p>
        </w:tc>
      </w:tr>
    </w:tbl>
    <w:p w14:paraId="16AD5F34" w14:textId="77777777" w:rsidR="00CA6A43" w:rsidRPr="00CA6A43" w:rsidRDefault="00CA6A43" w:rsidP="00CA6A43"/>
    <w:p w14:paraId="4AF068C9" w14:textId="404BB25E" w:rsidR="00D2638E" w:rsidRPr="00EF09E5" w:rsidRDefault="000152C4"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86" w:name="_Toc129862723"/>
      <w:bookmarkStart w:id="87" w:name="_Toc132325809"/>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3 </w:t>
      </w:r>
      <w:bookmarkEnd w:id="86"/>
      <w:r w:rsidR="002846C1" w:rsidRPr="00EF09E5">
        <w:rPr>
          <w:rFonts w:ascii="Times New Roman" w:hAnsi="Times New Roman" w:cs="Times New Roman"/>
          <w:b/>
          <w:bCs/>
          <w:color w:val="auto"/>
          <w:sz w:val="28"/>
          <w:szCs w:val="28"/>
        </w:rPr>
        <w:t>Development methodology</w:t>
      </w:r>
      <w:bookmarkEnd w:id="87"/>
    </w:p>
    <w:p w14:paraId="03F0B7CC" w14:textId="4CF6D846"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88" w:name="_Toc129862724"/>
      <w:bookmarkStart w:id="89" w:name="_Toc132325810"/>
      <w:r w:rsidRPr="00EF09E5">
        <w:rPr>
          <w:rFonts w:ascii="Times New Roman" w:hAnsi="Times New Roman" w:cs="Times New Roman"/>
          <w:b/>
          <w:bCs/>
          <w:color w:val="auto"/>
          <w:sz w:val="24"/>
          <w:szCs w:val="24"/>
        </w:rPr>
        <w:t>3</w:t>
      </w:r>
      <w:r w:rsidR="00CC6BAC"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3.1 Life cycle model</w:t>
      </w:r>
      <w:bookmarkEnd w:id="88"/>
      <w:bookmarkEnd w:id="89"/>
    </w:p>
    <w:p w14:paraId="44C7B93E" w14:textId="63E6CF41" w:rsidR="00D2638E" w:rsidRPr="00743201" w:rsidRDefault="00743201" w:rsidP="00D2638E">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project's research development methodology of choice was the </w:t>
      </w:r>
      <w:r w:rsidRPr="006B11E7">
        <w:rPr>
          <w:rFonts w:ascii="Times New Roman" w:hAnsi="Times New Roman" w:cs="Times New Roman"/>
          <w:b/>
          <w:color w:val="000000" w:themeColor="text1"/>
          <w:sz w:val="24"/>
          <w:szCs w:val="24"/>
        </w:rPr>
        <w:t>Agile</w:t>
      </w:r>
      <w:r w:rsidRPr="006B11E7">
        <w:rPr>
          <w:rFonts w:ascii="Times New Roman" w:hAnsi="Times New Roman" w:cs="Times New Roman"/>
          <w:color w:val="000000" w:themeColor="text1"/>
          <w:sz w:val="24"/>
          <w:szCs w:val="24"/>
        </w:rPr>
        <w:t xml:space="preserve"> Software Development Life Cycle. This is a result of the project's reliance on an iterative development method.</w:t>
      </w:r>
    </w:p>
    <w:p w14:paraId="3D1A58D7" w14:textId="3FE277C9"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0" w:name="_Toc129862725"/>
      <w:bookmarkStart w:id="91" w:name="_Toc132325811"/>
      <w:r w:rsidRPr="00EF09E5">
        <w:rPr>
          <w:rFonts w:ascii="Times New Roman" w:hAnsi="Times New Roman" w:cs="Times New Roman"/>
          <w:b/>
          <w:bCs/>
          <w:color w:val="auto"/>
          <w:sz w:val="24"/>
          <w:szCs w:val="24"/>
        </w:rPr>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3.2 Requirement elicitation methodology</w:t>
      </w:r>
      <w:bookmarkEnd w:id="90"/>
      <w:bookmarkEnd w:id="91"/>
    </w:p>
    <w:p w14:paraId="36CEF75D" w14:textId="45557006" w:rsidR="00D2638E" w:rsidRPr="00F700F0" w:rsidRDefault="00743201" w:rsidP="00D2638E">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Conducting Surveys via questionnaires, review more previous research done, experimenting with various transformer architectures and brainstorming will be the approaches taken in-order to communicate and gather </w:t>
      </w:r>
      <w:r w:rsidRPr="006B11E7">
        <w:rPr>
          <w:rFonts w:ascii="Times New Roman" w:hAnsi="Times New Roman" w:cs="Times New Roman"/>
          <w:b/>
          <w:color w:val="000000" w:themeColor="text1"/>
          <w:sz w:val="24"/>
          <w:szCs w:val="24"/>
        </w:rPr>
        <w:t>insights</w:t>
      </w:r>
      <w:r w:rsidRPr="006B11E7">
        <w:rPr>
          <w:rFonts w:ascii="Times New Roman" w:hAnsi="Times New Roman" w:cs="Times New Roman"/>
          <w:color w:val="000000" w:themeColor="text1"/>
          <w:sz w:val="24"/>
          <w:szCs w:val="24"/>
        </w:rPr>
        <w:t xml:space="preserve"> for the projects need</w:t>
      </w:r>
      <w:r w:rsidR="00D2638E" w:rsidRPr="00F700F0">
        <w:rPr>
          <w:rFonts w:ascii="Times New Roman" w:hAnsi="Times New Roman" w:cs="Times New Roman"/>
          <w:sz w:val="24"/>
          <w:szCs w:val="24"/>
        </w:rPr>
        <w:t>.</w:t>
      </w:r>
    </w:p>
    <w:p w14:paraId="3CF47AA9" w14:textId="7EFC485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2" w:name="_Toc129862726"/>
      <w:bookmarkStart w:id="93" w:name="_Toc132325812"/>
      <w:r w:rsidRPr="00EF09E5">
        <w:rPr>
          <w:rFonts w:ascii="Times New Roman" w:hAnsi="Times New Roman" w:cs="Times New Roman"/>
          <w:b/>
          <w:bCs/>
          <w:color w:val="auto"/>
          <w:sz w:val="24"/>
          <w:szCs w:val="24"/>
        </w:rPr>
        <w:lastRenderedPageBreak/>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3.3 Design methodology</w:t>
      </w:r>
      <w:bookmarkEnd w:id="92"/>
      <w:bookmarkEnd w:id="93"/>
    </w:p>
    <w:p w14:paraId="0A127100" w14:textId="2805EA67" w:rsidR="00D2638E" w:rsidRDefault="00743201" w:rsidP="00D2638E">
      <w:pPr>
        <w:spacing w:line="360" w:lineRule="auto"/>
        <w:jc w:val="both"/>
        <w:rPr>
          <w:rFonts w:ascii="Times New Roman" w:hAnsi="Times New Roman" w:cs="Times New Roman"/>
          <w:sz w:val="24"/>
          <w:szCs w:val="24"/>
        </w:rPr>
      </w:pPr>
      <w:r w:rsidRPr="003E3D9F">
        <w:rPr>
          <w:rFonts w:ascii="Times New Roman" w:hAnsi="Times New Roman" w:cs="Times New Roman"/>
          <w:sz w:val="24"/>
          <w:szCs w:val="24"/>
        </w:rPr>
        <w:t xml:space="preserve">The system's simplicity of expansion and future growth was considered by the author to support incremental methodology, therefore </w:t>
      </w:r>
      <w:r w:rsidRPr="003E3D9F">
        <w:rPr>
          <w:rFonts w:ascii="Times New Roman" w:hAnsi="Times New Roman" w:cs="Times New Roman"/>
          <w:b/>
          <w:sz w:val="24"/>
          <w:szCs w:val="24"/>
        </w:rPr>
        <w:t xml:space="preserve">SSADM (Structured Systems Analysis and Design Method) </w:t>
      </w:r>
      <w:r w:rsidRPr="003E3D9F">
        <w:rPr>
          <w:rFonts w:ascii="Times New Roman" w:hAnsi="Times New Roman" w:cs="Times New Roman"/>
          <w:sz w:val="24"/>
          <w:szCs w:val="24"/>
        </w:rPr>
        <w:t>was chosen as the Design Methodology for the project</w:t>
      </w:r>
      <w:r w:rsidR="00D2638E" w:rsidRPr="00F700F0">
        <w:rPr>
          <w:rFonts w:ascii="Times New Roman" w:hAnsi="Times New Roman" w:cs="Times New Roman"/>
          <w:sz w:val="24"/>
          <w:szCs w:val="24"/>
        </w:rPr>
        <w:t>.</w:t>
      </w:r>
    </w:p>
    <w:p w14:paraId="0085CB0B" w14:textId="56A1EBB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4" w:name="_Toc129862727"/>
      <w:bookmarkStart w:id="95" w:name="_Toc132325813"/>
      <w:r w:rsidRPr="00EF09E5">
        <w:rPr>
          <w:rFonts w:ascii="Times New Roman" w:hAnsi="Times New Roman" w:cs="Times New Roman"/>
          <w:b/>
          <w:bCs/>
          <w:color w:val="auto"/>
          <w:sz w:val="24"/>
          <w:szCs w:val="24"/>
        </w:rPr>
        <w:t>3</w:t>
      </w:r>
      <w:r w:rsidR="0072122D"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3.4 Software development methodology</w:t>
      </w:r>
      <w:bookmarkEnd w:id="94"/>
      <w:bookmarkEnd w:id="95"/>
    </w:p>
    <w:p w14:paraId="27CB27C2" w14:textId="0D367F6D" w:rsidR="00D2638E" w:rsidRDefault="00743201" w:rsidP="00D2638E">
      <w:pPr>
        <w:spacing w:line="360" w:lineRule="auto"/>
        <w:jc w:val="both"/>
        <w:rPr>
          <w:rFonts w:ascii="Times New Roman" w:hAnsi="Times New Roman" w:cs="Times New Roman"/>
          <w:sz w:val="24"/>
          <w:szCs w:val="24"/>
        </w:rPr>
      </w:pPr>
      <w:r>
        <w:rPr>
          <w:rFonts w:ascii="Times New Roman" w:hAnsi="Times New Roman" w:cs="Times New Roman"/>
          <w:b/>
          <w:color w:val="000000" w:themeColor="text1"/>
          <w:sz w:val="24"/>
          <w:szCs w:val="24"/>
        </w:rPr>
        <w:t>Functional programming</w:t>
      </w:r>
      <w:r w:rsidRPr="006B11E7">
        <w:rPr>
          <w:rFonts w:ascii="Times New Roman" w:hAnsi="Times New Roman" w:cs="Times New Roman"/>
          <w:color w:val="000000" w:themeColor="text1"/>
          <w:sz w:val="24"/>
          <w:szCs w:val="24"/>
        </w:rPr>
        <w:t xml:space="preserve"> methodology will be used for the development methodology for the project, this is due to the project's ease of future developer enhancement, making it simpler</w:t>
      </w:r>
      <w:r w:rsidR="00D2638E" w:rsidRPr="00F700F0">
        <w:rPr>
          <w:rFonts w:ascii="Times New Roman" w:hAnsi="Times New Roman" w:cs="Times New Roman"/>
          <w:sz w:val="24"/>
          <w:szCs w:val="24"/>
        </w:rPr>
        <w:t>.</w:t>
      </w:r>
    </w:p>
    <w:p w14:paraId="5F0185E9" w14:textId="0626162C" w:rsidR="00D2638E" w:rsidRPr="00EF09E5" w:rsidRDefault="00EB1485"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96" w:name="_Toc129862729"/>
      <w:bookmarkStart w:id="97" w:name="_Toc132325814"/>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4 </w:t>
      </w:r>
      <w:bookmarkEnd w:id="96"/>
      <w:r w:rsidR="002846C1" w:rsidRPr="00EF09E5">
        <w:rPr>
          <w:rFonts w:ascii="Times New Roman" w:hAnsi="Times New Roman" w:cs="Times New Roman"/>
          <w:b/>
          <w:bCs/>
          <w:color w:val="auto"/>
          <w:sz w:val="28"/>
          <w:szCs w:val="28"/>
        </w:rPr>
        <w:t>Project management methodology</w:t>
      </w:r>
      <w:bookmarkEnd w:id="97"/>
    </w:p>
    <w:p w14:paraId="587B1602" w14:textId="3276F2A1" w:rsidR="00D2638E" w:rsidRDefault="00743201" w:rsidP="00D2638E">
      <w:pPr>
        <w:spacing w:line="360" w:lineRule="auto"/>
        <w:jc w:val="both"/>
        <w:rPr>
          <w:rFonts w:ascii="Times New Roman" w:hAnsi="Times New Roman" w:cs="Times New Roman"/>
          <w:sz w:val="24"/>
          <w:szCs w:val="24"/>
        </w:rPr>
      </w:pPr>
      <w:r w:rsidRPr="00625E7D">
        <w:rPr>
          <w:rFonts w:ascii="Times New Roman" w:hAnsi="Times New Roman" w:cs="Times New Roman"/>
          <w:color w:val="000000" w:themeColor="text1"/>
          <w:sz w:val="24"/>
          <w:szCs w:val="24"/>
        </w:rPr>
        <w:t>Prince2 is the chosen approach for project management. This aids the author's ability to be extremely flexible as well as operate in controlled environments</w:t>
      </w:r>
      <w:r w:rsidR="00D2638E" w:rsidRPr="00F700F0">
        <w:rPr>
          <w:rFonts w:ascii="Times New Roman" w:hAnsi="Times New Roman" w:cs="Times New Roman"/>
          <w:sz w:val="24"/>
          <w:szCs w:val="24"/>
        </w:rPr>
        <w:t>.</w:t>
      </w:r>
    </w:p>
    <w:p w14:paraId="050826D1" w14:textId="6E977B57" w:rsidR="00D2638E" w:rsidRPr="009451F1" w:rsidRDefault="00EB1485" w:rsidP="00D2638E">
      <w:pPr>
        <w:pStyle w:val="Heading2"/>
        <w:spacing w:line="360" w:lineRule="auto"/>
        <w:jc w:val="both"/>
        <w:rPr>
          <w:rFonts w:ascii="Times New Roman" w:hAnsi="Times New Roman" w:cs="Times New Roman"/>
          <w:b/>
          <w:bCs/>
          <w:color w:val="auto"/>
          <w:sz w:val="24"/>
          <w:szCs w:val="24"/>
        </w:rPr>
      </w:pPr>
      <w:bookmarkStart w:id="98" w:name="_Toc129862730"/>
      <w:bookmarkStart w:id="99" w:name="_Toc132325815"/>
      <w:r w:rsidRPr="009451F1">
        <w:rPr>
          <w:rFonts w:ascii="Times New Roman" w:hAnsi="Times New Roman" w:cs="Times New Roman"/>
          <w:b/>
          <w:bCs/>
          <w:color w:val="auto"/>
          <w:sz w:val="24"/>
          <w:szCs w:val="24"/>
        </w:rPr>
        <w:t>3</w:t>
      </w:r>
      <w:r w:rsidR="00600EB2"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 Schedule</w:t>
      </w:r>
      <w:bookmarkEnd w:id="98"/>
      <w:bookmarkEnd w:id="99"/>
    </w:p>
    <w:p w14:paraId="24C5DC78" w14:textId="7F241CE0" w:rsidR="00D2638E" w:rsidRDefault="00EB1485" w:rsidP="00D2638E">
      <w:pPr>
        <w:pStyle w:val="Heading3"/>
        <w:spacing w:line="360" w:lineRule="auto"/>
        <w:jc w:val="both"/>
        <w:rPr>
          <w:rFonts w:ascii="Times New Roman" w:hAnsi="Times New Roman" w:cs="Times New Roman"/>
          <w:b/>
          <w:bCs/>
          <w:color w:val="auto"/>
          <w:sz w:val="24"/>
          <w:szCs w:val="24"/>
        </w:rPr>
      </w:pPr>
      <w:bookmarkStart w:id="100" w:name="_Toc129862731"/>
      <w:bookmarkStart w:id="101" w:name="_Toc132325816"/>
      <w:r w:rsidRPr="009451F1">
        <w:rPr>
          <w:rFonts w:ascii="Times New Roman" w:hAnsi="Times New Roman" w:cs="Times New Roman"/>
          <w:b/>
          <w:bCs/>
          <w:color w:val="auto"/>
          <w:sz w:val="24"/>
          <w:szCs w:val="24"/>
        </w:rPr>
        <w:t>3</w:t>
      </w:r>
      <w:r w:rsidR="00262228"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4.1.1 Gantt chart</w:t>
      </w:r>
      <w:bookmarkEnd w:id="100"/>
      <w:bookmarkEnd w:id="101"/>
    </w:p>
    <w:p w14:paraId="2774BF9A" w14:textId="7F448314" w:rsidR="00EC4957" w:rsidRPr="00EC4957" w:rsidRDefault="00EC4957" w:rsidP="00623D91">
      <w:pPr>
        <w:spacing w:line="360" w:lineRule="auto"/>
        <w:rPr>
          <w:rFonts w:ascii="Times New Roman" w:hAnsi="Times New Roman" w:cs="Times New Roman"/>
          <w:i/>
          <w:iCs/>
          <w:sz w:val="24"/>
          <w:szCs w:val="24"/>
        </w:rPr>
      </w:pPr>
      <w:r>
        <w:rPr>
          <w:rFonts w:ascii="Times New Roman" w:hAnsi="Times New Roman" w:cs="Times New Roman"/>
          <w:sz w:val="24"/>
          <w:szCs w:val="24"/>
        </w:rPr>
        <w:t>The project’s schedule is presented as a Gantt chart below.</w:t>
      </w:r>
    </w:p>
    <w:p w14:paraId="55A7B871" w14:textId="7A1C3527" w:rsidR="00D2638E" w:rsidRPr="00F700F0" w:rsidRDefault="00743201" w:rsidP="00D2638E">
      <w:pPr>
        <w:keepNext/>
        <w:jc w:val="center"/>
        <w:rPr>
          <w:rFonts w:ascii="Times New Roman" w:hAnsi="Times New Roman" w:cs="Times New Roman"/>
        </w:rPr>
      </w:pPr>
      <w:r>
        <w:rPr>
          <w:rFonts w:ascii="Times New Roman" w:hAnsi="Times New Roman" w:cs="Times New Roman"/>
          <w:b/>
          <w:noProof/>
          <w:color w:val="000000" w:themeColor="text1"/>
          <w:sz w:val="24"/>
          <w:szCs w:val="24"/>
        </w:rPr>
        <w:lastRenderedPageBreak/>
        <w:drawing>
          <wp:inline distT="0" distB="0" distL="0" distR="0" wp14:anchorId="27300EF5" wp14:editId="6451404D">
            <wp:extent cx="5707066" cy="5613419"/>
            <wp:effectExtent l="0" t="0" r="825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7039" cy="5633064"/>
                    </a:xfrm>
                    <a:prstGeom prst="rect">
                      <a:avLst/>
                    </a:prstGeom>
                    <a:noFill/>
                    <a:ln>
                      <a:noFill/>
                    </a:ln>
                  </pic:spPr>
                </pic:pic>
              </a:graphicData>
            </a:graphic>
          </wp:inline>
        </w:drawing>
      </w:r>
    </w:p>
    <w:p w14:paraId="1E5BA084" w14:textId="2AAC80C8" w:rsidR="00D2638E" w:rsidRDefault="00D2638E" w:rsidP="00D2638E">
      <w:pPr>
        <w:pStyle w:val="Caption"/>
        <w:jc w:val="center"/>
        <w:rPr>
          <w:rFonts w:ascii="Times New Roman" w:hAnsi="Times New Roman" w:cs="Times New Roman"/>
          <w:b w:val="0"/>
          <w:bCs w:val="0"/>
          <w:smallCaps w:val="0"/>
          <w:color w:val="auto"/>
          <w:sz w:val="24"/>
          <w:szCs w:val="24"/>
        </w:rPr>
      </w:pPr>
      <w:bookmarkStart w:id="102" w:name="_Toc116400952"/>
      <w:bookmarkStart w:id="103" w:name="_Toc116485554"/>
      <w:bookmarkStart w:id="104" w:name="_Toc117005607"/>
      <w:bookmarkStart w:id="105" w:name="_Toc117006052"/>
      <w:bookmarkStart w:id="106" w:name="_Toc125553254"/>
      <w:bookmarkStart w:id="107" w:name="_Toc132182756"/>
      <w:r w:rsidRPr="00EC4957">
        <w:rPr>
          <w:rFonts w:ascii="Times New Roman" w:hAnsi="Times New Roman" w:cs="Times New Roman"/>
          <w:b w:val="0"/>
          <w:bCs w:val="0"/>
          <w:smallCaps w:val="0"/>
          <w:color w:val="auto"/>
          <w:sz w:val="24"/>
          <w:szCs w:val="24"/>
        </w:rPr>
        <w:t xml:space="preserve">Figure </w:t>
      </w:r>
      <w:r w:rsidR="00BA3EB5" w:rsidRPr="00EC4957">
        <w:rPr>
          <w:rFonts w:ascii="Times New Roman" w:hAnsi="Times New Roman" w:cs="Times New Roman"/>
          <w:b w:val="0"/>
          <w:bCs w:val="0"/>
          <w:smallCaps w:val="0"/>
          <w:color w:val="auto"/>
          <w:sz w:val="24"/>
          <w:szCs w:val="24"/>
        </w:rPr>
        <w:fldChar w:fldCharType="begin"/>
      </w:r>
      <w:r w:rsidR="00BA3EB5" w:rsidRPr="00EC4957">
        <w:rPr>
          <w:rFonts w:ascii="Times New Roman" w:hAnsi="Times New Roman" w:cs="Times New Roman"/>
          <w:b w:val="0"/>
          <w:bCs w:val="0"/>
          <w:smallCaps w:val="0"/>
          <w:color w:val="auto"/>
          <w:sz w:val="24"/>
          <w:szCs w:val="24"/>
        </w:rPr>
        <w:instrText xml:space="preserve"> SEQ Figure \* ARABIC </w:instrText>
      </w:r>
      <w:r w:rsidR="00BA3EB5" w:rsidRPr="00EC495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w:t>
      </w:r>
      <w:r w:rsidR="00BA3EB5" w:rsidRPr="00EC4957">
        <w:rPr>
          <w:rFonts w:ascii="Times New Roman" w:hAnsi="Times New Roman" w:cs="Times New Roman"/>
          <w:b w:val="0"/>
          <w:bCs w:val="0"/>
          <w:smallCaps w:val="0"/>
          <w:color w:val="auto"/>
          <w:sz w:val="24"/>
          <w:szCs w:val="24"/>
        </w:rPr>
        <w:fldChar w:fldCharType="end"/>
      </w:r>
      <w:r w:rsidRPr="00EC4957">
        <w:rPr>
          <w:rFonts w:ascii="Times New Roman" w:hAnsi="Times New Roman" w:cs="Times New Roman"/>
          <w:b w:val="0"/>
          <w:bCs w:val="0"/>
          <w:smallCaps w:val="0"/>
          <w:color w:val="auto"/>
          <w:sz w:val="24"/>
          <w:szCs w:val="24"/>
        </w:rPr>
        <w:t xml:space="preserve">: Gantt </w:t>
      </w:r>
      <w:r w:rsidR="00273479">
        <w:rPr>
          <w:rFonts w:ascii="Times New Roman" w:hAnsi="Times New Roman" w:cs="Times New Roman"/>
          <w:b w:val="0"/>
          <w:bCs w:val="0"/>
          <w:smallCaps w:val="0"/>
          <w:color w:val="auto"/>
          <w:sz w:val="24"/>
          <w:szCs w:val="24"/>
        </w:rPr>
        <w:t>c</w:t>
      </w:r>
      <w:r w:rsidRPr="00EC4957">
        <w:rPr>
          <w:rFonts w:ascii="Times New Roman" w:hAnsi="Times New Roman" w:cs="Times New Roman"/>
          <w:b w:val="0"/>
          <w:bCs w:val="0"/>
          <w:smallCaps w:val="0"/>
          <w:color w:val="auto"/>
          <w:sz w:val="24"/>
          <w:szCs w:val="24"/>
        </w:rPr>
        <w:t>hart (</w:t>
      </w:r>
      <w:r w:rsidRPr="00EC4957">
        <w:rPr>
          <w:rFonts w:ascii="Times New Roman" w:hAnsi="Times New Roman" w:cs="Times New Roman"/>
          <w:b w:val="0"/>
          <w:bCs w:val="0"/>
          <w:i/>
          <w:iCs/>
          <w:smallCaps w:val="0"/>
          <w:color w:val="auto"/>
          <w:sz w:val="24"/>
          <w:szCs w:val="24"/>
        </w:rPr>
        <w:t>Self-Composed</w:t>
      </w:r>
      <w:r w:rsidRPr="00EC4957">
        <w:rPr>
          <w:rFonts w:ascii="Times New Roman" w:hAnsi="Times New Roman" w:cs="Times New Roman"/>
          <w:b w:val="0"/>
          <w:bCs w:val="0"/>
          <w:smallCaps w:val="0"/>
          <w:color w:val="auto"/>
          <w:sz w:val="24"/>
          <w:szCs w:val="24"/>
        </w:rPr>
        <w:t>)</w:t>
      </w:r>
      <w:bookmarkEnd w:id="102"/>
      <w:bookmarkEnd w:id="103"/>
      <w:bookmarkEnd w:id="104"/>
      <w:bookmarkEnd w:id="105"/>
      <w:bookmarkEnd w:id="106"/>
      <w:bookmarkEnd w:id="107"/>
    </w:p>
    <w:p w14:paraId="284A2270" w14:textId="633874DC" w:rsidR="00D2638E" w:rsidRPr="00203AC2" w:rsidRDefault="00EB1485" w:rsidP="00D2638E">
      <w:pPr>
        <w:pStyle w:val="Heading3"/>
        <w:spacing w:line="360" w:lineRule="auto"/>
        <w:jc w:val="both"/>
        <w:rPr>
          <w:rFonts w:ascii="Times New Roman" w:hAnsi="Times New Roman" w:cs="Times New Roman"/>
          <w:b/>
          <w:bCs/>
          <w:color w:val="auto"/>
          <w:sz w:val="24"/>
          <w:szCs w:val="24"/>
        </w:rPr>
      </w:pPr>
      <w:bookmarkStart w:id="108" w:name="_Toc129862732"/>
      <w:bookmarkStart w:id="109" w:name="_Toc132325817"/>
      <w:r w:rsidRPr="00203AC2">
        <w:rPr>
          <w:rFonts w:ascii="Times New Roman" w:hAnsi="Times New Roman" w:cs="Times New Roman"/>
          <w:b/>
          <w:bCs/>
          <w:color w:val="auto"/>
          <w:sz w:val="24"/>
          <w:szCs w:val="24"/>
        </w:rPr>
        <w:t>3</w:t>
      </w:r>
      <w:r w:rsidR="00F003FF" w:rsidRPr="00203AC2">
        <w:rPr>
          <w:rFonts w:ascii="Times New Roman" w:hAnsi="Times New Roman" w:cs="Times New Roman"/>
          <w:b/>
          <w:bCs/>
          <w:color w:val="auto"/>
          <w:sz w:val="24"/>
          <w:szCs w:val="24"/>
        </w:rPr>
        <w:t>.</w:t>
      </w:r>
      <w:r w:rsidR="00D2638E" w:rsidRPr="00203AC2">
        <w:rPr>
          <w:rFonts w:ascii="Times New Roman" w:hAnsi="Times New Roman" w:cs="Times New Roman"/>
          <w:b/>
          <w:bCs/>
          <w:color w:val="auto"/>
          <w:sz w:val="24"/>
          <w:szCs w:val="24"/>
        </w:rPr>
        <w:t>4.1.2 Deliverables</w:t>
      </w:r>
      <w:bookmarkEnd w:id="108"/>
      <w:bookmarkEnd w:id="109"/>
    </w:p>
    <w:p w14:paraId="75FE037B" w14:textId="51407A0E" w:rsidR="00D47F12" w:rsidRDefault="00D47F12" w:rsidP="00446D56">
      <w:pPr>
        <w:pStyle w:val="Caption"/>
        <w:keepNext/>
        <w:spacing w:line="360" w:lineRule="auto"/>
        <w:jc w:val="both"/>
        <w:rPr>
          <w:rFonts w:ascii="Times New Roman" w:hAnsi="Times New Roman" w:cs="Times New Roman"/>
          <w:b w:val="0"/>
          <w:bCs w:val="0"/>
          <w:smallCaps w:val="0"/>
          <w:color w:val="auto"/>
          <w:sz w:val="24"/>
          <w:szCs w:val="24"/>
        </w:rPr>
      </w:pPr>
      <w:bookmarkStart w:id="110" w:name="_Toc115287374"/>
      <w:bookmarkStart w:id="111" w:name="_Toc116485547"/>
      <w:bookmarkStart w:id="112" w:name="_Toc117005583"/>
      <w:bookmarkStart w:id="113" w:name="_Toc117006111"/>
      <w:bookmarkStart w:id="114" w:name="_Toc125553251"/>
      <w:r>
        <w:rPr>
          <w:rFonts w:ascii="Times New Roman" w:hAnsi="Times New Roman" w:cs="Times New Roman"/>
          <w:b w:val="0"/>
          <w:bCs w:val="0"/>
          <w:smallCaps w:val="0"/>
          <w:color w:val="auto"/>
          <w:sz w:val="24"/>
          <w:szCs w:val="24"/>
        </w:rPr>
        <w:t>The deliverables and respective dates are specified in the table below.</w:t>
      </w:r>
    </w:p>
    <w:p w14:paraId="3F17EF0A" w14:textId="5B56C6EE" w:rsidR="00D2638E" w:rsidRDefault="00D2638E" w:rsidP="00C2143A">
      <w:pPr>
        <w:pStyle w:val="Caption"/>
        <w:keepNext/>
        <w:jc w:val="center"/>
        <w:rPr>
          <w:rFonts w:ascii="Times New Roman" w:hAnsi="Times New Roman" w:cs="Times New Roman"/>
          <w:b w:val="0"/>
          <w:bCs w:val="0"/>
          <w:smallCaps w:val="0"/>
          <w:color w:val="auto"/>
          <w:sz w:val="24"/>
          <w:szCs w:val="24"/>
        </w:rPr>
      </w:pPr>
      <w:bookmarkStart w:id="115" w:name="_Toc132182703"/>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Deliverables &amp; </w:t>
      </w:r>
      <w:r w:rsidR="0038415E">
        <w:rPr>
          <w:rFonts w:ascii="Times New Roman" w:hAnsi="Times New Roman" w:cs="Times New Roman"/>
          <w:b w:val="0"/>
          <w:bCs w:val="0"/>
          <w:smallCaps w:val="0"/>
          <w:color w:val="auto"/>
          <w:sz w:val="24"/>
          <w:szCs w:val="24"/>
        </w:rPr>
        <w:t>d</w:t>
      </w:r>
      <w:r w:rsidRPr="00D47F12">
        <w:rPr>
          <w:rFonts w:ascii="Times New Roman" w:hAnsi="Times New Roman" w:cs="Times New Roman"/>
          <w:b w:val="0"/>
          <w:bCs w:val="0"/>
          <w:smallCaps w:val="0"/>
          <w:color w:val="auto"/>
          <w:sz w:val="24"/>
          <w:szCs w:val="24"/>
        </w:rPr>
        <w:t>ates</w:t>
      </w:r>
      <w:bookmarkEnd w:id="110"/>
      <w:bookmarkEnd w:id="111"/>
      <w:bookmarkEnd w:id="112"/>
      <w:bookmarkEnd w:id="113"/>
      <w:bookmarkEnd w:id="114"/>
      <w:bookmarkEnd w:id="115"/>
    </w:p>
    <w:tbl>
      <w:tblPr>
        <w:tblStyle w:val="TableGrid"/>
        <w:tblW w:w="9355" w:type="dxa"/>
        <w:tblLook w:val="04A0" w:firstRow="1" w:lastRow="0" w:firstColumn="1" w:lastColumn="0" w:noHBand="0" w:noVBand="1"/>
      </w:tblPr>
      <w:tblGrid>
        <w:gridCol w:w="7105"/>
        <w:gridCol w:w="2250"/>
      </w:tblGrid>
      <w:tr w:rsidR="00743201" w:rsidRPr="006B11E7" w14:paraId="5469E8E4" w14:textId="77777777" w:rsidTr="00520140">
        <w:tc>
          <w:tcPr>
            <w:tcW w:w="7105" w:type="dxa"/>
            <w:shd w:val="clear" w:color="auto" w:fill="F2F2F2" w:themeFill="background1" w:themeFillShade="F2"/>
          </w:tcPr>
          <w:p w14:paraId="33D300C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Deliverable</w:t>
            </w:r>
          </w:p>
        </w:tc>
        <w:tc>
          <w:tcPr>
            <w:tcW w:w="2250" w:type="dxa"/>
            <w:shd w:val="clear" w:color="auto" w:fill="F2F2F2" w:themeFill="background1" w:themeFillShade="F2"/>
          </w:tcPr>
          <w:p w14:paraId="40D2072C"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Date</w:t>
            </w:r>
          </w:p>
        </w:tc>
      </w:tr>
      <w:tr w:rsidR="00743201" w:rsidRPr="006B11E7" w14:paraId="1857B3AE" w14:textId="77777777" w:rsidTr="00520140">
        <w:trPr>
          <w:trHeight w:val="944"/>
        </w:trPr>
        <w:tc>
          <w:tcPr>
            <w:tcW w:w="7105" w:type="dxa"/>
            <w:shd w:val="clear" w:color="auto" w:fill="FFFFFF" w:themeFill="background1"/>
          </w:tcPr>
          <w:p w14:paraId="7E185EB9"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Project Proposal Document</w:t>
            </w:r>
            <w:r>
              <w:rPr>
                <w:rFonts w:ascii="Times New Roman" w:hAnsi="Times New Roman" w:cs="Times New Roman"/>
                <w:b/>
                <w:sz w:val="24"/>
                <w:szCs w:val="24"/>
              </w:rPr>
              <w:t xml:space="preserve"> + Ethics Forms</w:t>
            </w:r>
          </w:p>
          <w:p w14:paraId="07F6CEA1"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sz w:val="24"/>
                <w:szCs w:val="24"/>
              </w:rPr>
              <w:t>Initial proposal of the project.</w:t>
            </w:r>
          </w:p>
        </w:tc>
        <w:tc>
          <w:tcPr>
            <w:tcW w:w="2250" w:type="dxa"/>
            <w:shd w:val="clear" w:color="auto" w:fill="FFFFFF" w:themeFill="background1"/>
          </w:tcPr>
          <w:p w14:paraId="2261ADDD" w14:textId="5D7AECDB"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rsidRPr="00267F6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vertAlign w:val="superscript"/>
              </w:rPr>
              <w:t xml:space="preserve"> </w:t>
            </w:r>
            <w:r w:rsidRPr="006B11E7">
              <w:rPr>
                <w:rFonts w:ascii="Times New Roman" w:hAnsi="Times New Roman" w:cs="Times New Roman"/>
                <w:color w:val="000000" w:themeColor="text1"/>
                <w:sz w:val="24"/>
                <w:szCs w:val="24"/>
              </w:rPr>
              <w:t>November 2022</w:t>
            </w:r>
          </w:p>
        </w:tc>
      </w:tr>
      <w:tr w:rsidR="00743201" w:rsidRPr="006B11E7" w14:paraId="5C3F49CE" w14:textId="77777777" w:rsidTr="00520140">
        <w:trPr>
          <w:trHeight w:val="1277"/>
        </w:trPr>
        <w:tc>
          <w:tcPr>
            <w:tcW w:w="7105" w:type="dxa"/>
          </w:tcPr>
          <w:p w14:paraId="7794DD1E"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lastRenderedPageBreak/>
              <w:t>Software Requirement Specification</w:t>
            </w:r>
          </w:p>
          <w:p w14:paraId="24F3CFF8" w14:textId="77777777" w:rsidR="00743201" w:rsidRPr="006B11E7" w:rsidRDefault="00743201" w:rsidP="00520140">
            <w:pPr>
              <w:autoSpaceDE w:val="0"/>
              <w:autoSpaceDN w:val="0"/>
              <w:adjustRightInd w:val="0"/>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Documentation outlining the requirements that must be met, designed as the ultimate prototype, including data collection methods.</w:t>
            </w:r>
          </w:p>
        </w:tc>
        <w:tc>
          <w:tcPr>
            <w:tcW w:w="2250" w:type="dxa"/>
          </w:tcPr>
          <w:p w14:paraId="387E318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24</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November 2022</w:t>
            </w:r>
          </w:p>
        </w:tc>
      </w:tr>
      <w:tr w:rsidR="00743201" w:rsidRPr="006B11E7" w14:paraId="033B9A02" w14:textId="77777777" w:rsidTr="00520140">
        <w:trPr>
          <w:trHeight w:val="1376"/>
        </w:trPr>
        <w:tc>
          <w:tcPr>
            <w:tcW w:w="7105" w:type="dxa"/>
          </w:tcPr>
          <w:p w14:paraId="02FF5967" w14:textId="77777777" w:rsidR="00743201" w:rsidRPr="006B11E7" w:rsidRDefault="00743201" w:rsidP="0052014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Proof of Concept with Implementation Presentation</w:t>
            </w:r>
          </w:p>
          <w:p w14:paraId="191577AC" w14:textId="77777777" w:rsidR="00743201" w:rsidRPr="006B11E7" w:rsidRDefault="00743201" w:rsidP="00520140">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Performing a presentation regarding the implementation along with the proof of concept</w:t>
            </w:r>
          </w:p>
        </w:tc>
        <w:tc>
          <w:tcPr>
            <w:tcW w:w="2250" w:type="dxa"/>
          </w:tcPr>
          <w:p w14:paraId="679CBE4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7F0980">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rPr>
              <w:t xml:space="preserve"> December 2022</w:t>
            </w:r>
          </w:p>
        </w:tc>
      </w:tr>
      <w:tr w:rsidR="00743201" w:rsidRPr="006B11E7" w14:paraId="5B654BB9" w14:textId="77777777" w:rsidTr="00520140">
        <w:trPr>
          <w:trHeight w:val="1304"/>
        </w:trPr>
        <w:tc>
          <w:tcPr>
            <w:tcW w:w="7105" w:type="dxa"/>
          </w:tcPr>
          <w:p w14:paraId="209002C4" w14:textId="77777777" w:rsidR="00743201" w:rsidRPr="006B11E7"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Project Specifications Design &amp; Prototype</w:t>
            </w:r>
          </w:p>
          <w:p w14:paraId="4FC6C9FC"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functional prototype with all its main features included as stated.</w:t>
            </w:r>
            <w:r>
              <w:rPr>
                <w:rFonts w:ascii="Times New Roman" w:hAnsi="Times New Roman" w:cs="Times New Roman"/>
                <w:sz w:val="24"/>
                <w:szCs w:val="24"/>
              </w:rPr>
              <w:t xml:space="preserve"> Along with a documentation of the design approach followed.</w:t>
            </w:r>
          </w:p>
        </w:tc>
        <w:tc>
          <w:tcPr>
            <w:tcW w:w="2250" w:type="dxa"/>
          </w:tcPr>
          <w:p w14:paraId="183F9C8B"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2</w:t>
            </w:r>
            <w:r w:rsidRPr="006B11E7">
              <w:rPr>
                <w:rFonts w:ascii="Times New Roman" w:hAnsi="Times New Roman" w:cs="Times New Roman"/>
                <w:color w:val="000000" w:themeColor="text1"/>
                <w:sz w:val="24"/>
                <w:szCs w:val="24"/>
                <w:vertAlign w:val="superscript"/>
              </w:rPr>
              <w:t>rd</w:t>
            </w:r>
            <w:r w:rsidRPr="006B11E7">
              <w:rPr>
                <w:rFonts w:ascii="Times New Roman" w:hAnsi="Times New Roman" w:cs="Times New Roman"/>
                <w:color w:val="000000" w:themeColor="text1"/>
                <w:sz w:val="24"/>
                <w:szCs w:val="24"/>
              </w:rPr>
              <w:t xml:space="preserve"> February 2023</w:t>
            </w:r>
          </w:p>
        </w:tc>
      </w:tr>
      <w:tr w:rsidR="00743201" w:rsidRPr="006B11E7" w14:paraId="7EA79BF4" w14:textId="77777777" w:rsidTr="00520140">
        <w:trPr>
          <w:trHeight w:val="863"/>
        </w:trPr>
        <w:tc>
          <w:tcPr>
            <w:tcW w:w="7105" w:type="dxa"/>
          </w:tcPr>
          <w:p w14:paraId="5816E022" w14:textId="77777777" w:rsidR="00743201"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Test &amp; Evaluation Report</w:t>
            </w:r>
          </w:p>
          <w:p w14:paraId="00A14FB9" w14:textId="77777777" w:rsidR="00743201" w:rsidRPr="00D85185" w:rsidRDefault="0074320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Documented Evaluation Report conducted on the Prototype.</w:t>
            </w:r>
          </w:p>
        </w:tc>
        <w:tc>
          <w:tcPr>
            <w:tcW w:w="2250" w:type="dxa"/>
          </w:tcPr>
          <w:p w14:paraId="477C17BE"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D85185">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March 2023</w:t>
            </w:r>
          </w:p>
        </w:tc>
      </w:tr>
      <w:tr w:rsidR="00743201" w:rsidRPr="006B11E7" w14:paraId="28C2E8D4" w14:textId="77777777" w:rsidTr="00520140">
        <w:trPr>
          <w:trHeight w:val="917"/>
        </w:trPr>
        <w:tc>
          <w:tcPr>
            <w:tcW w:w="7105" w:type="dxa"/>
          </w:tcPr>
          <w:p w14:paraId="7F16D354" w14:textId="77777777" w:rsidR="00743201"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Draft Project Reports</w:t>
            </w:r>
          </w:p>
          <w:p w14:paraId="29B628BD" w14:textId="77777777" w:rsidR="00743201" w:rsidRPr="00D85185" w:rsidRDefault="0074320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A draft thesis submission, in order to get supervisors feedback</w:t>
            </w:r>
          </w:p>
        </w:tc>
        <w:tc>
          <w:tcPr>
            <w:tcW w:w="2250" w:type="dxa"/>
          </w:tcPr>
          <w:p w14:paraId="4C45B1CD" w14:textId="77777777" w:rsidR="00743201"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30</w:t>
            </w:r>
            <w:r w:rsidRPr="00D8518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March 2023</w:t>
            </w:r>
          </w:p>
        </w:tc>
      </w:tr>
      <w:tr w:rsidR="00743201" w:rsidRPr="006B11E7" w14:paraId="2B10A6E0" w14:textId="77777777" w:rsidTr="00520140">
        <w:trPr>
          <w:trHeight w:val="890"/>
        </w:trPr>
        <w:tc>
          <w:tcPr>
            <w:tcW w:w="7105" w:type="dxa"/>
          </w:tcPr>
          <w:p w14:paraId="586AE14F" w14:textId="77777777" w:rsidR="00743201" w:rsidRPr="006B11E7"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Final </w:t>
            </w:r>
            <w:r w:rsidRPr="006B11E7">
              <w:rPr>
                <w:rFonts w:ascii="Times New Roman" w:hAnsi="Times New Roman" w:cs="Times New Roman"/>
                <w:b/>
                <w:sz w:val="24"/>
                <w:szCs w:val="24"/>
              </w:rPr>
              <w:t>Thesis</w:t>
            </w:r>
          </w:p>
          <w:p w14:paraId="17527ACE"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Final report detailing the research and project decisions</w:t>
            </w:r>
          </w:p>
        </w:tc>
        <w:tc>
          <w:tcPr>
            <w:tcW w:w="2250" w:type="dxa"/>
          </w:tcPr>
          <w:p w14:paraId="523DE1E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27</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r w:rsidR="00743201" w:rsidRPr="006B11E7" w14:paraId="65EAB60F" w14:textId="77777777" w:rsidTr="00520140">
        <w:trPr>
          <w:trHeight w:val="1403"/>
        </w:trPr>
        <w:tc>
          <w:tcPr>
            <w:tcW w:w="7105" w:type="dxa"/>
          </w:tcPr>
          <w:p w14:paraId="38DEA330"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Review Research Paper</w:t>
            </w:r>
          </w:p>
          <w:p w14:paraId="50272AAC"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review paper reviewing published existing systems in handling abstractive text summarization.</w:t>
            </w:r>
          </w:p>
        </w:tc>
        <w:tc>
          <w:tcPr>
            <w:tcW w:w="2250" w:type="dxa"/>
          </w:tcPr>
          <w:p w14:paraId="099CF83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w:t>
            </w:r>
            <w:r w:rsidRPr="006B11E7">
              <w:rPr>
                <w:rFonts w:ascii="Times New Roman" w:hAnsi="Times New Roman" w:cs="Times New Roman"/>
                <w:color w:val="000000" w:themeColor="text1"/>
                <w:sz w:val="24"/>
                <w:szCs w:val="24"/>
                <w:vertAlign w:val="superscript"/>
              </w:rPr>
              <w:t>nd</w:t>
            </w:r>
            <w:r w:rsidRPr="006B11E7">
              <w:rPr>
                <w:rFonts w:ascii="Times New Roman" w:hAnsi="Times New Roman" w:cs="Times New Roman"/>
                <w:color w:val="000000" w:themeColor="text1"/>
                <w:sz w:val="24"/>
                <w:szCs w:val="24"/>
              </w:rPr>
              <w:t xml:space="preserve"> May 2023</w:t>
            </w:r>
          </w:p>
        </w:tc>
      </w:tr>
      <w:tr w:rsidR="00743201" w:rsidRPr="006B11E7" w14:paraId="75DCC086" w14:textId="77777777" w:rsidTr="00520140">
        <w:tc>
          <w:tcPr>
            <w:tcW w:w="7105" w:type="dxa"/>
          </w:tcPr>
          <w:p w14:paraId="78574F1D"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Final Research Paper</w:t>
            </w:r>
          </w:p>
          <w:p w14:paraId="4882FA6E"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research paper about the experimentations done with the transformers hyperparameters.</w:t>
            </w:r>
          </w:p>
        </w:tc>
        <w:tc>
          <w:tcPr>
            <w:tcW w:w="2250" w:type="dxa"/>
          </w:tcPr>
          <w:p w14:paraId="63CE213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15</w:t>
            </w:r>
            <w:r w:rsidRPr="006B11E7">
              <w:rPr>
                <w:rFonts w:ascii="Times New Roman" w:hAnsi="Times New Roman" w:cs="Times New Roman"/>
                <w:color w:val="000000" w:themeColor="text1"/>
                <w:sz w:val="24"/>
                <w:szCs w:val="24"/>
                <w:vertAlign w:val="superscript"/>
              </w:rPr>
              <w:t xml:space="preserve">th </w:t>
            </w:r>
            <w:r w:rsidRPr="006B11E7">
              <w:rPr>
                <w:rFonts w:ascii="Times New Roman" w:hAnsi="Times New Roman" w:cs="Times New Roman"/>
                <w:color w:val="000000" w:themeColor="text1"/>
                <w:sz w:val="24"/>
                <w:szCs w:val="24"/>
              </w:rPr>
              <w:t>May 2023</w:t>
            </w:r>
          </w:p>
        </w:tc>
      </w:tr>
      <w:tr w:rsidR="00743201" w:rsidRPr="006B11E7" w14:paraId="4DE6C3EA" w14:textId="77777777" w:rsidTr="00520140">
        <w:trPr>
          <w:trHeight w:val="1322"/>
        </w:trPr>
        <w:tc>
          <w:tcPr>
            <w:tcW w:w="7105" w:type="dxa"/>
          </w:tcPr>
          <w:p w14:paraId="30D2BF74"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Public project repository</w:t>
            </w:r>
          </w:p>
          <w:p w14:paraId="200798D6"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publicly accessible project repository to setup and test the development</w:t>
            </w:r>
          </w:p>
        </w:tc>
        <w:tc>
          <w:tcPr>
            <w:tcW w:w="2250" w:type="dxa"/>
          </w:tcPr>
          <w:p w14:paraId="5E7F1F7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30</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bl>
    <w:p w14:paraId="4A7E4B25" w14:textId="1C304B0C" w:rsidR="00D2638E" w:rsidRPr="00A45744" w:rsidRDefault="00506968"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16" w:name="_Toc129862745"/>
      <w:bookmarkStart w:id="117" w:name="_Toc132325818"/>
      <w:r w:rsidRPr="00A45744">
        <w:rPr>
          <w:rFonts w:ascii="Times New Roman" w:hAnsi="Times New Roman" w:cs="Times New Roman"/>
          <w:b/>
          <w:bCs/>
          <w:color w:val="auto"/>
          <w:sz w:val="28"/>
          <w:szCs w:val="28"/>
        </w:rPr>
        <w:lastRenderedPageBreak/>
        <w:t>3.</w:t>
      </w:r>
      <w:r w:rsidR="00B477D2" w:rsidRPr="00A45744">
        <w:rPr>
          <w:rFonts w:ascii="Times New Roman" w:hAnsi="Times New Roman" w:cs="Times New Roman"/>
          <w:b/>
          <w:bCs/>
          <w:color w:val="auto"/>
          <w:sz w:val="28"/>
          <w:szCs w:val="28"/>
        </w:rPr>
        <w:t>5</w:t>
      </w:r>
      <w:r w:rsidR="00D2638E" w:rsidRPr="00A45744">
        <w:rPr>
          <w:rFonts w:ascii="Times New Roman" w:hAnsi="Times New Roman" w:cs="Times New Roman"/>
          <w:b/>
          <w:bCs/>
          <w:color w:val="auto"/>
          <w:sz w:val="28"/>
          <w:szCs w:val="28"/>
        </w:rPr>
        <w:t xml:space="preserve"> </w:t>
      </w:r>
      <w:bookmarkEnd w:id="116"/>
      <w:r w:rsidR="002846C1" w:rsidRPr="00A45744">
        <w:rPr>
          <w:rFonts w:ascii="Times New Roman" w:hAnsi="Times New Roman" w:cs="Times New Roman"/>
          <w:b/>
          <w:bCs/>
          <w:color w:val="auto"/>
          <w:sz w:val="28"/>
          <w:szCs w:val="28"/>
        </w:rPr>
        <w:t>Resources</w:t>
      </w:r>
      <w:bookmarkEnd w:id="117"/>
    </w:p>
    <w:p w14:paraId="6A159F7C" w14:textId="5D2C4F5C" w:rsidR="00D2638E" w:rsidRPr="00A45744" w:rsidRDefault="001C59A9" w:rsidP="00D2638E">
      <w:pPr>
        <w:pStyle w:val="Heading2"/>
        <w:spacing w:line="360" w:lineRule="auto"/>
        <w:jc w:val="both"/>
        <w:rPr>
          <w:rFonts w:ascii="Times New Roman" w:hAnsi="Times New Roman" w:cs="Times New Roman"/>
          <w:b/>
          <w:bCs/>
          <w:color w:val="auto"/>
          <w:sz w:val="24"/>
          <w:szCs w:val="24"/>
        </w:rPr>
      </w:pPr>
      <w:bookmarkStart w:id="118" w:name="_Toc129862746"/>
      <w:bookmarkStart w:id="119" w:name="_Toc132325819"/>
      <w:r w:rsidRPr="00A45744">
        <w:rPr>
          <w:rFonts w:ascii="Times New Roman" w:hAnsi="Times New Roman" w:cs="Times New Roman"/>
          <w:b/>
          <w:bCs/>
          <w:color w:val="auto"/>
          <w:sz w:val="24"/>
          <w:szCs w:val="24"/>
        </w:rPr>
        <w:t>3</w:t>
      </w:r>
      <w:r w:rsidR="00980BD9" w:rsidRPr="00A45744">
        <w:rPr>
          <w:rFonts w:ascii="Times New Roman" w:hAnsi="Times New Roman" w:cs="Times New Roman"/>
          <w:b/>
          <w:bCs/>
          <w:color w:val="auto"/>
          <w:sz w:val="24"/>
          <w:szCs w:val="24"/>
        </w:rPr>
        <w:t>.</w:t>
      </w:r>
      <w:r w:rsidR="00B477D2" w:rsidRPr="00A45744">
        <w:rPr>
          <w:rFonts w:ascii="Times New Roman" w:hAnsi="Times New Roman" w:cs="Times New Roman"/>
          <w:b/>
          <w:bCs/>
          <w:color w:val="auto"/>
          <w:sz w:val="24"/>
          <w:szCs w:val="24"/>
        </w:rPr>
        <w:t>5</w:t>
      </w:r>
      <w:r w:rsidR="00D2638E" w:rsidRPr="00A45744">
        <w:rPr>
          <w:rFonts w:ascii="Times New Roman" w:hAnsi="Times New Roman" w:cs="Times New Roman"/>
          <w:b/>
          <w:bCs/>
          <w:color w:val="auto"/>
          <w:sz w:val="24"/>
          <w:szCs w:val="24"/>
        </w:rPr>
        <w:t>.1 Software requirements</w:t>
      </w:r>
      <w:bookmarkEnd w:id="118"/>
      <w:bookmarkEnd w:id="119"/>
    </w:p>
    <w:p w14:paraId="71DB4233" w14:textId="1E35E254"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bookmarkStart w:id="120" w:name="_Toc129862747"/>
      <w:bookmarkStart w:id="121" w:name="_Toc132325820"/>
      <w:r w:rsidRPr="006B11E7">
        <w:rPr>
          <w:rFonts w:ascii="Times New Roman" w:hAnsi="Times New Roman" w:cs="Times New Roman"/>
          <w:b/>
          <w:i/>
          <w:color w:val="000000" w:themeColor="text1"/>
          <w:sz w:val="24"/>
          <w:szCs w:val="24"/>
        </w:rPr>
        <w:t>Operating System</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Microsoft Windows OS will be used for the research, documentation and for the complete project implementation (end to end)</w:t>
      </w:r>
      <w:r>
        <w:rPr>
          <w:rFonts w:ascii="Times New Roman" w:hAnsi="Times New Roman" w:cs="Times New Roman"/>
          <w:color w:val="000000" w:themeColor="text1"/>
          <w:sz w:val="24"/>
          <w:szCs w:val="24"/>
        </w:rPr>
        <w:t>, due to its flexibility compared to another operating system.</w:t>
      </w:r>
    </w:p>
    <w:p w14:paraId="038791EC"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Python</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Machine learning &amp; Deep learning model development and APIs creation to serve the models and handle logic will be implemented by using the Python language. Python is a general-purpose language that has been used most widely in data-science related projects and in backend frameworks link Flask and Django.</w:t>
      </w:r>
    </w:p>
    <w:p w14:paraId="02F5B3B9"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Flask</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Backend web framework for API development for the prototype. This will be used to access/transfer data to and from the data science models developed.</w:t>
      </w:r>
    </w:p>
    <w:p w14:paraId="26FC8166" w14:textId="2F38ABAB"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TensorFlow/Scikit learn Python packages</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Libraries that will be used during the development of the data science models.</w:t>
      </w:r>
    </w:p>
    <w:p w14:paraId="3FFCDA9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Jupyter Notebook / Google Colab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Used for Machine-learning/Deep learning model development in this project, it’s an Integrated development environment for programming.</w:t>
      </w:r>
    </w:p>
    <w:p w14:paraId="625A5D4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TypeScript (React)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JavaScript framework which is used for the development of the frontend application interface of the project. Here is where the user will be able to input and view their data.</w:t>
      </w:r>
    </w:p>
    <w:p w14:paraId="3FB9036C" w14:textId="77777777" w:rsidR="00743201" w:rsidRPr="006B11E7" w:rsidRDefault="00743201" w:rsidP="00C46E03">
      <w:pPr>
        <w:pStyle w:val="ListParagraph"/>
        <w:numPr>
          <w:ilvl w:val="0"/>
          <w:numId w:val="25"/>
        </w:numPr>
        <w:spacing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Vscode</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The project's development environment. This will be utilized while creating the codebase for the backend API and frontend development.</w:t>
      </w:r>
    </w:p>
    <w:p w14:paraId="37C51A88"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Zotero</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Referencing software that keeps a copy of all the articles as well as managing the references for research papers</w:t>
      </w:r>
    </w:p>
    <w:p w14:paraId="1F979426"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MS Office/ Google Docs/ Figma</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Software &amp; tools which will be used to create figures, reports and handle documentations.</w:t>
      </w:r>
    </w:p>
    <w:p w14:paraId="151B26E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Google Drive/ GitHub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Backup platform and code management system to help keep backup of all documents and code.</w:t>
      </w:r>
    </w:p>
    <w:p w14:paraId="4DAF84F7" w14:textId="77777777" w:rsidR="00743201" w:rsidRPr="005A56C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Git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 xml:space="preserve">Version control system which will be used to keep track of the changes made in the project code and manage code changes. </w:t>
      </w:r>
    </w:p>
    <w:p w14:paraId="618CE1E7" w14:textId="77777777" w:rsidR="00743201" w:rsidRPr="009559A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Pr>
          <w:rFonts w:ascii="Times New Roman" w:hAnsi="Times New Roman" w:cs="Times New Roman"/>
          <w:b/>
          <w:i/>
          <w:color w:val="000000" w:themeColor="text1"/>
          <w:sz w:val="24"/>
          <w:szCs w:val="24"/>
        </w:rPr>
        <w:t xml:space="preserve">Firebase </w:t>
      </w:r>
      <w:r w:rsidRPr="006B11E7">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 xml:space="preserve">Application development platform which helps to build and grow apps, its also known as the Backend </w:t>
      </w:r>
      <w:proofErr w:type="gramStart"/>
      <w:r>
        <w:rPr>
          <w:rFonts w:ascii="Times New Roman" w:hAnsi="Times New Roman" w:cs="Times New Roman"/>
          <w:color w:val="000000" w:themeColor="text1"/>
          <w:sz w:val="24"/>
          <w:szCs w:val="24"/>
        </w:rPr>
        <w:t>As</w:t>
      </w:r>
      <w:proofErr w:type="gramEnd"/>
      <w:r>
        <w:rPr>
          <w:rFonts w:ascii="Times New Roman" w:hAnsi="Times New Roman" w:cs="Times New Roman"/>
          <w:color w:val="000000" w:themeColor="text1"/>
          <w:sz w:val="24"/>
          <w:szCs w:val="24"/>
        </w:rPr>
        <w:t xml:space="preserve"> a Service.</w:t>
      </w:r>
    </w:p>
    <w:p w14:paraId="67E58878" w14:textId="226AF893" w:rsidR="00D2638E" w:rsidRPr="005F5AC3" w:rsidRDefault="001C59A9" w:rsidP="00D2638E">
      <w:pPr>
        <w:pStyle w:val="Heading2"/>
        <w:spacing w:line="360" w:lineRule="auto"/>
        <w:jc w:val="both"/>
        <w:rPr>
          <w:rFonts w:ascii="Times New Roman" w:hAnsi="Times New Roman" w:cs="Times New Roman"/>
          <w:b/>
          <w:bCs/>
          <w:color w:val="auto"/>
          <w:sz w:val="24"/>
          <w:szCs w:val="24"/>
        </w:rPr>
      </w:pPr>
      <w:r w:rsidRPr="005F5AC3">
        <w:rPr>
          <w:rFonts w:ascii="Times New Roman" w:hAnsi="Times New Roman" w:cs="Times New Roman"/>
          <w:b/>
          <w:bCs/>
          <w:color w:val="auto"/>
          <w:sz w:val="24"/>
          <w:szCs w:val="24"/>
        </w:rPr>
        <w:lastRenderedPageBreak/>
        <w:t>3</w:t>
      </w:r>
      <w:r w:rsidR="00A3196A"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.2 Hardware requirements</w:t>
      </w:r>
      <w:bookmarkEnd w:id="120"/>
      <w:bookmarkEnd w:id="121"/>
    </w:p>
    <w:p w14:paraId="7A28D745"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Core i5x Processor (8</w:t>
      </w:r>
      <w:r w:rsidRPr="006B11E7">
        <w:rPr>
          <w:rFonts w:ascii="Times New Roman" w:hAnsi="Times New Roman" w:cs="Times New Roman"/>
          <w:b/>
          <w:color w:val="000000" w:themeColor="text1"/>
          <w:sz w:val="24"/>
          <w:szCs w:val="24"/>
          <w:vertAlign w:val="superscript"/>
        </w:rPr>
        <w:t>th</w:t>
      </w:r>
      <w:r w:rsidRPr="006B11E7">
        <w:rPr>
          <w:rFonts w:ascii="Times New Roman" w:hAnsi="Times New Roman" w:cs="Times New Roman"/>
          <w:b/>
          <w:color w:val="000000" w:themeColor="text1"/>
          <w:sz w:val="24"/>
          <w:szCs w:val="24"/>
        </w:rPr>
        <w:t xml:space="preserve"> generation) or above – </w:t>
      </w:r>
      <w:r w:rsidRPr="006B11E7">
        <w:rPr>
          <w:rFonts w:ascii="Times New Roman" w:hAnsi="Times New Roman" w:cs="Times New Roman"/>
          <w:color w:val="000000" w:themeColor="text1"/>
          <w:sz w:val="24"/>
          <w:szCs w:val="24"/>
        </w:rPr>
        <w:t>Above average processing power required to perform high resource intensive tasks (such as model training).</w:t>
      </w:r>
    </w:p>
    <w:p w14:paraId="0BD7686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Nvidia MX130 GPU or above –</w:t>
      </w:r>
      <w:r w:rsidRPr="006B11E7">
        <w:rPr>
          <w:rFonts w:ascii="Times New Roman" w:hAnsi="Times New Roman" w:cs="Times New Roman"/>
          <w:color w:val="000000" w:themeColor="text1"/>
          <w:sz w:val="24"/>
          <w:szCs w:val="24"/>
        </w:rPr>
        <w:t xml:space="preserve"> To handle data science model training processes.</w:t>
      </w:r>
    </w:p>
    <w:p w14:paraId="61CC23E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16GB RAM or above – </w:t>
      </w:r>
      <w:r w:rsidRPr="006B11E7">
        <w:rPr>
          <w:rFonts w:ascii="Times New Roman" w:hAnsi="Times New Roman" w:cs="Times New Roman"/>
          <w:color w:val="000000" w:themeColor="text1"/>
          <w:sz w:val="24"/>
          <w:szCs w:val="24"/>
        </w:rPr>
        <w:t>Sufficient amount of RAM needed to run multiple applications (client + server), model training also consumes a lot of CPU and RAM.</w:t>
      </w:r>
    </w:p>
    <w:p w14:paraId="6F897C5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Disk space of 30GB or above – </w:t>
      </w:r>
      <w:r w:rsidRPr="006B11E7">
        <w:rPr>
          <w:rFonts w:ascii="Times New Roman" w:hAnsi="Times New Roman" w:cs="Times New Roman"/>
          <w:color w:val="000000" w:themeColor="text1"/>
          <w:sz w:val="24"/>
          <w:szCs w:val="24"/>
        </w:rPr>
        <w:t>To store project data and applications.</w:t>
      </w:r>
      <w:r w:rsidRPr="006B11E7">
        <w:rPr>
          <w:rFonts w:ascii="Times New Roman" w:hAnsi="Times New Roman" w:cs="Times New Roman"/>
          <w:b/>
          <w:color w:val="000000" w:themeColor="text1"/>
          <w:sz w:val="24"/>
          <w:szCs w:val="24"/>
        </w:rPr>
        <w:t xml:space="preserve"> </w:t>
      </w:r>
    </w:p>
    <w:p w14:paraId="190FCAD0" w14:textId="25C1D04F"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22" w:name="_Toc129862748"/>
      <w:bookmarkStart w:id="123" w:name="_Toc132325821"/>
      <w:r w:rsidRPr="005F5AC3">
        <w:rPr>
          <w:rFonts w:ascii="Times New Roman" w:hAnsi="Times New Roman" w:cs="Times New Roman"/>
          <w:b/>
          <w:bCs/>
          <w:color w:val="auto"/>
          <w:sz w:val="24"/>
          <w:szCs w:val="24"/>
        </w:rPr>
        <w:t>3</w:t>
      </w:r>
      <w:r w:rsidR="00DC0E41"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.3 Technical skills</w:t>
      </w:r>
      <w:bookmarkEnd w:id="122"/>
      <w:bookmarkEnd w:id="123"/>
    </w:p>
    <w:p w14:paraId="3A68A9F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24" w:name="_Toc129862749"/>
      <w:bookmarkStart w:id="125" w:name="_Toc132325822"/>
      <w:r w:rsidRPr="006B11E7">
        <w:rPr>
          <w:rFonts w:ascii="Times New Roman" w:hAnsi="Times New Roman" w:cs="Times New Roman"/>
          <w:color w:val="000000" w:themeColor="text1"/>
          <w:sz w:val="24"/>
          <w:szCs w:val="24"/>
        </w:rPr>
        <w:t>Good understanding about machine learning and deep learning concepts.</w:t>
      </w:r>
    </w:p>
    <w:p w14:paraId="5C4C857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Natural Language Processing and its data preprocessing methods.</w:t>
      </w:r>
    </w:p>
    <w:p w14:paraId="7EA87320"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transformers and how to work with hyperparameters in general along with the knowledge of its use.</w:t>
      </w:r>
    </w:p>
    <w:p w14:paraId="1F55977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writing skills</w:t>
      </w:r>
    </w:p>
    <w:p w14:paraId="3DD501A4" w14:textId="700A2B45" w:rsidR="00D2638E" w:rsidRPr="005F5AC3" w:rsidRDefault="001C59A9" w:rsidP="00D2638E">
      <w:pPr>
        <w:pStyle w:val="Heading2"/>
        <w:spacing w:line="360" w:lineRule="auto"/>
        <w:jc w:val="both"/>
        <w:rPr>
          <w:rFonts w:ascii="Times New Roman" w:hAnsi="Times New Roman" w:cs="Times New Roman"/>
          <w:b/>
          <w:bCs/>
          <w:color w:val="auto"/>
          <w:sz w:val="24"/>
          <w:szCs w:val="24"/>
        </w:rPr>
      </w:pPr>
      <w:r w:rsidRPr="005F5AC3">
        <w:rPr>
          <w:rFonts w:ascii="Times New Roman" w:hAnsi="Times New Roman" w:cs="Times New Roman"/>
          <w:b/>
          <w:bCs/>
          <w:color w:val="auto"/>
          <w:sz w:val="24"/>
          <w:szCs w:val="24"/>
        </w:rPr>
        <w:t>3</w:t>
      </w:r>
      <w:r w:rsidR="006D3071" w:rsidRPr="005F5AC3">
        <w:rPr>
          <w:rFonts w:ascii="Times New Roman" w:hAnsi="Times New Roman" w:cs="Times New Roman"/>
          <w:b/>
          <w:bCs/>
          <w:color w:val="auto"/>
          <w:sz w:val="24"/>
          <w:szCs w:val="24"/>
        </w:rPr>
        <w:t>.</w:t>
      </w:r>
      <w:r w:rsidR="00DB009D"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.4 Data requirements</w:t>
      </w:r>
      <w:bookmarkEnd w:id="124"/>
      <w:bookmarkEnd w:id="125"/>
    </w:p>
    <w:p w14:paraId="06998BD6" w14:textId="77777777" w:rsidR="00743201" w:rsidRPr="0093313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26" w:name="_Toc129862750"/>
      <w:bookmarkStart w:id="127" w:name="_Toc132325823"/>
      <w:r w:rsidRPr="006B11E7">
        <w:rPr>
          <w:rFonts w:ascii="Times New Roman" w:hAnsi="Times New Roman" w:cs="Times New Roman"/>
          <w:color w:val="000000" w:themeColor="text1"/>
          <w:sz w:val="24"/>
          <w:szCs w:val="24"/>
        </w:rPr>
        <w:t>Amazon Movie review data</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From Stanford University Education.</w:t>
      </w:r>
    </w:p>
    <w:p w14:paraId="4B9648A3" w14:textId="53FFCB4D"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Gigaword, Xsum &amp; CNN Daily News dataset – From TensorFlow datasets which will be used for generalization model.</w:t>
      </w:r>
    </w:p>
    <w:p w14:paraId="016A0EEB" w14:textId="254202E9" w:rsidR="00D2638E" w:rsidRPr="005F5AC3"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r w:rsidRPr="005F5AC3">
        <w:rPr>
          <w:rFonts w:ascii="Times New Roman" w:hAnsi="Times New Roman" w:cs="Times New Roman"/>
          <w:b/>
          <w:bCs/>
          <w:color w:val="auto"/>
          <w:sz w:val="28"/>
          <w:szCs w:val="28"/>
        </w:rPr>
        <w:t>3</w:t>
      </w:r>
      <w:r w:rsidR="006C3F4F" w:rsidRPr="005F5AC3">
        <w:rPr>
          <w:rFonts w:ascii="Times New Roman" w:hAnsi="Times New Roman" w:cs="Times New Roman"/>
          <w:b/>
          <w:bCs/>
          <w:color w:val="auto"/>
          <w:sz w:val="28"/>
          <w:szCs w:val="28"/>
        </w:rPr>
        <w:t>.</w:t>
      </w:r>
      <w:r w:rsidR="00DB009D" w:rsidRPr="005F5AC3">
        <w:rPr>
          <w:rFonts w:ascii="Times New Roman" w:hAnsi="Times New Roman" w:cs="Times New Roman"/>
          <w:b/>
          <w:bCs/>
          <w:color w:val="auto"/>
          <w:sz w:val="28"/>
          <w:szCs w:val="28"/>
        </w:rPr>
        <w:t>6</w:t>
      </w:r>
      <w:r w:rsidR="00D2638E" w:rsidRPr="005F5AC3">
        <w:rPr>
          <w:rFonts w:ascii="Times New Roman" w:hAnsi="Times New Roman" w:cs="Times New Roman"/>
          <w:b/>
          <w:bCs/>
          <w:color w:val="auto"/>
          <w:sz w:val="28"/>
          <w:szCs w:val="28"/>
        </w:rPr>
        <w:t xml:space="preserve"> </w:t>
      </w:r>
      <w:bookmarkEnd w:id="126"/>
      <w:r w:rsidR="002846C1" w:rsidRPr="005F5AC3">
        <w:rPr>
          <w:rFonts w:ascii="Times New Roman" w:hAnsi="Times New Roman" w:cs="Times New Roman"/>
          <w:b/>
          <w:bCs/>
          <w:color w:val="auto"/>
          <w:sz w:val="28"/>
          <w:szCs w:val="28"/>
        </w:rPr>
        <w:t>Risks &amp; mitigation</w:t>
      </w:r>
      <w:bookmarkEnd w:id="127"/>
    </w:p>
    <w:p w14:paraId="5CCB0DBC" w14:textId="66E5B5EA" w:rsidR="00D2638E" w:rsidRPr="00446D56" w:rsidRDefault="00743201" w:rsidP="002106A2">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The table given below defines the possible risks which can be encountered during the process of the project development along with the possible mitigation steps</w:t>
      </w:r>
      <w:r w:rsidR="00E12DF0" w:rsidRPr="00F700F0">
        <w:rPr>
          <w:rFonts w:ascii="Times New Roman" w:hAnsi="Times New Roman" w:cs="Times New Roman"/>
          <w:sz w:val="24"/>
          <w:szCs w:val="24"/>
        </w:rPr>
        <w:t>.</w:t>
      </w:r>
    </w:p>
    <w:p w14:paraId="74DAC042" w14:textId="59298363" w:rsidR="00D2638E" w:rsidRDefault="00D2638E" w:rsidP="00D2638E">
      <w:pPr>
        <w:pStyle w:val="Caption"/>
        <w:keepNext/>
        <w:jc w:val="center"/>
        <w:rPr>
          <w:rFonts w:ascii="Times New Roman" w:hAnsi="Times New Roman" w:cs="Times New Roman"/>
          <w:b w:val="0"/>
          <w:bCs w:val="0"/>
          <w:smallCaps w:val="0"/>
          <w:color w:val="auto"/>
          <w:sz w:val="24"/>
          <w:szCs w:val="24"/>
        </w:rPr>
      </w:pPr>
      <w:bookmarkStart w:id="128" w:name="_Toc115287375"/>
      <w:bookmarkStart w:id="129" w:name="_Toc116485548"/>
      <w:bookmarkStart w:id="130" w:name="_Toc117005584"/>
      <w:bookmarkStart w:id="131" w:name="_Toc117006112"/>
      <w:bookmarkStart w:id="132" w:name="_Toc125553252"/>
      <w:bookmarkStart w:id="133" w:name="_Toc132182704"/>
      <w:r w:rsidRPr="00EC4957">
        <w:rPr>
          <w:rFonts w:ascii="Times New Roman" w:hAnsi="Times New Roman" w:cs="Times New Roman"/>
          <w:b w:val="0"/>
          <w:bCs w:val="0"/>
          <w:smallCaps w:val="0"/>
          <w:color w:val="auto"/>
          <w:sz w:val="24"/>
          <w:szCs w:val="24"/>
        </w:rPr>
        <w:t xml:space="preserve">Table </w:t>
      </w:r>
      <w:r w:rsidRPr="00EC4957">
        <w:rPr>
          <w:rFonts w:ascii="Times New Roman" w:hAnsi="Times New Roman" w:cs="Times New Roman"/>
          <w:b w:val="0"/>
          <w:bCs w:val="0"/>
          <w:smallCaps w:val="0"/>
          <w:color w:val="auto"/>
          <w:sz w:val="24"/>
          <w:szCs w:val="24"/>
        </w:rPr>
        <w:fldChar w:fldCharType="begin"/>
      </w:r>
      <w:r w:rsidRPr="00EC4957">
        <w:rPr>
          <w:rFonts w:ascii="Times New Roman" w:hAnsi="Times New Roman" w:cs="Times New Roman"/>
          <w:b w:val="0"/>
          <w:bCs w:val="0"/>
          <w:smallCaps w:val="0"/>
          <w:color w:val="auto"/>
          <w:sz w:val="24"/>
          <w:szCs w:val="24"/>
        </w:rPr>
        <w:instrText xml:space="preserve"> SEQ Table \* ARABIC </w:instrText>
      </w:r>
      <w:r w:rsidRPr="00EC495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w:t>
      </w:r>
      <w:r w:rsidRPr="00EC4957">
        <w:rPr>
          <w:rFonts w:ascii="Times New Roman" w:hAnsi="Times New Roman" w:cs="Times New Roman"/>
          <w:b w:val="0"/>
          <w:bCs w:val="0"/>
          <w:smallCaps w:val="0"/>
          <w:color w:val="auto"/>
          <w:sz w:val="24"/>
          <w:szCs w:val="24"/>
        </w:rPr>
        <w:fldChar w:fldCharType="end"/>
      </w:r>
      <w:r w:rsidRPr="00EC4957">
        <w:rPr>
          <w:rFonts w:ascii="Times New Roman" w:hAnsi="Times New Roman" w:cs="Times New Roman"/>
          <w:b w:val="0"/>
          <w:bCs w:val="0"/>
          <w:smallCaps w:val="0"/>
          <w:color w:val="auto"/>
          <w:sz w:val="24"/>
          <w:szCs w:val="24"/>
        </w:rPr>
        <w:t xml:space="preserve">: Risk </w:t>
      </w:r>
      <w:r w:rsidR="00FB3779">
        <w:rPr>
          <w:rFonts w:ascii="Times New Roman" w:hAnsi="Times New Roman" w:cs="Times New Roman"/>
          <w:b w:val="0"/>
          <w:bCs w:val="0"/>
          <w:smallCaps w:val="0"/>
          <w:color w:val="auto"/>
          <w:sz w:val="24"/>
          <w:szCs w:val="24"/>
        </w:rPr>
        <w:t>m</w:t>
      </w:r>
      <w:r w:rsidRPr="00EC4957">
        <w:rPr>
          <w:rFonts w:ascii="Times New Roman" w:hAnsi="Times New Roman" w:cs="Times New Roman"/>
          <w:b w:val="0"/>
          <w:bCs w:val="0"/>
          <w:smallCaps w:val="0"/>
          <w:color w:val="auto"/>
          <w:sz w:val="24"/>
          <w:szCs w:val="24"/>
        </w:rPr>
        <w:t xml:space="preserve">anagement </w:t>
      </w:r>
      <w:r w:rsidR="00FB3779">
        <w:rPr>
          <w:rFonts w:ascii="Times New Roman" w:hAnsi="Times New Roman" w:cs="Times New Roman"/>
          <w:b w:val="0"/>
          <w:bCs w:val="0"/>
          <w:smallCaps w:val="0"/>
          <w:color w:val="auto"/>
          <w:sz w:val="24"/>
          <w:szCs w:val="24"/>
        </w:rPr>
        <w:t>p</w:t>
      </w:r>
      <w:r w:rsidRPr="00EC4957">
        <w:rPr>
          <w:rFonts w:ascii="Times New Roman" w:hAnsi="Times New Roman" w:cs="Times New Roman"/>
          <w:b w:val="0"/>
          <w:bCs w:val="0"/>
          <w:smallCaps w:val="0"/>
          <w:color w:val="auto"/>
          <w:sz w:val="24"/>
          <w:szCs w:val="24"/>
        </w:rPr>
        <w:t>lan</w:t>
      </w:r>
      <w:bookmarkEnd w:id="128"/>
      <w:bookmarkEnd w:id="129"/>
      <w:bookmarkEnd w:id="130"/>
      <w:bookmarkEnd w:id="131"/>
      <w:bookmarkEnd w:id="132"/>
      <w:bookmarkEnd w:id="133"/>
    </w:p>
    <w:tbl>
      <w:tblPr>
        <w:tblStyle w:val="TableGrid"/>
        <w:tblW w:w="9535" w:type="dxa"/>
        <w:tblLook w:val="04A0" w:firstRow="1" w:lastRow="0" w:firstColumn="1" w:lastColumn="0" w:noHBand="0" w:noVBand="1"/>
      </w:tblPr>
      <w:tblGrid>
        <w:gridCol w:w="2691"/>
        <w:gridCol w:w="1264"/>
        <w:gridCol w:w="1440"/>
        <w:gridCol w:w="4140"/>
      </w:tblGrid>
      <w:tr w:rsidR="00743201" w:rsidRPr="006B11E7" w14:paraId="4A2F3324" w14:textId="77777777" w:rsidTr="00520140">
        <w:tc>
          <w:tcPr>
            <w:tcW w:w="2691" w:type="dxa"/>
            <w:shd w:val="clear" w:color="auto" w:fill="F2F2F2" w:themeFill="background1" w:themeFillShade="F2"/>
          </w:tcPr>
          <w:p w14:paraId="767D07BE"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Risk</w:t>
            </w:r>
          </w:p>
        </w:tc>
        <w:tc>
          <w:tcPr>
            <w:tcW w:w="1264" w:type="dxa"/>
            <w:shd w:val="clear" w:color="auto" w:fill="F2F2F2" w:themeFill="background1" w:themeFillShade="F2"/>
          </w:tcPr>
          <w:p w14:paraId="359F076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Magnitude </w:t>
            </w:r>
          </w:p>
        </w:tc>
        <w:tc>
          <w:tcPr>
            <w:tcW w:w="1440" w:type="dxa"/>
            <w:shd w:val="clear" w:color="auto" w:fill="F2F2F2" w:themeFill="background1" w:themeFillShade="F2"/>
          </w:tcPr>
          <w:p w14:paraId="30EAB16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Frequency</w:t>
            </w:r>
          </w:p>
        </w:tc>
        <w:tc>
          <w:tcPr>
            <w:tcW w:w="4140" w:type="dxa"/>
            <w:shd w:val="clear" w:color="auto" w:fill="F2F2F2" w:themeFill="background1" w:themeFillShade="F2"/>
          </w:tcPr>
          <w:p w14:paraId="36A3EFB1"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Mitigation Plan</w:t>
            </w:r>
          </w:p>
        </w:tc>
      </w:tr>
      <w:tr w:rsidR="00743201" w:rsidRPr="006B11E7" w14:paraId="1B14BD69" w14:textId="77777777" w:rsidTr="00520140">
        <w:tc>
          <w:tcPr>
            <w:tcW w:w="2691" w:type="dxa"/>
            <w:shd w:val="clear" w:color="auto" w:fill="FFFFFF" w:themeFill="background1"/>
          </w:tcPr>
          <w:p w14:paraId="0FC9BDC1"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Losing the development project codebase/repository</w:t>
            </w:r>
          </w:p>
        </w:tc>
        <w:tc>
          <w:tcPr>
            <w:tcW w:w="1264" w:type="dxa"/>
            <w:shd w:val="clear" w:color="auto" w:fill="FFFFFF" w:themeFill="background1"/>
          </w:tcPr>
          <w:p w14:paraId="4981482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shd w:val="clear" w:color="auto" w:fill="FFFFFF" w:themeFill="background1"/>
          </w:tcPr>
          <w:p w14:paraId="7FB95B4D"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140" w:type="dxa"/>
            <w:shd w:val="clear" w:color="auto" w:fill="FFFFFF" w:themeFill="background1"/>
          </w:tcPr>
          <w:p w14:paraId="04F08B18"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GitHub and external backup to keep a latest copy of the project codebase.</w:t>
            </w:r>
          </w:p>
        </w:tc>
      </w:tr>
      <w:tr w:rsidR="00743201" w:rsidRPr="006B11E7" w14:paraId="7950B381" w14:textId="77777777" w:rsidTr="00520140">
        <w:trPr>
          <w:trHeight w:val="1160"/>
        </w:trPr>
        <w:tc>
          <w:tcPr>
            <w:tcW w:w="2691" w:type="dxa"/>
          </w:tcPr>
          <w:p w14:paraId="05B326A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Personal computing breaks down during the project timeline progress.</w:t>
            </w:r>
          </w:p>
        </w:tc>
        <w:tc>
          <w:tcPr>
            <w:tcW w:w="1264" w:type="dxa"/>
          </w:tcPr>
          <w:p w14:paraId="44DDE54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0FB09E4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4140" w:type="dxa"/>
          </w:tcPr>
          <w:p w14:paraId="05B484A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Upload the complete backup to GitHub and Google Drive, use University Lab service to continue project work, till personal machine recovery.</w:t>
            </w:r>
          </w:p>
        </w:tc>
      </w:tr>
      <w:tr w:rsidR="00743201" w:rsidRPr="006B11E7" w14:paraId="6F1F6F6A" w14:textId="77777777" w:rsidTr="00520140">
        <w:trPr>
          <w:trHeight w:val="1565"/>
        </w:trPr>
        <w:tc>
          <w:tcPr>
            <w:tcW w:w="2691" w:type="dxa"/>
          </w:tcPr>
          <w:p w14:paraId="280363B6"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Unable to complete all mentioned project deliverables on time</w:t>
            </w:r>
          </w:p>
        </w:tc>
        <w:tc>
          <w:tcPr>
            <w:tcW w:w="1264" w:type="dxa"/>
          </w:tcPr>
          <w:p w14:paraId="2514FCBC"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1440" w:type="dxa"/>
          </w:tcPr>
          <w:p w14:paraId="313073F1"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140" w:type="dxa"/>
          </w:tcPr>
          <w:p w14:paraId="2ADCAE82"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Prioritize and create a timeline to complete the deliverables.</w:t>
            </w:r>
          </w:p>
        </w:tc>
      </w:tr>
      <w:tr w:rsidR="00743201" w:rsidRPr="006B11E7" w14:paraId="66242678" w14:textId="77777777" w:rsidTr="00520140">
        <w:trPr>
          <w:trHeight w:val="1160"/>
        </w:trPr>
        <w:tc>
          <w:tcPr>
            <w:tcW w:w="2691" w:type="dxa"/>
          </w:tcPr>
          <w:p w14:paraId="24022C92"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Project documentation corruption </w:t>
            </w:r>
          </w:p>
        </w:tc>
        <w:tc>
          <w:tcPr>
            <w:tcW w:w="1264" w:type="dxa"/>
          </w:tcPr>
          <w:p w14:paraId="0274A8A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50767FFB"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4140" w:type="dxa"/>
          </w:tcPr>
          <w:p w14:paraId="6D18A94F"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Use a dedicated folder under the same GitHub repository and push all latest documentation changes &amp; use cloud-based documentation approach</w:t>
            </w:r>
          </w:p>
        </w:tc>
      </w:tr>
      <w:tr w:rsidR="00743201" w:rsidRPr="006B11E7" w14:paraId="0B4925FE" w14:textId="77777777" w:rsidTr="00520140">
        <w:trPr>
          <w:trHeight w:val="1250"/>
        </w:trPr>
        <w:tc>
          <w:tcPr>
            <w:tcW w:w="2691" w:type="dxa"/>
          </w:tcPr>
          <w:p w14:paraId="13E4C3A8"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Insufficient knowledge on the project domain</w:t>
            </w:r>
          </w:p>
        </w:tc>
        <w:tc>
          <w:tcPr>
            <w:tcW w:w="1264" w:type="dxa"/>
          </w:tcPr>
          <w:p w14:paraId="4A32B36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1618AF0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4140" w:type="dxa"/>
          </w:tcPr>
          <w:p w14:paraId="4BFEDBF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Performing an intensive research on the problem domain along with the research domain.</w:t>
            </w:r>
          </w:p>
        </w:tc>
      </w:tr>
      <w:tr w:rsidR="00743201" w:rsidRPr="006B11E7" w14:paraId="31083E0B" w14:textId="77777777" w:rsidTr="00520140">
        <w:trPr>
          <w:trHeight w:val="1700"/>
        </w:trPr>
        <w:tc>
          <w:tcPr>
            <w:tcW w:w="2691" w:type="dxa"/>
          </w:tcPr>
          <w:p w14:paraId="1043288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Any unavoidable personal health risk – Sickness </w:t>
            </w:r>
          </w:p>
        </w:tc>
        <w:tc>
          <w:tcPr>
            <w:tcW w:w="1264" w:type="dxa"/>
          </w:tcPr>
          <w:p w14:paraId="7B76F08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1440" w:type="dxa"/>
          </w:tcPr>
          <w:p w14:paraId="1CF54B7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w:t>
            </w:r>
          </w:p>
        </w:tc>
        <w:tc>
          <w:tcPr>
            <w:tcW w:w="4140" w:type="dxa"/>
          </w:tcPr>
          <w:p w14:paraId="095C327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Create weekly goals to complete and keep them updated.</w:t>
            </w:r>
          </w:p>
        </w:tc>
      </w:tr>
    </w:tbl>
    <w:p w14:paraId="28A253FE" w14:textId="77777777" w:rsidR="00743201" w:rsidRPr="00743201" w:rsidRDefault="00743201" w:rsidP="00743201"/>
    <w:p w14:paraId="1C22E2A8" w14:textId="045B1AEE" w:rsidR="00D2638E" w:rsidRPr="00884F7C"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34" w:name="_Toc132325824"/>
      <w:r w:rsidRPr="00884F7C">
        <w:rPr>
          <w:rFonts w:ascii="Times New Roman" w:hAnsi="Times New Roman" w:cs="Times New Roman"/>
          <w:b/>
          <w:bCs/>
          <w:color w:val="auto"/>
          <w:sz w:val="28"/>
          <w:szCs w:val="28"/>
        </w:rPr>
        <w:t>3</w:t>
      </w:r>
      <w:r w:rsidR="00726DD8" w:rsidRPr="00884F7C">
        <w:rPr>
          <w:rFonts w:ascii="Times New Roman" w:hAnsi="Times New Roman" w:cs="Times New Roman"/>
          <w:b/>
          <w:bCs/>
          <w:color w:val="auto"/>
          <w:sz w:val="28"/>
          <w:szCs w:val="28"/>
        </w:rPr>
        <w:t>.</w:t>
      </w:r>
      <w:r w:rsidR="00C33C6E" w:rsidRPr="00884F7C">
        <w:rPr>
          <w:rFonts w:ascii="Times New Roman" w:hAnsi="Times New Roman" w:cs="Times New Roman"/>
          <w:b/>
          <w:bCs/>
          <w:color w:val="auto"/>
          <w:sz w:val="28"/>
          <w:szCs w:val="28"/>
        </w:rPr>
        <w:t>7</w:t>
      </w:r>
      <w:r w:rsidR="00D2638E" w:rsidRPr="00884F7C">
        <w:rPr>
          <w:rFonts w:ascii="Times New Roman" w:hAnsi="Times New Roman" w:cs="Times New Roman"/>
          <w:b/>
          <w:bCs/>
          <w:color w:val="auto"/>
          <w:sz w:val="28"/>
          <w:szCs w:val="28"/>
        </w:rPr>
        <w:t xml:space="preserve"> </w:t>
      </w:r>
      <w:r w:rsidR="002846C1" w:rsidRPr="00884F7C">
        <w:rPr>
          <w:rFonts w:ascii="Times New Roman" w:hAnsi="Times New Roman" w:cs="Times New Roman"/>
          <w:b/>
          <w:bCs/>
          <w:color w:val="auto"/>
          <w:sz w:val="28"/>
          <w:szCs w:val="28"/>
        </w:rPr>
        <w:t>Chapter summary</w:t>
      </w:r>
      <w:bookmarkEnd w:id="134"/>
    </w:p>
    <w:p w14:paraId="4D3F6DA4" w14:textId="0406517F" w:rsidR="0017161A" w:rsidRDefault="00743201" w:rsidP="007D500E">
      <w:pPr>
        <w:spacing w:line="360" w:lineRule="auto"/>
        <w:jc w:val="both"/>
        <w:rPr>
          <w:rFonts w:ascii="Times New Roman Regular" w:hAnsi="Times New Roman Regular" w:cs="Times New Roman Regular" w:hint="eastAsia"/>
          <w:sz w:val="24"/>
          <w:szCs w:val="24"/>
        </w:rPr>
        <w:sectPr w:rsidR="0017161A" w:rsidSect="0017161A">
          <w:headerReference w:type="default" r:id="rId24"/>
          <w:headerReference w:type="first" r:id="rId25"/>
          <w:footerReference w:type="first" r:id="rId26"/>
          <w:pgSz w:w="12240" w:h="15840"/>
          <w:pgMar w:top="1440" w:right="1440" w:bottom="1440" w:left="1440" w:header="720" w:footer="720" w:gutter="0"/>
          <w:cols w:space="720"/>
          <w:titlePg/>
          <w:docGrid w:linePitch="360"/>
        </w:sectPr>
      </w:pPr>
      <w:r w:rsidRPr="00743201">
        <w:rPr>
          <w:rFonts w:ascii="Times New Roman" w:hAnsi="Times New Roman" w:cs="Times New Roman"/>
          <w:sz w:val="24"/>
          <w:szCs w:val="24"/>
        </w:rPr>
        <w:t>In this chapter, the author explained the methodology they used and provided an explanation for their choice. The author also gave detailed descriptions of the research, development, and project management methodologies they followed. Additionally, the chapter outlined the project requirements, work division plan, expected outcomes, and identified potential risks along with their mitigation strategies</w:t>
      </w:r>
      <w:r w:rsidR="00A2353A">
        <w:rPr>
          <w:rFonts w:ascii="Times New Roman" w:hAnsi="Times New Roman" w:cs="Times New Roman"/>
          <w:sz w:val="24"/>
          <w:szCs w:val="24"/>
        </w:rPr>
        <w:t>.</w:t>
      </w:r>
    </w:p>
    <w:p w14:paraId="155E17CE" w14:textId="03AFB02E" w:rsidR="00B40933" w:rsidRPr="005B56B4" w:rsidRDefault="00FD2F9D"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135" w:name="_Toc125663096"/>
      <w:bookmarkStart w:id="136" w:name="_Toc132325825"/>
      <w:r w:rsidRPr="005B56B4">
        <w:rPr>
          <w:rFonts w:ascii="Times New Roman" w:hAnsi="Times New Roman" w:cs="Times New Roman"/>
          <w:b/>
          <w:bCs/>
          <w:color w:val="auto"/>
          <w:sz w:val="32"/>
          <w:szCs w:val="32"/>
        </w:rPr>
        <w:lastRenderedPageBreak/>
        <w:t>CHAPTER 0</w:t>
      </w:r>
      <w:r w:rsidR="0017161A" w:rsidRPr="005B56B4">
        <w:rPr>
          <w:rFonts w:ascii="Times New Roman" w:hAnsi="Times New Roman" w:cs="Times New Roman"/>
          <w:b/>
          <w:bCs/>
          <w:color w:val="auto"/>
          <w:sz w:val="32"/>
          <w:szCs w:val="32"/>
        </w:rPr>
        <w:t>4</w:t>
      </w:r>
      <w:r w:rsidRPr="005B56B4">
        <w:rPr>
          <w:rFonts w:ascii="Times New Roman" w:hAnsi="Times New Roman" w:cs="Times New Roman"/>
          <w:b/>
          <w:bCs/>
          <w:color w:val="auto"/>
          <w:sz w:val="32"/>
          <w:szCs w:val="32"/>
        </w:rPr>
        <w:t>. SOFTWARE REQUIREMENTS SPECIFICATION</w:t>
      </w:r>
      <w:bookmarkEnd w:id="135"/>
      <w:bookmarkEnd w:id="136"/>
    </w:p>
    <w:p w14:paraId="55C3EA8A" w14:textId="138538E7"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37" w:name="_Toc125556177"/>
      <w:bookmarkStart w:id="138" w:name="_Toc125663097"/>
      <w:bookmarkStart w:id="139" w:name="_Toc132325826"/>
      <w:r w:rsidRPr="006B7647">
        <w:rPr>
          <w:rFonts w:ascii="Times New Roman Regular" w:hAnsi="Times New Roman Regular" w:cs="Times New Roman Regular"/>
          <w:b/>
          <w:bCs/>
          <w:color w:val="auto"/>
          <w:sz w:val="28"/>
          <w:szCs w:val="28"/>
        </w:rPr>
        <w:t xml:space="preserve">4.1 </w:t>
      </w:r>
      <w:bookmarkEnd w:id="137"/>
      <w:r w:rsidRPr="006B7647">
        <w:rPr>
          <w:rFonts w:ascii="Times New Roman Regular" w:hAnsi="Times New Roman Regular" w:cs="Times New Roman Regular"/>
          <w:b/>
          <w:bCs/>
          <w:color w:val="auto"/>
          <w:sz w:val="28"/>
          <w:szCs w:val="28"/>
        </w:rPr>
        <w:t>Chapter overview</w:t>
      </w:r>
      <w:bookmarkEnd w:id="138"/>
      <w:bookmarkEnd w:id="139"/>
    </w:p>
    <w:p w14:paraId="58098C85" w14:textId="24F1F84E"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t>In this chapter, the author describes how to identify the essential needs and how to gather them. To carefully record the engagement of possible stakeholders, their interaction points, and their separate responsibilities, a rich picture diagram and stakeholder onion model are used. The chapter also discusses the methods used for requirement gathering and the results that were used to create functional and non-functional requirements, use case diagrams, and prototypes</w:t>
      </w:r>
      <w:r w:rsidR="00CB4A3D">
        <w:rPr>
          <w:rFonts w:ascii="Times New Roman Regular" w:hAnsi="Times New Roman Regular" w:cs="Times New Roman Regular"/>
          <w:sz w:val="24"/>
          <w:szCs w:val="24"/>
        </w:rPr>
        <w:t>.</w:t>
      </w:r>
    </w:p>
    <w:p w14:paraId="0160A2BC" w14:textId="5C098E45"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0" w:name="_Toc125556178"/>
      <w:bookmarkStart w:id="141" w:name="_Toc125663098"/>
      <w:bookmarkStart w:id="142" w:name="_Toc132325827"/>
      <w:r w:rsidRPr="006B7647">
        <w:rPr>
          <w:rFonts w:ascii="Times New Roman Regular" w:hAnsi="Times New Roman Regular" w:cs="Times New Roman Regular"/>
          <w:b/>
          <w:bCs/>
          <w:color w:val="auto"/>
          <w:sz w:val="28"/>
          <w:szCs w:val="28"/>
        </w:rPr>
        <w:t xml:space="preserve">4.2 </w:t>
      </w:r>
      <w:bookmarkEnd w:id="140"/>
      <w:r w:rsidRPr="006B7647">
        <w:rPr>
          <w:rFonts w:ascii="Times New Roman Regular" w:hAnsi="Times New Roman Regular" w:cs="Times New Roman Regular"/>
          <w:b/>
          <w:bCs/>
          <w:color w:val="auto"/>
          <w:sz w:val="28"/>
          <w:szCs w:val="28"/>
        </w:rPr>
        <w:t>Rich picture</w:t>
      </w:r>
      <w:bookmarkEnd w:id="141"/>
      <w:bookmarkEnd w:id="142"/>
    </w:p>
    <w:p w14:paraId="734FC6A8" w14:textId="6160F087" w:rsidR="00B40933" w:rsidRDefault="00345FBC">
      <w:pPr>
        <w:keepNext/>
        <w:jc w:val="center"/>
        <w:rPr>
          <w:rFonts w:ascii="Times New Roman Regular" w:hAnsi="Times New Roman Regular" w:cs="Times New Roman Regular" w:hint="eastAsia"/>
        </w:rPr>
      </w:pPr>
      <w:r>
        <w:rPr>
          <w:noProof/>
        </w:rPr>
        <w:drawing>
          <wp:inline distT="0" distB="0" distL="0" distR="0" wp14:anchorId="53BF7969" wp14:editId="4140780D">
            <wp:extent cx="5701188" cy="4848447"/>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6724" cy="4912685"/>
                    </a:xfrm>
                    <a:prstGeom prst="rect">
                      <a:avLst/>
                    </a:prstGeom>
                    <a:noFill/>
                    <a:ln>
                      <a:noFill/>
                    </a:ln>
                  </pic:spPr>
                </pic:pic>
              </a:graphicData>
            </a:graphic>
          </wp:inline>
        </w:drawing>
      </w:r>
    </w:p>
    <w:p w14:paraId="56851C5C" w14:textId="577623D5" w:rsidR="00B40933" w:rsidRPr="0021730E"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143" w:name="_Toc121070275"/>
      <w:bookmarkStart w:id="144" w:name="_Toc132182757"/>
      <w:r w:rsidRPr="0021730E">
        <w:rPr>
          <w:rFonts w:ascii="Times New Roman Regular" w:hAnsi="Times New Roman Regular" w:cs="Times New Roman Regular"/>
          <w:b w:val="0"/>
          <w:bCs w:val="0"/>
          <w:smallCaps w:val="0"/>
          <w:color w:val="auto"/>
          <w:sz w:val="24"/>
          <w:szCs w:val="24"/>
        </w:rPr>
        <w:t xml:space="preserve">Figure </w:t>
      </w:r>
      <w:r w:rsidR="00BA3EB5" w:rsidRPr="0021730E">
        <w:rPr>
          <w:rFonts w:ascii="Times New Roman Regular" w:hAnsi="Times New Roman Regular" w:cs="Times New Roman Regular" w:hint="eastAsia"/>
          <w:b w:val="0"/>
          <w:bCs w:val="0"/>
          <w:smallCaps w:val="0"/>
          <w:color w:val="auto"/>
          <w:sz w:val="24"/>
          <w:szCs w:val="24"/>
        </w:rPr>
        <w:fldChar w:fldCharType="begin"/>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b w:val="0"/>
          <w:bCs w:val="0"/>
          <w:smallCaps w:val="0"/>
          <w:color w:val="auto"/>
          <w:sz w:val="24"/>
          <w:szCs w:val="24"/>
        </w:rPr>
        <w:instrText>SEQ Figure \* ARABIC</w:instrText>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5</w:t>
      </w:r>
      <w:r w:rsidR="00BA3EB5" w:rsidRPr="0021730E">
        <w:rPr>
          <w:rFonts w:ascii="Times New Roman Regular" w:hAnsi="Times New Roman Regular" w:cs="Times New Roman Regular" w:hint="eastAsia"/>
          <w:b w:val="0"/>
          <w:bCs w:val="0"/>
          <w:smallCaps w:val="0"/>
          <w:color w:val="auto"/>
          <w:sz w:val="24"/>
          <w:szCs w:val="24"/>
        </w:rPr>
        <w:fldChar w:fldCharType="end"/>
      </w:r>
      <w:r w:rsidRPr="0021730E">
        <w:rPr>
          <w:rFonts w:ascii="Times New Roman Regular" w:hAnsi="Times New Roman Regular" w:cs="Times New Roman Regular"/>
          <w:b w:val="0"/>
          <w:bCs w:val="0"/>
          <w:smallCaps w:val="0"/>
          <w:color w:val="auto"/>
          <w:sz w:val="24"/>
          <w:szCs w:val="24"/>
        </w:rPr>
        <w:t>: Rich picture diagram (</w:t>
      </w:r>
      <w:r w:rsidRPr="0021730E">
        <w:rPr>
          <w:rFonts w:ascii="Times New Roman Regular" w:hAnsi="Times New Roman Regular" w:cs="Times New Roman Regular"/>
          <w:b w:val="0"/>
          <w:bCs w:val="0"/>
          <w:i/>
          <w:iCs/>
          <w:smallCaps w:val="0"/>
          <w:color w:val="auto"/>
          <w:sz w:val="24"/>
          <w:szCs w:val="24"/>
        </w:rPr>
        <w:t>Self-Composed</w:t>
      </w:r>
      <w:r w:rsidRPr="0021730E">
        <w:rPr>
          <w:rFonts w:ascii="Times New Roman Regular" w:hAnsi="Times New Roman Regular" w:cs="Times New Roman Regular"/>
          <w:b w:val="0"/>
          <w:bCs w:val="0"/>
          <w:smallCaps w:val="0"/>
          <w:color w:val="auto"/>
          <w:sz w:val="24"/>
          <w:szCs w:val="24"/>
        </w:rPr>
        <w:t>)</w:t>
      </w:r>
      <w:bookmarkEnd w:id="143"/>
      <w:bookmarkEnd w:id="144"/>
    </w:p>
    <w:p w14:paraId="7F111B6C" w14:textId="1C19B9AF"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lastRenderedPageBreak/>
        <w:t>The diagram above depicts a bird's-eye view of the surrounding region, as well as how certain stakeholders might interact with the system and profit from it. Along with the knowledge gained by the researcher to improve the system, the potential negative impacts on the design and prospective critical analyses are also identified</w:t>
      </w:r>
      <w:r w:rsidR="00FD2F9D">
        <w:rPr>
          <w:rFonts w:ascii="Times New Roman Regular" w:hAnsi="Times New Roman Regular" w:cs="Times New Roman Regular"/>
          <w:sz w:val="24"/>
          <w:szCs w:val="24"/>
        </w:rPr>
        <w:t>.</w:t>
      </w:r>
    </w:p>
    <w:p w14:paraId="4E5609FA" w14:textId="1DEA5072"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5" w:name="_Toc125556179"/>
      <w:bookmarkStart w:id="146" w:name="_Toc125663099"/>
      <w:bookmarkStart w:id="147" w:name="_Toc132325828"/>
      <w:r w:rsidRPr="00BD1851">
        <w:rPr>
          <w:rFonts w:ascii="Times New Roman Regular" w:hAnsi="Times New Roman Regular" w:cs="Times New Roman Regular"/>
          <w:b/>
          <w:bCs/>
          <w:color w:val="auto"/>
          <w:sz w:val="28"/>
          <w:szCs w:val="28"/>
        </w:rPr>
        <w:t xml:space="preserve">4.3 </w:t>
      </w:r>
      <w:bookmarkEnd w:id="145"/>
      <w:r w:rsidRPr="00BD1851">
        <w:rPr>
          <w:rFonts w:ascii="Times New Roman Regular" w:hAnsi="Times New Roman Regular" w:cs="Times New Roman Regular"/>
          <w:b/>
          <w:bCs/>
          <w:color w:val="auto"/>
          <w:sz w:val="28"/>
          <w:szCs w:val="28"/>
        </w:rPr>
        <w:t>Stakeholder analysis</w:t>
      </w:r>
      <w:bookmarkEnd w:id="146"/>
      <w:bookmarkEnd w:id="147"/>
    </w:p>
    <w:p w14:paraId="55C98C84" w14:textId="35FEB223"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t>The section that follows acknowledges significant stakeholders involved with the system, their relationships, and their individual roles. The stakeholder onion model represents this information, and stakeholder perspectives elaborate on it</w:t>
      </w:r>
      <w:r w:rsidR="00FD2F9D">
        <w:rPr>
          <w:rFonts w:ascii="Times New Roman Regular" w:hAnsi="Times New Roman Regular" w:cs="Times New Roman Regular"/>
          <w:sz w:val="24"/>
          <w:szCs w:val="24"/>
        </w:rPr>
        <w:t>.</w:t>
      </w:r>
    </w:p>
    <w:p w14:paraId="302095D8" w14:textId="01FB81CC" w:rsidR="00B40933" w:rsidRDefault="0017161A">
      <w:pPr>
        <w:pStyle w:val="Heading2"/>
        <w:spacing w:line="360" w:lineRule="auto"/>
        <w:rPr>
          <w:rFonts w:ascii="Times New Roman Regular" w:hAnsi="Times New Roman Regular" w:cs="Times New Roman Regular" w:hint="eastAsia"/>
          <w:b/>
          <w:bCs/>
          <w:color w:val="auto"/>
          <w:sz w:val="24"/>
          <w:szCs w:val="24"/>
        </w:rPr>
      </w:pPr>
      <w:bookmarkStart w:id="148" w:name="_Toc125663100"/>
      <w:bookmarkStart w:id="149" w:name="_Toc125556180"/>
      <w:bookmarkStart w:id="150" w:name="_Toc132325829"/>
      <w:r w:rsidRPr="00BD1851">
        <w:rPr>
          <w:rFonts w:ascii="Times New Roman Regular" w:hAnsi="Times New Roman Regular" w:cs="Times New Roman Regular"/>
          <w:b/>
          <w:bCs/>
          <w:color w:val="auto"/>
          <w:sz w:val="24"/>
          <w:szCs w:val="24"/>
        </w:rPr>
        <w:t>4.3.1 Stakeholder onion model</w:t>
      </w:r>
      <w:bookmarkEnd w:id="148"/>
      <w:bookmarkEnd w:id="149"/>
      <w:bookmarkEnd w:id="150"/>
    </w:p>
    <w:p w14:paraId="6D215CE7" w14:textId="57529CE2" w:rsidR="00B40933" w:rsidRDefault="00926A00">
      <w:pPr>
        <w:keepNext/>
        <w:spacing w:line="360" w:lineRule="auto"/>
        <w:jc w:val="center"/>
        <w:rPr>
          <w:rFonts w:ascii="Times New Roman Regular" w:hAnsi="Times New Roman Regular" w:cs="Times New Roman Regular" w:hint="eastAsia"/>
        </w:rPr>
      </w:pPr>
      <w:r>
        <w:rPr>
          <w:noProof/>
        </w:rPr>
        <w:drawing>
          <wp:inline distT="0" distB="0" distL="0" distR="0" wp14:anchorId="3246599E" wp14:editId="68812B97">
            <wp:extent cx="5160334" cy="4986670"/>
            <wp:effectExtent l="0" t="0" r="254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5123" cy="5029952"/>
                    </a:xfrm>
                    <a:prstGeom prst="rect">
                      <a:avLst/>
                    </a:prstGeom>
                    <a:noFill/>
                    <a:ln>
                      <a:noFill/>
                    </a:ln>
                  </pic:spPr>
                </pic:pic>
              </a:graphicData>
            </a:graphic>
          </wp:inline>
        </w:drawing>
      </w:r>
    </w:p>
    <w:p w14:paraId="33F5F72A" w14:textId="67837804" w:rsidR="00B40933" w:rsidRPr="0021730E"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151" w:name="_Toc121070276"/>
      <w:bookmarkStart w:id="152" w:name="_Toc132182758"/>
      <w:r w:rsidRPr="0021730E">
        <w:rPr>
          <w:rFonts w:ascii="Times New Roman Regular" w:hAnsi="Times New Roman Regular" w:cs="Times New Roman Regular"/>
          <w:b w:val="0"/>
          <w:bCs w:val="0"/>
          <w:smallCaps w:val="0"/>
          <w:color w:val="auto"/>
          <w:sz w:val="24"/>
          <w:szCs w:val="24"/>
        </w:rPr>
        <w:t xml:space="preserve">Figure </w:t>
      </w:r>
      <w:r w:rsidR="00BA3EB5" w:rsidRPr="0021730E">
        <w:rPr>
          <w:rFonts w:ascii="Times New Roman Regular" w:hAnsi="Times New Roman Regular" w:cs="Times New Roman Regular" w:hint="eastAsia"/>
          <w:b w:val="0"/>
          <w:bCs w:val="0"/>
          <w:smallCaps w:val="0"/>
          <w:color w:val="auto"/>
          <w:sz w:val="24"/>
          <w:szCs w:val="24"/>
        </w:rPr>
        <w:fldChar w:fldCharType="begin"/>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b w:val="0"/>
          <w:bCs w:val="0"/>
          <w:smallCaps w:val="0"/>
          <w:color w:val="auto"/>
          <w:sz w:val="24"/>
          <w:szCs w:val="24"/>
        </w:rPr>
        <w:instrText>SEQ Figure \* ARABIC</w:instrText>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6</w:t>
      </w:r>
      <w:r w:rsidR="00BA3EB5" w:rsidRPr="0021730E">
        <w:rPr>
          <w:rFonts w:ascii="Times New Roman Regular" w:hAnsi="Times New Roman Regular" w:cs="Times New Roman Regular" w:hint="eastAsia"/>
          <w:b w:val="0"/>
          <w:bCs w:val="0"/>
          <w:smallCaps w:val="0"/>
          <w:color w:val="auto"/>
          <w:sz w:val="24"/>
          <w:szCs w:val="24"/>
        </w:rPr>
        <w:fldChar w:fldCharType="end"/>
      </w:r>
      <w:r w:rsidRPr="0021730E">
        <w:rPr>
          <w:rFonts w:ascii="Times New Roman Regular" w:hAnsi="Times New Roman Regular" w:cs="Times New Roman Regular"/>
          <w:b w:val="0"/>
          <w:bCs w:val="0"/>
          <w:smallCaps w:val="0"/>
          <w:color w:val="auto"/>
          <w:sz w:val="24"/>
          <w:szCs w:val="24"/>
        </w:rPr>
        <w:t>: Stakeholder onion model (</w:t>
      </w:r>
      <w:r w:rsidRPr="0021730E">
        <w:rPr>
          <w:rFonts w:ascii="Times New Roman Regular" w:hAnsi="Times New Roman Regular" w:cs="Times New Roman Regular"/>
          <w:b w:val="0"/>
          <w:bCs w:val="0"/>
          <w:i/>
          <w:iCs/>
          <w:smallCaps w:val="0"/>
          <w:color w:val="auto"/>
          <w:sz w:val="24"/>
          <w:szCs w:val="24"/>
        </w:rPr>
        <w:t>self-Composed</w:t>
      </w:r>
      <w:r w:rsidRPr="0021730E">
        <w:rPr>
          <w:rFonts w:ascii="Times New Roman Regular" w:hAnsi="Times New Roman Regular" w:cs="Times New Roman Regular"/>
          <w:b w:val="0"/>
          <w:bCs w:val="0"/>
          <w:smallCaps w:val="0"/>
          <w:color w:val="auto"/>
          <w:sz w:val="24"/>
          <w:szCs w:val="24"/>
        </w:rPr>
        <w:t>)</w:t>
      </w:r>
      <w:bookmarkEnd w:id="151"/>
      <w:bookmarkEnd w:id="152"/>
    </w:p>
    <w:p w14:paraId="7E17D9CD" w14:textId="13995C22" w:rsidR="00B40933" w:rsidRPr="00BD1851" w:rsidRDefault="0017161A">
      <w:pPr>
        <w:pStyle w:val="Heading2"/>
        <w:spacing w:line="360" w:lineRule="auto"/>
        <w:rPr>
          <w:rFonts w:ascii="Times New Roman Regular" w:hAnsi="Times New Roman Regular" w:cs="Times New Roman Regular" w:hint="eastAsia"/>
          <w:b/>
          <w:bCs/>
          <w:color w:val="auto"/>
          <w:sz w:val="24"/>
          <w:szCs w:val="24"/>
        </w:rPr>
      </w:pPr>
      <w:bookmarkStart w:id="153" w:name="_Toc125663101"/>
      <w:bookmarkStart w:id="154" w:name="_Toc125556181"/>
      <w:bookmarkStart w:id="155" w:name="_Toc132325830"/>
      <w:r w:rsidRPr="00BD1851">
        <w:rPr>
          <w:rFonts w:ascii="Times New Roman Regular" w:hAnsi="Times New Roman Regular" w:cs="Times New Roman Regular"/>
          <w:b/>
          <w:bCs/>
          <w:color w:val="auto"/>
          <w:sz w:val="24"/>
          <w:szCs w:val="24"/>
        </w:rPr>
        <w:lastRenderedPageBreak/>
        <w:t>4.3.2 Stakeholder viewpoints</w:t>
      </w:r>
      <w:bookmarkEnd w:id="153"/>
      <w:bookmarkEnd w:id="154"/>
      <w:bookmarkEnd w:id="155"/>
    </w:p>
    <w:p w14:paraId="121DE604" w14:textId="01CD2CBA" w:rsidR="006E3247" w:rsidRDefault="00926A00" w:rsidP="009A2D86">
      <w:pPr>
        <w:pStyle w:val="Caption"/>
        <w:keepNext/>
        <w:spacing w:line="360" w:lineRule="auto"/>
        <w:rPr>
          <w:rFonts w:ascii="Times New Roman Regular" w:hAnsi="Times New Roman Regular" w:cs="Times New Roman Regular" w:hint="eastAsia"/>
          <w:b w:val="0"/>
          <w:bCs w:val="0"/>
          <w:smallCaps w:val="0"/>
          <w:color w:val="auto"/>
          <w:sz w:val="24"/>
          <w:szCs w:val="24"/>
        </w:rPr>
      </w:pPr>
      <w:bookmarkStart w:id="156" w:name="_Toc121126698"/>
      <w:r w:rsidRPr="00926A00">
        <w:rPr>
          <w:rFonts w:ascii="Times New Roman Regular" w:hAnsi="Times New Roman Regular" w:cs="Times New Roman Regular"/>
          <w:b w:val="0"/>
          <w:bCs w:val="0"/>
          <w:smallCaps w:val="0"/>
          <w:color w:val="auto"/>
          <w:sz w:val="24"/>
          <w:szCs w:val="24"/>
        </w:rPr>
        <w:t>The table below provides information about the stakeholders, their functions, and the actions related to them</w:t>
      </w:r>
      <w:r w:rsidR="006E3247">
        <w:rPr>
          <w:rFonts w:ascii="Times New Roman Regular" w:hAnsi="Times New Roman Regular" w:cs="Times New Roman Regular"/>
          <w:b w:val="0"/>
          <w:bCs w:val="0"/>
          <w:smallCaps w:val="0"/>
          <w:color w:val="auto"/>
          <w:sz w:val="24"/>
          <w:szCs w:val="24"/>
        </w:rPr>
        <w:t>.</w:t>
      </w:r>
    </w:p>
    <w:p w14:paraId="740B7B9D" w14:textId="497AE1D5" w:rsidR="00B40933"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157" w:name="_Toc132182705"/>
      <w:r w:rsidRPr="005A7966">
        <w:rPr>
          <w:rFonts w:ascii="Times New Roman Regular" w:hAnsi="Times New Roman Regular" w:cs="Times New Roman Regular"/>
          <w:b w:val="0"/>
          <w:bCs w:val="0"/>
          <w:smallCaps w:val="0"/>
          <w:color w:val="auto"/>
          <w:sz w:val="24"/>
          <w:szCs w:val="24"/>
        </w:rPr>
        <w:t xml:space="preserve">Table </w:t>
      </w:r>
      <w:r w:rsidRPr="005A7966">
        <w:rPr>
          <w:rFonts w:ascii="Times New Roman Regular" w:hAnsi="Times New Roman Regular" w:cs="Times New Roman Regular"/>
          <w:b w:val="0"/>
          <w:bCs w:val="0"/>
          <w:smallCaps w:val="0"/>
          <w:color w:val="auto"/>
          <w:sz w:val="24"/>
          <w:szCs w:val="24"/>
        </w:rPr>
        <w:fldChar w:fldCharType="begin"/>
      </w:r>
      <w:r w:rsidRPr="005A7966">
        <w:rPr>
          <w:rFonts w:ascii="Times New Roman Regular" w:hAnsi="Times New Roman Regular" w:cs="Times New Roman Regular"/>
          <w:b w:val="0"/>
          <w:bCs w:val="0"/>
          <w:smallCaps w:val="0"/>
          <w:color w:val="auto"/>
          <w:sz w:val="24"/>
          <w:szCs w:val="24"/>
        </w:rPr>
        <w:instrText xml:space="preserve"> SEQ Table \* ARABIC </w:instrText>
      </w:r>
      <w:r w:rsidRPr="005A796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6</w:t>
      </w:r>
      <w:r w:rsidRPr="005A7966">
        <w:rPr>
          <w:rFonts w:ascii="Times New Roman Regular" w:hAnsi="Times New Roman Regular" w:cs="Times New Roman Regular"/>
          <w:b w:val="0"/>
          <w:bCs w:val="0"/>
          <w:smallCaps w:val="0"/>
          <w:color w:val="auto"/>
          <w:sz w:val="24"/>
          <w:szCs w:val="24"/>
        </w:rPr>
        <w:fldChar w:fldCharType="end"/>
      </w:r>
      <w:r w:rsidRPr="005A7966">
        <w:rPr>
          <w:rFonts w:ascii="Times New Roman Regular" w:hAnsi="Times New Roman Regular" w:cs="Times New Roman Regular"/>
          <w:b w:val="0"/>
          <w:bCs w:val="0"/>
          <w:smallCaps w:val="0"/>
          <w:color w:val="auto"/>
          <w:sz w:val="24"/>
          <w:szCs w:val="24"/>
        </w:rPr>
        <w:t xml:space="preserve">: </w:t>
      </w:r>
      <w:bookmarkEnd w:id="156"/>
      <w:bookmarkEnd w:id="157"/>
      <w:r w:rsidR="00926A00" w:rsidRPr="00926A00">
        <w:rPr>
          <w:rFonts w:ascii="Times New Roman Regular" w:hAnsi="Times New Roman Regular" w:cs="Times New Roman Regular"/>
          <w:b w:val="0"/>
          <w:bCs w:val="0"/>
          <w:smallCaps w:val="0"/>
          <w:color w:val="auto"/>
          <w:sz w:val="24"/>
          <w:szCs w:val="24"/>
        </w:rPr>
        <w:t>Stakeholder viewpoints &amp; Requirements (self-Composed)</w:t>
      </w:r>
    </w:p>
    <w:tbl>
      <w:tblPr>
        <w:tblStyle w:val="TableGrid"/>
        <w:tblW w:w="0" w:type="auto"/>
        <w:tblLook w:val="04A0" w:firstRow="1" w:lastRow="0" w:firstColumn="1" w:lastColumn="0" w:noHBand="0" w:noVBand="1"/>
      </w:tblPr>
      <w:tblGrid>
        <w:gridCol w:w="1975"/>
        <w:gridCol w:w="2340"/>
        <w:gridCol w:w="5035"/>
      </w:tblGrid>
      <w:tr w:rsidR="00926A00" w:rsidRPr="006B5E91" w14:paraId="258A29AB" w14:textId="77777777" w:rsidTr="00926A00">
        <w:tc>
          <w:tcPr>
            <w:tcW w:w="1975" w:type="dxa"/>
            <w:shd w:val="clear" w:color="auto" w:fill="D9D9D9" w:themeFill="background1" w:themeFillShade="D9"/>
          </w:tcPr>
          <w:p w14:paraId="65D88AEA"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Stakeholder</w:t>
            </w:r>
          </w:p>
        </w:tc>
        <w:tc>
          <w:tcPr>
            <w:tcW w:w="2340" w:type="dxa"/>
            <w:shd w:val="clear" w:color="auto" w:fill="D9D9D9" w:themeFill="background1" w:themeFillShade="D9"/>
          </w:tcPr>
          <w:p w14:paraId="3F561996"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Role</w:t>
            </w:r>
          </w:p>
        </w:tc>
        <w:tc>
          <w:tcPr>
            <w:tcW w:w="5035" w:type="dxa"/>
            <w:shd w:val="clear" w:color="auto" w:fill="D9D9D9" w:themeFill="background1" w:themeFillShade="D9"/>
          </w:tcPr>
          <w:p w14:paraId="65205C84"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Benefits/Description</w:t>
            </w:r>
          </w:p>
        </w:tc>
      </w:tr>
      <w:tr w:rsidR="00926A00" w:rsidRPr="006B5E91" w14:paraId="1A2F33B3" w14:textId="77777777" w:rsidTr="00926A00">
        <w:trPr>
          <w:trHeight w:val="422"/>
        </w:trPr>
        <w:tc>
          <w:tcPr>
            <w:tcW w:w="1975" w:type="dxa"/>
          </w:tcPr>
          <w:p w14:paraId="406D464F"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Developer</w:t>
            </w:r>
          </w:p>
        </w:tc>
        <w:tc>
          <w:tcPr>
            <w:tcW w:w="2340" w:type="dxa"/>
            <w:vMerge w:val="restart"/>
          </w:tcPr>
          <w:p w14:paraId="3B2F1F96" w14:textId="77777777" w:rsidR="00926A00" w:rsidRPr="006B5E91" w:rsidRDefault="00926A00" w:rsidP="00926A00">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Functional beneficiary</w:t>
            </w:r>
          </w:p>
        </w:tc>
        <w:tc>
          <w:tcPr>
            <w:tcW w:w="5035" w:type="dxa"/>
          </w:tcPr>
          <w:p w14:paraId="19DBA3FF"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Works on developing the system</w:t>
            </w:r>
            <w:r w:rsidRPr="006B5E91">
              <w:rPr>
                <w:rFonts w:ascii="Times New Roman" w:hAnsi="Times New Roman" w:cs="Times New Roman"/>
                <w:sz w:val="24"/>
                <w:szCs w:val="24"/>
              </w:rPr>
              <w:t xml:space="preserve"> </w:t>
            </w:r>
          </w:p>
        </w:tc>
      </w:tr>
      <w:tr w:rsidR="00926A00" w:rsidRPr="006B5E91" w14:paraId="4D11A5E2" w14:textId="77777777" w:rsidTr="00926A00">
        <w:trPr>
          <w:trHeight w:val="622"/>
        </w:trPr>
        <w:tc>
          <w:tcPr>
            <w:tcW w:w="1975" w:type="dxa"/>
          </w:tcPr>
          <w:p w14:paraId="1FDF0723"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Investors</w:t>
            </w:r>
          </w:p>
        </w:tc>
        <w:tc>
          <w:tcPr>
            <w:tcW w:w="2340" w:type="dxa"/>
            <w:vMerge/>
          </w:tcPr>
          <w:p w14:paraId="4A218A87" w14:textId="77777777" w:rsidR="00926A00" w:rsidRPr="006B5E91" w:rsidRDefault="00926A00" w:rsidP="00926A00">
            <w:pPr>
              <w:spacing w:line="360" w:lineRule="auto"/>
              <w:jc w:val="both"/>
              <w:rPr>
                <w:rFonts w:ascii="Times New Roman" w:hAnsi="Times New Roman" w:cs="Times New Roman"/>
                <w:sz w:val="24"/>
                <w:szCs w:val="24"/>
              </w:rPr>
            </w:pPr>
          </w:p>
        </w:tc>
        <w:tc>
          <w:tcPr>
            <w:tcW w:w="5035" w:type="dxa"/>
          </w:tcPr>
          <w:p w14:paraId="03CC3B75" w14:textId="77777777" w:rsidR="00926A00" w:rsidRPr="006B5E91" w:rsidRDefault="00926A00" w:rsidP="00926A00">
            <w:pPr>
              <w:spacing w:line="360" w:lineRule="auto"/>
              <w:jc w:val="both"/>
              <w:rPr>
                <w:rFonts w:ascii="Times New Roman" w:hAnsi="Times New Roman" w:cs="Times New Roman"/>
                <w:sz w:val="24"/>
                <w:szCs w:val="24"/>
              </w:rPr>
            </w:pPr>
            <w:r w:rsidRPr="008C0432">
              <w:rPr>
                <w:rFonts w:ascii="Times New Roman" w:hAnsi="Times New Roman" w:cs="Times New Roman"/>
                <w:sz w:val="24"/>
                <w:szCs w:val="24"/>
              </w:rPr>
              <w:t>Profit is generated through system investment and money from marketing and user subscriptions.</w:t>
            </w:r>
          </w:p>
        </w:tc>
      </w:tr>
      <w:tr w:rsidR="00926A00" w:rsidRPr="006B5E91" w14:paraId="49B2AD86" w14:textId="77777777" w:rsidTr="00926A00">
        <w:trPr>
          <w:trHeight w:val="622"/>
        </w:trPr>
        <w:tc>
          <w:tcPr>
            <w:tcW w:w="1975" w:type="dxa"/>
          </w:tcPr>
          <w:p w14:paraId="3915B9A6"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Product Owner</w:t>
            </w:r>
          </w:p>
        </w:tc>
        <w:tc>
          <w:tcPr>
            <w:tcW w:w="2340" w:type="dxa"/>
          </w:tcPr>
          <w:p w14:paraId="117FFA63"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Owner &amp; Operational admin</w:t>
            </w:r>
          </w:p>
        </w:tc>
        <w:tc>
          <w:tcPr>
            <w:tcW w:w="5035" w:type="dxa"/>
          </w:tcPr>
          <w:p w14:paraId="75B55CB6" w14:textId="77777777" w:rsidR="00926A00" w:rsidRPr="008C0432"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Owns the system and has control over the system</w:t>
            </w:r>
          </w:p>
        </w:tc>
      </w:tr>
      <w:tr w:rsidR="00926A00" w:rsidRPr="006B5E91" w14:paraId="2F4D5A3B" w14:textId="77777777" w:rsidTr="00926A00">
        <w:trPr>
          <w:trHeight w:val="622"/>
        </w:trPr>
        <w:tc>
          <w:tcPr>
            <w:tcW w:w="1975" w:type="dxa"/>
          </w:tcPr>
          <w:p w14:paraId="66B7CDD0"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Data Scientists</w:t>
            </w:r>
          </w:p>
        </w:tc>
        <w:tc>
          <w:tcPr>
            <w:tcW w:w="2340" w:type="dxa"/>
            <w:vMerge w:val="restart"/>
          </w:tcPr>
          <w:p w14:paraId="345F8020"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Quality Control Regulator</w:t>
            </w:r>
          </w:p>
        </w:tc>
        <w:tc>
          <w:tcPr>
            <w:tcW w:w="5035" w:type="dxa"/>
          </w:tcPr>
          <w:p w14:paraId="4EC3241D" w14:textId="77777777" w:rsidR="00926A0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Provides performance enhancements for the models and algorithms used in data science.</w:t>
            </w:r>
          </w:p>
        </w:tc>
      </w:tr>
      <w:tr w:rsidR="00926A00" w:rsidRPr="006B5E91" w14:paraId="2E3A53DC" w14:textId="77777777" w:rsidTr="00926A00">
        <w:trPr>
          <w:trHeight w:val="622"/>
        </w:trPr>
        <w:tc>
          <w:tcPr>
            <w:tcW w:w="1975" w:type="dxa"/>
          </w:tcPr>
          <w:p w14:paraId="458B604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Data Engineers</w:t>
            </w:r>
          </w:p>
        </w:tc>
        <w:tc>
          <w:tcPr>
            <w:tcW w:w="2340" w:type="dxa"/>
            <w:vMerge/>
          </w:tcPr>
          <w:p w14:paraId="0EF94B47"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0CC9A136"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Gives guidance on potential data that may be used to generate the best suggestions possible.</w:t>
            </w:r>
          </w:p>
        </w:tc>
      </w:tr>
      <w:tr w:rsidR="00926A00" w:rsidRPr="006B5E91" w14:paraId="308EE73A" w14:textId="77777777" w:rsidTr="00926A00">
        <w:trPr>
          <w:trHeight w:val="622"/>
        </w:trPr>
        <w:tc>
          <w:tcPr>
            <w:tcW w:w="1975" w:type="dxa"/>
          </w:tcPr>
          <w:p w14:paraId="0EAFDE1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AI Researchers</w:t>
            </w:r>
          </w:p>
        </w:tc>
        <w:tc>
          <w:tcPr>
            <w:tcW w:w="2340" w:type="dxa"/>
            <w:vMerge/>
          </w:tcPr>
          <w:p w14:paraId="0BE7D08E"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573893E7"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Conduct research in the specified area to enhance and implement reliable text summarizing models.</w:t>
            </w:r>
          </w:p>
        </w:tc>
      </w:tr>
      <w:tr w:rsidR="00926A00" w:rsidRPr="006B5E91" w14:paraId="38C302D1" w14:textId="77777777" w:rsidTr="00926A00">
        <w:trPr>
          <w:trHeight w:val="622"/>
        </w:trPr>
        <w:tc>
          <w:tcPr>
            <w:tcW w:w="1975" w:type="dxa"/>
          </w:tcPr>
          <w:p w14:paraId="75495B88"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NLP Experts</w:t>
            </w:r>
          </w:p>
        </w:tc>
        <w:tc>
          <w:tcPr>
            <w:tcW w:w="2340" w:type="dxa"/>
            <w:vMerge/>
          </w:tcPr>
          <w:p w14:paraId="1A496AD7"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0D948C74"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Offers specialized guidance and insights on the field</w:t>
            </w:r>
          </w:p>
          <w:p w14:paraId="16DD0985"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knowledge, to enhance the functionality of the system.</w:t>
            </w:r>
          </w:p>
        </w:tc>
      </w:tr>
      <w:tr w:rsidR="00926A00" w:rsidRPr="006B5E91" w14:paraId="58290B6E" w14:textId="77777777" w:rsidTr="00926A00">
        <w:trPr>
          <w:trHeight w:val="205"/>
        </w:trPr>
        <w:tc>
          <w:tcPr>
            <w:tcW w:w="1975" w:type="dxa"/>
          </w:tcPr>
          <w:p w14:paraId="2C4FDB0D"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Manager</w:t>
            </w:r>
          </w:p>
        </w:tc>
        <w:tc>
          <w:tcPr>
            <w:tcW w:w="2340" w:type="dxa"/>
            <w:vMerge w:val="restart"/>
          </w:tcPr>
          <w:p w14:paraId="0E93545F"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Operational Beneficiary</w:t>
            </w:r>
          </w:p>
        </w:tc>
        <w:tc>
          <w:tcPr>
            <w:tcW w:w="5035" w:type="dxa"/>
          </w:tcPr>
          <w:p w14:paraId="45188166" w14:textId="77777777" w:rsidR="00926A00" w:rsidRPr="00313850" w:rsidRDefault="00926A00" w:rsidP="00926A00">
            <w:pPr>
              <w:spacing w:line="360" w:lineRule="auto"/>
              <w:jc w:val="both"/>
              <w:rPr>
                <w:rFonts w:ascii="Times New Roman" w:hAnsi="Times New Roman" w:cs="Times New Roman"/>
                <w:sz w:val="24"/>
                <w:szCs w:val="24"/>
              </w:rPr>
            </w:pPr>
            <w:r w:rsidRPr="008C0432">
              <w:rPr>
                <w:rFonts w:ascii="Times New Roman" w:hAnsi="Times New Roman" w:cs="Times New Roman"/>
                <w:sz w:val="24"/>
                <w:szCs w:val="24"/>
              </w:rPr>
              <w:t>Text reviews are used as inputs for abstractive summarization, and the model is retrained with prior inputs as new data to increase performance.</w:t>
            </w:r>
          </w:p>
        </w:tc>
      </w:tr>
      <w:tr w:rsidR="00926A00" w:rsidRPr="006B5E91" w14:paraId="7CA3EA7A" w14:textId="77777777" w:rsidTr="00926A00">
        <w:trPr>
          <w:trHeight w:val="205"/>
        </w:trPr>
        <w:tc>
          <w:tcPr>
            <w:tcW w:w="1975" w:type="dxa"/>
          </w:tcPr>
          <w:p w14:paraId="39A871F3"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Users</w:t>
            </w:r>
          </w:p>
        </w:tc>
        <w:tc>
          <w:tcPr>
            <w:tcW w:w="2340" w:type="dxa"/>
            <w:vMerge/>
          </w:tcPr>
          <w:p w14:paraId="0E283BD7"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388C624D" w14:textId="77777777" w:rsidR="00926A00" w:rsidRPr="00313850" w:rsidRDefault="00926A00" w:rsidP="00926A00">
            <w:pPr>
              <w:spacing w:line="360" w:lineRule="auto"/>
              <w:jc w:val="both"/>
              <w:rPr>
                <w:rFonts w:ascii="Times New Roman" w:hAnsi="Times New Roman" w:cs="Times New Roman"/>
                <w:sz w:val="24"/>
                <w:szCs w:val="24"/>
              </w:rPr>
            </w:pPr>
            <w:r w:rsidRPr="00AC1DDE">
              <w:rPr>
                <w:rFonts w:ascii="Times New Roman" w:hAnsi="Times New Roman" w:cs="Times New Roman"/>
                <w:sz w:val="24"/>
                <w:szCs w:val="24"/>
              </w:rPr>
              <w:t>Unless specifically assigned or retrained, typical users will utilize a general abstractive summarization model.</w:t>
            </w:r>
          </w:p>
        </w:tc>
      </w:tr>
      <w:tr w:rsidR="00926A00" w:rsidRPr="006B5E91" w14:paraId="513C284F" w14:textId="77777777" w:rsidTr="00926A00">
        <w:trPr>
          <w:trHeight w:val="205"/>
        </w:trPr>
        <w:tc>
          <w:tcPr>
            <w:tcW w:w="1975" w:type="dxa"/>
          </w:tcPr>
          <w:p w14:paraId="3767479A"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Operational Staff</w:t>
            </w:r>
          </w:p>
        </w:tc>
        <w:tc>
          <w:tcPr>
            <w:tcW w:w="2340" w:type="dxa"/>
            <w:vMerge/>
          </w:tcPr>
          <w:p w14:paraId="1032AD66"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0332DC5A" w14:textId="77777777" w:rsidR="00926A00" w:rsidRPr="00313850" w:rsidRDefault="00926A00" w:rsidP="00926A00">
            <w:pPr>
              <w:spacing w:line="360" w:lineRule="auto"/>
              <w:jc w:val="both"/>
              <w:rPr>
                <w:rFonts w:ascii="Times New Roman" w:hAnsi="Times New Roman" w:cs="Times New Roman"/>
                <w:sz w:val="24"/>
                <w:szCs w:val="24"/>
              </w:rPr>
            </w:pPr>
            <w:r w:rsidRPr="00671749">
              <w:rPr>
                <w:rFonts w:ascii="Times New Roman" w:hAnsi="Times New Roman" w:cs="Times New Roman"/>
                <w:sz w:val="24"/>
                <w:szCs w:val="24"/>
              </w:rPr>
              <w:t>Ensures that the system is up and functioning while responding to user requests and problems.</w:t>
            </w:r>
          </w:p>
        </w:tc>
      </w:tr>
      <w:tr w:rsidR="00926A00" w:rsidRPr="006B5E91" w14:paraId="4D7648D5" w14:textId="77777777" w:rsidTr="00926A00">
        <w:trPr>
          <w:trHeight w:val="205"/>
        </w:trPr>
        <w:tc>
          <w:tcPr>
            <w:tcW w:w="1975" w:type="dxa"/>
          </w:tcPr>
          <w:p w14:paraId="0BE340B6"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DevOps Engineers</w:t>
            </w:r>
          </w:p>
        </w:tc>
        <w:tc>
          <w:tcPr>
            <w:tcW w:w="2340" w:type="dxa"/>
          </w:tcPr>
          <w:p w14:paraId="283640B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Product Deployment &amp; Maintenance</w:t>
            </w:r>
          </w:p>
        </w:tc>
        <w:tc>
          <w:tcPr>
            <w:tcW w:w="5035" w:type="dxa"/>
          </w:tcPr>
          <w:p w14:paraId="445D619B" w14:textId="77777777" w:rsidR="00926A00" w:rsidRPr="00671749" w:rsidRDefault="00926A00" w:rsidP="00926A00">
            <w:pPr>
              <w:spacing w:line="360" w:lineRule="auto"/>
              <w:jc w:val="both"/>
              <w:rPr>
                <w:rFonts w:ascii="Times New Roman" w:hAnsi="Times New Roman" w:cs="Times New Roman"/>
                <w:sz w:val="24"/>
                <w:szCs w:val="24"/>
              </w:rPr>
            </w:pPr>
            <w:r w:rsidRPr="00671749">
              <w:rPr>
                <w:rFonts w:ascii="Times New Roman" w:hAnsi="Times New Roman" w:cs="Times New Roman"/>
                <w:sz w:val="24"/>
                <w:szCs w:val="24"/>
              </w:rPr>
              <w:t>Makes ensuring the system is up and running in the cloud and is serving users without being throttled</w:t>
            </w:r>
          </w:p>
        </w:tc>
      </w:tr>
      <w:tr w:rsidR="00926A00" w:rsidRPr="006B5E91" w14:paraId="609576D6" w14:textId="77777777" w:rsidTr="00926A00">
        <w:trPr>
          <w:trHeight w:val="205"/>
        </w:trPr>
        <w:tc>
          <w:tcPr>
            <w:tcW w:w="1975" w:type="dxa"/>
          </w:tcPr>
          <w:p w14:paraId="4DD4DED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Hackers</w:t>
            </w:r>
          </w:p>
        </w:tc>
        <w:tc>
          <w:tcPr>
            <w:tcW w:w="2340" w:type="dxa"/>
            <w:vMerge w:val="restart"/>
          </w:tcPr>
          <w:p w14:paraId="7A7567D8"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Negative Stakeholder</w:t>
            </w:r>
          </w:p>
        </w:tc>
        <w:tc>
          <w:tcPr>
            <w:tcW w:w="5035" w:type="dxa"/>
          </w:tcPr>
          <w:p w14:paraId="051DBAD7" w14:textId="77777777" w:rsidR="00926A00" w:rsidRPr="00671749"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May manipulate the review data stored in the database which will affect the retraining process.</w:t>
            </w:r>
          </w:p>
        </w:tc>
      </w:tr>
      <w:tr w:rsidR="00926A00" w:rsidRPr="006B5E91" w14:paraId="407B1122" w14:textId="77777777" w:rsidTr="00926A00">
        <w:trPr>
          <w:trHeight w:val="205"/>
        </w:trPr>
        <w:tc>
          <w:tcPr>
            <w:tcW w:w="1975" w:type="dxa"/>
          </w:tcPr>
          <w:p w14:paraId="60FCDA70"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Competitors</w:t>
            </w:r>
          </w:p>
        </w:tc>
        <w:tc>
          <w:tcPr>
            <w:tcW w:w="2340" w:type="dxa"/>
            <w:vMerge/>
          </w:tcPr>
          <w:p w14:paraId="5F54EDB3"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582FE543" w14:textId="77777777" w:rsidR="00926A00" w:rsidRPr="00671749"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May build competing systems that may outperform the existing system.</w:t>
            </w:r>
          </w:p>
        </w:tc>
      </w:tr>
      <w:tr w:rsidR="00926A00" w:rsidRPr="006B5E91" w14:paraId="7128AD53" w14:textId="77777777" w:rsidTr="00926A00">
        <w:trPr>
          <w:trHeight w:val="461"/>
        </w:trPr>
        <w:tc>
          <w:tcPr>
            <w:tcW w:w="1975" w:type="dxa"/>
          </w:tcPr>
          <w:p w14:paraId="4C4D1E5E"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Evaluators</w:t>
            </w:r>
          </w:p>
        </w:tc>
        <w:tc>
          <w:tcPr>
            <w:tcW w:w="2340" w:type="dxa"/>
            <w:vMerge w:val="restart"/>
          </w:tcPr>
          <w:p w14:paraId="4592CDE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Quality Inspector</w:t>
            </w:r>
          </w:p>
        </w:tc>
        <w:tc>
          <w:tcPr>
            <w:tcW w:w="5035" w:type="dxa"/>
          </w:tcPr>
          <w:p w14:paraId="2BF1AA8D" w14:textId="77777777" w:rsidR="00926A00" w:rsidRDefault="00926A00" w:rsidP="00926A00">
            <w:pPr>
              <w:spacing w:line="360" w:lineRule="auto"/>
              <w:jc w:val="both"/>
              <w:rPr>
                <w:rFonts w:ascii="Times New Roman" w:hAnsi="Times New Roman" w:cs="Times New Roman"/>
                <w:sz w:val="24"/>
                <w:szCs w:val="24"/>
              </w:rPr>
            </w:pPr>
            <w:r w:rsidRPr="00671749">
              <w:rPr>
                <w:rFonts w:ascii="Times New Roman" w:hAnsi="Times New Roman" w:cs="Times New Roman"/>
                <w:sz w:val="24"/>
                <w:szCs w:val="24"/>
              </w:rPr>
              <w:t>Checks to see if the system is ready for production use and puts it through its paces.</w:t>
            </w:r>
          </w:p>
        </w:tc>
      </w:tr>
      <w:tr w:rsidR="00926A00" w:rsidRPr="006B5E91" w14:paraId="20B76D46" w14:textId="77777777" w:rsidTr="00926A00">
        <w:trPr>
          <w:trHeight w:val="926"/>
        </w:trPr>
        <w:tc>
          <w:tcPr>
            <w:tcW w:w="1975" w:type="dxa"/>
          </w:tcPr>
          <w:p w14:paraId="408E3BA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Supervisor</w:t>
            </w:r>
          </w:p>
        </w:tc>
        <w:tc>
          <w:tcPr>
            <w:tcW w:w="2340" w:type="dxa"/>
            <w:vMerge/>
          </w:tcPr>
          <w:p w14:paraId="2B92F166"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3F43A255" w14:textId="77777777" w:rsidR="00926A00" w:rsidRPr="00671749"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Checks to see if the system development is progressing well without any issues.</w:t>
            </w:r>
          </w:p>
        </w:tc>
      </w:tr>
    </w:tbl>
    <w:p w14:paraId="0A3672A3" w14:textId="77777777" w:rsidR="00926A00" w:rsidRPr="00926A00" w:rsidRDefault="00926A00" w:rsidP="00926A00"/>
    <w:p w14:paraId="22A8F278" w14:textId="6B98527E"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58" w:name="_Toc125556182"/>
      <w:bookmarkStart w:id="159" w:name="_Toc125663102"/>
      <w:bookmarkStart w:id="160" w:name="_Toc132325831"/>
      <w:r w:rsidRPr="00BD1851">
        <w:rPr>
          <w:rFonts w:ascii="Times New Roman Regular" w:hAnsi="Times New Roman Regular" w:cs="Times New Roman Regular"/>
          <w:b/>
          <w:bCs/>
          <w:color w:val="auto"/>
          <w:sz w:val="28"/>
          <w:szCs w:val="28"/>
        </w:rPr>
        <w:t xml:space="preserve">4.4 </w:t>
      </w:r>
      <w:bookmarkEnd w:id="158"/>
      <w:r w:rsidRPr="00BD1851">
        <w:rPr>
          <w:rFonts w:ascii="Times New Roman Regular" w:hAnsi="Times New Roman Regular" w:cs="Times New Roman Regular"/>
          <w:b/>
          <w:bCs/>
          <w:color w:val="auto"/>
          <w:sz w:val="28"/>
          <w:szCs w:val="28"/>
        </w:rPr>
        <w:t xml:space="preserve">Selection of </w:t>
      </w:r>
      <w:r w:rsidR="00926A00" w:rsidRPr="00BD1851">
        <w:rPr>
          <w:rFonts w:ascii="Times New Roman Regular" w:hAnsi="Times New Roman Regular" w:cs="Times New Roman Regular" w:hint="eastAsia"/>
          <w:b/>
          <w:bCs/>
          <w:color w:val="auto"/>
          <w:sz w:val="28"/>
          <w:szCs w:val="28"/>
        </w:rPr>
        <w:t>Requirement Elicitation Methodologies</w:t>
      </w:r>
      <w:bookmarkEnd w:id="159"/>
      <w:bookmarkEnd w:id="160"/>
    </w:p>
    <w:p w14:paraId="466AB4A5" w14:textId="233692CD" w:rsidR="00B40933" w:rsidRDefault="00926A00">
      <w:pPr>
        <w:spacing w:line="360" w:lineRule="auto"/>
        <w:jc w:val="both"/>
        <w:rPr>
          <w:rFonts w:ascii="Times New Roman Regular" w:hAnsi="Times New Roman Regular" w:cs="Times New Roman Regular" w:hint="eastAsia"/>
          <w:sz w:val="24"/>
          <w:szCs w:val="24"/>
        </w:rPr>
      </w:pPr>
      <w:r w:rsidRPr="00926A00">
        <w:rPr>
          <w:rFonts w:ascii="Times New Roman Regular" w:hAnsi="Times New Roman Regular" w:cs="Times New Roman Regular"/>
          <w:sz w:val="24"/>
          <w:szCs w:val="24"/>
        </w:rPr>
        <w:t>There were several requirement elicitation approaches used to collect needs for the creation of the research project. The approaches selected for this were literature review, survey, interviews, prototyping, brainstorming and self-evaluation. The following is a discussion of the rationales behind selecting the mentioned requirement elicitation approaches</w:t>
      </w:r>
      <w:r w:rsidR="00FD2F9D">
        <w:rPr>
          <w:rFonts w:ascii="Times New Roman Regular" w:hAnsi="Times New Roman Regular" w:cs="Times New Roman Regular"/>
          <w:sz w:val="24"/>
          <w:szCs w:val="24"/>
        </w:rPr>
        <w:t>.</w:t>
      </w:r>
    </w:p>
    <w:p w14:paraId="06A0E99F" w14:textId="51E06CA0" w:rsidR="00B40933" w:rsidRDefault="00FD2F9D">
      <w:pPr>
        <w:pStyle w:val="Caption"/>
        <w:keepNext/>
        <w:jc w:val="center"/>
        <w:rPr>
          <w:rFonts w:ascii="Times New Roman" w:hAnsi="Times New Roman" w:cs="Times New Roman"/>
          <w:b w:val="0"/>
          <w:bCs w:val="0"/>
          <w:smallCaps w:val="0"/>
          <w:color w:val="auto"/>
          <w:sz w:val="24"/>
          <w:szCs w:val="24"/>
        </w:rPr>
      </w:pPr>
      <w:bookmarkStart w:id="161" w:name="_Toc121126699"/>
      <w:bookmarkStart w:id="162" w:name="_Toc132182706"/>
      <w:r w:rsidRPr="00674CC8">
        <w:rPr>
          <w:rFonts w:ascii="Times New Roman Regular" w:hAnsi="Times New Roman Regular" w:cs="Times New Roman Regular"/>
          <w:b w:val="0"/>
          <w:bCs w:val="0"/>
          <w:smallCaps w:val="0"/>
          <w:color w:val="auto"/>
          <w:sz w:val="24"/>
          <w:szCs w:val="24"/>
        </w:rPr>
        <w:t xml:space="preserve">Table </w:t>
      </w:r>
      <w:r w:rsidRPr="00674CC8">
        <w:rPr>
          <w:rFonts w:ascii="Times New Roman Regular" w:hAnsi="Times New Roman Regular" w:cs="Times New Roman Regular"/>
          <w:b w:val="0"/>
          <w:bCs w:val="0"/>
          <w:smallCaps w:val="0"/>
          <w:color w:val="auto"/>
          <w:sz w:val="24"/>
          <w:szCs w:val="24"/>
        </w:rPr>
        <w:fldChar w:fldCharType="begin"/>
      </w:r>
      <w:r w:rsidRPr="00674CC8">
        <w:rPr>
          <w:rFonts w:ascii="Times New Roman Regular" w:hAnsi="Times New Roman Regular" w:cs="Times New Roman Regular"/>
          <w:b w:val="0"/>
          <w:bCs w:val="0"/>
          <w:smallCaps w:val="0"/>
          <w:color w:val="auto"/>
          <w:sz w:val="24"/>
          <w:szCs w:val="24"/>
        </w:rPr>
        <w:instrText xml:space="preserve"> SEQ Table \* ARABIC </w:instrText>
      </w:r>
      <w:r w:rsidRPr="00674CC8">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7</w:t>
      </w:r>
      <w:r w:rsidRPr="00674CC8">
        <w:rPr>
          <w:rFonts w:ascii="Times New Roman Regular" w:hAnsi="Times New Roman Regular" w:cs="Times New Roman Regular"/>
          <w:b w:val="0"/>
          <w:bCs w:val="0"/>
          <w:smallCaps w:val="0"/>
          <w:color w:val="auto"/>
          <w:sz w:val="24"/>
          <w:szCs w:val="24"/>
        </w:rPr>
        <w:fldChar w:fldCharType="end"/>
      </w:r>
      <w:r w:rsidRPr="00674CC8">
        <w:rPr>
          <w:rFonts w:ascii="Times New Roman Regular" w:hAnsi="Times New Roman Regular" w:cs="Times New Roman Regular"/>
          <w:b w:val="0"/>
          <w:bCs w:val="0"/>
          <w:smallCaps w:val="0"/>
          <w:color w:val="auto"/>
          <w:sz w:val="24"/>
          <w:szCs w:val="24"/>
        </w:rPr>
        <w:t xml:space="preserve">: </w:t>
      </w:r>
      <w:bookmarkEnd w:id="161"/>
      <w:bookmarkEnd w:id="162"/>
      <w:r w:rsidR="00926A00" w:rsidRPr="00EB32B4">
        <w:rPr>
          <w:rFonts w:ascii="Times New Roman" w:hAnsi="Times New Roman" w:cs="Times New Roman"/>
          <w:b w:val="0"/>
          <w:bCs w:val="0"/>
          <w:smallCaps w:val="0"/>
          <w:color w:val="auto"/>
          <w:sz w:val="24"/>
          <w:szCs w:val="24"/>
        </w:rPr>
        <w:t>Requirement elicitation methodologies (</w:t>
      </w:r>
      <w:r w:rsidR="00926A00" w:rsidRPr="00EB32B4">
        <w:rPr>
          <w:rFonts w:ascii="Times New Roman" w:hAnsi="Times New Roman" w:cs="Times New Roman"/>
          <w:b w:val="0"/>
          <w:bCs w:val="0"/>
          <w:i/>
          <w:iCs/>
          <w:smallCaps w:val="0"/>
          <w:color w:val="auto"/>
          <w:sz w:val="24"/>
          <w:szCs w:val="24"/>
        </w:rPr>
        <w:t>Self-Composed</w:t>
      </w:r>
      <w:r w:rsidR="00926A00"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1975"/>
        <w:gridCol w:w="7375"/>
      </w:tblGrid>
      <w:tr w:rsidR="00926A00" w:rsidRPr="006B5E91" w14:paraId="2F7A35B6" w14:textId="77777777" w:rsidTr="00926A00">
        <w:tc>
          <w:tcPr>
            <w:tcW w:w="1975" w:type="dxa"/>
            <w:shd w:val="clear" w:color="auto" w:fill="D9D9D9" w:themeFill="background1" w:themeFillShade="D9"/>
          </w:tcPr>
          <w:p w14:paraId="7B11D131"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Method</w:t>
            </w:r>
          </w:p>
        </w:tc>
        <w:tc>
          <w:tcPr>
            <w:tcW w:w="7375" w:type="dxa"/>
            <w:shd w:val="clear" w:color="auto" w:fill="D9D9D9" w:themeFill="background1" w:themeFillShade="D9"/>
          </w:tcPr>
          <w:p w14:paraId="7593503D"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Description</w:t>
            </w:r>
          </w:p>
        </w:tc>
      </w:tr>
      <w:tr w:rsidR="00926A00" w:rsidRPr="006B5E91" w14:paraId="6AC3F6F4" w14:textId="77777777" w:rsidTr="00926A00">
        <w:trPr>
          <w:trHeight w:val="125"/>
        </w:trPr>
        <w:tc>
          <w:tcPr>
            <w:tcW w:w="1975" w:type="dxa"/>
          </w:tcPr>
          <w:p w14:paraId="7E6B6333"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7375" w:type="dxa"/>
          </w:tcPr>
          <w:p w14:paraId="78C9A4CB" w14:textId="77777777" w:rsidR="00926A00" w:rsidRPr="006B5E91" w:rsidRDefault="00926A00" w:rsidP="00926A00">
            <w:pPr>
              <w:spacing w:line="360" w:lineRule="auto"/>
              <w:jc w:val="both"/>
              <w:rPr>
                <w:rFonts w:ascii="Times New Roman" w:hAnsi="Times New Roman" w:cs="Times New Roman"/>
                <w:sz w:val="24"/>
                <w:szCs w:val="24"/>
              </w:rPr>
            </w:pPr>
            <w:r w:rsidRPr="00F04EE6">
              <w:rPr>
                <w:rFonts w:ascii="Times New Roman" w:hAnsi="Times New Roman" w:cs="Times New Roman"/>
                <w:sz w:val="24"/>
                <w:szCs w:val="24"/>
              </w:rPr>
              <w:t>To determine research gaps in the chosen domain of interest and the intended topic of study at the project's outset, the author conducted a thorough literature analysis. Current systems were researched together with comparable technologies that might be applied to the existing systems that were referenced in literature in order to discover research gaps available in technologies that can be used.</w:t>
            </w:r>
          </w:p>
        </w:tc>
      </w:tr>
      <w:tr w:rsidR="00926A00" w:rsidRPr="006B5E91" w14:paraId="47C0E50E" w14:textId="77777777" w:rsidTr="00926A00">
        <w:trPr>
          <w:trHeight w:val="125"/>
        </w:trPr>
        <w:tc>
          <w:tcPr>
            <w:tcW w:w="1975" w:type="dxa"/>
          </w:tcPr>
          <w:p w14:paraId="7AE5EE8A"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Survey</w:t>
            </w:r>
          </w:p>
        </w:tc>
        <w:tc>
          <w:tcPr>
            <w:tcW w:w="7375" w:type="dxa"/>
          </w:tcPr>
          <w:p w14:paraId="61FD26A8" w14:textId="77777777" w:rsidR="00926A00" w:rsidRPr="00F04EE6" w:rsidRDefault="00926A00" w:rsidP="00926A00">
            <w:pPr>
              <w:spacing w:line="360" w:lineRule="auto"/>
              <w:jc w:val="both"/>
              <w:rPr>
                <w:rFonts w:ascii="Times New Roman" w:hAnsi="Times New Roman" w:cs="Times New Roman"/>
                <w:sz w:val="24"/>
                <w:szCs w:val="24"/>
              </w:rPr>
            </w:pPr>
            <w:r w:rsidRPr="00F04EE6">
              <w:rPr>
                <w:rFonts w:ascii="Times New Roman" w:hAnsi="Times New Roman" w:cs="Times New Roman"/>
                <w:sz w:val="24"/>
                <w:szCs w:val="24"/>
              </w:rPr>
              <w:t>A questionnaire was utilized as a survey instrument to obtain requirements and opinions from possible users of the suggested system. The author will benefit from this sort of poll in understanding people's thought processes and expectations for the prototype. It will also enable the author to explain whether or not the targeted users will benefit from the suggested solution.</w:t>
            </w:r>
          </w:p>
        </w:tc>
      </w:tr>
      <w:tr w:rsidR="00926A00" w:rsidRPr="006B5E91" w14:paraId="137047C2" w14:textId="77777777" w:rsidTr="00926A00">
        <w:trPr>
          <w:trHeight w:val="125"/>
        </w:trPr>
        <w:tc>
          <w:tcPr>
            <w:tcW w:w="1975" w:type="dxa"/>
          </w:tcPr>
          <w:p w14:paraId="4E2024C0"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Interviews</w:t>
            </w:r>
          </w:p>
        </w:tc>
        <w:tc>
          <w:tcPr>
            <w:tcW w:w="7375" w:type="dxa"/>
          </w:tcPr>
          <w:p w14:paraId="422EAB59" w14:textId="77777777" w:rsidR="00926A00" w:rsidRPr="00F04EE6" w:rsidRDefault="00926A00" w:rsidP="00926A00">
            <w:pPr>
              <w:spacing w:line="360" w:lineRule="auto"/>
              <w:jc w:val="both"/>
              <w:rPr>
                <w:rFonts w:ascii="Times New Roman" w:hAnsi="Times New Roman" w:cs="Times New Roman"/>
                <w:sz w:val="24"/>
                <w:szCs w:val="24"/>
              </w:rPr>
            </w:pPr>
            <w:r w:rsidRPr="004308A6">
              <w:rPr>
                <w:rFonts w:ascii="Times New Roman" w:hAnsi="Times New Roman" w:cs="Times New Roman"/>
                <w:sz w:val="24"/>
                <w:szCs w:val="24"/>
              </w:rPr>
              <w:t>Interviews were performed to gain expert insight into domain-specific requirements and to determine the best method to address the issue at hand while adding to the body of knowledge through research. Interviews were determined to be the greatest source of information because the field is new and the technical expertise needed is very precise. Additionally, this technique allowed for the qualitative evaluation of the suggested system, allowing for the identification of any shortcomings or difficulties that could need to be resolved during prototyping.</w:t>
            </w:r>
          </w:p>
        </w:tc>
      </w:tr>
      <w:tr w:rsidR="00926A00" w:rsidRPr="006B5E91" w14:paraId="7FFA2362" w14:textId="77777777" w:rsidTr="00926A00">
        <w:trPr>
          <w:trHeight w:val="125"/>
        </w:trPr>
        <w:tc>
          <w:tcPr>
            <w:tcW w:w="1975" w:type="dxa"/>
          </w:tcPr>
          <w:p w14:paraId="557D897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Prototyping</w:t>
            </w:r>
          </w:p>
        </w:tc>
        <w:tc>
          <w:tcPr>
            <w:tcW w:w="7375" w:type="dxa"/>
          </w:tcPr>
          <w:p w14:paraId="4C0F3F3F" w14:textId="77777777" w:rsidR="00926A00" w:rsidRPr="00F04EE6" w:rsidRDefault="00926A00" w:rsidP="00926A00">
            <w:pPr>
              <w:spacing w:line="360" w:lineRule="auto"/>
              <w:jc w:val="both"/>
              <w:rPr>
                <w:rFonts w:ascii="Times New Roman" w:hAnsi="Times New Roman" w:cs="Times New Roman"/>
                <w:sz w:val="24"/>
                <w:szCs w:val="24"/>
              </w:rPr>
            </w:pPr>
            <w:r w:rsidRPr="00F04EE6">
              <w:rPr>
                <w:rFonts w:ascii="Times New Roman" w:hAnsi="Times New Roman" w:cs="Times New Roman"/>
                <w:sz w:val="24"/>
                <w:szCs w:val="24"/>
              </w:rPr>
              <w:t>The project was chosen to follow the Agile Software Development Life-cycle, thus prototyping would allow the author to test and evaluate the prototype while iteratively trying out several alternative implementations to find any potential areas for improvement.</w:t>
            </w:r>
          </w:p>
        </w:tc>
      </w:tr>
      <w:tr w:rsidR="00926A00" w:rsidRPr="006B5E91" w14:paraId="6AF43440" w14:textId="77777777" w:rsidTr="00926A00">
        <w:trPr>
          <w:trHeight w:val="125"/>
        </w:trPr>
        <w:tc>
          <w:tcPr>
            <w:tcW w:w="1975" w:type="dxa"/>
          </w:tcPr>
          <w:p w14:paraId="3A2C5C1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Brainstorming</w:t>
            </w:r>
          </w:p>
        </w:tc>
        <w:tc>
          <w:tcPr>
            <w:tcW w:w="7375" w:type="dxa"/>
          </w:tcPr>
          <w:p w14:paraId="52D5B100" w14:textId="77777777" w:rsidR="00926A00" w:rsidRPr="00F04EE6" w:rsidRDefault="00926A00" w:rsidP="00926A00">
            <w:pPr>
              <w:spacing w:line="360" w:lineRule="auto"/>
              <w:jc w:val="both"/>
              <w:rPr>
                <w:rFonts w:ascii="Times New Roman" w:hAnsi="Times New Roman" w:cs="Times New Roman"/>
                <w:sz w:val="24"/>
                <w:szCs w:val="24"/>
              </w:rPr>
            </w:pPr>
            <w:r w:rsidRPr="00BB30BA">
              <w:rPr>
                <w:rFonts w:ascii="Times New Roman" w:hAnsi="Times New Roman" w:cs="Times New Roman"/>
                <w:color w:val="202124"/>
                <w:sz w:val="24"/>
                <w:szCs w:val="24"/>
                <w:shd w:val="clear" w:color="auto" w:fill="FFFFFF"/>
              </w:rPr>
              <w:t>Whether you're attempting to come up with a broad subject before you start your research, you're trying to focus more specifically, or you're determining what evidence to use for a particular paragraph, brainstorming is a useful technique to produce ideas at every step of the process. In order to assess the system for personally, the author has a number of brainstorming sessions with his colleagues at various project stages.</w:t>
            </w:r>
          </w:p>
        </w:tc>
      </w:tr>
      <w:tr w:rsidR="00926A00" w:rsidRPr="006B5E91" w14:paraId="10DDE9F8" w14:textId="77777777" w:rsidTr="00926A00">
        <w:trPr>
          <w:trHeight w:val="125"/>
        </w:trPr>
        <w:tc>
          <w:tcPr>
            <w:tcW w:w="1975" w:type="dxa"/>
          </w:tcPr>
          <w:p w14:paraId="358560A1"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Self-Evaluation</w:t>
            </w:r>
          </w:p>
        </w:tc>
        <w:tc>
          <w:tcPr>
            <w:tcW w:w="7375" w:type="dxa"/>
          </w:tcPr>
          <w:p w14:paraId="58D8D12F" w14:textId="77777777" w:rsidR="00926A00" w:rsidRPr="00F04EE6" w:rsidRDefault="00926A00" w:rsidP="00926A00">
            <w:pPr>
              <w:spacing w:line="360" w:lineRule="auto"/>
              <w:jc w:val="both"/>
              <w:rPr>
                <w:rFonts w:ascii="Times New Roman" w:hAnsi="Times New Roman" w:cs="Times New Roman"/>
                <w:sz w:val="24"/>
                <w:szCs w:val="24"/>
              </w:rPr>
            </w:pPr>
            <w:r w:rsidRPr="009B74A8">
              <w:rPr>
                <w:rFonts w:ascii="Times New Roman" w:hAnsi="Times New Roman" w:cs="Times New Roman"/>
                <w:color w:val="202124"/>
                <w:sz w:val="24"/>
                <w:szCs w:val="24"/>
                <w:shd w:val="clear" w:color="auto" w:fill="FFFFFF"/>
              </w:rPr>
              <w:t>Self-evaluation is done in order to examine the currently available applications, do competitor analyses on the current systems, and get insight into how negative stakeholders, such as hackers, can breach the system and find a way around to protect the data and the system.</w:t>
            </w:r>
          </w:p>
        </w:tc>
      </w:tr>
    </w:tbl>
    <w:p w14:paraId="29B40ADF" w14:textId="77777777" w:rsidR="00926A00" w:rsidRPr="00926A00" w:rsidRDefault="00926A00" w:rsidP="00926A00"/>
    <w:p w14:paraId="256E6F4F" w14:textId="3D916FEB" w:rsidR="00B40933" w:rsidRPr="00D3104C"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63" w:name="_4.5_Discussion_of"/>
      <w:bookmarkStart w:id="164" w:name="_Toc125556183"/>
      <w:bookmarkStart w:id="165" w:name="_Toc125663103"/>
      <w:bookmarkStart w:id="166" w:name="_Toc132325832"/>
      <w:bookmarkEnd w:id="163"/>
      <w:r w:rsidRPr="00D3104C">
        <w:rPr>
          <w:rFonts w:ascii="Times New Roman Regular" w:hAnsi="Times New Roman Regular" w:cs="Times New Roman Regular"/>
          <w:b/>
          <w:bCs/>
          <w:color w:val="auto"/>
          <w:sz w:val="28"/>
          <w:szCs w:val="28"/>
        </w:rPr>
        <w:lastRenderedPageBreak/>
        <w:t xml:space="preserve">4.5 </w:t>
      </w:r>
      <w:bookmarkEnd w:id="164"/>
      <w:r w:rsidRPr="00D3104C">
        <w:rPr>
          <w:rFonts w:ascii="Times New Roman Regular" w:hAnsi="Times New Roman Regular" w:cs="Times New Roman Regular"/>
          <w:b/>
          <w:bCs/>
          <w:color w:val="auto"/>
          <w:sz w:val="28"/>
          <w:szCs w:val="28"/>
        </w:rPr>
        <w:t xml:space="preserve">Discussion of </w:t>
      </w:r>
      <w:r w:rsidR="00926A00" w:rsidRPr="00D3104C">
        <w:rPr>
          <w:rFonts w:ascii="Times New Roman Regular" w:hAnsi="Times New Roman Regular" w:cs="Times New Roman Regular" w:hint="eastAsia"/>
          <w:b/>
          <w:bCs/>
          <w:color w:val="auto"/>
          <w:sz w:val="28"/>
          <w:szCs w:val="28"/>
        </w:rPr>
        <w:t>Findings</w:t>
      </w:r>
      <w:bookmarkEnd w:id="165"/>
      <w:bookmarkEnd w:id="166"/>
    </w:p>
    <w:p w14:paraId="63D2F8E9" w14:textId="6C2FB29E" w:rsidR="00D574AF" w:rsidRPr="00D574AF" w:rsidRDefault="00D574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relevant key stakeholders are split up into groups where the chosen best methodology was used for each group. </w:t>
      </w:r>
      <w:hyperlink w:anchor="_C.1._Requirement_elicitation" w:history="1">
        <w:r>
          <w:rPr>
            <w:rStyle w:val="Hyperlink"/>
            <w:rFonts w:ascii="Times New Roman Regular" w:hAnsi="Times New Roman Regular" w:cs="Times New Roman Regular"/>
            <w:b/>
            <w:bCs/>
            <w:color w:val="auto"/>
            <w:sz w:val="24"/>
            <w:szCs w:val="24"/>
            <w:u w:val="none"/>
          </w:rPr>
          <w:t>APPENDIX C.1</w:t>
        </w:r>
      </w:hyperlink>
      <w:r>
        <w:rPr>
          <w:rFonts w:ascii="Times New Roman" w:hAnsi="Times New Roman" w:cs="Times New Roman"/>
          <w:sz w:val="24"/>
          <w:szCs w:val="24"/>
        </w:rPr>
        <w:t xml:space="preserve"> contains a complete breakdown of these stakeholders.</w:t>
      </w:r>
    </w:p>
    <w:p w14:paraId="556C6A25" w14:textId="13CEAE3A" w:rsidR="00B40933" w:rsidRPr="00D3104C" w:rsidRDefault="0017161A">
      <w:pPr>
        <w:pStyle w:val="Heading2"/>
        <w:spacing w:line="360" w:lineRule="auto"/>
        <w:rPr>
          <w:rFonts w:ascii="Times New Roman Regular" w:hAnsi="Times New Roman Regular" w:cs="Times New Roman Regular" w:hint="eastAsia"/>
          <w:b/>
          <w:bCs/>
          <w:color w:val="auto"/>
          <w:sz w:val="24"/>
          <w:szCs w:val="24"/>
        </w:rPr>
      </w:pPr>
      <w:bookmarkStart w:id="167" w:name="_Toc125556184"/>
      <w:bookmarkStart w:id="168" w:name="_Toc125663104"/>
      <w:bookmarkStart w:id="169" w:name="_Toc132325833"/>
      <w:r w:rsidRPr="00D3104C">
        <w:rPr>
          <w:rFonts w:ascii="Times New Roman Regular" w:hAnsi="Times New Roman Regular" w:cs="Times New Roman Regular"/>
          <w:b/>
          <w:bCs/>
          <w:color w:val="auto"/>
          <w:sz w:val="24"/>
          <w:szCs w:val="24"/>
        </w:rPr>
        <w:t>4.5.1 Literature review</w:t>
      </w:r>
      <w:bookmarkEnd w:id="167"/>
      <w:bookmarkEnd w:id="168"/>
      <w:bookmarkEnd w:id="169"/>
    </w:p>
    <w:p w14:paraId="3B30FFA2" w14:textId="4063098A" w:rsidR="00B40933" w:rsidRPr="00D574AF" w:rsidRDefault="00FD2F9D" w:rsidP="00D574AF">
      <w:pPr>
        <w:pStyle w:val="Caption"/>
        <w:keepNext/>
        <w:jc w:val="center"/>
        <w:rPr>
          <w:rFonts w:ascii="Times New Roman" w:hAnsi="Times New Roman" w:cs="Times New Roman"/>
          <w:b w:val="0"/>
          <w:bCs w:val="0"/>
          <w:smallCaps w:val="0"/>
          <w:color w:val="auto"/>
          <w:sz w:val="24"/>
          <w:szCs w:val="24"/>
        </w:rPr>
      </w:pPr>
      <w:bookmarkStart w:id="170" w:name="_Toc132182707"/>
      <w:r w:rsidRPr="008121CC">
        <w:rPr>
          <w:rFonts w:ascii="Times New Roman Regular" w:hAnsi="Times New Roman Regular" w:cs="Times New Roman Regular"/>
          <w:b w:val="0"/>
          <w:bCs w:val="0"/>
          <w:smallCaps w:val="0"/>
          <w:color w:val="auto"/>
          <w:sz w:val="24"/>
          <w:szCs w:val="24"/>
        </w:rPr>
        <w:t xml:space="preserve">Table </w:t>
      </w:r>
      <w:r w:rsidRPr="008121CC">
        <w:rPr>
          <w:rFonts w:ascii="Times New Roman Regular" w:hAnsi="Times New Roman Regular" w:cs="Times New Roman Regular"/>
          <w:b w:val="0"/>
          <w:bCs w:val="0"/>
          <w:smallCaps w:val="0"/>
          <w:color w:val="auto"/>
          <w:sz w:val="24"/>
          <w:szCs w:val="24"/>
        </w:rPr>
        <w:fldChar w:fldCharType="begin"/>
      </w:r>
      <w:r w:rsidRPr="008121CC">
        <w:rPr>
          <w:rFonts w:ascii="Times New Roman Regular" w:hAnsi="Times New Roman Regular" w:cs="Times New Roman Regular"/>
          <w:b w:val="0"/>
          <w:bCs w:val="0"/>
          <w:smallCaps w:val="0"/>
          <w:color w:val="auto"/>
          <w:sz w:val="24"/>
          <w:szCs w:val="24"/>
        </w:rPr>
        <w:instrText xml:space="preserve"> SEQ Table \* ARABIC </w:instrText>
      </w:r>
      <w:r w:rsidRPr="008121CC">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8</w:t>
      </w:r>
      <w:r w:rsidRPr="008121CC">
        <w:rPr>
          <w:rFonts w:ascii="Times New Roman Regular" w:hAnsi="Times New Roman Regular" w:cs="Times New Roman Regular"/>
          <w:b w:val="0"/>
          <w:bCs w:val="0"/>
          <w:smallCaps w:val="0"/>
          <w:color w:val="auto"/>
          <w:sz w:val="24"/>
          <w:szCs w:val="24"/>
        </w:rPr>
        <w:fldChar w:fldCharType="end"/>
      </w:r>
      <w:r w:rsidRPr="008121CC">
        <w:rPr>
          <w:rFonts w:ascii="Times New Roman Regular" w:hAnsi="Times New Roman Regular" w:cs="Times New Roman Regular"/>
          <w:b w:val="0"/>
          <w:bCs w:val="0"/>
          <w:smallCaps w:val="0"/>
          <w:color w:val="auto"/>
          <w:sz w:val="24"/>
          <w:szCs w:val="24"/>
        </w:rPr>
        <w:t xml:space="preserve">: </w:t>
      </w:r>
      <w:bookmarkEnd w:id="170"/>
      <w:r w:rsidR="00D574AF" w:rsidRPr="00EB32B4">
        <w:rPr>
          <w:rFonts w:ascii="Times New Roman" w:hAnsi="Times New Roman" w:cs="Times New Roman"/>
          <w:b w:val="0"/>
          <w:bCs w:val="0"/>
          <w:smallCaps w:val="0"/>
          <w:color w:val="auto"/>
          <w:sz w:val="24"/>
          <w:szCs w:val="24"/>
        </w:rPr>
        <w:t>Literature review findings (</w:t>
      </w:r>
      <w:r w:rsidR="00D574AF" w:rsidRPr="00EB32B4">
        <w:rPr>
          <w:rFonts w:ascii="Times New Roman" w:hAnsi="Times New Roman" w:cs="Times New Roman"/>
          <w:b w:val="0"/>
          <w:bCs w:val="0"/>
          <w:i/>
          <w:iCs/>
          <w:smallCaps w:val="0"/>
          <w:color w:val="auto"/>
          <w:sz w:val="24"/>
          <w:szCs w:val="24"/>
        </w:rPr>
        <w:t>Self-Composed</w:t>
      </w:r>
      <w:r w:rsidR="00D574AF"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7195"/>
        <w:gridCol w:w="2155"/>
      </w:tblGrid>
      <w:tr w:rsidR="00D574AF" w:rsidRPr="006B5E91" w14:paraId="233A5C74" w14:textId="77777777" w:rsidTr="007415BB">
        <w:tc>
          <w:tcPr>
            <w:tcW w:w="7195" w:type="dxa"/>
            <w:shd w:val="clear" w:color="auto" w:fill="D9D9D9" w:themeFill="background1" w:themeFillShade="D9"/>
          </w:tcPr>
          <w:p w14:paraId="7B2B8C15" w14:textId="77777777" w:rsidR="00D574AF" w:rsidRPr="006B5E91" w:rsidRDefault="00D574AF"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c>
          <w:tcPr>
            <w:tcW w:w="2155" w:type="dxa"/>
            <w:shd w:val="clear" w:color="auto" w:fill="D9D9D9" w:themeFill="background1" w:themeFillShade="D9"/>
          </w:tcPr>
          <w:p w14:paraId="50A9F575" w14:textId="77777777" w:rsidR="00D574AF" w:rsidRPr="006B5E91"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Citation</w:t>
            </w:r>
          </w:p>
        </w:tc>
      </w:tr>
      <w:tr w:rsidR="00D574AF" w:rsidRPr="006B5E91" w14:paraId="760919A9" w14:textId="77777777" w:rsidTr="007415BB">
        <w:tc>
          <w:tcPr>
            <w:tcW w:w="7195" w:type="dxa"/>
          </w:tcPr>
          <w:p w14:paraId="10F9848B" w14:textId="53D0A55E" w:rsidR="00D574AF" w:rsidRDefault="00F35375" w:rsidP="00673EBD">
            <w:pPr>
              <w:spacing w:line="360" w:lineRule="auto"/>
              <w:jc w:val="both"/>
              <w:rPr>
                <w:rFonts w:ascii="Times New Roman" w:hAnsi="Times New Roman" w:cs="Times New Roman"/>
                <w:b/>
                <w:bCs/>
                <w:sz w:val="24"/>
                <w:szCs w:val="24"/>
              </w:rPr>
            </w:pPr>
            <w:r w:rsidRPr="00F35375">
              <w:rPr>
                <w:rFonts w:ascii="Times New Roman" w:hAnsi="Times New Roman" w:cs="Times New Roman"/>
                <w:sz w:val="24"/>
                <w:szCs w:val="24"/>
              </w:rPr>
              <w:t>In the completion of the literature review on the existing work done, it was identified that abstractive text summarization systems for customer reviews helps users to make better and quicker decisions on their actions let it be on buying products or watching a movie, user review summarization proves to save time for customers.</w:t>
            </w:r>
          </w:p>
        </w:tc>
        <w:tc>
          <w:tcPr>
            <w:tcW w:w="2155" w:type="dxa"/>
          </w:tcPr>
          <w:p w14:paraId="4F5E7707" w14:textId="77777777" w:rsidR="00D574AF"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{"citationID":"tZ5JmbAI","properties":{"formattedCitation":"(Boorugu,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BE47D8">
              <w:rPr>
                <w:rFonts w:ascii="Times New Roman" w:hAnsi="Times New Roman" w:cs="Times New Roman"/>
                <w:sz w:val="24"/>
              </w:rPr>
              <w:t>(Boorugu, Ramesh and Madhavi, 2019)</w:t>
            </w:r>
            <w:r>
              <w:rPr>
                <w:rFonts w:ascii="Times New Roman" w:hAnsi="Times New Roman" w:cs="Times New Roman"/>
                <w:sz w:val="24"/>
                <w:szCs w:val="24"/>
              </w:rPr>
              <w:fldChar w:fldCharType="end"/>
            </w:r>
          </w:p>
        </w:tc>
      </w:tr>
      <w:tr w:rsidR="00D574AF" w:rsidRPr="006B5E91" w14:paraId="0E840D81" w14:textId="77777777" w:rsidTr="007415BB">
        <w:tc>
          <w:tcPr>
            <w:tcW w:w="7195" w:type="dxa"/>
          </w:tcPr>
          <w:p w14:paraId="562A6B98" w14:textId="77777777" w:rsidR="00D574AF"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sz w:val="24"/>
                <w:szCs w:val="24"/>
              </w:rPr>
              <w:t>When exploring technologies that can be applied to achieve the required outcome, it was clear that traditional machine learning and deep learning approaches were only used for abstractive text summarization in the domain of movie reviews. Leaving the usage of advanced deep learning approaches such as Transformers untouched for this domain.</w:t>
            </w:r>
          </w:p>
        </w:tc>
        <w:tc>
          <w:tcPr>
            <w:tcW w:w="2155" w:type="dxa"/>
          </w:tcPr>
          <w:p w14:paraId="346E8228" w14:textId="77777777" w:rsidR="00D574AF"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{"citationID":"6hYcuGba","properties":{"formattedCitation":"(Khan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EB7EF7">
              <w:rPr>
                <w:rFonts w:ascii="Times New Roman" w:hAnsi="Times New Roman" w:cs="Times New Roman"/>
                <w:sz w:val="24"/>
              </w:rPr>
              <w:t>(Khan et al., 2020)</w:t>
            </w:r>
            <w:r>
              <w:rPr>
                <w:rFonts w:ascii="Times New Roman" w:hAnsi="Times New Roman" w:cs="Times New Roman"/>
                <w:sz w:val="24"/>
                <w:szCs w:val="24"/>
              </w:rPr>
              <w:fldChar w:fldCharType="end"/>
            </w:r>
          </w:p>
        </w:tc>
      </w:tr>
      <w:tr w:rsidR="00D574AF" w:rsidRPr="006B5E91" w14:paraId="0F087247" w14:textId="77777777" w:rsidTr="007415BB">
        <w:tc>
          <w:tcPr>
            <w:tcW w:w="7195" w:type="dxa"/>
          </w:tcPr>
          <w:p w14:paraId="7B06C096"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 was identified that transformer optimization has not been looked into when working with transformers in abstractive text summarization domain in general and not specific to the movie domain.</w:t>
            </w:r>
          </w:p>
        </w:tc>
        <w:tc>
          <w:tcPr>
            <w:tcW w:w="2155" w:type="dxa"/>
          </w:tcPr>
          <w:p w14:paraId="4D173992"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{"citationID":"S8cqFA9J","properties":{"formattedCitation":"(Gupta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szCs w:val="24"/>
              </w:rPr>
              <w:t>(Gupta et al., 2021)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c>
      </w:tr>
      <w:tr w:rsidR="00D574AF" w:rsidRPr="006B5E91" w14:paraId="64BC397B" w14:textId="77777777" w:rsidTr="007415BB">
        <w:tc>
          <w:tcPr>
            <w:tcW w:w="7195" w:type="dxa"/>
          </w:tcPr>
          <w:p w14:paraId="5214D845"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Dataset related to working with model generalized has been used previously and is recommended to be used if researchers are willing to work with the idea of generalization for the domain of abstractive text summarization.</w:t>
            </w:r>
          </w:p>
        </w:tc>
        <w:tc>
          <w:tcPr>
            <w:tcW w:w="2155" w:type="dxa"/>
          </w:tcPr>
          <w:p w14:paraId="04B9BE0A"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{"citationID":"nJ4yzuFn","properties":{"formattedCitation":"(Kouris,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rPr>
              <w:t>(Kouris, Alexandridis and Stafylopatis, 2019)</w:t>
            </w:r>
            <w:r>
              <w:rPr>
                <w:rFonts w:ascii="Times New Roman" w:hAnsi="Times New Roman" w:cs="Times New Roman"/>
                <w:sz w:val="24"/>
                <w:szCs w:val="24"/>
              </w:rPr>
              <w:fldChar w:fldCharType="end"/>
            </w:r>
          </w:p>
        </w:tc>
      </w:tr>
    </w:tbl>
    <w:p w14:paraId="6227BD84" w14:textId="77777777" w:rsidR="00B40933" w:rsidRDefault="00B40933">
      <w:pPr>
        <w:spacing w:line="360" w:lineRule="auto"/>
        <w:jc w:val="both"/>
        <w:rPr>
          <w:rFonts w:ascii="Times New Roman Regular" w:hAnsi="Times New Roman Regular" w:cs="Times New Roman Regular" w:hint="eastAsia"/>
          <w:sz w:val="24"/>
          <w:szCs w:val="24"/>
        </w:rPr>
      </w:pPr>
    </w:p>
    <w:p w14:paraId="299E561C" w14:textId="32BB4177" w:rsidR="00B40933" w:rsidRPr="00D3104C" w:rsidRDefault="0017161A">
      <w:pPr>
        <w:pStyle w:val="Heading2"/>
        <w:spacing w:line="360" w:lineRule="auto"/>
        <w:rPr>
          <w:rFonts w:ascii="Times New Roman Regular" w:hAnsi="Times New Roman Regular" w:cs="Times New Roman Regular" w:hint="eastAsia"/>
          <w:b/>
          <w:bCs/>
          <w:color w:val="auto"/>
          <w:sz w:val="24"/>
          <w:szCs w:val="24"/>
        </w:rPr>
      </w:pPr>
      <w:bookmarkStart w:id="171" w:name="_Toc125663105"/>
      <w:bookmarkStart w:id="172" w:name="_Toc125556185"/>
      <w:bookmarkStart w:id="173" w:name="_Toc132325834"/>
      <w:r w:rsidRPr="00D3104C">
        <w:rPr>
          <w:rFonts w:ascii="Times New Roman Regular" w:hAnsi="Times New Roman Regular" w:cs="Times New Roman Regular"/>
          <w:b/>
          <w:bCs/>
          <w:color w:val="auto"/>
          <w:sz w:val="24"/>
          <w:szCs w:val="24"/>
        </w:rPr>
        <w:lastRenderedPageBreak/>
        <w:t xml:space="preserve">4.5.2 </w:t>
      </w:r>
      <w:bookmarkEnd w:id="171"/>
      <w:bookmarkEnd w:id="172"/>
      <w:bookmarkEnd w:id="173"/>
      <w:r w:rsidR="007415BB" w:rsidRPr="00EB32B4">
        <w:rPr>
          <w:rFonts w:ascii="Times New Roman" w:hAnsi="Times New Roman" w:cs="Times New Roman"/>
          <w:b/>
          <w:color w:val="auto"/>
          <w:sz w:val="24"/>
          <w:szCs w:val="24"/>
        </w:rPr>
        <w:t>Brainstorming</w:t>
      </w:r>
    </w:p>
    <w:p w14:paraId="25264675" w14:textId="650AEE9D" w:rsidR="00810292" w:rsidRDefault="007415BB" w:rsidP="009A5D1D">
      <w:pPr>
        <w:pStyle w:val="Caption"/>
        <w:keepNext/>
        <w:spacing w:line="360" w:lineRule="auto"/>
        <w:jc w:val="both"/>
        <w:rPr>
          <w:rFonts w:ascii="Times New Roman Regular" w:hAnsi="Times New Roman Regular" w:cs="Times New Roman Regular" w:hint="eastAsia"/>
          <w:b w:val="0"/>
          <w:bCs w:val="0"/>
          <w:smallCaps w:val="0"/>
          <w:color w:val="auto"/>
          <w:sz w:val="24"/>
          <w:szCs w:val="24"/>
        </w:rPr>
      </w:pPr>
      <w:bookmarkStart w:id="174" w:name="_Toc121126700"/>
      <w:r w:rsidRPr="007415BB">
        <w:rPr>
          <w:rFonts w:ascii="Times New Roman Regular" w:hAnsi="Times New Roman Regular" w:cs="Times New Roman Regular"/>
          <w:b w:val="0"/>
          <w:bCs w:val="0"/>
          <w:smallCaps w:val="0"/>
          <w:color w:val="auto"/>
          <w:sz w:val="24"/>
          <w:szCs w:val="24"/>
        </w:rPr>
        <w:t>The author engaged in brainstorming across various project phases. These were carried out both with the authors' colleagues and supervisors as well as through a self-analysis process</w:t>
      </w:r>
      <w:r w:rsidR="00810292">
        <w:rPr>
          <w:rFonts w:ascii="Times New Roman Regular" w:hAnsi="Times New Roman Regular" w:cs="Times New Roman Regular"/>
          <w:b w:val="0"/>
          <w:bCs w:val="0"/>
          <w:smallCaps w:val="0"/>
          <w:color w:val="auto"/>
          <w:sz w:val="24"/>
          <w:szCs w:val="24"/>
        </w:rPr>
        <w:t>.</w:t>
      </w:r>
    </w:p>
    <w:p w14:paraId="3A5A2BE4" w14:textId="0814A272" w:rsidR="00B40933" w:rsidRPr="007415BB" w:rsidRDefault="00FD2F9D" w:rsidP="007415BB">
      <w:pPr>
        <w:pStyle w:val="Caption"/>
        <w:keepNext/>
        <w:jc w:val="center"/>
        <w:rPr>
          <w:rFonts w:ascii="Times New Roman" w:hAnsi="Times New Roman" w:cs="Times New Roman"/>
          <w:b w:val="0"/>
          <w:bCs w:val="0"/>
          <w:smallCaps w:val="0"/>
          <w:color w:val="auto"/>
          <w:sz w:val="24"/>
          <w:szCs w:val="24"/>
        </w:rPr>
      </w:pPr>
      <w:bookmarkStart w:id="175" w:name="_Toc132182708"/>
      <w:r w:rsidRPr="00042C49">
        <w:rPr>
          <w:rFonts w:ascii="Times New Roman Regular" w:hAnsi="Times New Roman Regular" w:cs="Times New Roman Regular"/>
          <w:b w:val="0"/>
          <w:bCs w:val="0"/>
          <w:smallCaps w:val="0"/>
          <w:color w:val="auto"/>
          <w:sz w:val="24"/>
          <w:szCs w:val="24"/>
        </w:rPr>
        <w:t xml:space="preserve">Table </w:t>
      </w:r>
      <w:r w:rsidRPr="00042C49">
        <w:rPr>
          <w:rFonts w:ascii="Times New Roman Regular" w:hAnsi="Times New Roman Regular" w:cs="Times New Roman Regular"/>
          <w:b w:val="0"/>
          <w:bCs w:val="0"/>
          <w:smallCaps w:val="0"/>
          <w:color w:val="auto"/>
          <w:sz w:val="24"/>
          <w:szCs w:val="24"/>
        </w:rPr>
        <w:fldChar w:fldCharType="begin"/>
      </w:r>
      <w:r w:rsidRPr="00042C49">
        <w:rPr>
          <w:rFonts w:ascii="Times New Roman Regular" w:hAnsi="Times New Roman Regular" w:cs="Times New Roman Regular"/>
          <w:b w:val="0"/>
          <w:bCs w:val="0"/>
          <w:smallCaps w:val="0"/>
          <w:color w:val="auto"/>
          <w:sz w:val="24"/>
          <w:szCs w:val="24"/>
        </w:rPr>
        <w:instrText xml:space="preserve"> SEQ Table \* ARABIC </w:instrText>
      </w:r>
      <w:r w:rsidRPr="00042C49">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9</w:t>
      </w:r>
      <w:r w:rsidRPr="00042C49">
        <w:rPr>
          <w:rFonts w:ascii="Times New Roman Regular" w:hAnsi="Times New Roman Regular" w:cs="Times New Roman Regular"/>
          <w:b w:val="0"/>
          <w:bCs w:val="0"/>
          <w:smallCaps w:val="0"/>
          <w:color w:val="auto"/>
          <w:sz w:val="24"/>
          <w:szCs w:val="24"/>
        </w:rPr>
        <w:fldChar w:fldCharType="end"/>
      </w:r>
      <w:r w:rsidRPr="00042C49">
        <w:rPr>
          <w:rFonts w:ascii="Times New Roman Regular" w:hAnsi="Times New Roman Regular" w:cs="Times New Roman Regular"/>
          <w:b w:val="0"/>
          <w:bCs w:val="0"/>
          <w:smallCaps w:val="0"/>
          <w:color w:val="auto"/>
          <w:sz w:val="24"/>
          <w:szCs w:val="24"/>
        </w:rPr>
        <w:t xml:space="preserve">: </w:t>
      </w:r>
      <w:bookmarkEnd w:id="174"/>
      <w:bookmarkEnd w:id="175"/>
      <w:r w:rsidR="007415BB" w:rsidRPr="00EB32B4">
        <w:rPr>
          <w:rFonts w:ascii="Times New Roman" w:hAnsi="Times New Roman" w:cs="Times New Roman"/>
          <w:b w:val="0"/>
          <w:bCs w:val="0"/>
          <w:smallCaps w:val="0"/>
          <w:color w:val="auto"/>
          <w:sz w:val="24"/>
          <w:szCs w:val="24"/>
        </w:rPr>
        <w:t>Observations findings (</w:t>
      </w:r>
      <w:r w:rsidR="007415BB" w:rsidRPr="00EB32B4">
        <w:rPr>
          <w:rFonts w:ascii="Times New Roman" w:hAnsi="Times New Roman" w:cs="Times New Roman"/>
          <w:b w:val="0"/>
          <w:bCs w:val="0"/>
          <w:i/>
          <w:iCs/>
          <w:smallCaps w:val="0"/>
          <w:color w:val="auto"/>
          <w:sz w:val="24"/>
          <w:szCs w:val="24"/>
        </w:rPr>
        <w:t>Self-Composed</w:t>
      </w:r>
      <w:r w:rsidR="007415BB"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2605"/>
        <w:gridCol w:w="6745"/>
      </w:tblGrid>
      <w:tr w:rsidR="007415BB" w:rsidRPr="006B5E91" w14:paraId="2A1AB95A" w14:textId="77777777" w:rsidTr="00673EBD">
        <w:tc>
          <w:tcPr>
            <w:tcW w:w="2605" w:type="dxa"/>
            <w:shd w:val="clear" w:color="auto" w:fill="D9D9D9" w:themeFill="background1" w:themeFillShade="D9"/>
          </w:tcPr>
          <w:p w14:paraId="48ABC04C" w14:textId="77777777" w:rsidR="007415BB" w:rsidRPr="006B5E91" w:rsidRDefault="007415BB" w:rsidP="00673EBD">
            <w:pPr>
              <w:spacing w:line="360" w:lineRule="auto"/>
              <w:rPr>
                <w:rFonts w:ascii="Times New Roman" w:hAnsi="Times New Roman" w:cs="Times New Roman"/>
                <w:b/>
                <w:bCs/>
                <w:sz w:val="24"/>
                <w:szCs w:val="24"/>
              </w:rPr>
            </w:pPr>
            <w:r>
              <w:rPr>
                <w:rFonts w:ascii="Times New Roman" w:hAnsi="Times New Roman" w:cs="Times New Roman"/>
                <w:b/>
                <w:bCs/>
                <w:sz w:val="24"/>
                <w:szCs w:val="24"/>
              </w:rPr>
              <w:t>Criteria</w:t>
            </w:r>
          </w:p>
        </w:tc>
        <w:tc>
          <w:tcPr>
            <w:tcW w:w="6745" w:type="dxa"/>
            <w:shd w:val="clear" w:color="auto" w:fill="D9D9D9" w:themeFill="background1" w:themeFillShade="D9"/>
          </w:tcPr>
          <w:p w14:paraId="7FFD0E4E" w14:textId="77777777" w:rsidR="007415BB" w:rsidRPr="006B5E91" w:rsidRDefault="007415BB" w:rsidP="00673EBD">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r>
      <w:tr w:rsidR="007415BB" w:rsidRPr="006B5E91" w14:paraId="595C327F" w14:textId="77777777" w:rsidTr="00673EBD">
        <w:tc>
          <w:tcPr>
            <w:tcW w:w="2605" w:type="dxa"/>
          </w:tcPr>
          <w:p w14:paraId="5E4584A4"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Able to figure out several other research gaps/ limitations which can be fit into the current project domain in order to increase the magnitude of research effort.</w:t>
            </w:r>
          </w:p>
        </w:tc>
        <w:tc>
          <w:tcPr>
            <w:tcW w:w="6745" w:type="dxa"/>
          </w:tcPr>
          <w:p w14:paraId="2BFE6457"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Multiple ideas were brought up as the result of the brainstorming session. The concept of creating a performance adaptive generalization model was brought up by the authors supervisor, along with several other approaches to increase the performance of the system exponentially such like making use of the new data from the domain users for retraining and combine all data with the common domain for retraining since the data count increases with respect to the common domain user.</w:t>
            </w:r>
          </w:p>
        </w:tc>
      </w:tr>
    </w:tbl>
    <w:p w14:paraId="46A27DD0" w14:textId="77777777" w:rsidR="00B40933" w:rsidRDefault="00B40933">
      <w:pPr>
        <w:rPr>
          <w:rFonts w:ascii="Times New Roman Regular" w:hAnsi="Times New Roman Regular" w:cs="Times New Roman Regular" w:hint="eastAsia"/>
        </w:rPr>
      </w:pPr>
    </w:p>
    <w:p w14:paraId="62C17764" w14:textId="72FA3D15"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176" w:name="_Toc125556187"/>
      <w:bookmarkStart w:id="177" w:name="_Toc125663107"/>
      <w:bookmarkStart w:id="178" w:name="_Toc132325835"/>
      <w:r w:rsidRPr="00135C0E">
        <w:rPr>
          <w:rFonts w:ascii="Times New Roman Regular" w:hAnsi="Times New Roman Regular" w:cs="Times New Roman Regular"/>
          <w:b/>
          <w:bCs/>
          <w:color w:val="auto"/>
          <w:sz w:val="24"/>
          <w:szCs w:val="24"/>
        </w:rPr>
        <w:t>4.5.3 Interviews</w:t>
      </w:r>
      <w:bookmarkEnd w:id="176"/>
      <w:bookmarkEnd w:id="177"/>
      <w:bookmarkEnd w:id="178"/>
    </w:p>
    <w:p w14:paraId="465D9070" w14:textId="415755AA" w:rsidR="00BA0CF7" w:rsidRDefault="007415BB" w:rsidP="007415BB">
      <w:pPr>
        <w:spacing w:line="360" w:lineRule="auto"/>
        <w:jc w:val="both"/>
        <w:rPr>
          <w:rFonts w:ascii="Times New Roman Regular" w:hAnsi="Times New Roman Regular" w:cs="Times New Roman Regular" w:hint="eastAsia"/>
          <w:sz w:val="24"/>
          <w:szCs w:val="24"/>
        </w:rPr>
      </w:pPr>
      <w:r w:rsidRPr="007415BB">
        <w:rPr>
          <w:rFonts w:ascii="Times New Roman" w:hAnsi="Times New Roman" w:cs="Times New Roman"/>
          <w:sz w:val="24"/>
          <w:szCs w:val="24"/>
        </w:rPr>
        <w:t>Interviews with experts and researchers in the relevant domains were performed to obtain insights on the technical domain competence. To determine the project requirements, experts and researchers in ML and abstractive text summarizing systems were chosen. 2 PhD candidate in ML and Computational Linguistics, 1 NLP Researcher, 2 Software Architects, 1 Software Engineer and 1 Lecturer with MSc completion were interviewed. The interview outcomes were processed to a thematic analysis based on the following themes. Interview participant details can be found at over</w:t>
      </w:r>
      <w:r>
        <w:rPr>
          <w:rFonts w:ascii="Times New Roman" w:hAnsi="Times New Roman" w:cs="Times New Roman"/>
          <w:sz w:val="24"/>
          <w:szCs w:val="24"/>
        </w:rPr>
        <w:t xml:space="preserve"> </w:t>
      </w:r>
      <w:hyperlink w:anchor="_B.3._Interview_analysis" w:history="1">
        <w:r w:rsidRPr="005B56B4">
          <w:rPr>
            <w:rStyle w:val="Hyperlink"/>
            <w:rFonts w:ascii="Times New Roman" w:hAnsi="Times New Roman" w:cs="Times New Roman"/>
            <w:b/>
            <w:bCs/>
            <w:color w:val="000000" w:themeColor="text1"/>
            <w:sz w:val="24"/>
            <w:szCs w:val="24"/>
            <w:u w:val="none"/>
          </w:rPr>
          <w:t>APPENDIX B.3</w:t>
        </w:r>
      </w:hyperlink>
      <w:bookmarkStart w:id="179" w:name="_Toc125663106"/>
      <w:bookmarkStart w:id="180" w:name="_Toc125556186"/>
    </w:p>
    <w:p w14:paraId="7C9753E6"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1" w:name="_Toc121126702"/>
      <w:bookmarkStart w:id="182" w:name="_Toc12679328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Interview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1"/>
      <w:bookmarkEnd w:id="182"/>
    </w:p>
    <w:tbl>
      <w:tblPr>
        <w:tblStyle w:val="TableGrid"/>
        <w:tblW w:w="0" w:type="auto"/>
        <w:tblLook w:val="04A0" w:firstRow="1" w:lastRow="0" w:firstColumn="1" w:lastColumn="0" w:noHBand="0" w:noVBand="1"/>
      </w:tblPr>
      <w:tblGrid>
        <w:gridCol w:w="2965"/>
        <w:gridCol w:w="6385"/>
      </w:tblGrid>
      <w:tr w:rsidR="007415BB" w:rsidRPr="006B5E91" w14:paraId="75EB1788" w14:textId="77777777" w:rsidTr="00673EBD">
        <w:tc>
          <w:tcPr>
            <w:tcW w:w="2965" w:type="dxa"/>
            <w:shd w:val="clear" w:color="auto" w:fill="D9D9D9" w:themeFill="background1" w:themeFillShade="D9"/>
          </w:tcPr>
          <w:p w14:paraId="547A9FCE"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7F518869"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7415BB" w:rsidRPr="006B5E91" w14:paraId="458EC689" w14:textId="77777777" w:rsidTr="00673EBD">
        <w:tc>
          <w:tcPr>
            <w:tcW w:w="2965" w:type="dxa"/>
          </w:tcPr>
          <w:p w14:paraId="56F2B21E"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37A8108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7415BB" w:rsidRPr="006B5E91" w14:paraId="5B5361E4" w14:textId="77777777" w:rsidTr="00673EBD">
        <w:tc>
          <w:tcPr>
            <w:tcW w:w="2965" w:type="dxa"/>
          </w:tcPr>
          <w:p w14:paraId="1163582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2B39969A"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7415BB" w:rsidRPr="006B5E91" w14:paraId="5A5503C2" w14:textId="77777777" w:rsidTr="00673EBD">
        <w:tc>
          <w:tcPr>
            <w:tcW w:w="2965" w:type="dxa"/>
          </w:tcPr>
          <w:p w14:paraId="28DF60C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1C8FF92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7415BB" w:rsidRPr="006B5E91" w14:paraId="1345CA7D" w14:textId="77777777" w:rsidTr="00673EBD">
        <w:tc>
          <w:tcPr>
            <w:tcW w:w="2965" w:type="dxa"/>
          </w:tcPr>
          <w:p w14:paraId="0A7E201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6385" w:type="dxa"/>
          </w:tcPr>
          <w:p w14:paraId="23A1DA7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7415BB" w:rsidRPr="006B5E91" w14:paraId="09E6DF25" w14:textId="77777777" w:rsidTr="00673EBD">
        <w:tc>
          <w:tcPr>
            <w:tcW w:w="2965" w:type="dxa"/>
          </w:tcPr>
          <w:p w14:paraId="7775E20B"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06DA886"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7415BB" w:rsidRPr="006B5E91" w14:paraId="609E7132" w14:textId="77777777" w:rsidTr="00673EBD">
        <w:tc>
          <w:tcPr>
            <w:tcW w:w="2965" w:type="dxa"/>
          </w:tcPr>
          <w:p w14:paraId="790B465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Hybrid transformers</w:t>
            </w:r>
          </w:p>
        </w:tc>
        <w:tc>
          <w:tcPr>
            <w:tcW w:w="6385" w:type="dxa"/>
          </w:tcPr>
          <w:p w14:paraId="409649E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7415BB" w:rsidRPr="006B5E91" w14:paraId="17DF967E" w14:textId="77777777" w:rsidTr="00673EBD">
        <w:tc>
          <w:tcPr>
            <w:tcW w:w="2965" w:type="dxa"/>
          </w:tcPr>
          <w:p w14:paraId="3969672D"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1BA8054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7415BB" w:rsidRPr="006B5E91" w14:paraId="055EC739" w14:textId="77777777" w:rsidTr="00673EBD">
        <w:tc>
          <w:tcPr>
            <w:tcW w:w="2965" w:type="dxa"/>
          </w:tcPr>
          <w:p w14:paraId="779D127F"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385" w:type="dxa"/>
          </w:tcPr>
          <w:p w14:paraId="5FDB9137"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7415BB" w:rsidRPr="006B5E91" w14:paraId="756B2A30" w14:textId="77777777" w:rsidTr="00673EBD">
        <w:tc>
          <w:tcPr>
            <w:tcW w:w="2965" w:type="dxa"/>
          </w:tcPr>
          <w:p w14:paraId="200D79D3"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40075C42"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7415BB" w:rsidRPr="006B5E91" w14:paraId="2DB3C591" w14:textId="77777777" w:rsidTr="00673EBD">
        <w:tc>
          <w:tcPr>
            <w:tcW w:w="2965" w:type="dxa"/>
          </w:tcPr>
          <w:p w14:paraId="2B3E67F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1426C081"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64AF280F" w14:textId="77777777" w:rsidR="007415BB" w:rsidRPr="006B5E91" w:rsidRDefault="007415BB" w:rsidP="007415BB">
      <w:pPr>
        <w:pStyle w:val="Caption"/>
        <w:keepNext/>
        <w:rPr>
          <w:rFonts w:ascii="Times New Roman" w:hAnsi="Times New Roman" w:cs="Times New Roman"/>
          <w:b w:val="0"/>
          <w:bCs w:val="0"/>
          <w:smallCaps w:val="0"/>
          <w:sz w:val="24"/>
          <w:szCs w:val="24"/>
        </w:rPr>
      </w:pPr>
    </w:p>
    <w:tbl>
      <w:tblPr>
        <w:tblStyle w:val="TableGrid"/>
        <w:tblW w:w="9355" w:type="dxa"/>
        <w:tblLook w:val="04A0" w:firstRow="1" w:lastRow="0" w:firstColumn="1" w:lastColumn="0" w:noHBand="0" w:noVBand="1"/>
      </w:tblPr>
      <w:tblGrid>
        <w:gridCol w:w="1776"/>
        <w:gridCol w:w="7579"/>
      </w:tblGrid>
      <w:tr w:rsidR="007415BB" w:rsidRPr="006B5E91" w14:paraId="2ED6BE13" w14:textId="77777777" w:rsidTr="00673EBD">
        <w:tc>
          <w:tcPr>
            <w:tcW w:w="1776" w:type="dxa"/>
            <w:shd w:val="clear" w:color="auto" w:fill="D9D9D9" w:themeFill="background1" w:themeFillShade="D9"/>
          </w:tcPr>
          <w:p w14:paraId="2EA0C63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579" w:type="dxa"/>
            <w:shd w:val="clear" w:color="auto" w:fill="D9D9D9" w:themeFill="background1" w:themeFillShade="D9"/>
          </w:tcPr>
          <w:p w14:paraId="68E185C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7415BB" w:rsidRPr="006B5E91" w14:paraId="55BE7763" w14:textId="77777777" w:rsidTr="00673EBD">
        <w:tc>
          <w:tcPr>
            <w:tcW w:w="1776" w:type="dxa"/>
          </w:tcPr>
          <w:p w14:paraId="7F46A601"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7579" w:type="dxa"/>
          </w:tcPr>
          <w:p w14:paraId="545B8307" w14:textId="1A3D2957"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Data accessibility and data preparation techniques are crucial considerations for a data science project. Since every domain would initially employ the same model, PhD candidates proposed utilizing validated and well-researched datasets for the field of generalization to ensure the quality of data. Since text data may contain characters from other languages unless the project is restricted to English language support alone, NLP experts raised worry about the language of the text included in the project scope.</w:t>
            </w:r>
          </w:p>
        </w:tc>
      </w:tr>
      <w:tr w:rsidR="007415BB" w:rsidRPr="006B5E91" w14:paraId="3CC72E4B" w14:textId="77777777" w:rsidTr="00673EBD">
        <w:tc>
          <w:tcPr>
            <w:tcW w:w="1776" w:type="dxa"/>
          </w:tcPr>
          <w:p w14:paraId="06F6F4A0"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7579" w:type="dxa"/>
          </w:tcPr>
          <w:p w14:paraId="4B134191" w14:textId="2EE36ED3"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The interviewees stated that NLP tasks like text summarization and sentiment analysis may be successfully solved using transformer designs like BERT, GPT-2, Roberta, T5, and others. They advised using the most recent version of these models because they are frequently upgraded and developed in new, improved forms. To keep track of these upgrades, they advised examining daily analytics from websites like Hugging Face, such as download and like counts.</w:t>
            </w:r>
          </w:p>
        </w:tc>
      </w:tr>
      <w:tr w:rsidR="007415BB" w:rsidRPr="006B5E91" w14:paraId="16BADA76" w14:textId="77777777" w:rsidTr="00673EBD">
        <w:tc>
          <w:tcPr>
            <w:tcW w:w="1776" w:type="dxa"/>
          </w:tcPr>
          <w:p w14:paraId="4047CC30"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7579" w:type="dxa"/>
          </w:tcPr>
          <w:p w14:paraId="1D711838" w14:textId="221BAD4A"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Due to their scalability and performance advantages, the software engineers and architects suggested employing NoSQL databases like MongoDB or Firebase for storing data related to domain specific managers</w:t>
            </w:r>
            <w:r>
              <w:rPr>
                <w:rFonts w:ascii="Times New Roman" w:hAnsi="Times New Roman" w:cs="Times New Roman"/>
                <w:sz w:val="24"/>
                <w:szCs w:val="24"/>
              </w:rPr>
              <w:t>.</w:t>
            </w:r>
          </w:p>
        </w:tc>
      </w:tr>
      <w:tr w:rsidR="007415BB" w:rsidRPr="006B5E91" w14:paraId="3099D77F" w14:textId="77777777" w:rsidTr="00673EBD">
        <w:tc>
          <w:tcPr>
            <w:tcW w:w="1776" w:type="dxa"/>
          </w:tcPr>
          <w:p w14:paraId="195BAA99"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7579" w:type="dxa"/>
          </w:tcPr>
          <w:p w14:paraId="6CAC7F3A" w14:textId="422F24C9"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Experts agree that using optimized transformers to solve the issue is a brilliant idea, but given the project's time constraints, they advise prioritizing the movie domain and postponing the task of developing a broader adaptive solution.</w:t>
            </w:r>
          </w:p>
        </w:tc>
      </w:tr>
      <w:tr w:rsidR="007415BB" w:rsidRPr="006B5E91" w14:paraId="1F155D78" w14:textId="77777777" w:rsidTr="00673EBD">
        <w:tc>
          <w:tcPr>
            <w:tcW w:w="1776" w:type="dxa"/>
          </w:tcPr>
          <w:p w14:paraId="18ECEDB1"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Hyperparameter tuning</w:t>
            </w:r>
          </w:p>
        </w:tc>
        <w:tc>
          <w:tcPr>
            <w:tcW w:w="7579" w:type="dxa"/>
          </w:tcPr>
          <w:p w14:paraId="54676EE0" w14:textId="73921DA6"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7415BB" w:rsidRPr="006B5E91" w14:paraId="34F86F89" w14:textId="77777777" w:rsidTr="00673EBD">
        <w:tc>
          <w:tcPr>
            <w:tcW w:w="1776" w:type="dxa"/>
          </w:tcPr>
          <w:p w14:paraId="11AF931F"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17ABCD87" w14:textId="03BDAC70" w:rsidR="007415BB"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The hybrid transformer combination with ensemble techniques was well-loved by PhD applicants, but many believed the project scope was growing too large and risky for the time available.</w:t>
            </w:r>
          </w:p>
        </w:tc>
      </w:tr>
      <w:tr w:rsidR="007415BB" w:rsidRPr="006B5E91" w14:paraId="61F684C2" w14:textId="77777777" w:rsidTr="00673EBD">
        <w:tc>
          <w:tcPr>
            <w:tcW w:w="1776" w:type="dxa"/>
          </w:tcPr>
          <w:p w14:paraId="412159C3"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377D6E20" w14:textId="09DDE45A" w:rsidR="007415BB"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Interviewees are interested in the novel domain-specific retraining system and recommended incorporating a pretrained model for sentiment analysis if time allows</w:t>
            </w:r>
            <w:r w:rsidR="007415BB">
              <w:rPr>
                <w:rFonts w:ascii="Times New Roman" w:hAnsi="Times New Roman" w:cs="Times New Roman"/>
                <w:sz w:val="24"/>
                <w:szCs w:val="24"/>
              </w:rPr>
              <w:t>.</w:t>
            </w:r>
          </w:p>
        </w:tc>
      </w:tr>
      <w:tr w:rsidR="007415BB" w:rsidRPr="006B5E91" w14:paraId="39354F7D" w14:textId="77777777" w:rsidTr="00673EBD">
        <w:tc>
          <w:tcPr>
            <w:tcW w:w="1776" w:type="dxa"/>
          </w:tcPr>
          <w:p w14:paraId="494FFD16"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1CAD2370"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7415BB" w:rsidRPr="006B5E91" w14:paraId="067C7812" w14:textId="77777777" w:rsidTr="00673EBD">
        <w:tc>
          <w:tcPr>
            <w:tcW w:w="1776" w:type="dxa"/>
          </w:tcPr>
          <w:p w14:paraId="4D37330B"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59AE1585" w14:textId="17C37386" w:rsidR="007415BB" w:rsidRDefault="007745F7" w:rsidP="00673EBD">
            <w:pPr>
              <w:spacing w:line="360" w:lineRule="auto"/>
              <w:jc w:val="both"/>
              <w:rPr>
                <w:rFonts w:ascii="Times New Roman" w:hAnsi="Times New Roman" w:cs="Times New Roman"/>
                <w:sz w:val="24"/>
                <w:szCs w:val="24"/>
              </w:rPr>
            </w:pPr>
            <w:r w:rsidRPr="007745F7">
              <w:rPr>
                <w:rFonts w:ascii="Times New Roman" w:hAnsi="Times New Roman" w:cs="Times New Roman"/>
                <w:sz w:val="24"/>
                <w:szCs w:val="24"/>
              </w:rPr>
              <w:t>PhD candidates and NLP experts emphasized the need for evaluations in the adaptive generalization model and suggested limiting the project to a maximum of three domains for easier comparison and clearer demonstration</w:t>
            </w:r>
          </w:p>
        </w:tc>
      </w:tr>
    </w:tbl>
    <w:p w14:paraId="7CB7261D" w14:textId="77777777" w:rsidR="007415BB" w:rsidRDefault="007415BB" w:rsidP="007415BB">
      <w:pPr>
        <w:spacing w:line="360" w:lineRule="auto"/>
        <w:jc w:val="both"/>
        <w:rPr>
          <w:rFonts w:ascii="Times New Roman Regular" w:hAnsi="Times New Roman Regular" w:cs="Times New Roman Regular" w:hint="eastAsia"/>
          <w:sz w:val="24"/>
          <w:szCs w:val="24"/>
        </w:rPr>
      </w:pPr>
    </w:p>
    <w:p w14:paraId="339873C2" w14:textId="4CF74D4E"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183" w:name="_Toc132325836"/>
      <w:r w:rsidRPr="00135C0E">
        <w:rPr>
          <w:rFonts w:ascii="Times New Roman Regular" w:hAnsi="Times New Roman Regular" w:cs="Times New Roman Regular"/>
          <w:b/>
          <w:bCs/>
          <w:color w:val="auto"/>
          <w:sz w:val="24"/>
          <w:szCs w:val="24"/>
        </w:rPr>
        <w:t>4.5.4 Survey</w:t>
      </w:r>
      <w:bookmarkEnd w:id="179"/>
      <w:bookmarkEnd w:id="180"/>
      <w:bookmarkEnd w:id="183"/>
    </w:p>
    <w:p w14:paraId="0C143AB2"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4" w:name="_Toc126793286"/>
      <w:bookmarkStart w:id="185" w:name="_Toc125556188"/>
      <w:bookmarkStart w:id="186" w:name="_Toc12566310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Survey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4"/>
    </w:p>
    <w:tbl>
      <w:tblPr>
        <w:tblStyle w:val="TableGrid"/>
        <w:tblW w:w="0" w:type="auto"/>
        <w:tblLook w:val="04A0" w:firstRow="1" w:lastRow="0" w:firstColumn="1" w:lastColumn="0" w:noHBand="0" w:noVBand="1"/>
      </w:tblPr>
      <w:tblGrid>
        <w:gridCol w:w="1886"/>
        <w:gridCol w:w="7464"/>
      </w:tblGrid>
      <w:tr w:rsidR="007415BB" w:rsidRPr="006B5E91" w14:paraId="6C6C0AD3" w14:textId="77777777" w:rsidTr="00673EBD">
        <w:tc>
          <w:tcPr>
            <w:tcW w:w="1886" w:type="dxa"/>
          </w:tcPr>
          <w:p w14:paraId="7F1C7941"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264B478" w14:textId="77777777" w:rsidR="007415BB" w:rsidRPr="006B5E91" w:rsidRDefault="007415BB" w:rsidP="00673EBD">
            <w:pPr>
              <w:spacing w:line="360" w:lineRule="auto"/>
              <w:jc w:val="both"/>
              <w:rPr>
                <w:rFonts w:ascii="Times New Roman" w:hAnsi="Times New Roman" w:cs="Times New Roman"/>
                <w:sz w:val="24"/>
                <w:szCs w:val="24"/>
              </w:rPr>
            </w:pPr>
            <w:r w:rsidRPr="00095B4F">
              <w:rPr>
                <w:rFonts w:ascii="Times New Roman" w:hAnsi="Times New Roman" w:cs="Times New Roman"/>
                <w:color w:val="202124"/>
                <w:spacing w:val="3"/>
                <w:sz w:val="24"/>
                <w:szCs w:val="24"/>
                <w:shd w:val="clear" w:color="auto" w:fill="FFFFFF"/>
              </w:rPr>
              <w:t>Have you ever realized that reading lengthy reviews takes a significant amount of time?</w:t>
            </w:r>
          </w:p>
        </w:tc>
      </w:tr>
      <w:tr w:rsidR="007415BB" w:rsidRPr="006B5E91" w14:paraId="0BB08CD2" w14:textId="77777777" w:rsidTr="00673EBD">
        <w:tc>
          <w:tcPr>
            <w:tcW w:w="1886" w:type="dxa"/>
          </w:tcPr>
          <w:p w14:paraId="07E83971"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2F0671C" w14:textId="77777777" w:rsidR="007415BB" w:rsidRPr="006B5E91" w:rsidRDefault="007415BB" w:rsidP="00673EBD">
            <w:pPr>
              <w:spacing w:line="360" w:lineRule="auto"/>
              <w:jc w:val="both"/>
              <w:rPr>
                <w:rFonts w:ascii="Times New Roman" w:hAnsi="Times New Roman" w:cs="Times New Roman"/>
                <w:sz w:val="24"/>
                <w:szCs w:val="24"/>
              </w:rPr>
            </w:pPr>
            <w:r w:rsidRPr="00095B4F">
              <w:rPr>
                <w:rFonts w:ascii="Times New Roman" w:hAnsi="Times New Roman" w:cs="Times New Roman"/>
                <w:sz w:val="24"/>
                <w:szCs w:val="24"/>
              </w:rPr>
              <w:t>To determine whether the audience as a whole considers reading lengthy reviews to be a time-consuming activity.</w:t>
            </w:r>
          </w:p>
        </w:tc>
      </w:tr>
      <w:tr w:rsidR="007415BB" w:rsidRPr="006B5E91" w14:paraId="455EE572" w14:textId="77777777" w:rsidTr="00673EBD">
        <w:tc>
          <w:tcPr>
            <w:tcW w:w="9350" w:type="dxa"/>
            <w:gridSpan w:val="2"/>
          </w:tcPr>
          <w:p w14:paraId="0F16FA48" w14:textId="77777777" w:rsidR="007415BB" w:rsidRDefault="007415BB" w:rsidP="00673EBD">
            <w:pPr>
              <w:spacing w:line="360" w:lineRule="auto"/>
              <w:rPr>
                <w:rFonts w:ascii="Times New Roman" w:hAnsi="Times New Roman" w:cs="Times New Roman"/>
                <w:b/>
                <w:sz w:val="24"/>
                <w:szCs w:val="24"/>
              </w:rPr>
            </w:pPr>
            <w:r w:rsidRPr="00095B4F">
              <w:rPr>
                <w:rFonts w:ascii="Times New Roman" w:hAnsi="Times New Roman" w:cs="Times New Roman"/>
                <w:b/>
                <w:noProof/>
                <w:sz w:val="24"/>
                <w:szCs w:val="24"/>
              </w:rPr>
              <w:lastRenderedPageBreak/>
              <w:drawing>
                <wp:anchor distT="0" distB="0" distL="114300" distR="114300" simplePos="0" relativeHeight="251662336" behindDoc="0" locked="0" layoutInCell="1" allowOverlap="1" wp14:anchorId="3160A5EC" wp14:editId="63CA159D">
                  <wp:simplePos x="0" y="0"/>
                  <wp:positionH relativeFrom="column">
                    <wp:posOffset>13970</wp:posOffset>
                  </wp:positionH>
                  <wp:positionV relativeFrom="paragraph">
                    <wp:posOffset>256540</wp:posOffset>
                  </wp:positionV>
                  <wp:extent cx="3010535" cy="165735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010535" cy="1657350"/>
                          </a:xfrm>
                          <a:prstGeom prst="rect">
                            <a:avLst/>
                          </a:prstGeom>
                        </pic:spPr>
                      </pic:pic>
                    </a:graphicData>
                  </a:graphic>
                  <wp14:sizeRelH relativeFrom="page">
                    <wp14:pctWidth>0</wp14:pctWidth>
                  </wp14:sizeRelH>
                  <wp14:sizeRelV relativeFrom="page">
                    <wp14:pctHeight>0</wp14:pctHeight>
                  </wp14:sizeRelV>
                </wp:anchor>
              </w:drawing>
            </w:r>
            <w:r w:rsidRPr="004F7D9E">
              <w:rPr>
                <w:rFonts w:ascii="Times New Roman" w:hAnsi="Times New Roman" w:cs="Times New Roman"/>
                <w:b/>
                <w:sz w:val="24"/>
                <w:szCs w:val="24"/>
              </w:rPr>
              <w:t>Findings &amp; Conclusion</w:t>
            </w:r>
          </w:p>
          <w:p w14:paraId="7F8C5326"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 can be concluded that a</w:t>
            </w:r>
            <w:r w:rsidRPr="00095B4F">
              <w:rPr>
                <w:rFonts w:ascii="Times New Roman" w:hAnsi="Times New Roman" w:cs="Times New Roman"/>
                <w:sz w:val="24"/>
                <w:szCs w:val="24"/>
              </w:rPr>
              <w:t xml:space="preserve"> large </w:t>
            </w:r>
            <w:r>
              <w:rPr>
                <w:rFonts w:ascii="Times New Roman" w:hAnsi="Times New Roman" w:cs="Times New Roman"/>
                <w:sz w:val="24"/>
                <w:szCs w:val="24"/>
              </w:rPr>
              <w:t xml:space="preserve">part </w:t>
            </w:r>
            <w:r w:rsidRPr="00095B4F">
              <w:rPr>
                <w:rFonts w:ascii="Times New Roman" w:hAnsi="Times New Roman" w:cs="Times New Roman"/>
                <w:sz w:val="24"/>
                <w:szCs w:val="24"/>
              </w:rPr>
              <w:t xml:space="preserve">of the </w:t>
            </w:r>
            <w:r>
              <w:rPr>
                <w:rFonts w:ascii="Times New Roman" w:hAnsi="Times New Roman" w:cs="Times New Roman"/>
                <w:sz w:val="24"/>
                <w:szCs w:val="24"/>
              </w:rPr>
              <w:t>audience</w:t>
            </w:r>
            <w:r w:rsidRPr="00095B4F">
              <w:rPr>
                <w:rFonts w:ascii="Times New Roman" w:hAnsi="Times New Roman" w:cs="Times New Roman"/>
                <w:sz w:val="24"/>
                <w:szCs w:val="24"/>
              </w:rPr>
              <w:t xml:space="preserve"> (</w:t>
            </w:r>
            <w:r>
              <w:rPr>
                <w:rFonts w:ascii="Times New Roman" w:hAnsi="Times New Roman" w:cs="Times New Roman"/>
                <w:sz w:val="24"/>
                <w:szCs w:val="24"/>
              </w:rPr>
              <w:t>more than 90% of the audience</w:t>
            </w:r>
            <w:r w:rsidRPr="00095B4F">
              <w:rPr>
                <w:rFonts w:ascii="Times New Roman" w:hAnsi="Times New Roman" w:cs="Times New Roman"/>
                <w:sz w:val="24"/>
                <w:szCs w:val="24"/>
              </w:rPr>
              <w:t>) finds that’s reading lengthy reviews is a time-consuming hassle which also proves that they would appreciate if there would be a quicker approach for this problem, like a summarization.</w:t>
            </w:r>
            <w:r>
              <w:rPr>
                <w:rFonts w:ascii="Times New Roman" w:hAnsi="Times New Roman" w:cs="Times New Roman"/>
                <w:sz w:val="24"/>
                <w:szCs w:val="24"/>
              </w:rPr>
              <w:t xml:space="preserve"> This also concludes to see a positive correlation from the results which was expected from the author of the project.</w:t>
            </w:r>
          </w:p>
        </w:tc>
      </w:tr>
      <w:tr w:rsidR="007415BB" w:rsidRPr="006B5E91" w14:paraId="47ACF32A" w14:textId="77777777" w:rsidTr="00673EBD">
        <w:tc>
          <w:tcPr>
            <w:tcW w:w="9350" w:type="dxa"/>
            <w:gridSpan w:val="2"/>
            <w:shd w:val="clear" w:color="auto" w:fill="D9D9D9" w:themeFill="background1" w:themeFillShade="D9"/>
          </w:tcPr>
          <w:p w14:paraId="64951E01" w14:textId="77777777" w:rsidR="007415BB" w:rsidRPr="00095B4F" w:rsidRDefault="007415BB" w:rsidP="00673EBD">
            <w:pPr>
              <w:spacing w:line="360" w:lineRule="auto"/>
              <w:rPr>
                <w:rFonts w:ascii="Times New Roman" w:hAnsi="Times New Roman" w:cs="Times New Roman"/>
                <w:b/>
                <w:noProof/>
                <w:sz w:val="24"/>
                <w:szCs w:val="24"/>
              </w:rPr>
            </w:pPr>
          </w:p>
        </w:tc>
      </w:tr>
      <w:tr w:rsidR="007415BB" w:rsidRPr="006B5E91" w14:paraId="37D48DB2" w14:textId="77777777" w:rsidTr="00673EBD">
        <w:tc>
          <w:tcPr>
            <w:tcW w:w="1886" w:type="dxa"/>
          </w:tcPr>
          <w:p w14:paraId="50F97430" w14:textId="77777777" w:rsidR="007415BB" w:rsidRPr="006B5E91" w:rsidRDefault="007415BB" w:rsidP="00673EBD">
            <w:pPr>
              <w:spacing w:line="360" w:lineRule="auto"/>
              <w:jc w:val="both"/>
              <w:rPr>
                <w:rFonts w:ascii="Times New Roman" w:hAnsi="Times New Roman" w:cs="Times New Roman"/>
                <w:sz w:val="24"/>
                <w:szCs w:val="24"/>
              </w:rPr>
            </w:pPr>
            <w:r w:rsidRPr="006B5E91">
              <w:rPr>
                <w:rFonts w:ascii="Times New Roman" w:hAnsi="Times New Roman" w:cs="Times New Roman"/>
                <w:b/>
                <w:sz w:val="24"/>
                <w:szCs w:val="24"/>
              </w:rPr>
              <w:t>Question</w:t>
            </w:r>
          </w:p>
        </w:tc>
        <w:tc>
          <w:tcPr>
            <w:tcW w:w="7464" w:type="dxa"/>
          </w:tcPr>
          <w:p w14:paraId="0CEB3ECA" w14:textId="77777777" w:rsidR="007415BB" w:rsidRPr="006B5E91" w:rsidRDefault="007415BB" w:rsidP="00673EBD">
            <w:pPr>
              <w:spacing w:line="360" w:lineRule="auto"/>
              <w:jc w:val="both"/>
              <w:rPr>
                <w:rFonts w:ascii="Times New Roman" w:hAnsi="Times New Roman" w:cs="Times New Roman"/>
                <w:sz w:val="24"/>
                <w:szCs w:val="24"/>
              </w:rPr>
            </w:pPr>
            <w:r w:rsidRPr="00BB74DC">
              <w:rPr>
                <w:rFonts w:ascii="Times New Roman" w:hAnsi="Times New Roman" w:cs="Times New Roman"/>
                <w:color w:val="202124"/>
                <w:spacing w:val="3"/>
                <w:sz w:val="24"/>
                <w:szCs w:val="24"/>
                <w:shd w:val="clear" w:color="auto" w:fill="FFFFFF"/>
              </w:rPr>
              <w:t>Do you believe that developing a generic system for all domains would be a wise course of action?</w:t>
            </w:r>
          </w:p>
        </w:tc>
      </w:tr>
      <w:tr w:rsidR="007415BB" w:rsidRPr="006B5E91" w14:paraId="5CC99E1E" w14:textId="77777777" w:rsidTr="00673EBD">
        <w:tc>
          <w:tcPr>
            <w:tcW w:w="1886" w:type="dxa"/>
          </w:tcPr>
          <w:p w14:paraId="704CB5FC" w14:textId="77777777" w:rsidR="007415BB" w:rsidRPr="006B5E91" w:rsidRDefault="007415BB" w:rsidP="00673EBD">
            <w:pPr>
              <w:spacing w:line="360" w:lineRule="auto"/>
              <w:jc w:val="both"/>
              <w:rPr>
                <w:rFonts w:ascii="Times New Roman" w:hAnsi="Times New Roman" w:cs="Times New Roman"/>
                <w:sz w:val="24"/>
                <w:szCs w:val="24"/>
              </w:rPr>
            </w:pPr>
            <w:r w:rsidRPr="006B5E91">
              <w:rPr>
                <w:rFonts w:ascii="Times New Roman" w:hAnsi="Times New Roman" w:cs="Times New Roman"/>
                <w:b/>
                <w:sz w:val="24"/>
                <w:szCs w:val="24"/>
              </w:rPr>
              <w:t>Aim of question</w:t>
            </w:r>
          </w:p>
        </w:tc>
        <w:tc>
          <w:tcPr>
            <w:tcW w:w="7464" w:type="dxa"/>
          </w:tcPr>
          <w:p w14:paraId="49EE79F6" w14:textId="77777777" w:rsidR="007415BB" w:rsidRPr="006B5E91" w:rsidRDefault="007415BB" w:rsidP="00673EBD">
            <w:pPr>
              <w:spacing w:line="360" w:lineRule="auto"/>
              <w:jc w:val="both"/>
              <w:rPr>
                <w:rFonts w:ascii="Times New Roman" w:hAnsi="Times New Roman" w:cs="Times New Roman"/>
                <w:sz w:val="24"/>
                <w:szCs w:val="24"/>
              </w:rPr>
            </w:pPr>
            <w:r w:rsidRPr="007741DF">
              <w:rPr>
                <w:rFonts w:ascii="Times New Roman" w:hAnsi="Times New Roman" w:cs="Times New Roman"/>
                <w:sz w:val="24"/>
                <w:szCs w:val="24"/>
              </w:rPr>
              <w:t>Ensuring that developing a generic system would be beneficial in all domains</w:t>
            </w:r>
          </w:p>
        </w:tc>
      </w:tr>
      <w:tr w:rsidR="007415BB" w:rsidRPr="006B5E91" w14:paraId="344B1A84" w14:textId="77777777" w:rsidTr="00673EBD">
        <w:tc>
          <w:tcPr>
            <w:tcW w:w="9350" w:type="dxa"/>
            <w:gridSpan w:val="2"/>
          </w:tcPr>
          <w:p w14:paraId="3DC3D73D" w14:textId="77777777" w:rsidR="007415BB" w:rsidRPr="004F7D9E" w:rsidRDefault="007415BB" w:rsidP="00673EBD">
            <w:pPr>
              <w:spacing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D25200B"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3360" behindDoc="0" locked="0" layoutInCell="1" allowOverlap="1" wp14:anchorId="5AAC21CB" wp14:editId="189948F5">
                  <wp:simplePos x="0" y="0"/>
                  <wp:positionH relativeFrom="column">
                    <wp:posOffset>23495</wp:posOffset>
                  </wp:positionH>
                  <wp:positionV relativeFrom="paragraph">
                    <wp:posOffset>19050</wp:posOffset>
                  </wp:positionV>
                  <wp:extent cx="2984500" cy="1504950"/>
                  <wp:effectExtent l="0" t="0" r="635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984500" cy="15049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It can be concluded that most of the participants (more than 90% of the audience) agrees that developing a generalized system which can adapt to the domain as they use, is beneficial and worth the effort to process with the project research. This also concludes to see a positive correlation from the results which was expected from the author of the project</w:t>
            </w:r>
          </w:p>
        </w:tc>
      </w:tr>
      <w:tr w:rsidR="007415BB" w:rsidRPr="006B5E91" w14:paraId="34742BA9" w14:textId="77777777" w:rsidTr="00673EBD">
        <w:tc>
          <w:tcPr>
            <w:tcW w:w="9350" w:type="dxa"/>
            <w:gridSpan w:val="2"/>
            <w:shd w:val="clear" w:color="auto" w:fill="D9D9D9" w:themeFill="background1" w:themeFillShade="D9"/>
          </w:tcPr>
          <w:p w14:paraId="40450F99" w14:textId="77777777" w:rsidR="007415BB" w:rsidRPr="004F7D9E" w:rsidRDefault="007415BB" w:rsidP="00673EBD">
            <w:pPr>
              <w:spacing w:line="360" w:lineRule="auto"/>
              <w:rPr>
                <w:rFonts w:ascii="Times New Roman" w:hAnsi="Times New Roman" w:cs="Times New Roman"/>
                <w:b/>
                <w:sz w:val="24"/>
                <w:szCs w:val="24"/>
              </w:rPr>
            </w:pPr>
          </w:p>
        </w:tc>
      </w:tr>
      <w:tr w:rsidR="007415BB" w:rsidRPr="006B5E91" w14:paraId="576107C3" w14:textId="77777777" w:rsidTr="00673EBD">
        <w:tc>
          <w:tcPr>
            <w:tcW w:w="1886" w:type="dxa"/>
          </w:tcPr>
          <w:p w14:paraId="67BBCC62" w14:textId="77777777" w:rsidR="007415BB" w:rsidRPr="006B5E91" w:rsidRDefault="007415BB"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Question</w:t>
            </w:r>
          </w:p>
        </w:tc>
        <w:tc>
          <w:tcPr>
            <w:tcW w:w="7464" w:type="dxa"/>
          </w:tcPr>
          <w:p w14:paraId="2A9CAB36" w14:textId="77777777" w:rsidR="007415BB" w:rsidRPr="006B5E91" w:rsidRDefault="007415BB" w:rsidP="00673EBD">
            <w:pPr>
              <w:spacing w:line="360" w:lineRule="auto"/>
              <w:jc w:val="both"/>
              <w:rPr>
                <w:rFonts w:ascii="Times New Roman" w:hAnsi="Times New Roman" w:cs="Times New Roman"/>
                <w:b/>
                <w:bCs/>
                <w:sz w:val="24"/>
                <w:szCs w:val="24"/>
              </w:rPr>
            </w:pPr>
            <w:r w:rsidRPr="009F3A26">
              <w:rPr>
                <w:rFonts w:ascii="Times New Roman" w:hAnsi="Times New Roman" w:cs="Times New Roman"/>
                <w:color w:val="202124"/>
                <w:spacing w:val="3"/>
                <w:sz w:val="24"/>
                <w:szCs w:val="24"/>
                <w:shd w:val="clear" w:color="auto" w:fill="FFFFFF"/>
              </w:rPr>
              <w:t>Who do you think will most benefit from this system?</w:t>
            </w:r>
          </w:p>
        </w:tc>
      </w:tr>
      <w:tr w:rsidR="007415BB" w:rsidRPr="006B5E91" w14:paraId="6DC89E5D" w14:textId="77777777" w:rsidTr="00673EBD">
        <w:tc>
          <w:tcPr>
            <w:tcW w:w="1886" w:type="dxa"/>
          </w:tcPr>
          <w:p w14:paraId="4073B92E" w14:textId="77777777" w:rsidR="007415BB" w:rsidRPr="006B5E91" w:rsidRDefault="007415BB"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Aim of question</w:t>
            </w:r>
          </w:p>
        </w:tc>
        <w:tc>
          <w:tcPr>
            <w:tcW w:w="7464" w:type="dxa"/>
          </w:tcPr>
          <w:p w14:paraId="3293DE6C" w14:textId="77777777" w:rsidR="007415BB" w:rsidRPr="006B5E91" w:rsidRDefault="007415BB" w:rsidP="00673EBD">
            <w:pPr>
              <w:spacing w:line="360" w:lineRule="auto"/>
              <w:jc w:val="both"/>
              <w:rPr>
                <w:rFonts w:ascii="Times New Roman" w:hAnsi="Times New Roman" w:cs="Times New Roman"/>
                <w:b/>
                <w:bCs/>
                <w:sz w:val="24"/>
                <w:szCs w:val="24"/>
              </w:rPr>
            </w:pPr>
            <w:r w:rsidRPr="009F3A26">
              <w:rPr>
                <w:rFonts w:ascii="Times New Roman" w:hAnsi="Times New Roman" w:cs="Times New Roman"/>
                <w:sz w:val="24"/>
                <w:szCs w:val="24"/>
              </w:rPr>
              <w:t>Getting to know about the thoughts of the participants about to whom the system would mostly benefit from?</w:t>
            </w:r>
          </w:p>
        </w:tc>
      </w:tr>
      <w:tr w:rsidR="007415BB" w:rsidRPr="006B5E91" w14:paraId="151181A1" w14:textId="77777777" w:rsidTr="00673EBD">
        <w:tc>
          <w:tcPr>
            <w:tcW w:w="9350" w:type="dxa"/>
            <w:gridSpan w:val="2"/>
          </w:tcPr>
          <w:p w14:paraId="44703A6A" w14:textId="77777777" w:rsidR="007415BB" w:rsidRPr="004F7D9E" w:rsidRDefault="007415BB" w:rsidP="00673EBD">
            <w:pPr>
              <w:spacing w:line="360" w:lineRule="auto"/>
              <w:jc w:val="both"/>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207DCC40"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4384" behindDoc="0" locked="0" layoutInCell="1" allowOverlap="1" wp14:anchorId="4B909B2C" wp14:editId="059DBB5C">
                  <wp:simplePos x="0" y="0"/>
                  <wp:positionH relativeFrom="column">
                    <wp:posOffset>33020</wp:posOffset>
                  </wp:positionH>
                  <wp:positionV relativeFrom="paragraph">
                    <wp:posOffset>21590</wp:posOffset>
                  </wp:positionV>
                  <wp:extent cx="3472815" cy="14763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472815" cy="14763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60%) finds that this system will benefit the movie, restaurant, tourist, hotel, ecommerce domains (these domains were considered since they are mostly interacted with the users on a daily bases and uses customer reviews for their domain as a part of their business) as well as the general users.</w:t>
            </w:r>
          </w:p>
        </w:tc>
      </w:tr>
      <w:tr w:rsidR="007415BB" w:rsidRPr="006B5E91" w14:paraId="24DA05AA" w14:textId="77777777" w:rsidTr="00673EBD">
        <w:tc>
          <w:tcPr>
            <w:tcW w:w="9350" w:type="dxa"/>
            <w:gridSpan w:val="2"/>
            <w:shd w:val="clear" w:color="auto" w:fill="D9D9D9" w:themeFill="background1" w:themeFillShade="D9"/>
          </w:tcPr>
          <w:p w14:paraId="5BA6B0D0" w14:textId="77777777" w:rsidR="007415BB" w:rsidRPr="004F7D9E" w:rsidRDefault="007415BB" w:rsidP="00673EBD">
            <w:pPr>
              <w:spacing w:line="360" w:lineRule="auto"/>
              <w:jc w:val="both"/>
              <w:rPr>
                <w:rFonts w:ascii="Times New Roman" w:hAnsi="Times New Roman" w:cs="Times New Roman"/>
                <w:b/>
                <w:sz w:val="24"/>
                <w:szCs w:val="24"/>
              </w:rPr>
            </w:pPr>
          </w:p>
        </w:tc>
      </w:tr>
      <w:tr w:rsidR="007415BB" w:rsidRPr="006B5E91" w14:paraId="39BC7A9D" w14:textId="77777777" w:rsidTr="00673EBD">
        <w:tc>
          <w:tcPr>
            <w:tcW w:w="1886" w:type="dxa"/>
          </w:tcPr>
          <w:p w14:paraId="5B180606"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3AC0805"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you?</w:t>
            </w:r>
          </w:p>
        </w:tc>
      </w:tr>
      <w:tr w:rsidR="007415BB" w:rsidRPr="006B5E91" w14:paraId="439990D2" w14:textId="77777777" w:rsidTr="00673EBD">
        <w:tc>
          <w:tcPr>
            <w:tcW w:w="1886" w:type="dxa"/>
          </w:tcPr>
          <w:p w14:paraId="0EB8A7DD"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5D0C800E"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sz w:val="24"/>
                <w:szCs w:val="24"/>
              </w:rPr>
              <w:t xml:space="preserve">Getting to know how much the system would benefit the general participants which are NOT domain specific </w:t>
            </w:r>
          </w:p>
        </w:tc>
      </w:tr>
      <w:tr w:rsidR="007415BB" w:rsidRPr="006B5E91" w14:paraId="033DA323" w14:textId="77777777" w:rsidTr="00673EBD">
        <w:tc>
          <w:tcPr>
            <w:tcW w:w="9350" w:type="dxa"/>
            <w:gridSpan w:val="2"/>
          </w:tcPr>
          <w:p w14:paraId="7555AC2A" w14:textId="77777777" w:rsidR="007415BB" w:rsidRDefault="007415BB" w:rsidP="00673EBD">
            <w:pPr>
              <w:spacing w:line="360" w:lineRule="auto"/>
              <w:jc w:val="both"/>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2BACC54"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5408" behindDoc="0" locked="0" layoutInCell="1" allowOverlap="1" wp14:anchorId="0F2959C5" wp14:editId="40658786">
                  <wp:simplePos x="0" y="0"/>
                  <wp:positionH relativeFrom="column">
                    <wp:posOffset>13970</wp:posOffset>
                  </wp:positionH>
                  <wp:positionV relativeFrom="paragraph">
                    <wp:posOffset>24765</wp:posOffset>
                  </wp:positionV>
                  <wp:extent cx="3895725" cy="154305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895725" cy="15430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From the statistics graph, it can be concluded that roughly 75% of the audience finds that the system would benefit them for their general work or needs given that it’s not domain specific to them, which is a positively correlated result from the achieved statistics.</w:t>
            </w:r>
          </w:p>
        </w:tc>
      </w:tr>
      <w:tr w:rsidR="007415BB" w:rsidRPr="006B5E91" w14:paraId="47EECFFD" w14:textId="77777777" w:rsidTr="00673EBD">
        <w:tc>
          <w:tcPr>
            <w:tcW w:w="1886" w:type="dxa"/>
          </w:tcPr>
          <w:p w14:paraId="6EA8297D"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44C8DF5"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businesses?</w:t>
            </w:r>
          </w:p>
        </w:tc>
      </w:tr>
      <w:tr w:rsidR="007415BB" w:rsidRPr="006B5E91" w14:paraId="57019D72" w14:textId="77777777" w:rsidTr="00673EBD">
        <w:tc>
          <w:tcPr>
            <w:tcW w:w="1886" w:type="dxa"/>
          </w:tcPr>
          <w:p w14:paraId="2FADEA8A"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E0B6A81"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sz w:val="24"/>
                <w:szCs w:val="24"/>
              </w:rPr>
              <w:t>Getting to know from the participants as to how much the system would benefit businesses/domains in solving this problem.</w:t>
            </w:r>
          </w:p>
        </w:tc>
      </w:tr>
      <w:tr w:rsidR="007415BB" w:rsidRPr="006B5E91" w14:paraId="2001CB02" w14:textId="77777777" w:rsidTr="00673EBD">
        <w:tc>
          <w:tcPr>
            <w:tcW w:w="9350" w:type="dxa"/>
            <w:gridSpan w:val="2"/>
          </w:tcPr>
          <w:p w14:paraId="7401FC4C" w14:textId="77777777" w:rsidR="007415BB" w:rsidRDefault="007415BB" w:rsidP="00673EBD">
            <w:pPr>
              <w:spacing w:line="360" w:lineRule="auto"/>
              <w:rPr>
                <w:rFonts w:ascii="Times New Roman" w:hAnsi="Times New Roman" w:cs="Times New Roman"/>
                <w:b/>
                <w:sz w:val="24"/>
                <w:szCs w:val="24"/>
              </w:rPr>
            </w:pPr>
            <w:r w:rsidRPr="009A0644">
              <w:rPr>
                <w:rFonts w:ascii="Times New Roman" w:hAnsi="Times New Roman" w:cs="Times New Roman"/>
                <w:b/>
                <w:noProof/>
                <w:sz w:val="24"/>
                <w:szCs w:val="24"/>
              </w:rPr>
              <w:lastRenderedPageBreak/>
              <w:drawing>
                <wp:anchor distT="0" distB="0" distL="114300" distR="114300" simplePos="0" relativeHeight="251666432" behindDoc="0" locked="0" layoutInCell="1" allowOverlap="1" wp14:anchorId="120CF8EC" wp14:editId="16B63607">
                  <wp:simplePos x="0" y="0"/>
                  <wp:positionH relativeFrom="column">
                    <wp:posOffset>-5080</wp:posOffset>
                  </wp:positionH>
                  <wp:positionV relativeFrom="paragraph">
                    <wp:posOffset>225425</wp:posOffset>
                  </wp:positionV>
                  <wp:extent cx="4010025" cy="15621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010025" cy="1562100"/>
                          </a:xfrm>
                          <a:prstGeom prst="rect">
                            <a:avLst/>
                          </a:prstGeom>
                        </pic:spPr>
                      </pic:pic>
                    </a:graphicData>
                  </a:graphic>
                  <wp14:sizeRelH relativeFrom="margin">
                    <wp14:pctWidth>0</wp14:pctWidth>
                  </wp14:sizeRelH>
                </wp:anchor>
              </w:drawing>
            </w:r>
            <w:r w:rsidRPr="004F7D9E">
              <w:rPr>
                <w:rFonts w:ascii="Times New Roman" w:hAnsi="Times New Roman" w:cs="Times New Roman"/>
                <w:b/>
                <w:sz w:val="24"/>
                <w:szCs w:val="24"/>
              </w:rPr>
              <w:t>Findings &amp; Conclusion</w:t>
            </w:r>
          </w:p>
          <w:p w14:paraId="0B38E04E"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From the statistics graph, it can be concluded that roughly 84% of the audience finds that the system would benefit the businesses, which is a positively correlated results from the achieved statistics and that’s what the author expected to achieve.</w:t>
            </w:r>
          </w:p>
        </w:tc>
      </w:tr>
      <w:tr w:rsidR="007415BB" w:rsidRPr="006B5E91" w14:paraId="475F90B1" w14:textId="77777777" w:rsidTr="00673EBD">
        <w:tc>
          <w:tcPr>
            <w:tcW w:w="9350" w:type="dxa"/>
            <w:gridSpan w:val="2"/>
            <w:shd w:val="clear" w:color="auto" w:fill="D9D9D9" w:themeFill="background1" w:themeFillShade="D9"/>
          </w:tcPr>
          <w:p w14:paraId="7FD5C7D1" w14:textId="77777777" w:rsidR="007415BB" w:rsidRPr="009A0644" w:rsidRDefault="007415BB" w:rsidP="00673EBD">
            <w:pPr>
              <w:spacing w:line="360" w:lineRule="auto"/>
              <w:rPr>
                <w:rFonts w:ascii="Times New Roman" w:hAnsi="Times New Roman" w:cs="Times New Roman"/>
                <w:b/>
                <w:noProof/>
                <w:sz w:val="24"/>
                <w:szCs w:val="24"/>
              </w:rPr>
            </w:pPr>
          </w:p>
        </w:tc>
      </w:tr>
      <w:tr w:rsidR="007415BB" w:rsidRPr="006B5E91" w14:paraId="46CA7D7A" w14:textId="77777777" w:rsidTr="00673EBD">
        <w:tc>
          <w:tcPr>
            <w:tcW w:w="1886" w:type="dxa"/>
          </w:tcPr>
          <w:p w14:paraId="383EA234"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55E17ECE"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Before making a reservation or booking a movie or a hotel, do you read the customer reviews?</w:t>
            </w:r>
          </w:p>
        </w:tc>
      </w:tr>
      <w:tr w:rsidR="007415BB" w:rsidRPr="006B5E91" w14:paraId="3AEAD9BC" w14:textId="77777777" w:rsidTr="00673EBD">
        <w:tc>
          <w:tcPr>
            <w:tcW w:w="1886" w:type="dxa"/>
          </w:tcPr>
          <w:p w14:paraId="613C8696"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6A041D74"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if in general they give importance to customer/user reviews to any domain before consuming their product or services.</w:t>
            </w:r>
          </w:p>
        </w:tc>
      </w:tr>
      <w:tr w:rsidR="007415BB" w:rsidRPr="006B5E91" w14:paraId="171AF4AC" w14:textId="77777777" w:rsidTr="00673EBD">
        <w:tc>
          <w:tcPr>
            <w:tcW w:w="9350" w:type="dxa"/>
            <w:gridSpan w:val="2"/>
          </w:tcPr>
          <w:p w14:paraId="5EAFDF08" w14:textId="77777777" w:rsidR="007415BB" w:rsidRDefault="007415BB" w:rsidP="00673EBD">
            <w:pPr>
              <w:spacing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C0C18AA"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7456" behindDoc="0" locked="0" layoutInCell="1" allowOverlap="1" wp14:anchorId="6743582C" wp14:editId="1D9A8194">
                  <wp:simplePos x="0" y="0"/>
                  <wp:positionH relativeFrom="column">
                    <wp:posOffset>-62230</wp:posOffset>
                  </wp:positionH>
                  <wp:positionV relativeFrom="paragraph">
                    <wp:posOffset>3175</wp:posOffset>
                  </wp:positionV>
                  <wp:extent cx="3120390" cy="1809750"/>
                  <wp:effectExtent l="0" t="0" r="381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20390" cy="18097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95% of the audience) agrees that they value and read customer reviews before they consume one’s product or service. Therefore, making customer reviews a major contributing factor for business growth.</w:t>
            </w:r>
          </w:p>
        </w:tc>
      </w:tr>
      <w:tr w:rsidR="007415BB" w:rsidRPr="006B5E91" w14:paraId="459D0A76" w14:textId="77777777" w:rsidTr="00673EBD">
        <w:tc>
          <w:tcPr>
            <w:tcW w:w="9350" w:type="dxa"/>
            <w:gridSpan w:val="2"/>
            <w:shd w:val="clear" w:color="auto" w:fill="D9D9D9" w:themeFill="background1" w:themeFillShade="D9"/>
          </w:tcPr>
          <w:p w14:paraId="002925D5" w14:textId="77777777" w:rsidR="007415BB" w:rsidRPr="004F7D9E" w:rsidRDefault="007415BB" w:rsidP="00673EBD">
            <w:pPr>
              <w:spacing w:line="360" w:lineRule="auto"/>
              <w:rPr>
                <w:rFonts w:ascii="Times New Roman" w:hAnsi="Times New Roman" w:cs="Times New Roman"/>
                <w:b/>
                <w:sz w:val="24"/>
                <w:szCs w:val="24"/>
              </w:rPr>
            </w:pPr>
          </w:p>
        </w:tc>
      </w:tr>
      <w:tr w:rsidR="007415BB" w:rsidRPr="006B5E91" w14:paraId="50D3FB72" w14:textId="77777777" w:rsidTr="00673EBD">
        <w:tc>
          <w:tcPr>
            <w:tcW w:w="1886" w:type="dxa"/>
          </w:tcPr>
          <w:p w14:paraId="34A71F8B"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A71F516"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How much you think customer reviews are important with respect to any domain?</w:t>
            </w:r>
          </w:p>
        </w:tc>
      </w:tr>
      <w:tr w:rsidR="007415BB" w:rsidRPr="006B5E91" w14:paraId="309E0082" w14:textId="77777777" w:rsidTr="00673EBD">
        <w:tc>
          <w:tcPr>
            <w:tcW w:w="1886" w:type="dxa"/>
          </w:tcPr>
          <w:p w14:paraId="6F6235EE"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lastRenderedPageBreak/>
              <w:t>Aim of question</w:t>
            </w:r>
          </w:p>
        </w:tc>
        <w:tc>
          <w:tcPr>
            <w:tcW w:w="7464" w:type="dxa"/>
          </w:tcPr>
          <w:p w14:paraId="25BBCC6C"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to see how much they value customer reviews.</w:t>
            </w:r>
          </w:p>
        </w:tc>
      </w:tr>
      <w:tr w:rsidR="007415BB" w:rsidRPr="006B5E91" w14:paraId="7F6AEA05" w14:textId="77777777" w:rsidTr="00673EBD">
        <w:tc>
          <w:tcPr>
            <w:tcW w:w="9350" w:type="dxa"/>
            <w:gridSpan w:val="2"/>
          </w:tcPr>
          <w:p w14:paraId="38865AB0" w14:textId="77777777" w:rsidR="007415BB" w:rsidRDefault="007415BB" w:rsidP="00673EBD">
            <w:pPr>
              <w:spacing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8480" behindDoc="0" locked="0" layoutInCell="1" allowOverlap="1" wp14:anchorId="4B69CC54" wp14:editId="34D089E2">
                  <wp:simplePos x="0" y="0"/>
                  <wp:positionH relativeFrom="column">
                    <wp:posOffset>-43180</wp:posOffset>
                  </wp:positionH>
                  <wp:positionV relativeFrom="paragraph">
                    <wp:posOffset>235585</wp:posOffset>
                  </wp:positionV>
                  <wp:extent cx="3895725" cy="1431925"/>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95725" cy="1431925"/>
                          </a:xfrm>
                          <a:prstGeom prst="rect">
                            <a:avLst/>
                          </a:prstGeom>
                        </pic:spPr>
                      </pic:pic>
                    </a:graphicData>
                  </a:graphic>
                  <wp14:sizeRelH relativeFrom="margin">
                    <wp14:pctWidth>0</wp14:pctWidth>
                  </wp14:sizeRelH>
                  <wp14:sizeRelV relativeFrom="margin">
                    <wp14:pctHeight>0</wp14:pctHeight>
                  </wp14:sizeRelV>
                </wp:anchor>
              </w:drawing>
            </w:r>
            <w:r w:rsidRPr="004F7D9E">
              <w:rPr>
                <w:rFonts w:ascii="Times New Roman" w:hAnsi="Times New Roman" w:cs="Times New Roman"/>
                <w:b/>
                <w:sz w:val="24"/>
                <w:szCs w:val="24"/>
              </w:rPr>
              <w:t>Findings &amp; Conclusion</w:t>
            </w:r>
          </w:p>
          <w:p w14:paraId="1551D527"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From the statistics graph, it can be concluded that roughly 90% of the audience finds that customer/user reviews are very important irrelevant to the domain, which is a positively correlated results from the achieved statistics and that’s what the author expected to achieve.</w:t>
            </w:r>
          </w:p>
        </w:tc>
      </w:tr>
      <w:tr w:rsidR="007415BB" w:rsidRPr="006B5E91" w14:paraId="05F8B155" w14:textId="77777777" w:rsidTr="00673EBD">
        <w:tc>
          <w:tcPr>
            <w:tcW w:w="9350" w:type="dxa"/>
            <w:gridSpan w:val="2"/>
            <w:shd w:val="clear" w:color="auto" w:fill="D9D9D9" w:themeFill="background1" w:themeFillShade="D9"/>
          </w:tcPr>
          <w:p w14:paraId="43A0AC24" w14:textId="77777777" w:rsidR="007415BB" w:rsidRPr="009A0644" w:rsidRDefault="007415BB" w:rsidP="00673EBD">
            <w:pPr>
              <w:spacing w:line="360" w:lineRule="auto"/>
              <w:rPr>
                <w:rFonts w:ascii="Times New Roman" w:hAnsi="Times New Roman" w:cs="Times New Roman"/>
                <w:b/>
                <w:noProof/>
                <w:sz w:val="24"/>
                <w:szCs w:val="24"/>
              </w:rPr>
            </w:pPr>
          </w:p>
        </w:tc>
      </w:tr>
      <w:tr w:rsidR="007415BB" w:rsidRPr="006B5E91" w14:paraId="3399603D" w14:textId="77777777" w:rsidTr="00673EBD">
        <w:tc>
          <w:tcPr>
            <w:tcW w:w="1886" w:type="dxa"/>
          </w:tcPr>
          <w:p w14:paraId="30B7AB99"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113EDC62"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Which additional features would you want to see in this system.</w:t>
            </w:r>
          </w:p>
        </w:tc>
      </w:tr>
      <w:tr w:rsidR="007415BB" w:rsidRPr="006B5E91" w14:paraId="2EB3256D" w14:textId="77777777" w:rsidTr="00673EBD">
        <w:tc>
          <w:tcPr>
            <w:tcW w:w="1886" w:type="dxa"/>
          </w:tcPr>
          <w:p w14:paraId="1E0DC653"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117E208B"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To identify the systems non-functional requirements which could potentially improve the system.</w:t>
            </w:r>
          </w:p>
        </w:tc>
      </w:tr>
      <w:tr w:rsidR="007415BB" w:rsidRPr="006B5E91" w14:paraId="64FFE491" w14:textId="77777777" w:rsidTr="00673EBD">
        <w:tc>
          <w:tcPr>
            <w:tcW w:w="9350" w:type="dxa"/>
            <w:gridSpan w:val="2"/>
          </w:tcPr>
          <w:p w14:paraId="29AF9187" w14:textId="77777777" w:rsidR="007415BB" w:rsidRDefault="007415BB" w:rsidP="00673EBD">
            <w:pPr>
              <w:spacing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4F6EB418" w14:textId="77777777" w:rsidR="007415BB" w:rsidRPr="006B5E91" w:rsidRDefault="007415BB" w:rsidP="00673EBD">
            <w:pPr>
              <w:spacing w:line="360" w:lineRule="auto"/>
              <w:jc w:val="both"/>
              <w:rPr>
                <w:rFonts w:ascii="Times New Roman" w:hAnsi="Times New Roman" w:cs="Times New Roman"/>
                <w:sz w:val="24"/>
                <w:szCs w:val="24"/>
              </w:rPr>
            </w:pPr>
            <w:r w:rsidRPr="002724E1">
              <w:rPr>
                <w:rFonts w:ascii="Times New Roman" w:hAnsi="Times New Roman" w:cs="Times New Roman"/>
                <w:sz w:val="24"/>
                <w:szCs w:val="24"/>
              </w:rPr>
              <w:t>The majority of participant responses were concerned with classifying the review text's sentiment after it had been summarized and with managing a list of review uploads so as to add filtering for the summarized review text based on the sentiment, whether it was positive or negative, along with the sentiment score.</w:t>
            </w:r>
          </w:p>
        </w:tc>
      </w:tr>
    </w:tbl>
    <w:p w14:paraId="47F08570" w14:textId="77777777" w:rsidR="007415BB" w:rsidRPr="006B5E91" w:rsidRDefault="007415BB" w:rsidP="007415BB">
      <w:pPr>
        <w:rPr>
          <w:rFonts w:ascii="Times New Roman" w:hAnsi="Times New Roman" w:cs="Times New Roman"/>
        </w:rPr>
      </w:pPr>
    </w:p>
    <w:p w14:paraId="713BEFB4"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7" w:name="_Toc126793287"/>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Survey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7"/>
    </w:p>
    <w:tbl>
      <w:tblPr>
        <w:tblStyle w:val="TableGrid"/>
        <w:tblW w:w="0" w:type="auto"/>
        <w:tblLook w:val="04A0" w:firstRow="1" w:lastRow="0" w:firstColumn="1" w:lastColumn="0" w:noHBand="0" w:noVBand="1"/>
      </w:tblPr>
      <w:tblGrid>
        <w:gridCol w:w="4495"/>
        <w:gridCol w:w="4855"/>
      </w:tblGrid>
      <w:tr w:rsidR="007415BB" w:rsidRPr="006B5E91" w14:paraId="46AE5AC4" w14:textId="77777777" w:rsidTr="00673EBD">
        <w:tc>
          <w:tcPr>
            <w:tcW w:w="4495" w:type="dxa"/>
            <w:shd w:val="clear" w:color="auto" w:fill="D9D9D9" w:themeFill="background1" w:themeFillShade="D9"/>
          </w:tcPr>
          <w:p w14:paraId="2367BA50" w14:textId="77777777" w:rsidR="007415BB" w:rsidRPr="006B5E91" w:rsidRDefault="007415BB" w:rsidP="00F35375">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4855" w:type="dxa"/>
            <w:shd w:val="clear" w:color="auto" w:fill="D9D9D9" w:themeFill="background1" w:themeFillShade="D9"/>
          </w:tcPr>
          <w:p w14:paraId="5D635485" w14:textId="77777777" w:rsidR="007415BB" w:rsidRPr="006B5E91" w:rsidRDefault="007415BB" w:rsidP="00F35375">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7415BB" w:rsidRPr="006B5E91" w14:paraId="0B2D0FED" w14:textId="77777777" w:rsidTr="00673EBD">
        <w:tc>
          <w:tcPr>
            <w:tcW w:w="4495" w:type="dxa"/>
          </w:tcPr>
          <w:p w14:paraId="29DCF2FC" w14:textId="77777777" w:rsidR="007415BB" w:rsidRPr="006B5E91" w:rsidRDefault="007415BB" w:rsidP="00F35375">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4855" w:type="dxa"/>
          </w:tcPr>
          <w:p w14:paraId="1C6288F6" w14:textId="77777777" w:rsidR="007415BB" w:rsidRPr="006B5E91" w:rsidRDefault="007415BB" w:rsidP="00F35375">
            <w:pPr>
              <w:spacing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7415BB" w:rsidRPr="006B5E91" w14:paraId="624F5645" w14:textId="77777777" w:rsidTr="00673EBD">
        <w:tc>
          <w:tcPr>
            <w:tcW w:w="4495" w:type="dxa"/>
          </w:tcPr>
          <w:p w14:paraId="5AC8A04F"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4855" w:type="dxa"/>
          </w:tcPr>
          <w:p w14:paraId="5DBACCCA" w14:textId="77777777" w:rsidR="007415BB" w:rsidRPr="006B5E91" w:rsidRDefault="007415BB" w:rsidP="00F35375">
            <w:pPr>
              <w:spacing w:line="360" w:lineRule="auto"/>
              <w:rPr>
                <w:rFonts w:ascii="Times New Roman" w:hAnsi="Times New Roman" w:cs="Times New Roman"/>
                <w:sz w:val="24"/>
                <w:szCs w:val="24"/>
              </w:rPr>
            </w:pPr>
            <w:r>
              <w:rPr>
                <w:rFonts w:ascii="Times New Roman" w:hAnsi="Times New Roman" w:cs="Times New Roman"/>
                <w:sz w:val="24"/>
                <w:szCs w:val="24"/>
              </w:rPr>
              <w:t>Flexibility</w:t>
            </w:r>
          </w:p>
        </w:tc>
      </w:tr>
    </w:tbl>
    <w:p w14:paraId="18AD7CB2" w14:textId="4718F5DB" w:rsidR="007415BB" w:rsidRDefault="007415BB" w:rsidP="007415BB">
      <w:pPr>
        <w:pStyle w:val="Caption"/>
        <w:keepNext/>
        <w:rPr>
          <w:rFonts w:ascii="Times New Roman" w:hAnsi="Times New Roman" w:cs="Times New Roman"/>
          <w:b w:val="0"/>
          <w:bCs w:val="0"/>
          <w:smallCaps w:val="0"/>
          <w:sz w:val="24"/>
          <w:szCs w:val="24"/>
        </w:rPr>
      </w:pPr>
    </w:p>
    <w:p w14:paraId="239CAD86" w14:textId="4CB9B4C9" w:rsidR="00F35375" w:rsidRDefault="00F35375" w:rsidP="00F35375"/>
    <w:p w14:paraId="0B596B53" w14:textId="77777777" w:rsidR="00F35375" w:rsidRPr="00F35375" w:rsidRDefault="00F35375" w:rsidP="00F35375"/>
    <w:tbl>
      <w:tblPr>
        <w:tblStyle w:val="TableGrid"/>
        <w:tblW w:w="9355" w:type="dxa"/>
        <w:tblLook w:val="04A0" w:firstRow="1" w:lastRow="0" w:firstColumn="1" w:lastColumn="0" w:noHBand="0" w:noVBand="1"/>
      </w:tblPr>
      <w:tblGrid>
        <w:gridCol w:w="1615"/>
        <w:gridCol w:w="7740"/>
      </w:tblGrid>
      <w:tr w:rsidR="007415BB" w:rsidRPr="006B5E91" w14:paraId="78474B70" w14:textId="77777777" w:rsidTr="00673EBD">
        <w:tc>
          <w:tcPr>
            <w:tcW w:w="1615" w:type="dxa"/>
            <w:shd w:val="clear" w:color="auto" w:fill="D9D9D9" w:themeFill="background1" w:themeFillShade="D9"/>
          </w:tcPr>
          <w:p w14:paraId="52957428"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740" w:type="dxa"/>
            <w:shd w:val="clear" w:color="auto" w:fill="D9D9D9" w:themeFill="background1" w:themeFillShade="D9"/>
          </w:tcPr>
          <w:p w14:paraId="4A9604E9"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7415BB" w:rsidRPr="006B5E91" w14:paraId="74545931" w14:textId="77777777" w:rsidTr="00673EBD">
        <w:tc>
          <w:tcPr>
            <w:tcW w:w="1615" w:type="dxa"/>
          </w:tcPr>
          <w:p w14:paraId="6225FDFF" w14:textId="77777777" w:rsidR="007415BB" w:rsidRPr="006B5E91" w:rsidRDefault="007415BB" w:rsidP="00F35375">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740" w:type="dxa"/>
          </w:tcPr>
          <w:p w14:paraId="668E18A5"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 group of participants required to upload more than one review and a time/bulk at once.</w:t>
            </w:r>
          </w:p>
        </w:tc>
      </w:tr>
      <w:tr w:rsidR="007415BB" w:rsidRPr="006B5E91" w14:paraId="1B3DEAAD" w14:textId="77777777" w:rsidTr="00673EBD">
        <w:tc>
          <w:tcPr>
            <w:tcW w:w="1615" w:type="dxa"/>
          </w:tcPr>
          <w:p w14:paraId="62EE922D"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740" w:type="dxa"/>
          </w:tcPr>
          <w:p w14:paraId="756ABF68"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bl>
    <w:p w14:paraId="067E03F4" w14:textId="63E7BBEC" w:rsidR="00F35375" w:rsidRPr="00135C0E" w:rsidRDefault="00F35375" w:rsidP="00865DA5">
      <w:pPr>
        <w:pStyle w:val="Heading2"/>
        <w:spacing w:before="240" w:line="360" w:lineRule="auto"/>
        <w:rPr>
          <w:rFonts w:ascii="Times New Roman Regular" w:hAnsi="Times New Roman Regular" w:cs="Times New Roman Regular" w:hint="eastAsia"/>
          <w:b/>
          <w:bCs/>
          <w:color w:val="auto"/>
          <w:sz w:val="24"/>
          <w:szCs w:val="24"/>
        </w:rPr>
      </w:pPr>
      <w:r w:rsidRPr="00135C0E">
        <w:rPr>
          <w:rFonts w:ascii="Times New Roman Regular" w:hAnsi="Times New Roman Regular" w:cs="Times New Roman Regular"/>
          <w:b/>
          <w:bCs/>
          <w:color w:val="auto"/>
          <w:sz w:val="24"/>
          <w:szCs w:val="24"/>
        </w:rPr>
        <w:t xml:space="preserve">4.5.5 </w:t>
      </w:r>
      <w:r>
        <w:rPr>
          <w:rFonts w:ascii="Times New Roman Regular" w:hAnsi="Times New Roman Regular" w:cs="Times New Roman Regular"/>
          <w:b/>
          <w:bCs/>
          <w:color w:val="auto"/>
          <w:sz w:val="24"/>
          <w:szCs w:val="24"/>
        </w:rPr>
        <w:t>Self Evalutaion</w:t>
      </w:r>
    </w:p>
    <w:p w14:paraId="669F25D1" w14:textId="7A1CE3AD" w:rsidR="00865DA5" w:rsidRDefault="00865DA5" w:rsidP="00865DA5">
      <w:pPr>
        <w:spacing w:line="360" w:lineRule="auto"/>
        <w:jc w:val="both"/>
        <w:rPr>
          <w:rFonts w:ascii="Times New Roman" w:hAnsi="Times New Roman" w:cs="Times New Roman"/>
          <w:sz w:val="24"/>
          <w:szCs w:val="24"/>
        </w:rPr>
      </w:pPr>
      <w:r w:rsidRPr="00F16A9E">
        <w:rPr>
          <w:rFonts w:ascii="Times New Roman" w:hAnsi="Times New Roman" w:cs="Times New Roman"/>
          <w:sz w:val="24"/>
          <w:szCs w:val="24"/>
        </w:rPr>
        <w:t>Comparing similar products from competitors and existing products gives the author an idea of making the project more unique and distinguish new approaches to solve the problem</w:t>
      </w:r>
      <w:r>
        <w:rPr>
          <w:rFonts w:ascii="Times New Roman" w:hAnsi="Times New Roman" w:cs="Times New Roman"/>
          <w:sz w:val="24"/>
          <w:szCs w:val="24"/>
        </w:rPr>
        <w:t xml:space="preserve"> (</w:t>
      </w:r>
      <w:r w:rsidRPr="00F16A9E">
        <w:rPr>
          <w:rFonts w:ascii="Times New Roman" w:hAnsi="Times New Roman" w:cs="Times New Roman"/>
          <w:b/>
          <w:sz w:val="24"/>
          <w:szCs w:val="24"/>
        </w:rPr>
        <w:t>Competitor Analysis</w:t>
      </w:r>
      <w:r>
        <w:rPr>
          <w:rFonts w:ascii="Times New Roman" w:hAnsi="Times New Roman" w:cs="Times New Roman"/>
          <w:sz w:val="24"/>
          <w:szCs w:val="24"/>
        </w:rPr>
        <w:t>)</w:t>
      </w:r>
      <w:r w:rsidRPr="00F16A9E">
        <w:rPr>
          <w:rFonts w:ascii="Times New Roman" w:hAnsi="Times New Roman" w:cs="Times New Roman"/>
          <w:sz w:val="24"/>
          <w:szCs w:val="24"/>
        </w:rPr>
        <w:t>. The author will also self-evaluate as to what data needs to be protected and how from the hackers.</w:t>
      </w:r>
      <w:r>
        <w:rPr>
          <w:rFonts w:ascii="Times New Roman" w:hAnsi="Times New Roman" w:cs="Times New Roman"/>
          <w:sz w:val="24"/>
          <w:szCs w:val="24"/>
        </w:rPr>
        <w:t xml:space="preserve"> Few of the abstractive text summarization tools which are out there are listed and is available at </w:t>
      </w:r>
      <w:hyperlink w:anchor="_B.4._Self-Evaluation_(Competitor" w:history="1">
        <w:r w:rsidRPr="005B56B4">
          <w:rPr>
            <w:rStyle w:val="Hyperlink"/>
            <w:rFonts w:ascii="Times New Roman" w:hAnsi="Times New Roman" w:cs="Times New Roman"/>
            <w:b/>
            <w:bCs/>
            <w:color w:val="000000" w:themeColor="text1"/>
            <w:sz w:val="24"/>
            <w:szCs w:val="24"/>
            <w:u w:val="none"/>
          </w:rPr>
          <w:t>APPENDIX B.4</w:t>
        </w:r>
      </w:hyperlink>
    </w:p>
    <w:p w14:paraId="4E3D062A" w14:textId="52F6E558" w:rsidR="00F35375" w:rsidRPr="00865DA5" w:rsidRDefault="00865DA5" w:rsidP="00865DA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case of hackers stealing data from the database, </w:t>
      </w:r>
      <w:r w:rsidRPr="007F39ED">
        <w:rPr>
          <w:rFonts w:ascii="Times New Roman" w:hAnsi="Times New Roman" w:cs="Times New Roman"/>
          <w:b/>
          <w:sz w:val="24"/>
          <w:szCs w:val="24"/>
        </w:rPr>
        <w:t>data encryption</w:t>
      </w:r>
      <w:r>
        <w:rPr>
          <w:rFonts w:ascii="Times New Roman" w:hAnsi="Times New Roman" w:cs="Times New Roman"/>
          <w:sz w:val="24"/>
          <w:szCs w:val="24"/>
        </w:rPr>
        <w:t xml:space="preserve"> can be applied therefore database will only contain the encrypted text data which will be then later decrypted from the decryption key when need, this will be most needed when performing the model retraining.</w:t>
      </w:r>
    </w:p>
    <w:p w14:paraId="28276147" w14:textId="092460A2" w:rsidR="00B40933" w:rsidRPr="00135C0E" w:rsidRDefault="005F29DF">
      <w:pPr>
        <w:pStyle w:val="Heading2"/>
        <w:spacing w:line="360" w:lineRule="auto"/>
        <w:rPr>
          <w:rFonts w:ascii="Times New Roman Regular" w:hAnsi="Times New Roman Regular" w:cs="Times New Roman Regular" w:hint="eastAsia"/>
          <w:b/>
          <w:bCs/>
          <w:color w:val="auto"/>
          <w:sz w:val="24"/>
          <w:szCs w:val="24"/>
        </w:rPr>
      </w:pPr>
      <w:bookmarkStart w:id="188" w:name="_Toc132325837"/>
      <w:r w:rsidRPr="00135C0E">
        <w:rPr>
          <w:rFonts w:ascii="Times New Roman Regular" w:hAnsi="Times New Roman Regular" w:cs="Times New Roman Regular"/>
          <w:b/>
          <w:bCs/>
          <w:color w:val="auto"/>
          <w:sz w:val="24"/>
          <w:szCs w:val="24"/>
        </w:rPr>
        <w:t>4.5.</w:t>
      </w:r>
      <w:r w:rsidR="00865DA5">
        <w:rPr>
          <w:rFonts w:ascii="Times New Roman Regular" w:hAnsi="Times New Roman Regular" w:cs="Times New Roman Regular"/>
          <w:b/>
          <w:bCs/>
          <w:color w:val="auto"/>
          <w:sz w:val="24"/>
          <w:szCs w:val="24"/>
        </w:rPr>
        <w:t>6</w:t>
      </w:r>
      <w:r w:rsidRPr="00135C0E">
        <w:rPr>
          <w:rFonts w:ascii="Times New Roman Regular" w:hAnsi="Times New Roman Regular" w:cs="Times New Roman Regular"/>
          <w:b/>
          <w:bCs/>
          <w:color w:val="auto"/>
          <w:sz w:val="24"/>
          <w:szCs w:val="24"/>
        </w:rPr>
        <w:t xml:space="preserve"> Prototyping</w:t>
      </w:r>
      <w:bookmarkEnd w:id="185"/>
      <w:bookmarkEnd w:id="186"/>
      <w:bookmarkEnd w:id="188"/>
    </w:p>
    <w:p w14:paraId="09CBA61B" w14:textId="75DF0FBC" w:rsidR="00B40933" w:rsidRPr="00476442"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189" w:name="_Toc121126703"/>
      <w:bookmarkStart w:id="190" w:name="_Toc132182711"/>
      <w:r w:rsidRPr="00476442">
        <w:rPr>
          <w:rFonts w:ascii="Times New Roman Regular" w:hAnsi="Times New Roman Regular" w:cs="Times New Roman Regular"/>
          <w:b w:val="0"/>
          <w:bCs w:val="0"/>
          <w:smallCaps w:val="0"/>
          <w:color w:val="auto"/>
          <w:sz w:val="24"/>
          <w:szCs w:val="24"/>
        </w:rPr>
        <w:t xml:space="preserve">Table </w:t>
      </w:r>
      <w:r w:rsidRPr="00476442">
        <w:rPr>
          <w:rFonts w:ascii="Times New Roman Regular" w:hAnsi="Times New Roman Regular" w:cs="Times New Roman Regular"/>
          <w:b w:val="0"/>
          <w:bCs w:val="0"/>
          <w:smallCaps w:val="0"/>
          <w:color w:val="auto"/>
          <w:sz w:val="24"/>
          <w:szCs w:val="24"/>
        </w:rPr>
        <w:fldChar w:fldCharType="begin"/>
      </w:r>
      <w:r w:rsidRPr="00476442">
        <w:rPr>
          <w:rFonts w:ascii="Times New Roman Regular" w:hAnsi="Times New Roman Regular" w:cs="Times New Roman Regular"/>
          <w:b w:val="0"/>
          <w:bCs w:val="0"/>
          <w:smallCaps w:val="0"/>
          <w:color w:val="auto"/>
          <w:sz w:val="24"/>
          <w:szCs w:val="24"/>
        </w:rPr>
        <w:instrText xml:space="preserve"> SEQ Table \* ARABIC </w:instrText>
      </w:r>
      <w:r w:rsidRPr="00476442">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12</w:t>
      </w:r>
      <w:r w:rsidRPr="00476442">
        <w:rPr>
          <w:rFonts w:ascii="Times New Roman Regular" w:hAnsi="Times New Roman Regular" w:cs="Times New Roman Regular"/>
          <w:b w:val="0"/>
          <w:bCs w:val="0"/>
          <w:smallCaps w:val="0"/>
          <w:color w:val="auto"/>
          <w:sz w:val="24"/>
          <w:szCs w:val="24"/>
        </w:rPr>
        <w:fldChar w:fldCharType="end"/>
      </w:r>
      <w:r w:rsidRPr="00476442">
        <w:rPr>
          <w:rFonts w:ascii="Times New Roman Regular" w:hAnsi="Times New Roman Regular" w:cs="Times New Roman Regular"/>
          <w:b w:val="0"/>
          <w:bCs w:val="0"/>
          <w:smallCaps w:val="0"/>
          <w:color w:val="auto"/>
          <w:sz w:val="24"/>
          <w:szCs w:val="24"/>
        </w:rPr>
        <w:t>: Prototyping findings</w:t>
      </w:r>
      <w:bookmarkEnd w:id="189"/>
      <w:bookmarkEnd w:id="190"/>
      <w:r w:rsidR="00865DA5">
        <w:rPr>
          <w:rFonts w:ascii="Times New Roman Regular" w:hAnsi="Times New Roman Regular" w:cs="Times New Roman Regular"/>
          <w:b w:val="0"/>
          <w:bCs w:val="0"/>
          <w:smallCaps w:val="0"/>
          <w:color w:val="auto"/>
          <w:sz w:val="24"/>
          <w:szCs w:val="24"/>
        </w:rPr>
        <w:t xml:space="preserve"> (</w:t>
      </w:r>
      <w:r w:rsidR="00865DA5">
        <w:rPr>
          <w:rFonts w:ascii="Times New Roman Regular" w:hAnsi="Times New Roman Regular" w:cs="Times New Roman Regular"/>
          <w:b w:val="0"/>
          <w:bCs w:val="0"/>
          <w:i/>
          <w:smallCaps w:val="0"/>
          <w:color w:val="auto"/>
          <w:sz w:val="24"/>
          <w:szCs w:val="24"/>
        </w:rPr>
        <w:t>Self-Composed</w:t>
      </w:r>
      <w:r w:rsidR="00865DA5">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2245"/>
        <w:gridCol w:w="7105"/>
      </w:tblGrid>
      <w:tr w:rsidR="00B62E8D" w14:paraId="239B3A48" w14:textId="77777777" w:rsidTr="00865DA5">
        <w:tc>
          <w:tcPr>
            <w:tcW w:w="2245" w:type="dxa"/>
            <w:shd w:val="clear" w:color="auto" w:fill="D9D9D9" w:themeFill="background1" w:themeFillShade="D9"/>
          </w:tcPr>
          <w:p w14:paraId="7839B459"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Criteria</w:t>
            </w:r>
          </w:p>
        </w:tc>
        <w:tc>
          <w:tcPr>
            <w:tcW w:w="7105" w:type="dxa"/>
            <w:shd w:val="clear" w:color="auto" w:fill="D9D9D9" w:themeFill="background1" w:themeFillShade="D9"/>
          </w:tcPr>
          <w:p w14:paraId="58C89F7C"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Discussion of findings</w:t>
            </w:r>
          </w:p>
        </w:tc>
      </w:tr>
      <w:tr w:rsidR="00B62E8D" w14:paraId="04B31DC2" w14:textId="77777777" w:rsidTr="00FD2F9D">
        <w:tc>
          <w:tcPr>
            <w:tcW w:w="2245" w:type="dxa"/>
          </w:tcPr>
          <w:p w14:paraId="7AAAA3BE" w14:textId="3273BC9E" w:rsidR="00B62E8D" w:rsidRDefault="00865DA5" w:rsidP="00865DA5">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In-order to look into the feasibility of continuing the project research a prototype was planned to be worked on.</w:t>
            </w:r>
          </w:p>
        </w:tc>
        <w:tc>
          <w:tcPr>
            <w:tcW w:w="7105" w:type="dxa"/>
          </w:tcPr>
          <w:p w14:paraId="7F589759" w14:textId="401090C5" w:rsidR="00B62E8D" w:rsidRDefault="00865DA5" w:rsidP="00FD2F9D">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During the iterative prototype process, the author encountered several requirements and obstacles, including the challenge of finding a suitable dataset with desired metadata in the movie domain. After intensive evaluation, the author discovered a large dataset with 8 million entries, but preprocessing it was difficult due to its size and noisy text. To automate the hyperparameter search, the author experimented with a framework called "Optuna." The system will be retrained using new data from the domain user, and the author plans to study at least three top-tier transformer designs to choose the best one.</w:t>
            </w:r>
          </w:p>
        </w:tc>
      </w:tr>
    </w:tbl>
    <w:p w14:paraId="37CD391A" w14:textId="5191E2FB" w:rsidR="00DC5279" w:rsidRPr="00553982" w:rsidRDefault="00DC5279" w:rsidP="00553982">
      <w:pPr>
        <w:spacing w:line="360" w:lineRule="auto"/>
        <w:jc w:val="both"/>
        <w:rPr>
          <w:rFonts w:ascii="Times New Roman" w:hAnsi="Times New Roman" w:cs="Times New Roman"/>
          <w:sz w:val="24"/>
          <w:szCs w:val="24"/>
        </w:rPr>
      </w:pPr>
      <w:bookmarkStart w:id="191" w:name="_Toc125663109"/>
    </w:p>
    <w:p w14:paraId="29590139" w14:textId="068C62BA" w:rsidR="00B40933" w:rsidRDefault="005F29DF">
      <w:pPr>
        <w:pStyle w:val="Heading2"/>
        <w:spacing w:line="360" w:lineRule="auto"/>
        <w:rPr>
          <w:rFonts w:ascii="Times New Roman Regular" w:hAnsi="Times New Roman Regular" w:cs="Times New Roman Regular" w:hint="eastAsia"/>
          <w:b/>
          <w:bCs/>
          <w:color w:val="auto"/>
          <w:sz w:val="24"/>
          <w:szCs w:val="24"/>
        </w:rPr>
      </w:pPr>
      <w:bookmarkStart w:id="192" w:name="_Toc132325838"/>
      <w:r w:rsidRPr="00A976CF">
        <w:rPr>
          <w:rFonts w:ascii="Times New Roman Regular" w:hAnsi="Times New Roman Regular" w:cs="Times New Roman Regular"/>
          <w:b/>
          <w:bCs/>
          <w:color w:val="auto"/>
          <w:sz w:val="24"/>
          <w:szCs w:val="24"/>
        </w:rPr>
        <w:lastRenderedPageBreak/>
        <w:t>4.5.6 Summary of findings</w:t>
      </w:r>
      <w:bookmarkEnd w:id="191"/>
      <w:bookmarkEnd w:id="192"/>
    </w:p>
    <w:p w14:paraId="0A71DDD2" w14:textId="2DE6403E" w:rsidR="005E7CA1" w:rsidRDefault="005E7CA1" w:rsidP="005E7CA1">
      <w:pPr>
        <w:pStyle w:val="Caption"/>
        <w:keepNext/>
        <w:jc w:val="center"/>
        <w:rPr>
          <w:rFonts w:ascii="Times New Roman" w:hAnsi="Times New Roman" w:cs="Times New Roman"/>
          <w:b w:val="0"/>
          <w:bCs w:val="0"/>
          <w:smallCaps w:val="0"/>
          <w:color w:val="auto"/>
          <w:sz w:val="24"/>
          <w:szCs w:val="24"/>
        </w:rPr>
      </w:pPr>
      <w:bookmarkStart w:id="193" w:name="_Toc132182712"/>
      <w:r w:rsidRPr="005E7CA1">
        <w:rPr>
          <w:rFonts w:ascii="Times New Roman" w:hAnsi="Times New Roman" w:cs="Times New Roman"/>
          <w:b w:val="0"/>
          <w:bCs w:val="0"/>
          <w:smallCaps w:val="0"/>
          <w:color w:val="auto"/>
          <w:sz w:val="24"/>
          <w:szCs w:val="24"/>
        </w:rPr>
        <w:t xml:space="preserve">Table </w:t>
      </w:r>
      <w:r w:rsidRPr="005E7CA1">
        <w:rPr>
          <w:rFonts w:ascii="Times New Roman" w:hAnsi="Times New Roman" w:cs="Times New Roman"/>
          <w:b w:val="0"/>
          <w:bCs w:val="0"/>
          <w:smallCaps w:val="0"/>
          <w:color w:val="auto"/>
          <w:sz w:val="24"/>
          <w:szCs w:val="24"/>
        </w:rPr>
        <w:fldChar w:fldCharType="begin"/>
      </w:r>
      <w:r w:rsidRPr="005E7CA1">
        <w:rPr>
          <w:rFonts w:ascii="Times New Roman" w:hAnsi="Times New Roman" w:cs="Times New Roman"/>
          <w:b w:val="0"/>
          <w:bCs w:val="0"/>
          <w:smallCaps w:val="0"/>
          <w:color w:val="auto"/>
          <w:sz w:val="24"/>
          <w:szCs w:val="24"/>
        </w:rPr>
        <w:instrText xml:space="preserve"> SEQ Table \* ARABIC </w:instrText>
      </w:r>
      <w:r w:rsidRPr="005E7CA1">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13</w:t>
      </w:r>
      <w:r w:rsidRPr="005E7CA1">
        <w:rPr>
          <w:rFonts w:ascii="Times New Roman" w:hAnsi="Times New Roman" w:cs="Times New Roman"/>
          <w:b w:val="0"/>
          <w:bCs w:val="0"/>
          <w:smallCaps w:val="0"/>
          <w:color w:val="auto"/>
          <w:sz w:val="24"/>
          <w:szCs w:val="24"/>
        </w:rPr>
        <w:fldChar w:fldCharType="end"/>
      </w:r>
      <w:r w:rsidRPr="005E7CA1">
        <w:rPr>
          <w:rFonts w:ascii="Times New Roman" w:hAnsi="Times New Roman" w:cs="Times New Roman"/>
          <w:b w:val="0"/>
          <w:bCs w:val="0"/>
          <w:smallCaps w:val="0"/>
          <w:color w:val="auto"/>
          <w:sz w:val="24"/>
          <w:szCs w:val="24"/>
        </w:rPr>
        <w:t>: Summary of findings</w:t>
      </w:r>
      <w:bookmarkEnd w:id="193"/>
      <w:r w:rsidR="00865DA5">
        <w:rPr>
          <w:rFonts w:ascii="Times New Roman" w:hAnsi="Times New Roman" w:cs="Times New Roman"/>
          <w:b w:val="0"/>
          <w:bCs w:val="0"/>
          <w:smallCaps w:val="0"/>
          <w:color w:val="auto"/>
          <w:sz w:val="24"/>
          <w:szCs w:val="24"/>
        </w:rPr>
        <w:t xml:space="preserve"> (</w:t>
      </w:r>
      <w:r w:rsidR="00865DA5">
        <w:rPr>
          <w:rFonts w:ascii="Times New Roman" w:hAnsi="Times New Roman" w:cs="Times New Roman"/>
          <w:b w:val="0"/>
          <w:bCs w:val="0"/>
          <w:i/>
          <w:smallCaps w:val="0"/>
          <w:color w:val="auto"/>
          <w:sz w:val="24"/>
          <w:szCs w:val="24"/>
        </w:rPr>
        <w:t>Self-Composed</w:t>
      </w:r>
      <w:r w:rsidR="00865DA5">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500"/>
        <w:gridCol w:w="4722"/>
        <w:gridCol w:w="688"/>
        <w:gridCol w:w="688"/>
        <w:gridCol w:w="688"/>
        <w:gridCol w:w="688"/>
        <w:gridCol w:w="688"/>
        <w:gridCol w:w="688"/>
      </w:tblGrid>
      <w:tr w:rsidR="00865DA5" w14:paraId="055F316B" w14:textId="77777777" w:rsidTr="00673EBD">
        <w:trPr>
          <w:cantSplit/>
          <w:trHeight w:val="1880"/>
        </w:trPr>
        <w:tc>
          <w:tcPr>
            <w:tcW w:w="522" w:type="dxa"/>
            <w:shd w:val="clear" w:color="auto" w:fill="D9D9D9" w:themeFill="background1" w:themeFillShade="D9"/>
          </w:tcPr>
          <w:p w14:paraId="028055B8"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Id</w:t>
            </w:r>
          </w:p>
        </w:tc>
        <w:tc>
          <w:tcPr>
            <w:tcW w:w="5953" w:type="dxa"/>
            <w:shd w:val="clear" w:color="auto" w:fill="D9D9D9" w:themeFill="background1" w:themeFillShade="D9"/>
          </w:tcPr>
          <w:p w14:paraId="10652F1E"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Finding</w:t>
            </w:r>
          </w:p>
        </w:tc>
        <w:tc>
          <w:tcPr>
            <w:tcW w:w="260" w:type="dxa"/>
            <w:shd w:val="clear" w:color="auto" w:fill="D9D9D9" w:themeFill="background1" w:themeFillShade="D9"/>
            <w:textDirection w:val="tbRl"/>
          </w:tcPr>
          <w:p w14:paraId="14CD3904"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LR</w:t>
            </w:r>
          </w:p>
        </w:tc>
        <w:tc>
          <w:tcPr>
            <w:tcW w:w="506" w:type="dxa"/>
            <w:shd w:val="clear" w:color="auto" w:fill="D9D9D9" w:themeFill="background1" w:themeFillShade="D9"/>
            <w:textDirection w:val="tbRl"/>
          </w:tcPr>
          <w:p w14:paraId="201111E4"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Survey</w:t>
            </w:r>
          </w:p>
        </w:tc>
        <w:tc>
          <w:tcPr>
            <w:tcW w:w="506" w:type="dxa"/>
            <w:shd w:val="clear" w:color="auto" w:fill="D9D9D9" w:themeFill="background1" w:themeFillShade="D9"/>
            <w:textDirection w:val="tbRl"/>
          </w:tcPr>
          <w:p w14:paraId="49E81D96"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Self-Evaluation</w:t>
            </w:r>
          </w:p>
        </w:tc>
        <w:tc>
          <w:tcPr>
            <w:tcW w:w="536" w:type="dxa"/>
            <w:shd w:val="clear" w:color="auto" w:fill="D9D9D9" w:themeFill="background1" w:themeFillShade="D9"/>
            <w:textDirection w:val="tbRl"/>
          </w:tcPr>
          <w:p w14:paraId="68C3E173"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Interview</w:t>
            </w:r>
          </w:p>
        </w:tc>
        <w:tc>
          <w:tcPr>
            <w:tcW w:w="561" w:type="dxa"/>
            <w:shd w:val="clear" w:color="auto" w:fill="D9D9D9" w:themeFill="background1" w:themeFillShade="D9"/>
            <w:textDirection w:val="tbRl"/>
          </w:tcPr>
          <w:p w14:paraId="3DACF070"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Brainstorming</w:t>
            </w:r>
          </w:p>
        </w:tc>
        <w:tc>
          <w:tcPr>
            <w:tcW w:w="506" w:type="dxa"/>
            <w:shd w:val="clear" w:color="auto" w:fill="D9D9D9" w:themeFill="background1" w:themeFillShade="D9"/>
            <w:textDirection w:val="tbRl"/>
          </w:tcPr>
          <w:p w14:paraId="2E90D59A"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Prototyping</w:t>
            </w:r>
          </w:p>
        </w:tc>
      </w:tr>
      <w:tr w:rsidR="00865DA5" w14:paraId="36410A76" w14:textId="77777777" w:rsidTr="00673EBD">
        <w:tc>
          <w:tcPr>
            <w:tcW w:w="522" w:type="dxa"/>
          </w:tcPr>
          <w:p w14:paraId="2FF77963"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5953" w:type="dxa"/>
          </w:tcPr>
          <w:p w14:paraId="43F8A88D"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proposed system would benefit businesses (domain specific users) and general users (not domain specific)</w:t>
            </w:r>
          </w:p>
        </w:tc>
        <w:tc>
          <w:tcPr>
            <w:tcW w:w="260" w:type="dxa"/>
          </w:tcPr>
          <w:p w14:paraId="3566FE0B"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4B2CB726"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D7B0DC4"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44CBCD54"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5990E109"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26160816" w14:textId="77777777" w:rsidR="00865DA5" w:rsidRDefault="00865DA5" w:rsidP="00673EBD">
            <w:pPr>
              <w:spacing w:line="360" w:lineRule="auto"/>
              <w:jc w:val="center"/>
              <w:rPr>
                <w:rFonts w:ascii="Times New Roman" w:hAnsi="Times New Roman" w:cs="Times New Roman"/>
                <w:sz w:val="24"/>
                <w:szCs w:val="24"/>
              </w:rPr>
            </w:pPr>
          </w:p>
        </w:tc>
      </w:tr>
      <w:tr w:rsidR="00865DA5" w14:paraId="635C9C49" w14:textId="77777777" w:rsidTr="00673EBD">
        <w:tc>
          <w:tcPr>
            <w:tcW w:w="522" w:type="dxa"/>
          </w:tcPr>
          <w:p w14:paraId="783B1BD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5953" w:type="dxa"/>
          </w:tcPr>
          <w:p w14:paraId="0EA90D09"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For the movie domain the limit of abstractive text summarization can be further pushed using optimized transformers to increase performance this being the existing limitation</w:t>
            </w:r>
          </w:p>
        </w:tc>
        <w:tc>
          <w:tcPr>
            <w:tcW w:w="260" w:type="dxa"/>
          </w:tcPr>
          <w:p w14:paraId="0665CFA4"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ADB70FE"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F8A6C69"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1C6DAB19"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3649A557"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258CA7B" w14:textId="77777777" w:rsidR="00865DA5" w:rsidRDefault="00865DA5" w:rsidP="00673EBD">
            <w:pPr>
              <w:spacing w:line="360" w:lineRule="auto"/>
              <w:jc w:val="center"/>
              <w:rPr>
                <w:rFonts w:ascii="Times New Roman" w:hAnsi="Times New Roman" w:cs="Times New Roman"/>
                <w:sz w:val="24"/>
                <w:szCs w:val="24"/>
              </w:rPr>
            </w:pPr>
          </w:p>
        </w:tc>
      </w:tr>
      <w:tr w:rsidR="00865DA5" w14:paraId="23D225EF" w14:textId="77777777" w:rsidTr="00673EBD">
        <w:tc>
          <w:tcPr>
            <w:tcW w:w="522" w:type="dxa"/>
          </w:tcPr>
          <w:p w14:paraId="72E480E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5953" w:type="dxa"/>
          </w:tcPr>
          <w:p w14:paraId="4332C6D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that customer/user reviews are valued and reviewed mostly by a vast majority of the audience before they consume or use any product or service (applies to any domain)</w:t>
            </w:r>
          </w:p>
        </w:tc>
        <w:tc>
          <w:tcPr>
            <w:tcW w:w="260" w:type="dxa"/>
          </w:tcPr>
          <w:p w14:paraId="0E03B9C5"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3FFA77DC"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6D4FCBB"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33F04230"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2328046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513CC804" w14:textId="77777777" w:rsidR="00865DA5" w:rsidRDefault="00865DA5" w:rsidP="00673EBD">
            <w:pPr>
              <w:spacing w:line="360" w:lineRule="auto"/>
              <w:jc w:val="center"/>
              <w:rPr>
                <w:rFonts w:ascii="Times New Roman" w:hAnsi="Times New Roman" w:cs="Times New Roman"/>
                <w:sz w:val="24"/>
                <w:szCs w:val="24"/>
              </w:rPr>
            </w:pPr>
          </w:p>
        </w:tc>
      </w:tr>
      <w:tr w:rsidR="00865DA5" w14:paraId="274E9BE2" w14:textId="77777777" w:rsidTr="00673EBD">
        <w:tc>
          <w:tcPr>
            <w:tcW w:w="522" w:type="dxa"/>
          </w:tcPr>
          <w:p w14:paraId="50060B8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5953" w:type="dxa"/>
          </w:tcPr>
          <w:p w14:paraId="12F6163D"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that users spend lot of time review long reviews and they would like it being short to save time and make quicker decisions.</w:t>
            </w:r>
          </w:p>
        </w:tc>
        <w:tc>
          <w:tcPr>
            <w:tcW w:w="260" w:type="dxa"/>
          </w:tcPr>
          <w:p w14:paraId="05BFD8DD"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2BEF3A54"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139D6A28"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18FE3881"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6BCA7AA3"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51CFADE2" w14:textId="77777777" w:rsidR="00865DA5" w:rsidRDefault="00865DA5" w:rsidP="00673EBD">
            <w:pPr>
              <w:spacing w:line="360" w:lineRule="auto"/>
              <w:jc w:val="center"/>
              <w:rPr>
                <w:rFonts w:ascii="Times New Roman" w:hAnsi="Times New Roman" w:cs="Times New Roman"/>
                <w:sz w:val="24"/>
                <w:szCs w:val="24"/>
              </w:rPr>
            </w:pPr>
          </w:p>
        </w:tc>
      </w:tr>
      <w:tr w:rsidR="00865DA5" w14:paraId="1012BF78" w14:textId="77777777" w:rsidTr="00673EBD">
        <w:tc>
          <w:tcPr>
            <w:tcW w:w="522" w:type="dxa"/>
          </w:tcPr>
          <w:p w14:paraId="0DBEEC58"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5953" w:type="dxa"/>
          </w:tcPr>
          <w:p w14:paraId="707DAB21"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is one way to increase the performance of the system and it can be done both manually or by automated tools like Raytune, Optuna etc.…</w:t>
            </w:r>
          </w:p>
        </w:tc>
        <w:tc>
          <w:tcPr>
            <w:tcW w:w="260" w:type="dxa"/>
          </w:tcPr>
          <w:p w14:paraId="201B15EA"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A246E7A"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72AF0832"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3FDA6A1D"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3925AF6E"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75C7E114"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4D7476BB" w14:textId="77777777" w:rsidTr="00673EBD">
        <w:tc>
          <w:tcPr>
            <w:tcW w:w="522" w:type="dxa"/>
          </w:tcPr>
          <w:p w14:paraId="3A48142B"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5953" w:type="dxa"/>
          </w:tcPr>
          <w:p w14:paraId="7A3A8A96"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preprocessing for the domain of Movies and Generalization is requires a lot of effort since the datasets are mostly raw data difficult </w:t>
            </w:r>
            <w:r>
              <w:rPr>
                <w:rFonts w:ascii="Times New Roman" w:hAnsi="Times New Roman" w:cs="Times New Roman"/>
                <w:sz w:val="24"/>
                <w:szCs w:val="24"/>
              </w:rPr>
              <w:lastRenderedPageBreak/>
              <w:t>to find specially in the case of movie reviews (with expected metadata)</w:t>
            </w:r>
          </w:p>
        </w:tc>
        <w:tc>
          <w:tcPr>
            <w:tcW w:w="260" w:type="dxa"/>
          </w:tcPr>
          <w:p w14:paraId="32E39BF2"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sym w:font="Wingdings" w:char="F0FC"/>
            </w:r>
          </w:p>
        </w:tc>
        <w:tc>
          <w:tcPr>
            <w:tcW w:w="506" w:type="dxa"/>
          </w:tcPr>
          <w:p w14:paraId="60E26BB4"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694ABB98"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730BA2F0"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2076C089"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06C4F84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344D3C6F" w14:textId="77777777" w:rsidTr="00673EBD">
        <w:tc>
          <w:tcPr>
            <w:tcW w:w="522" w:type="dxa"/>
          </w:tcPr>
          <w:p w14:paraId="07FBC8B7"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5953" w:type="dxa"/>
          </w:tcPr>
          <w:p w14:paraId="614FD3B8"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Additional features such as sentimental and sentimental score of the review summary is mostly expected from the users.</w:t>
            </w:r>
          </w:p>
        </w:tc>
        <w:tc>
          <w:tcPr>
            <w:tcW w:w="260" w:type="dxa"/>
          </w:tcPr>
          <w:p w14:paraId="4E7A1F5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3E125E12"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61AFBB38"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2DAE35A7"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0F4D0723"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917776C" w14:textId="77777777" w:rsidR="00865DA5" w:rsidRDefault="00865DA5" w:rsidP="00673EBD">
            <w:pPr>
              <w:spacing w:line="360" w:lineRule="auto"/>
              <w:jc w:val="center"/>
              <w:rPr>
                <w:rFonts w:ascii="Times New Roman" w:hAnsi="Times New Roman" w:cs="Times New Roman"/>
                <w:sz w:val="24"/>
                <w:szCs w:val="24"/>
              </w:rPr>
            </w:pPr>
          </w:p>
        </w:tc>
      </w:tr>
      <w:tr w:rsidR="00865DA5" w14:paraId="04C16177" w14:textId="77777777" w:rsidTr="00673EBD">
        <w:tc>
          <w:tcPr>
            <w:tcW w:w="522" w:type="dxa"/>
          </w:tcPr>
          <w:p w14:paraId="12142BC5"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5953" w:type="dxa"/>
          </w:tcPr>
          <w:p w14:paraId="2ADFD5F2"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Creating a hybrid transformer model to further increase the performance is a suggested improved.</w:t>
            </w:r>
          </w:p>
        </w:tc>
        <w:tc>
          <w:tcPr>
            <w:tcW w:w="260" w:type="dxa"/>
          </w:tcPr>
          <w:p w14:paraId="681F7349"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996B793"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460D4623"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06488E5A"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2889B9CF"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6AA0CFF" w14:textId="77777777" w:rsidR="00865DA5" w:rsidRDefault="00865DA5" w:rsidP="00673EBD">
            <w:pPr>
              <w:spacing w:line="360" w:lineRule="auto"/>
              <w:jc w:val="center"/>
              <w:rPr>
                <w:rFonts w:ascii="Times New Roman" w:hAnsi="Times New Roman" w:cs="Times New Roman"/>
                <w:sz w:val="24"/>
                <w:szCs w:val="24"/>
              </w:rPr>
            </w:pPr>
          </w:p>
        </w:tc>
      </w:tr>
      <w:tr w:rsidR="00865DA5" w14:paraId="4D0D2624" w14:textId="77777777" w:rsidTr="00673EBD">
        <w:tc>
          <w:tcPr>
            <w:tcW w:w="522" w:type="dxa"/>
          </w:tcPr>
          <w:p w14:paraId="09C4C902"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5953" w:type="dxa"/>
          </w:tcPr>
          <w:p w14:paraId="5D5FFCB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on what are the suitable evaluation metrics to be used for abstractive text summarization.</w:t>
            </w:r>
          </w:p>
        </w:tc>
        <w:tc>
          <w:tcPr>
            <w:tcW w:w="260" w:type="dxa"/>
          </w:tcPr>
          <w:p w14:paraId="466F9C2D"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2C7490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724A8EB3"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31516975"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1B476DD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E4EB89D" w14:textId="77777777" w:rsidR="00865DA5" w:rsidRDefault="00865DA5" w:rsidP="00673EBD">
            <w:pPr>
              <w:spacing w:line="360" w:lineRule="auto"/>
              <w:jc w:val="center"/>
              <w:rPr>
                <w:rFonts w:ascii="Times New Roman" w:hAnsi="Times New Roman" w:cs="Times New Roman"/>
                <w:sz w:val="24"/>
                <w:szCs w:val="24"/>
              </w:rPr>
            </w:pPr>
          </w:p>
        </w:tc>
      </w:tr>
      <w:tr w:rsidR="00865DA5" w14:paraId="1C526B33" w14:textId="77777777" w:rsidTr="00673EBD">
        <w:tc>
          <w:tcPr>
            <w:tcW w:w="522" w:type="dxa"/>
          </w:tcPr>
          <w:p w14:paraId="0C7D1B62"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5953" w:type="dxa"/>
          </w:tcPr>
          <w:p w14:paraId="36902C15"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on what the top tier transformer architecture that could be explored.</w:t>
            </w:r>
          </w:p>
        </w:tc>
        <w:tc>
          <w:tcPr>
            <w:tcW w:w="260" w:type="dxa"/>
          </w:tcPr>
          <w:p w14:paraId="53F80548"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6CEF8B52"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3CC0C5C5"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4A6FEF82"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43441901"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26801FD8" w14:textId="77777777" w:rsidR="00865DA5" w:rsidRDefault="00865DA5" w:rsidP="00673EBD">
            <w:pPr>
              <w:spacing w:line="360" w:lineRule="auto"/>
              <w:jc w:val="center"/>
              <w:rPr>
                <w:rFonts w:ascii="Times New Roman" w:hAnsi="Times New Roman" w:cs="Times New Roman"/>
                <w:sz w:val="24"/>
                <w:szCs w:val="24"/>
              </w:rPr>
            </w:pPr>
          </w:p>
        </w:tc>
      </w:tr>
      <w:tr w:rsidR="00865DA5" w14:paraId="3CA7B80A" w14:textId="77777777" w:rsidTr="00673EBD">
        <w:tc>
          <w:tcPr>
            <w:tcW w:w="522" w:type="dxa"/>
          </w:tcPr>
          <w:p w14:paraId="20E7532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5953" w:type="dxa"/>
          </w:tcPr>
          <w:p w14:paraId="656EC268"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Making use of larger new data for retraining for a specific domain, from companies/businesses who uses data which are of the same domain. (e.g.: - 50 different restaurants data can be combined for retraining give that the domain is “Restaurants”)</w:t>
            </w:r>
          </w:p>
        </w:tc>
        <w:tc>
          <w:tcPr>
            <w:tcW w:w="260" w:type="dxa"/>
          </w:tcPr>
          <w:p w14:paraId="6525008C"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5792E2DC"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3915F042"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19AEE1C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6517716B"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F66FA93" w14:textId="77777777" w:rsidR="00865DA5" w:rsidRDefault="00865DA5" w:rsidP="00673EBD">
            <w:pPr>
              <w:spacing w:line="360" w:lineRule="auto"/>
              <w:jc w:val="center"/>
              <w:rPr>
                <w:rFonts w:ascii="Times New Roman" w:hAnsi="Times New Roman" w:cs="Times New Roman"/>
                <w:sz w:val="24"/>
                <w:szCs w:val="24"/>
              </w:rPr>
            </w:pPr>
          </w:p>
        </w:tc>
      </w:tr>
      <w:tr w:rsidR="00865DA5" w14:paraId="36F01472" w14:textId="77777777" w:rsidTr="00673EBD">
        <w:tc>
          <w:tcPr>
            <w:tcW w:w="522" w:type="dxa"/>
          </w:tcPr>
          <w:p w14:paraId="094C1AE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5953" w:type="dxa"/>
          </w:tcPr>
          <w:p w14:paraId="47B1878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Making use of data encryption to protect the data from hackers breaking into the database to steal data.</w:t>
            </w:r>
          </w:p>
        </w:tc>
        <w:tc>
          <w:tcPr>
            <w:tcW w:w="260" w:type="dxa"/>
          </w:tcPr>
          <w:p w14:paraId="00AA38CB"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D516DE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57F3276A"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36" w:type="dxa"/>
          </w:tcPr>
          <w:p w14:paraId="263BFEB0"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66A67AC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1BC02FA2" w14:textId="77777777" w:rsidR="00865DA5" w:rsidRDefault="00865DA5" w:rsidP="00673EBD">
            <w:pPr>
              <w:spacing w:line="360" w:lineRule="auto"/>
              <w:jc w:val="center"/>
              <w:rPr>
                <w:rFonts w:ascii="Times New Roman" w:hAnsi="Times New Roman" w:cs="Times New Roman"/>
                <w:sz w:val="24"/>
                <w:szCs w:val="24"/>
              </w:rPr>
            </w:pPr>
          </w:p>
        </w:tc>
      </w:tr>
    </w:tbl>
    <w:p w14:paraId="753B6436" w14:textId="18D4E182" w:rsidR="00865DA5" w:rsidRDefault="00865DA5" w:rsidP="00865DA5"/>
    <w:p w14:paraId="39DBE855" w14:textId="446CCFE2" w:rsidR="00865DA5" w:rsidRDefault="00865DA5" w:rsidP="00865DA5"/>
    <w:p w14:paraId="1D6FE420" w14:textId="77777777" w:rsidR="00865DA5" w:rsidRPr="00865DA5" w:rsidRDefault="00865DA5" w:rsidP="00865DA5"/>
    <w:p w14:paraId="77B83475" w14:textId="2C1E69BA"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94" w:name="_4.6_Context_diagram"/>
      <w:bookmarkStart w:id="195" w:name="_Toc125556190"/>
      <w:bookmarkStart w:id="196" w:name="_Toc125663110"/>
      <w:bookmarkStart w:id="197" w:name="_Toc132325839"/>
      <w:bookmarkEnd w:id="194"/>
      <w:r w:rsidRPr="00A976CF">
        <w:rPr>
          <w:rFonts w:ascii="Times New Roman Regular" w:hAnsi="Times New Roman Regular" w:cs="Times New Roman Regular"/>
          <w:b/>
          <w:bCs/>
          <w:color w:val="auto"/>
          <w:sz w:val="28"/>
          <w:szCs w:val="28"/>
        </w:rPr>
        <w:lastRenderedPageBreak/>
        <w:t xml:space="preserve">4.6 </w:t>
      </w:r>
      <w:bookmarkEnd w:id="195"/>
      <w:r w:rsidRPr="00A976CF">
        <w:rPr>
          <w:rFonts w:ascii="Times New Roman Regular" w:hAnsi="Times New Roman Regular" w:cs="Times New Roman Regular"/>
          <w:b/>
          <w:bCs/>
          <w:color w:val="auto"/>
          <w:sz w:val="28"/>
          <w:szCs w:val="28"/>
        </w:rPr>
        <w:t xml:space="preserve">Context </w:t>
      </w:r>
      <w:r w:rsidR="00865DA5" w:rsidRPr="00A976CF">
        <w:rPr>
          <w:rFonts w:ascii="Times New Roman Regular" w:hAnsi="Times New Roman Regular" w:cs="Times New Roman Regular" w:hint="eastAsia"/>
          <w:b/>
          <w:bCs/>
          <w:color w:val="auto"/>
          <w:sz w:val="28"/>
          <w:szCs w:val="28"/>
        </w:rPr>
        <w:t>Diagram</w:t>
      </w:r>
      <w:bookmarkEnd w:id="196"/>
      <w:bookmarkEnd w:id="197"/>
    </w:p>
    <w:p w14:paraId="70C16164" w14:textId="0FAFE738" w:rsidR="00B40933" w:rsidRDefault="00865DA5">
      <w:pPr>
        <w:spacing w:line="360" w:lineRule="auto"/>
        <w:jc w:val="both"/>
        <w:rPr>
          <w:rFonts w:ascii="Times New Roman Regular" w:hAnsi="Times New Roman Regular" w:cs="Times New Roman Regular" w:hint="eastAsia"/>
          <w:sz w:val="24"/>
          <w:szCs w:val="24"/>
        </w:rPr>
      </w:pPr>
      <w:r w:rsidRPr="00865DA5">
        <w:rPr>
          <w:rFonts w:ascii="Times New Roman Regular" w:hAnsi="Times New Roman Regular" w:cs="Times New Roman Regular"/>
          <w:sz w:val="24"/>
          <w:szCs w:val="24"/>
        </w:rPr>
        <w:t>The boundaries and interactions of the system should be established before development. The graphic below shows how the system is situated</w:t>
      </w:r>
      <w:r w:rsidR="00FD2F9D">
        <w:rPr>
          <w:rFonts w:ascii="Times New Roman Regular" w:hAnsi="Times New Roman Regular" w:cs="Times New Roman Regular"/>
          <w:sz w:val="24"/>
          <w:szCs w:val="24"/>
        </w:rPr>
        <w:t>.</w:t>
      </w:r>
    </w:p>
    <w:p w14:paraId="45C220F4" w14:textId="040530D3" w:rsidR="00B40933" w:rsidRDefault="00865DA5">
      <w:pPr>
        <w:keepNext/>
        <w:jc w:val="center"/>
        <w:rPr>
          <w:rFonts w:ascii="Times New Roman Regular" w:hAnsi="Times New Roman Regular" w:cs="Times New Roman Regular" w:hint="eastAsia"/>
        </w:rPr>
      </w:pPr>
      <w:r>
        <w:rPr>
          <w:noProof/>
        </w:rPr>
        <w:drawing>
          <wp:inline distT="0" distB="0" distL="0" distR="0" wp14:anchorId="698FB5AC" wp14:editId="5C41629B">
            <wp:extent cx="5943600" cy="23901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390140"/>
                    </a:xfrm>
                    <a:prstGeom prst="rect">
                      <a:avLst/>
                    </a:prstGeom>
                    <a:noFill/>
                    <a:ln>
                      <a:noFill/>
                    </a:ln>
                  </pic:spPr>
                </pic:pic>
              </a:graphicData>
            </a:graphic>
          </wp:inline>
        </w:drawing>
      </w:r>
    </w:p>
    <w:p w14:paraId="43771292" w14:textId="2AEF02A9" w:rsidR="00B40933" w:rsidRPr="006D50B0"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198" w:name="_Toc121070277"/>
      <w:bookmarkStart w:id="199" w:name="_Toc132182759"/>
      <w:r w:rsidRPr="006D50B0">
        <w:rPr>
          <w:rFonts w:ascii="Times New Roman Regular" w:hAnsi="Times New Roman Regular" w:cs="Times New Roman Regular"/>
          <w:b w:val="0"/>
          <w:bCs w:val="0"/>
          <w:smallCaps w:val="0"/>
          <w:color w:val="auto"/>
          <w:sz w:val="24"/>
          <w:szCs w:val="24"/>
        </w:rPr>
        <w:t xml:space="preserve">Figure </w:t>
      </w:r>
      <w:r w:rsidR="00BA3EB5" w:rsidRPr="006D50B0">
        <w:rPr>
          <w:rFonts w:ascii="Times New Roman Regular" w:hAnsi="Times New Roman Regular" w:cs="Times New Roman Regular" w:hint="eastAsia"/>
          <w:b w:val="0"/>
          <w:bCs w:val="0"/>
          <w:smallCaps w:val="0"/>
          <w:color w:val="auto"/>
          <w:sz w:val="24"/>
          <w:szCs w:val="24"/>
        </w:rPr>
        <w:fldChar w:fldCharType="begin"/>
      </w:r>
      <w:r w:rsidR="00BA3EB5" w:rsidRPr="006D50B0">
        <w:rPr>
          <w:rFonts w:ascii="Times New Roman Regular" w:hAnsi="Times New Roman Regular" w:cs="Times New Roman Regular" w:hint="eastAsia"/>
          <w:b w:val="0"/>
          <w:bCs w:val="0"/>
          <w:smallCaps w:val="0"/>
          <w:color w:val="auto"/>
          <w:sz w:val="24"/>
          <w:szCs w:val="24"/>
        </w:rPr>
        <w:instrText xml:space="preserve"> </w:instrText>
      </w:r>
      <w:r w:rsidR="00BA3EB5" w:rsidRPr="006D50B0">
        <w:rPr>
          <w:rFonts w:ascii="Times New Roman Regular" w:hAnsi="Times New Roman Regular" w:cs="Times New Roman Regular"/>
          <w:b w:val="0"/>
          <w:bCs w:val="0"/>
          <w:smallCaps w:val="0"/>
          <w:color w:val="auto"/>
          <w:sz w:val="24"/>
          <w:szCs w:val="24"/>
        </w:rPr>
        <w:instrText>SEQ Figure \* ARABIC</w:instrText>
      </w:r>
      <w:r w:rsidR="00BA3EB5" w:rsidRPr="006D50B0">
        <w:rPr>
          <w:rFonts w:ascii="Times New Roman Regular" w:hAnsi="Times New Roman Regular" w:cs="Times New Roman Regular" w:hint="eastAsia"/>
          <w:b w:val="0"/>
          <w:bCs w:val="0"/>
          <w:smallCaps w:val="0"/>
          <w:color w:val="auto"/>
          <w:sz w:val="24"/>
          <w:szCs w:val="24"/>
        </w:rPr>
        <w:instrText xml:space="preserve"> </w:instrText>
      </w:r>
      <w:r w:rsidR="00BA3EB5" w:rsidRPr="006D50B0">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7</w:t>
      </w:r>
      <w:r w:rsidR="00BA3EB5" w:rsidRPr="006D50B0">
        <w:rPr>
          <w:rFonts w:ascii="Times New Roman Regular" w:hAnsi="Times New Roman Regular" w:cs="Times New Roman Regular" w:hint="eastAsia"/>
          <w:b w:val="0"/>
          <w:bCs w:val="0"/>
          <w:smallCaps w:val="0"/>
          <w:color w:val="auto"/>
          <w:sz w:val="24"/>
          <w:szCs w:val="24"/>
        </w:rPr>
        <w:fldChar w:fldCharType="end"/>
      </w:r>
      <w:r w:rsidRPr="006D50B0">
        <w:rPr>
          <w:rFonts w:ascii="Times New Roman Regular" w:hAnsi="Times New Roman Regular" w:cs="Times New Roman Regular"/>
          <w:b w:val="0"/>
          <w:bCs w:val="0"/>
          <w:smallCaps w:val="0"/>
          <w:color w:val="auto"/>
          <w:sz w:val="24"/>
          <w:szCs w:val="24"/>
        </w:rPr>
        <w:t>: Context diagram (</w:t>
      </w:r>
      <w:r w:rsidRPr="006D50B0">
        <w:rPr>
          <w:rFonts w:ascii="Times New Roman Regular" w:hAnsi="Times New Roman Regular" w:cs="Times New Roman Regular"/>
          <w:b w:val="0"/>
          <w:bCs w:val="0"/>
          <w:i/>
          <w:iCs/>
          <w:smallCaps w:val="0"/>
          <w:color w:val="auto"/>
          <w:sz w:val="24"/>
          <w:szCs w:val="24"/>
        </w:rPr>
        <w:t>Self-Composed</w:t>
      </w:r>
      <w:r w:rsidRPr="006D50B0">
        <w:rPr>
          <w:rFonts w:ascii="Times New Roman Regular" w:hAnsi="Times New Roman Regular" w:cs="Times New Roman Regular"/>
          <w:b w:val="0"/>
          <w:bCs w:val="0"/>
          <w:smallCaps w:val="0"/>
          <w:color w:val="auto"/>
          <w:sz w:val="24"/>
          <w:szCs w:val="24"/>
        </w:rPr>
        <w:t>)</w:t>
      </w:r>
      <w:bookmarkEnd w:id="198"/>
      <w:bookmarkEnd w:id="199"/>
    </w:p>
    <w:p w14:paraId="4A105463" w14:textId="44CE66C6"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0" w:name="_Toc125556191"/>
      <w:bookmarkStart w:id="201" w:name="_Toc125663111"/>
      <w:bookmarkStart w:id="202" w:name="_Toc132325840"/>
      <w:r w:rsidRPr="00A976CF">
        <w:rPr>
          <w:rFonts w:ascii="Times New Roman Regular" w:hAnsi="Times New Roman Regular" w:cs="Times New Roman Regular"/>
          <w:b/>
          <w:bCs/>
          <w:color w:val="auto"/>
          <w:sz w:val="28"/>
          <w:szCs w:val="28"/>
        </w:rPr>
        <w:t xml:space="preserve">4.7 </w:t>
      </w:r>
      <w:bookmarkEnd w:id="200"/>
      <w:r w:rsidRPr="00A976CF">
        <w:rPr>
          <w:rFonts w:ascii="Times New Roman Regular" w:hAnsi="Times New Roman Regular" w:cs="Times New Roman Regular"/>
          <w:b/>
          <w:bCs/>
          <w:color w:val="auto"/>
          <w:sz w:val="28"/>
          <w:szCs w:val="28"/>
        </w:rPr>
        <w:t xml:space="preserve">Use case </w:t>
      </w:r>
      <w:r w:rsidR="00865DA5" w:rsidRPr="00A976CF">
        <w:rPr>
          <w:rFonts w:ascii="Times New Roman Regular" w:hAnsi="Times New Roman Regular" w:cs="Times New Roman Regular" w:hint="eastAsia"/>
          <w:b/>
          <w:bCs/>
          <w:color w:val="auto"/>
          <w:sz w:val="28"/>
          <w:szCs w:val="28"/>
        </w:rPr>
        <w:t>Diagram</w:t>
      </w:r>
      <w:bookmarkEnd w:id="201"/>
      <w:bookmarkEnd w:id="202"/>
    </w:p>
    <w:p w14:paraId="73435DE6" w14:textId="6957B167" w:rsidR="00B40933" w:rsidRDefault="00865DA5">
      <w:pPr>
        <w:keepNext/>
        <w:jc w:val="center"/>
        <w:rPr>
          <w:rFonts w:ascii="Times New Roman Regular" w:hAnsi="Times New Roman Regular" w:cs="Times New Roman Regular" w:hint="eastAsia"/>
        </w:rPr>
      </w:pPr>
      <w:r>
        <w:rPr>
          <w:noProof/>
        </w:rPr>
        <w:drawing>
          <wp:inline distT="0" distB="0" distL="0" distR="0" wp14:anchorId="4BC1C4FE" wp14:editId="5D947734">
            <wp:extent cx="4346216" cy="36576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71032" cy="3678484"/>
                    </a:xfrm>
                    <a:prstGeom prst="rect">
                      <a:avLst/>
                    </a:prstGeom>
                    <a:noFill/>
                    <a:ln>
                      <a:noFill/>
                    </a:ln>
                  </pic:spPr>
                </pic:pic>
              </a:graphicData>
            </a:graphic>
          </wp:inline>
        </w:drawing>
      </w:r>
    </w:p>
    <w:p w14:paraId="7A7635F7" w14:textId="469A4C8F" w:rsidR="00B40933" w:rsidRPr="007663DA"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203" w:name="_Toc121070278"/>
      <w:bookmarkStart w:id="204" w:name="_Toc132182760"/>
      <w:r w:rsidRPr="007663DA">
        <w:rPr>
          <w:rFonts w:ascii="Times New Roman Regular" w:hAnsi="Times New Roman Regular" w:cs="Times New Roman Regular"/>
          <w:b w:val="0"/>
          <w:bCs w:val="0"/>
          <w:smallCaps w:val="0"/>
          <w:color w:val="auto"/>
          <w:sz w:val="24"/>
          <w:szCs w:val="24"/>
        </w:rPr>
        <w:t xml:space="preserve">Figure </w:t>
      </w:r>
      <w:r w:rsidR="00BA3EB5" w:rsidRPr="007663DA">
        <w:rPr>
          <w:rFonts w:ascii="Times New Roman Regular" w:hAnsi="Times New Roman Regular" w:cs="Times New Roman Regular" w:hint="eastAsia"/>
          <w:b w:val="0"/>
          <w:bCs w:val="0"/>
          <w:smallCaps w:val="0"/>
          <w:color w:val="auto"/>
          <w:sz w:val="24"/>
          <w:szCs w:val="24"/>
        </w:rPr>
        <w:fldChar w:fldCharType="begin"/>
      </w:r>
      <w:r w:rsidR="00BA3EB5" w:rsidRPr="007663DA">
        <w:rPr>
          <w:rFonts w:ascii="Times New Roman Regular" w:hAnsi="Times New Roman Regular" w:cs="Times New Roman Regular" w:hint="eastAsia"/>
          <w:b w:val="0"/>
          <w:bCs w:val="0"/>
          <w:smallCaps w:val="0"/>
          <w:color w:val="auto"/>
          <w:sz w:val="24"/>
          <w:szCs w:val="24"/>
        </w:rPr>
        <w:instrText xml:space="preserve"> </w:instrText>
      </w:r>
      <w:r w:rsidR="00BA3EB5" w:rsidRPr="007663DA">
        <w:rPr>
          <w:rFonts w:ascii="Times New Roman Regular" w:hAnsi="Times New Roman Regular" w:cs="Times New Roman Regular"/>
          <w:b w:val="0"/>
          <w:bCs w:val="0"/>
          <w:smallCaps w:val="0"/>
          <w:color w:val="auto"/>
          <w:sz w:val="24"/>
          <w:szCs w:val="24"/>
        </w:rPr>
        <w:instrText>SEQ Figure \* ARABIC</w:instrText>
      </w:r>
      <w:r w:rsidR="00BA3EB5" w:rsidRPr="007663DA">
        <w:rPr>
          <w:rFonts w:ascii="Times New Roman Regular" w:hAnsi="Times New Roman Regular" w:cs="Times New Roman Regular" w:hint="eastAsia"/>
          <w:b w:val="0"/>
          <w:bCs w:val="0"/>
          <w:smallCaps w:val="0"/>
          <w:color w:val="auto"/>
          <w:sz w:val="24"/>
          <w:szCs w:val="24"/>
        </w:rPr>
        <w:instrText xml:space="preserve"> </w:instrText>
      </w:r>
      <w:r w:rsidR="00BA3EB5" w:rsidRPr="007663DA">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8</w:t>
      </w:r>
      <w:r w:rsidR="00BA3EB5" w:rsidRPr="007663DA">
        <w:rPr>
          <w:rFonts w:ascii="Times New Roman Regular" w:hAnsi="Times New Roman Regular" w:cs="Times New Roman Regular" w:hint="eastAsia"/>
          <w:b w:val="0"/>
          <w:bCs w:val="0"/>
          <w:smallCaps w:val="0"/>
          <w:color w:val="auto"/>
          <w:sz w:val="24"/>
          <w:szCs w:val="24"/>
        </w:rPr>
        <w:fldChar w:fldCharType="end"/>
      </w:r>
      <w:r w:rsidRPr="007663DA">
        <w:rPr>
          <w:rFonts w:ascii="Times New Roman Regular" w:hAnsi="Times New Roman Regular" w:cs="Times New Roman Regular"/>
          <w:b w:val="0"/>
          <w:bCs w:val="0"/>
          <w:smallCaps w:val="0"/>
          <w:color w:val="auto"/>
          <w:sz w:val="24"/>
          <w:szCs w:val="24"/>
        </w:rPr>
        <w:t>: Use case diagram (</w:t>
      </w:r>
      <w:r w:rsidRPr="007663DA">
        <w:rPr>
          <w:rFonts w:ascii="Times New Roman Regular" w:hAnsi="Times New Roman Regular" w:cs="Times New Roman Regular"/>
          <w:b w:val="0"/>
          <w:bCs w:val="0"/>
          <w:i/>
          <w:iCs/>
          <w:smallCaps w:val="0"/>
          <w:color w:val="auto"/>
          <w:sz w:val="24"/>
          <w:szCs w:val="24"/>
        </w:rPr>
        <w:t>Self-Composed</w:t>
      </w:r>
      <w:r w:rsidRPr="007663DA">
        <w:rPr>
          <w:rFonts w:ascii="Times New Roman Regular" w:hAnsi="Times New Roman Regular" w:cs="Times New Roman Regular"/>
          <w:b w:val="0"/>
          <w:bCs w:val="0"/>
          <w:smallCaps w:val="0"/>
          <w:color w:val="auto"/>
          <w:sz w:val="24"/>
          <w:szCs w:val="24"/>
        </w:rPr>
        <w:t>)</w:t>
      </w:r>
      <w:bookmarkEnd w:id="203"/>
      <w:bookmarkEnd w:id="204"/>
    </w:p>
    <w:p w14:paraId="240136D9" w14:textId="4F4C5CA9" w:rsidR="00B40933" w:rsidRPr="00844835"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5" w:name="_Toc125556192"/>
      <w:bookmarkStart w:id="206" w:name="_Toc125663112"/>
      <w:bookmarkStart w:id="207" w:name="_Toc132325841"/>
      <w:r w:rsidRPr="00844835">
        <w:rPr>
          <w:rFonts w:ascii="Times New Roman Regular" w:hAnsi="Times New Roman Regular" w:cs="Times New Roman Regular"/>
          <w:b/>
          <w:bCs/>
          <w:color w:val="auto"/>
          <w:sz w:val="28"/>
          <w:szCs w:val="28"/>
        </w:rPr>
        <w:lastRenderedPageBreak/>
        <w:t xml:space="preserve">4.8 </w:t>
      </w:r>
      <w:bookmarkEnd w:id="205"/>
      <w:r w:rsidRPr="00844835">
        <w:rPr>
          <w:rFonts w:ascii="Times New Roman Regular" w:hAnsi="Times New Roman Regular" w:cs="Times New Roman Regular"/>
          <w:b/>
          <w:bCs/>
          <w:color w:val="auto"/>
          <w:sz w:val="28"/>
          <w:szCs w:val="28"/>
        </w:rPr>
        <w:t xml:space="preserve">Use case </w:t>
      </w:r>
      <w:r w:rsidR="00673EBD" w:rsidRPr="00844835">
        <w:rPr>
          <w:rFonts w:ascii="Times New Roman Regular" w:hAnsi="Times New Roman Regular" w:cs="Times New Roman Regular" w:hint="eastAsia"/>
          <w:b/>
          <w:bCs/>
          <w:color w:val="auto"/>
          <w:sz w:val="28"/>
          <w:szCs w:val="28"/>
        </w:rPr>
        <w:t>Descriptions</w:t>
      </w:r>
      <w:bookmarkEnd w:id="206"/>
      <w:bookmarkEnd w:id="207"/>
    </w:p>
    <w:p w14:paraId="5DA1EEE2" w14:textId="112550FF" w:rsidR="00B40933" w:rsidRDefault="00673EBD">
      <w:pPr>
        <w:spacing w:line="360" w:lineRule="auto"/>
        <w:jc w:val="both"/>
        <w:rPr>
          <w:rFonts w:ascii="Times New Roman Regular" w:hAnsi="Times New Roman Regular" w:cs="Times New Roman Regular" w:hint="eastAsia"/>
          <w:b/>
          <w:bCs/>
          <w:sz w:val="24"/>
          <w:szCs w:val="24"/>
        </w:rPr>
      </w:pPr>
      <w:r w:rsidRPr="00673EBD">
        <w:rPr>
          <w:rFonts w:ascii="Times New Roman Regular" w:hAnsi="Times New Roman Regular" w:cs="Times New Roman Regular"/>
          <w:sz w:val="24"/>
          <w:szCs w:val="24"/>
        </w:rPr>
        <w:t>Usecase diagrams with the highest importance are given below, the rest of the Usecase descriptors are available at</w:t>
      </w:r>
      <w:r w:rsidR="00FD2F9D">
        <w:rPr>
          <w:rFonts w:ascii="Times New Roman Regular" w:hAnsi="Times New Roman Regular" w:cs="Times New Roman Regular"/>
          <w:sz w:val="24"/>
          <w:szCs w:val="24"/>
        </w:rPr>
        <w:t xml:space="preserve"> </w:t>
      </w:r>
      <w:hyperlink w:anchor="_C.4._Use_case" w:history="1">
        <w:r w:rsidR="003D2F20">
          <w:rPr>
            <w:rStyle w:val="Hyperlink"/>
            <w:rFonts w:ascii="Times New Roman Regular" w:hAnsi="Times New Roman Regular" w:cs="Times New Roman Regular"/>
            <w:b/>
            <w:bCs/>
            <w:color w:val="auto"/>
            <w:sz w:val="24"/>
            <w:szCs w:val="24"/>
            <w:u w:val="none"/>
          </w:rPr>
          <w:t>APPENDIX C.4</w:t>
        </w:r>
      </w:hyperlink>
      <w:r w:rsidR="00FD2F9D">
        <w:rPr>
          <w:rFonts w:ascii="Times New Roman Regular" w:hAnsi="Times New Roman Regular" w:cs="Times New Roman Regular"/>
          <w:sz w:val="24"/>
          <w:szCs w:val="24"/>
        </w:rPr>
        <w:t>.</w:t>
      </w:r>
    </w:p>
    <w:p w14:paraId="5E9F9E1E" w14:textId="2DB5479E" w:rsidR="00673EBD" w:rsidRPr="00EB32B4" w:rsidRDefault="00673EBD" w:rsidP="00673EBD">
      <w:pPr>
        <w:pStyle w:val="Caption"/>
        <w:keepNext/>
        <w:jc w:val="center"/>
        <w:rPr>
          <w:rFonts w:ascii="Times New Roman" w:hAnsi="Times New Roman" w:cs="Times New Roman"/>
          <w:b w:val="0"/>
          <w:bCs w:val="0"/>
          <w:smallCaps w:val="0"/>
          <w:color w:val="auto"/>
          <w:sz w:val="24"/>
          <w:szCs w:val="24"/>
        </w:rPr>
      </w:pPr>
      <w:bookmarkStart w:id="208" w:name="_Toc121126704"/>
      <w:r w:rsidRPr="00EB32B4">
        <w:rPr>
          <w:rFonts w:ascii="Times New Roman" w:hAnsi="Times New Roman" w:cs="Times New Roman"/>
          <w:b w:val="0"/>
          <w:bCs w:val="0"/>
          <w:smallCaps w:val="0"/>
          <w:color w:val="auto"/>
          <w:sz w:val="24"/>
          <w:szCs w:val="24"/>
        </w:rPr>
        <w:t>Table 8: Use case description UC:07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08"/>
    </w:p>
    <w:tbl>
      <w:tblPr>
        <w:tblStyle w:val="TableGrid"/>
        <w:tblW w:w="0" w:type="auto"/>
        <w:tblLook w:val="04A0" w:firstRow="1" w:lastRow="0" w:firstColumn="1" w:lastColumn="0" w:noHBand="0" w:noVBand="1"/>
      </w:tblPr>
      <w:tblGrid>
        <w:gridCol w:w="2155"/>
        <w:gridCol w:w="3510"/>
        <w:gridCol w:w="3685"/>
      </w:tblGrid>
      <w:tr w:rsidR="00673EBD" w14:paraId="75EE7684" w14:textId="77777777" w:rsidTr="00673EBD">
        <w:tc>
          <w:tcPr>
            <w:tcW w:w="2155" w:type="dxa"/>
            <w:shd w:val="clear" w:color="auto" w:fill="D9D9D9" w:themeFill="background1" w:themeFillShade="D9"/>
          </w:tcPr>
          <w:p w14:paraId="2C81BFF0"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08AD284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673EBD" w14:paraId="0166847C" w14:textId="77777777" w:rsidTr="00673EBD">
        <w:tc>
          <w:tcPr>
            <w:tcW w:w="2155" w:type="dxa"/>
            <w:shd w:val="clear" w:color="auto" w:fill="D9D9D9" w:themeFill="background1" w:themeFillShade="D9"/>
          </w:tcPr>
          <w:p w14:paraId="5845A089"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22C87E8"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UC:07</w:t>
            </w:r>
          </w:p>
        </w:tc>
      </w:tr>
      <w:tr w:rsidR="00673EBD" w14:paraId="2088CCE2" w14:textId="77777777" w:rsidTr="00673EBD">
        <w:tc>
          <w:tcPr>
            <w:tcW w:w="2155" w:type="dxa"/>
            <w:shd w:val="clear" w:color="auto" w:fill="D9D9D9" w:themeFill="background1" w:themeFillShade="D9"/>
          </w:tcPr>
          <w:p w14:paraId="54F53B2D"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5EEC0BA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 summarized version of the uploaded review text from the domain user’s end.</w:t>
            </w:r>
          </w:p>
        </w:tc>
      </w:tr>
      <w:tr w:rsidR="00673EBD" w14:paraId="3FF8AB81" w14:textId="77777777" w:rsidTr="00673EBD">
        <w:tc>
          <w:tcPr>
            <w:tcW w:w="2155" w:type="dxa"/>
            <w:shd w:val="clear" w:color="auto" w:fill="D9D9D9" w:themeFill="background1" w:themeFillShade="D9"/>
          </w:tcPr>
          <w:p w14:paraId="3B28B63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23E2699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673EBD" w14:paraId="16056544" w14:textId="77777777" w:rsidTr="00673EBD">
        <w:tc>
          <w:tcPr>
            <w:tcW w:w="2155" w:type="dxa"/>
            <w:shd w:val="clear" w:color="auto" w:fill="D9D9D9" w:themeFill="background1" w:themeFillShade="D9"/>
          </w:tcPr>
          <w:p w14:paraId="41D846CF"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1214FF6" w14:textId="77777777" w:rsidR="00673EBD" w:rsidRDefault="00673EBD" w:rsidP="00673EBD">
            <w:pPr>
              <w:spacing w:line="360" w:lineRule="auto"/>
              <w:jc w:val="both"/>
              <w:rPr>
                <w:rFonts w:ascii="Times New Roman" w:hAnsi="Times New Roman" w:cs="Times New Roman"/>
                <w:sz w:val="24"/>
                <w:szCs w:val="24"/>
              </w:rPr>
            </w:pPr>
            <w:r w:rsidRPr="00EB2576">
              <w:rPr>
                <w:rFonts w:ascii="Times New Roman" w:hAnsi="Times New Roman" w:cs="Times New Roman"/>
                <w:sz w:val="24"/>
                <w:szCs w:val="24"/>
              </w:rPr>
              <w:t>The text review data must go through specific text preparation techniques before the summary can be produced.</w:t>
            </w:r>
          </w:p>
        </w:tc>
      </w:tr>
      <w:tr w:rsidR="00673EBD" w14:paraId="2B440941" w14:textId="77777777" w:rsidTr="00673EBD">
        <w:tc>
          <w:tcPr>
            <w:tcW w:w="2155" w:type="dxa"/>
            <w:shd w:val="clear" w:color="auto" w:fill="D9D9D9" w:themeFill="background1" w:themeFillShade="D9"/>
          </w:tcPr>
          <w:p w14:paraId="680A8D7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77E1C4B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4361C129" w14:textId="77777777" w:rsidTr="00673EBD">
        <w:trPr>
          <w:trHeight w:val="566"/>
        </w:trPr>
        <w:tc>
          <w:tcPr>
            <w:tcW w:w="2155" w:type="dxa"/>
            <w:shd w:val="clear" w:color="auto" w:fill="D9D9D9" w:themeFill="background1" w:themeFillShade="D9"/>
          </w:tcPr>
          <w:p w14:paraId="6C23D0C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50CB3F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UC10, UC02</w:t>
            </w:r>
          </w:p>
        </w:tc>
      </w:tr>
      <w:tr w:rsidR="00673EBD" w14:paraId="03941766" w14:textId="77777777" w:rsidTr="00673EBD">
        <w:tc>
          <w:tcPr>
            <w:tcW w:w="2155" w:type="dxa"/>
            <w:shd w:val="clear" w:color="auto" w:fill="D9D9D9" w:themeFill="background1" w:themeFillShade="D9"/>
          </w:tcPr>
          <w:p w14:paraId="183C09F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2578B9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to summarize a given customer/user review text.</w:t>
            </w:r>
          </w:p>
        </w:tc>
      </w:tr>
      <w:tr w:rsidR="00673EBD" w14:paraId="26B09913" w14:textId="77777777" w:rsidTr="00673EBD">
        <w:trPr>
          <w:trHeight w:val="210"/>
        </w:trPr>
        <w:tc>
          <w:tcPr>
            <w:tcW w:w="2155" w:type="dxa"/>
            <w:vMerge w:val="restart"/>
            <w:shd w:val="clear" w:color="auto" w:fill="D9D9D9" w:themeFill="background1" w:themeFillShade="D9"/>
          </w:tcPr>
          <w:p w14:paraId="63526637"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10" w:type="dxa"/>
            <w:shd w:val="clear" w:color="auto" w:fill="F2F2F2" w:themeFill="background1" w:themeFillShade="F2"/>
          </w:tcPr>
          <w:p w14:paraId="6B2834B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685" w:type="dxa"/>
            <w:shd w:val="clear" w:color="auto" w:fill="F2F2F2" w:themeFill="background1" w:themeFillShade="F2"/>
          </w:tcPr>
          <w:p w14:paraId="007BC13B"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404BD2D4" w14:textId="77777777" w:rsidTr="00673EBD">
        <w:trPr>
          <w:trHeight w:val="210"/>
        </w:trPr>
        <w:tc>
          <w:tcPr>
            <w:tcW w:w="2155" w:type="dxa"/>
            <w:vMerge/>
            <w:shd w:val="clear" w:color="auto" w:fill="D9D9D9" w:themeFill="background1" w:themeFillShade="D9"/>
          </w:tcPr>
          <w:p w14:paraId="5FED40EC" w14:textId="77777777" w:rsidR="00673EBD" w:rsidRPr="00F6108A" w:rsidRDefault="00673EBD" w:rsidP="00673EBD">
            <w:pPr>
              <w:spacing w:line="360" w:lineRule="auto"/>
              <w:jc w:val="both"/>
              <w:rPr>
                <w:rFonts w:ascii="Times New Roman" w:hAnsi="Times New Roman" w:cs="Times New Roman"/>
                <w:sz w:val="24"/>
                <w:szCs w:val="24"/>
              </w:rPr>
            </w:pPr>
          </w:p>
        </w:tc>
        <w:tc>
          <w:tcPr>
            <w:tcW w:w="3510" w:type="dxa"/>
          </w:tcPr>
          <w:p w14:paraId="2BE08CF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user enters the review text on the text field from the GUI.</w:t>
            </w:r>
          </w:p>
          <w:p w14:paraId="608CBF30"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“Generate Summary” from the GUI</w:t>
            </w:r>
          </w:p>
        </w:tc>
        <w:tc>
          <w:tcPr>
            <w:tcW w:w="3685" w:type="dxa"/>
          </w:tcPr>
          <w:p w14:paraId="128F7E04"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does the data preprocessing for the input review text.</w:t>
            </w:r>
          </w:p>
          <w:p w14:paraId="25E2104F"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Loads the generalized transformer model.</w:t>
            </w:r>
          </w:p>
          <w:p w14:paraId="6C986AA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Generates the summary using the model.</w:t>
            </w:r>
          </w:p>
          <w:p w14:paraId="2E40A592"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sidRPr="00A440FF">
              <w:rPr>
                <w:rFonts w:ascii="Times New Roman" w:hAnsi="Times New Roman" w:cs="Times New Roman"/>
                <w:b/>
                <w:sz w:val="24"/>
                <w:szCs w:val="24"/>
              </w:rPr>
              <w:t>(If Domain Specific User)</w:t>
            </w:r>
            <w:r>
              <w:rPr>
                <w:rFonts w:ascii="Times New Roman" w:hAnsi="Times New Roman" w:cs="Times New Roman"/>
                <w:sz w:val="24"/>
                <w:szCs w:val="24"/>
              </w:rPr>
              <w:t xml:space="preserve"> stores the input review and summary into the database.</w:t>
            </w:r>
          </w:p>
          <w:p w14:paraId="011C934E"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Returns the summary response back to the GUI</w:t>
            </w:r>
          </w:p>
        </w:tc>
      </w:tr>
      <w:tr w:rsidR="00673EBD" w14:paraId="1A280393" w14:textId="77777777" w:rsidTr="00673EBD">
        <w:tc>
          <w:tcPr>
            <w:tcW w:w="2155" w:type="dxa"/>
            <w:shd w:val="clear" w:color="auto" w:fill="D9D9D9" w:themeFill="background1" w:themeFillShade="D9"/>
          </w:tcPr>
          <w:p w14:paraId="37E3F16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3EB0A7F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0DDFDE8B" w14:textId="77777777" w:rsidTr="00673EBD">
        <w:tc>
          <w:tcPr>
            <w:tcW w:w="2155" w:type="dxa"/>
            <w:shd w:val="clear" w:color="auto" w:fill="D9D9D9" w:themeFill="background1" w:themeFillShade="D9"/>
          </w:tcPr>
          <w:p w14:paraId="0C1DE045"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1315D9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7DFF163B" w14:textId="77777777" w:rsidTr="00673EBD">
        <w:tc>
          <w:tcPr>
            <w:tcW w:w="2155" w:type="dxa"/>
            <w:shd w:val="clear" w:color="auto" w:fill="D9D9D9" w:themeFill="background1" w:themeFillShade="D9"/>
          </w:tcPr>
          <w:p w14:paraId="60694400" w14:textId="77777777" w:rsidR="00673EBD"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4162951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Success end condition: The user is presented with the summarized review text. </w:t>
            </w:r>
          </w:p>
        </w:tc>
      </w:tr>
    </w:tbl>
    <w:p w14:paraId="3E04C514" w14:textId="77777777" w:rsidR="00673EBD" w:rsidRPr="006B5E91" w:rsidRDefault="00673EBD" w:rsidP="00673EBD">
      <w:pPr>
        <w:jc w:val="both"/>
        <w:rPr>
          <w:rFonts w:ascii="Times New Roman" w:hAnsi="Times New Roman" w:cs="Times New Roman"/>
          <w:sz w:val="24"/>
          <w:szCs w:val="24"/>
        </w:rPr>
      </w:pPr>
    </w:p>
    <w:p w14:paraId="58095C9E" w14:textId="77777777" w:rsidR="00673EBD" w:rsidRPr="00EB32B4" w:rsidRDefault="00673EBD" w:rsidP="00673EBD">
      <w:pPr>
        <w:pStyle w:val="Caption"/>
        <w:keepNext/>
        <w:jc w:val="center"/>
        <w:rPr>
          <w:rFonts w:ascii="Times New Roman" w:hAnsi="Times New Roman" w:cs="Times New Roman"/>
          <w:b w:val="0"/>
          <w:bCs w:val="0"/>
          <w:smallCaps w:val="0"/>
          <w:color w:val="auto"/>
          <w:sz w:val="24"/>
          <w:szCs w:val="24"/>
        </w:rPr>
      </w:pPr>
      <w:r w:rsidRPr="00EB32B4">
        <w:rPr>
          <w:rFonts w:ascii="Times New Roman" w:hAnsi="Times New Roman" w:cs="Times New Roman"/>
          <w:b w:val="0"/>
          <w:bCs w:val="0"/>
          <w:smallCaps w:val="0"/>
          <w:color w:val="auto"/>
          <w:sz w:val="24"/>
          <w:szCs w:val="24"/>
        </w:rPr>
        <w:t>Table 9: Use case description UC:03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2155"/>
        <w:gridCol w:w="3597"/>
        <w:gridCol w:w="3598"/>
      </w:tblGrid>
      <w:tr w:rsidR="00673EBD" w14:paraId="4FDA01B4" w14:textId="77777777" w:rsidTr="00673EBD">
        <w:tc>
          <w:tcPr>
            <w:tcW w:w="2155" w:type="dxa"/>
            <w:shd w:val="clear" w:color="auto" w:fill="D9D9D9" w:themeFill="background1" w:themeFillShade="D9"/>
          </w:tcPr>
          <w:p w14:paraId="7A32F6C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103156C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673EBD" w14:paraId="07B0895D" w14:textId="77777777" w:rsidTr="00673EBD">
        <w:tc>
          <w:tcPr>
            <w:tcW w:w="2155" w:type="dxa"/>
            <w:shd w:val="clear" w:color="auto" w:fill="D9D9D9" w:themeFill="background1" w:themeFillShade="D9"/>
          </w:tcPr>
          <w:p w14:paraId="79803D30"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47B862B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UC:03</w:t>
            </w:r>
          </w:p>
        </w:tc>
      </w:tr>
      <w:tr w:rsidR="00673EBD" w14:paraId="2FF576A5" w14:textId="77777777" w:rsidTr="00673EBD">
        <w:tc>
          <w:tcPr>
            <w:tcW w:w="2155" w:type="dxa"/>
            <w:shd w:val="clear" w:color="auto" w:fill="D9D9D9" w:themeFill="background1" w:themeFillShade="D9"/>
          </w:tcPr>
          <w:p w14:paraId="1A9257B4"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7B3B609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Performs model retraining with the new data from the database, to find the new best set of hyperparameters.</w:t>
            </w:r>
          </w:p>
        </w:tc>
      </w:tr>
      <w:tr w:rsidR="00673EBD" w14:paraId="5BB9ECDB" w14:textId="77777777" w:rsidTr="00673EBD">
        <w:tc>
          <w:tcPr>
            <w:tcW w:w="2155" w:type="dxa"/>
            <w:shd w:val="clear" w:color="auto" w:fill="D9D9D9" w:themeFill="background1" w:themeFillShade="D9"/>
          </w:tcPr>
          <w:p w14:paraId="76D56018"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72D475D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673EBD" w14:paraId="750E8789" w14:textId="77777777" w:rsidTr="00673EBD">
        <w:tc>
          <w:tcPr>
            <w:tcW w:w="2155" w:type="dxa"/>
            <w:shd w:val="clear" w:color="auto" w:fill="D9D9D9" w:themeFill="background1" w:themeFillShade="D9"/>
          </w:tcPr>
          <w:p w14:paraId="06C08479"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2A6D38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actor should be a Domain Specific User and have an account created.</w:t>
            </w:r>
          </w:p>
        </w:tc>
      </w:tr>
      <w:tr w:rsidR="00673EBD" w14:paraId="51BBFE22" w14:textId="77777777" w:rsidTr="00673EBD">
        <w:tc>
          <w:tcPr>
            <w:tcW w:w="2155" w:type="dxa"/>
            <w:shd w:val="clear" w:color="auto" w:fill="D9D9D9" w:themeFill="background1" w:themeFillShade="D9"/>
          </w:tcPr>
          <w:p w14:paraId="49727F44"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48892E2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D8C2521" w14:textId="77777777" w:rsidTr="00673EBD">
        <w:trPr>
          <w:trHeight w:val="566"/>
        </w:trPr>
        <w:tc>
          <w:tcPr>
            <w:tcW w:w="2155" w:type="dxa"/>
            <w:shd w:val="clear" w:color="auto" w:fill="D9D9D9" w:themeFill="background1" w:themeFillShade="D9"/>
          </w:tcPr>
          <w:p w14:paraId="34113D2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46338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UC05, UC06, UC07</w:t>
            </w:r>
          </w:p>
        </w:tc>
      </w:tr>
      <w:tr w:rsidR="00673EBD" w14:paraId="033C3632" w14:textId="77777777" w:rsidTr="00673EBD">
        <w:tc>
          <w:tcPr>
            <w:tcW w:w="2155" w:type="dxa"/>
            <w:shd w:val="clear" w:color="auto" w:fill="D9D9D9" w:themeFill="background1" w:themeFillShade="D9"/>
          </w:tcPr>
          <w:p w14:paraId="447949F1"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7C166C0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Domain Specific User clicks on the “Perform model retraining” button</w:t>
            </w:r>
          </w:p>
        </w:tc>
      </w:tr>
      <w:tr w:rsidR="00673EBD" w14:paraId="0DDC0C47" w14:textId="77777777" w:rsidTr="00673EBD">
        <w:trPr>
          <w:trHeight w:val="210"/>
        </w:trPr>
        <w:tc>
          <w:tcPr>
            <w:tcW w:w="2155" w:type="dxa"/>
            <w:vMerge w:val="restart"/>
            <w:shd w:val="clear" w:color="auto" w:fill="D9D9D9" w:themeFill="background1" w:themeFillShade="D9"/>
          </w:tcPr>
          <w:p w14:paraId="37F7DF3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3B3B7D5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598" w:type="dxa"/>
            <w:shd w:val="clear" w:color="auto" w:fill="F2F2F2" w:themeFill="background1" w:themeFillShade="F2"/>
          </w:tcPr>
          <w:p w14:paraId="7444C8E6"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5AF6DE5C" w14:textId="77777777" w:rsidTr="00673EBD">
        <w:trPr>
          <w:trHeight w:val="210"/>
        </w:trPr>
        <w:tc>
          <w:tcPr>
            <w:tcW w:w="2155" w:type="dxa"/>
            <w:vMerge/>
            <w:shd w:val="clear" w:color="auto" w:fill="D9D9D9" w:themeFill="background1" w:themeFillShade="D9"/>
          </w:tcPr>
          <w:p w14:paraId="4DCFC8D9" w14:textId="77777777" w:rsidR="00673EBD" w:rsidRPr="00F6108A" w:rsidRDefault="00673EBD" w:rsidP="00673EBD">
            <w:pPr>
              <w:spacing w:line="360" w:lineRule="auto"/>
              <w:jc w:val="both"/>
              <w:rPr>
                <w:rFonts w:ascii="Times New Roman" w:hAnsi="Times New Roman" w:cs="Times New Roman"/>
                <w:sz w:val="24"/>
                <w:szCs w:val="24"/>
              </w:rPr>
            </w:pPr>
          </w:p>
        </w:tc>
        <w:tc>
          <w:tcPr>
            <w:tcW w:w="3597" w:type="dxa"/>
          </w:tcPr>
          <w:p w14:paraId="37590A7E"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logs into their account</w:t>
            </w:r>
          </w:p>
          <w:p w14:paraId="6DF45F8F"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“Perform model retraining” from the GUI</w:t>
            </w:r>
          </w:p>
        </w:tc>
        <w:tc>
          <w:tcPr>
            <w:tcW w:w="3598" w:type="dxa"/>
          </w:tcPr>
          <w:p w14:paraId="5302DE5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pulls all the data with respect to the user id from the database.</w:t>
            </w:r>
          </w:p>
          <w:p w14:paraId="3018B74D"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Combines data of the common domains (only if </w:t>
            </w:r>
            <w:r>
              <w:rPr>
                <w:rFonts w:ascii="Times New Roman" w:hAnsi="Times New Roman" w:cs="Times New Roman"/>
                <w:sz w:val="24"/>
                <w:szCs w:val="24"/>
              </w:rPr>
              <w:lastRenderedPageBreak/>
              <w:t>user consent is given to use their data)</w:t>
            </w:r>
          </w:p>
          <w:p w14:paraId="3F3CDCF0"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Finds new set of hyperparameters for the model with respect to new data.</w:t>
            </w:r>
          </w:p>
          <w:p w14:paraId="1CF4C67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Trains the model using the new hyperparameters.</w:t>
            </w:r>
          </w:p>
          <w:p w14:paraId="756EB6EB"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Saves the model with the user Id</w:t>
            </w:r>
          </w:p>
          <w:p w14:paraId="336C4098"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Updates the status in the database if succeed/fails </w:t>
            </w:r>
          </w:p>
        </w:tc>
      </w:tr>
      <w:tr w:rsidR="00673EBD" w14:paraId="39751198" w14:textId="77777777" w:rsidTr="00673EBD">
        <w:tc>
          <w:tcPr>
            <w:tcW w:w="2155" w:type="dxa"/>
            <w:shd w:val="clear" w:color="auto" w:fill="D9D9D9" w:themeFill="background1" w:themeFillShade="D9"/>
          </w:tcPr>
          <w:p w14:paraId="4BBD52C7"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391D709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6AB2D27" w14:textId="77777777" w:rsidTr="00673EBD">
        <w:tc>
          <w:tcPr>
            <w:tcW w:w="2155" w:type="dxa"/>
            <w:shd w:val="clear" w:color="auto" w:fill="D9D9D9" w:themeFill="background1" w:themeFillShade="D9"/>
          </w:tcPr>
          <w:p w14:paraId="5B30CBA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A01EB4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5F8DC9C6" w14:textId="77777777" w:rsidTr="00673EBD">
        <w:tc>
          <w:tcPr>
            <w:tcW w:w="2155" w:type="dxa"/>
            <w:shd w:val="clear" w:color="auto" w:fill="D9D9D9" w:themeFill="background1" w:themeFillShade="D9"/>
          </w:tcPr>
          <w:p w14:paraId="5FEFF37A" w14:textId="77777777" w:rsidR="00673EBD"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135C860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Success end condition: The user will be able to see the recent status of the model if the retraining is successful or failed</w:t>
            </w:r>
          </w:p>
        </w:tc>
      </w:tr>
    </w:tbl>
    <w:p w14:paraId="3D2EF2AC" w14:textId="464731FE" w:rsidR="00B40933" w:rsidRPr="007D5D49"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9" w:name="_Toc125556193"/>
      <w:bookmarkStart w:id="210" w:name="_Toc125663113"/>
      <w:bookmarkStart w:id="211" w:name="_Toc132325842"/>
      <w:r w:rsidRPr="007D5D49">
        <w:rPr>
          <w:rFonts w:ascii="Times New Roman Regular" w:hAnsi="Times New Roman Regular" w:cs="Times New Roman Regular"/>
          <w:b/>
          <w:bCs/>
          <w:color w:val="auto"/>
          <w:sz w:val="28"/>
          <w:szCs w:val="28"/>
        </w:rPr>
        <w:t xml:space="preserve">4.9 </w:t>
      </w:r>
      <w:bookmarkEnd w:id="209"/>
      <w:r w:rsidRPr="007D5D49">
        <w:rPr>
          <w:rFonts w:ascii="Times New Roman Regular" w:hAnsi="Times New Roman Regular" w:cs="Times New Roman Regular"/>
          <w:b/>
          <w:bCs/>
          <w:color w:val="auto"/>
          <w:sz w:val="28"/>
          <w:szCs w:val="28"/>
        </w:rPr>
        <w:t>Requirements</w:t>
      </w:r>
      <w:bookmarkEnd w:id="210"/>
      <w:bookmarkEnd w:id="211"/>
    </w:p>
    <w:p w14:paraId="4D2073EB" w14:textId="41741BB5" w:rsidR="00B40933" w:rsidRPr="007D5D49" w:rsidRDefault="00497E83">
      <w:pPr>
        <w:pStyle w:val="Heading2"/>
        <w:spacing w:line="360" w:lineRule="auto"/>
        <w:rPr>
          <w:rFonts w:ascii="Times New Roman Regular" w:hAnsi="Times New Roman Regular" w:cs="Times New Roman Regular" w:hint="eastAsia"/>
          <w:b/>
          <w:bCs/>
          <w:color w:val="auto"/>
          <w:sz w:val="24"/>
          <w:szCs w:val="24"/>
        </w:rPr>
      </w:pPr>
      <w:bookmarkStart w:id="212" w:name="_4.9.1_Functional_requirements"/>
      <w:bookmarkStart w:id="213" w:name="_Toc125663114"/>
      <w:bookmarkStart w:id="214" w:name="_Toc125556194"/>
      <w:bookmarkStart w:id="215" w:name="_Toc132325843"/>
      <w:bookmarkEnd w:id="212"/>
      <w:r w:rsidRPr="007D5D49">
        <w:rPr>
          <w:rFonts w:ascii="Times New Roman Regular" w:hAnsi="Times New Roman Regular" w:cs="Times New Roman Regular"/>
          <w:b/>
          <w:bCs/>
          <w:color w:val="auto"/>
          <w:sz w:val="24"/>
          <w:szCs w:val="24"/>
        </w:rPr>
        <w:t xml:space="preserve">4.9.1 Functional </w:t>
      </w:r>
      <w:r w:rsidR="00673EBD" w:rsidRPr="007D5D49">
        <w:rPr>
          <w:rFonts w:ascii="Times New Roman Regular" w:hAnsi="Times New Roman Regular" w:cs="Times New Roman Regular" w:hint="eastAsia"/>
          <w:b/>
          <w:bCs/>
          <w:color w:val="auto"/>
          <w:sz w:val="24"/>
          <w:szCs w:val="24"/>
        </w:rPr>
        <w:t>Requirements</w:t>
      </w:r>
      <w:bookmarkEnd w:id="213"/>
      <w:bookmarkEnd w:id="214"/>
      <w:bookmarkEnd w:id="215"/>
    </w:p>
    <w:p w14:paraId="456DAF69" w14:textId="77777777" w:rsidR="00673EBD" w:rsidRDefault="00673EBD" w:rsidP="00673EBD">
      <w:pPr>
        <w:spacing w:line="360" w:lineRule="auto"/>
        <w:jc w:val="both"/>
        <w:rPr>
          <w:rFonts w:ascii="Times New Roman" w:hAnsi="Times New Roman" w:cs="Times New Roman"/>
          <w:sz w:val="24"/>
          <w:szCs w:val="24"/>
        </w:rPr>
      </w:pPr>
      <w:r w:rsidRPr="00096BE0">
        <w:rPr>
          <w:rFonts w:ascii="Times New Roman" w:hAnsi="Times New Roman" w:cs="Times New Roman"/>
          <w:sz w:val="24"/>
          <w:szCs w:val="24"/>
        </w:rPr>
        <w:t xml:space="preserve">Based on the significance of the system demands, the </w:t>
      </w:r>
      <w:r>
        <w:rPr>
          <w:rFonts w:ascii="Times New Roman" w:hAnsi="Times New Roman" w:cs="Times New Roman"/>
          <w:sz w:val="24"/>
          <w:szCs w:val="24"/>
        </w:rPr>
        <w:t>‘</w:t>
      </w:r>
      <w:r w:rsidRPr="00096BE0">
        <w:rPr>
          <w:rFonts w:ascii="Times New Roman" w:hAnsi="Times New Roman" w:cs="Times New Roman"/>
          <w:sz w:val="24"/>
          <w:szCs w:val="24"/>
        </w:rPr>
        <w:t>MoSCoW</w:t>
      </w:r>
      <w:r>
        <w:rPr>
          <w:rFonts w:ascii="Times New Roman" w:hAnsi="Times New Roman" w:cs="Times New Roman"/>
          <w:sz w:val="24"/>
          <w:szCs w:val="24"/>
        </w:rPr>
        <w:t>’</w:t>
      </w:r>
      <w:r w:rsidRPr="00096BE0">
        <w:rPr>
          <w:rFonts w:ascii="Times New Roman" w:hAnsi="Times New Roman" w:cs="Times New Roman"/>
          <w:sz w:val="24"/>
          <w:szCs w:val="24"/>
        </w:rPr>
        <w:t xml:space="preserve"> approach was utilized to identify their priority levels.</w:t>
      </w:r>
      <w:r>
        <w:rPr>
          <w:rFonts w:ascii="Times New Roman" w:hAnsi="Times New Roman" w:cs="Times New Roman"/>
          <w:sz w:val="24"/>
          <w:szCs w:val="24"/>
        </w:rPr>
        <w:t xml:space="preserve"> The details related to the priority levels are detailed at </w:t>
      </w:r>
      <w:hyperlink w:anchor="_B.5._Functional_requirements" w:history="1">
        <w:r w:rsidRPr="00673EBD">
          <w:rPr>
            <w:rStyle w:val="Hyperlink"/>
            <w:rFonts w:ascii="Times New Roman" w:hAnsi="Times New Roman" w:cs="Times New Roman"/>
            <w:b/>
            <w:bCs/>
            <w:color w:val="000000" w:themeColor="text1"/>
            <w:sz w:val="24"/>
            <w:szCs w:val="24"/>
            <w:u w:val="none"/>
          </w:rPr>
          <w:t>APPENDIX B.6</w:t>
        </w:r>
      </w:hyperlink>
      <w:r w:rsidRPr="00673EBD">
        <w:rPr>
          <w:rFonts w:ascii="Times New Roman" w:hAnsi="Times New Roman" w:cs="Times New Roman"/>
          <w:sz w:val="24"/>
          <w:szCs w:val="24"/>
        </w:rPr>
        <w:t>.</w:t>
      </w:r>
    </w:p>
    <w:p w14:paraId="710BEA7D" w14:textId="1BEF3606" w:rsidR="00B40933" w:rsidRDefault="00673EBD" w:rsidP="00673EB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The Usecase description along its mapping id is also listed at </w:t>
      </w:r>
      <w:hyperlink w:anchor="_B.5._Functional_requirements" w:history="1">
        <w:r w:rsidRPr="00673EBD">
          <w:rPr>
            <w:rStyle w:val="Hyperlink"/>
            <w:rFonts w:ascii="Times New Roman" w:hAnsi="Times New Roman" w:cs="Times New Roman"/>
            <w:b/>
            <w:bCs/>
            <w:color w:val="000000" w:themeColor="text1"/>
            <w:sz w:val="24"/>
            <w:szCs w:val="24"/>
            <w:u w:val="none"/>
          </w:rPr>
          <w:t>APPENDIX B.7</w:t>
        </w:r>
      </w:hyperlink>
      <w:r w:rsidR="00FD2F9D">
        <w:rPr>
          <w:rFonts w:ascii="Times New Roman Regular" w:hAnsi="Times New Roman Regular" w:cs="Times New Roman Regular"/>
          <w:sz w:val="24"/>
          <w:szCs w:val="24"/>
        </w:rPr>
        <w:t>.</w:t>
      </w:r>
    </w:p>
    <w:p w14:paraId="712FC1BB" w14:textId="054DD6F0" w:rsidR="00B40933" w:rsidRPr="00380DB4"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216" w:name="_Toc121126707"/>
      <w:bookmarkStart w:id="217" w:name="_Toc132182714"/>
      <w:r w:rsidRPr="00380DB4">
        <w:rPr>
          <w:rFonts w:ascii="Times New Roman Regular" w:hAnsi="Times New Roman Regular" w:cs="Times New Roman Regular"/>
          <w:b w:val="0"/>
          <w:bCs w:val="0"/>
          <w:smallCaps w:val="0"/>
          <w:color w:val="auto"/>
          <w:sz w:val="24"/>
          <w:szCs w:val="24"/>
        </w:rPr>
        <w:t xml:space="preserve">Table </w:t>
      </w:r>
      <w:r w:rsidRPr="00380DB4">
        <w:rPr>
          <w:rFonts w:ascii="Times New Roman Regular" w:hAnsi="Times New Roman Regular" w:cs="Times New Roman Regular"/>
          <w:b w:val="0"/>
          <w:bCs w:val="0"/>
          <w:smallCaps w:val="0"/>
          <w:color w:val="auto"/>
          <w:sz w:val="24"/>
          <w:szCs w:val="24"/>
        </w:rPr>
        <w:fldChar w:fldCharType="begin"/>
      </w:r>
      <w:r w:rsidRPr="00380DB4">
        <w:rPr>
          <w:rFonts w:ascii="Times New Roman Regular" w:hAnsi="Times New Roman Regular" w:cs="Times New Roman Regular"/>
          <w:b w:val="0"/>
          <w:bCs w:val="0"/>
          <w:smallCaps w:val="0"/>
          <w:color w:val="auto"/>
          <w:sz w:val="24"/>
          <w:szCs w:val="24"/>
        </w:rPr>
        <w:instrText xml:space="preserve"> SEQ Table \* ARABIC </w:instrText>
      </w:r>
      <w:r w:rsidRPr="00380DB4">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15</w:t>
      </w:r>
      <w:r w:rsidRPr="00380DB4">
        <w:rPr>
          <w:rFonts w:ascii="Times New Roman Regular" w:hAnsi="Times New Roman Regular" w:cs="Times New Roman Regular"/>
          <w:b w:val="0"/>
          <w:bCs w:val="0"/>
          <w:smallCaps w:val="0"/>
          <w:color w:val="auto"/>
          <w:sz w:val="24"/>
          <w:szCs w:val="24"/>
        </w:rPr>
        <w:fldChar w:fldCharType="end"/>
      </w:r>
      <w:r w:rsidRPr="00380DB4">
        <w:rPr>
          <w:rFonts w:ascii="Times New Roman Regular" w:hAnsi="Times New Roman Regular" w:cs="Times New Roman Regular"/>
          <w:b w:val="0"/>
          <w:bCs w:val="0"/>
          <w:smallCaps w:val="0"/>
          <w:color w:val="auto"/>
          <w:sz w:val="24"/>
          <w:szCs w:val="24"/>
        </w:rPr>
        <w:t>: Functional requirements</w:t>
      </w:r>
      <w:bookmarkEnd w:id="216"/>
      <w:bookmarkEnd w:id="217"/>
      <w:r w:rsidR="00673EBD">
        <w:rPr>
          <w:rFonts w:ascii="Times New Roman Regular" w:hAnsi="Times New Roman Regular" w:cs="Times New Roman Regular"/>
          <w:b w:val="0"/>
          <w:bCs w:val="0"/>
          <w:smallCaps w:val="0"/>
          <w:color w:val="auto"/>
          <w:sz w:val="24"/>
          <w:szCs w:val="24"/>
        </w:rPr>
        <w:t xml:space="preserve"> (</w:t>
      </w:r>
      <w:r w:rsidR="00673EBD">
        <w:rPr>
          <w:rFonts w:ascii="Times New Roman Regular" w:hAnsi="Times New Roman Regular" w:cs="Times New Roman Regular"/>
          <w:b w:val="0"/>
          <w:bCs w:val="0"/>
          <w:i/>
          <w:smallCaps w:val="0"/>
          <w:color w:val="auto"/>
          <w:sz w:val="24"/>
          <w:szCs w:val="24"/>
        </w:rPr>
        <w:t>Self-Composed</w:t>
      </w:r>
      <w:r w:rsidR="00673EBD">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985"/>
        <w:gridCol w:w="5940"/>
        <w:gridCol w:w="1080"/>
        <w:gridCol w:w="1345"/>
      </w:tblGrid>
      <w:tr w:rsidR="00673EBD" w14:paraId="24EBD334" w14:textId="77777777" w:rsidTr="00673EBD">
        <w:tc>
          <w:tcPr>
            <w:tcW w:w="985" w:type="dxa"/>
            <w:shd w:val="clear" w:color="auto" w:fill="D9D9D9" w:themeFill="background1" w:themeFillShade="D9"/>
          </w:tcPr>
          <w:p w14:paraId="24FB53A0" w14:textId="77777777" w:rsidR="00673EBD" w:rsidRPr="00096BE0" w:rsidRDefault="00673EBD" w:rsidP="00673EBD">
            <w:pPr>
              <w:spacing w:line="360" w:lineRule="auto"/>
              <w:jc w:val="both"/>
              <w:rPr>
                <w:rFonts w:ascii="Times New Roman" w:hAnsi="Times New Roman" w:cs="Times New Roman"/>
                <w:b/>
                <w:sz w:val="24"/>
                <w:szCs w:val="24"/>
              </w:rPr>
            </w:pPr>
            <w:bookmarkStart w:id="218" w:name="_Toc125556195"/>
            <w:bookmarkStart w:id="219" w:name="_Toc125663115"/>
            <w:r w:rsidRPr="00096BE0">
              <w:rPr>
                <w:rFonts w:ascii="Times New Roman" w:hAnsi="Times New Roman" w:cs="Times New Roman"/>
                <w:b/>
                <w:sz w:val="24"/>
                <w:szCs w:val="24"/>
              </w:rPr>
              <w:t>FR ID</w:t>
            </w:r>
          </w:p>
        </w:tc>
        <w:tc>
          <w:tcPr>
            <w:tcW w:w="5940" w:type="dxa"/>
            <w:shd w:val="clear" w:color="auto" w:fill="D9D9D9" w:themeFill="background1" w:themeFillShade="D9"/>
          </w:tcPr>
          <w:p w14:paraId="58C3F844" w14:textId="77777777" w:rsidR="00673EBD" w:rsidRPr="00096BE0" w:rsidRDefault="00673EBD" w:rsidP="00673EBD">
            <w:pPr>
              <w:spacing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080" w:type="dxa"/>
            <w:shd w:val="clear" w:color="auto" w:fill="D9D9D9" w:themeFill="background1" w:themeFillShade="D9"/>
          </w:tcPr>
          <w:p w14:paraId="71182C0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Priority Level</w:t>
            </w:r>
          </w:p>
        </w:tc>
        <w:tc>
          <w:tcPr>
            <w:tcW w:w="1345" w:type="dxa"/>
            <w:shd w:val="clear" w:color="auto" w:fill="D9D9D9" w:themeFill="background1" w:themeFillShade="D9"/>
          </w:tcPr>
          <w:p w14:paraId="475F0FB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Use Case</w:t>
            </w:r>
          </w:p>
        </w:tc>
      </w:tr>
      <w:tr w:rsidR="00673EBD" w14:paraId="21410AF4" w14:textId="77777777" w:rsidTr="00673EBD">
        <w:tc>
          <w:tcPr>
            <w:tcW w:w="985" w:type="dxa"/>
          </w:tcPr>
          <w:p w14:paraId="061229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FR1</w:t>
            </w:r>
          </w:p>
        </w:tc>
        <w:tc>
          <w:tcPr>
            <w:tcW w:w="5940" w:type="dxa"/>
          </w:tcPr>
          <w:p w14:paraId="01DFB0E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Both general and domain specific users must be able to enter a review text from the GUI considering as the starting point of the summary generation.</w:t>
            </w:r>
          </w:p>
        </w:tc>
        <w:tc>
          <w:tcPr>
            <w:tcW w:w="1080" w:type="dxa"/>
          </w:tcPr>
          <w:p w14:paraId="7D938501"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1F6282CF"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UC01</w:t>
            </w:r>
          </w:p>
        </w:tc>
      </w:tr>
      <w:tr w:rsidR="00673EBD" w14:paraId="58B658DA" w14:textId="77777777" w:rsidTr="00673EBD">
        <w:tc>
          <w:tcPr>
            <w:tcW w:w="985" w:type="dxa"/>
          </w:tcPr>
          <w:p w14:paraId="574DFE9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FR2</w:t>
            </w:r>
          </w:p>
        </w:tc>
        <w:tc>
          <w:tcPr>
            <w:tcW w:w="5940" w:type="dxa"/>
          </w:tcPr>
          <w:p w14:paraId="662DD44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Only Domain Specific Users should be able to sign up and create an account after entering the necessary details required</w:t>
            </w:r>
          </w:p>
        </w:tc>
        <w:tc>
          <w:tcPr>
            <w:tcW w:w="1080" w:type="dxa"/>
          </w:tcPr>
          <w:p w14:paraId="0735A2A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2FAE9C7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0555B0CA" w14:textId="77777777" w:rsidTr="00673EBD">
        <w:tc>
          <w:tcPr>
            <w:tcW w:w="985" w:type="dxa"/>
          </w:tcPr>
          <w:p w14:paraId="667B7D2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FR3</w:t>
            </w:r>
          </w:p>
        </w:tc>
        <w:tc>
          <w:tcPr>
            <w:tcW w:w="5940" w:type="dxa"/>
          </w:tcPr>
          <w:p w14:paraId="2A7E53A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ability to update the account details of the domain user after creating the account</w:t>
            </w:r>
          </w:p>
        </w:tc>
        <w:tc>
          <w:tcPr>
            <w:tcW w:w="1080" w:type="dxa"/>
          </w:tcPr>
          <w:p w14:paraId="4B5D31B9"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5149552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79825305" w14:textId="77777777" w:rsidTr="00673EBD">
        <w:tc>
          <w:tcPr>
            <w:tcW w:w="985" w:type="dxa"/>
          </w:tcPr>
          <w:p w14:paraId="436BD82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FR4</w:t>
            </w:r>
          </w:p>
        </w:tc>
        <w:tc>
          <w:tcPr>
            <w:tcW w:w="5940" w:type="dxa"/>
          </w:tcPr>
          <w:p w14:paraId="1B500E7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undergo model retraining with the new data stored in the database for the specific domain user, when its triggered from the GUI with the user’s consent.</w:t>
            </w:r>
          </w:p>
        </w:tc>
        <w:tc>
          <w:tcPr>
            <w:tcW w:w="1080" w:type="dxa"/>
          </w:tcPr>
          <w:p w14:paraId="69468FF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530ECAA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155AF14A" w14:textId="77777777" w:rsidTr="00673EBD">
        <w:tc>
          <w:tcPr>
            <w:tcW w:w="985" w:type="dxa"/>
          </w:tcPr>
          <w:p w14:paraId="17B7D08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FR5</w:t>
            </w:r>
          </w:p>
        </w:tc>
        <w:tc>
          <w:tcPr>
            <w:tcW w:w="5940" w:type="dxa"/>
          </w:tcPr>
          <w:p w14:paraId="01C8235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be able to perform model retraining automatically during off peak hours every day.</w:t>
            </w:r>
          </w:p>
        </w:tc>
        <w:tc>
          <w:tcPr>
            <w:tcW w:w="1080" w:type="dxa"/>
          </w:tcPr>
          <w:p w14:paraId="7601697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2F3813C3"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27779D92" w14:textId="77777777" w:rsidTr="00673EBD">
        <w:tc>
          <w:tcPr>
            <w:tcW w:w="985" w:type="dxa"/>
          </w:tcPr>
          <w:p w14:paraId="5CE7685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FR6</w:t>
            </w:r>
          </w:p>
        </w:tc>
        <w:tc>
          <w:tcPr>
            <w:tcW w:w="5940" w:type="dxa"/>
          </w:tcPr>
          <w:p w14:paraId="349BB8B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find the new set of best hyperparameters with the usage of the new data.</w:t>
            </w:r>
          </w:p>
        </w:tc>
        <w:tc>
          <w:tcPr>
            <w:tcW w:w="1080" w:type="dxa"/>
          </w:tcPr>
          <w:p w14:paraId="550AF54A"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070EE6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UC04</w:t>
            </w:r>
          </w:p>
        </w:tc>
      </w:tr>
      <w:tr w:rsidR="00673EBD" w14:paraId="74CCEC83" w14:textId="77777777" w:rsidTr="00673EBD">
        <w:tc>
          <w:tcPr>
            <w:tcW w:w="985" w:type="dxa"/>
          </w:tcPr>
          <w:p w14:paraId="32E4B8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FR7</w:t>
            </w:r>
          </w:p>
        </w:tc>
        <w:tc>
          <w:tcPr>
            <w:tcW w:w="5940" w:type="dxa"/>
          </w:tcPr>
          <w:p w14:paraId="0B97B34C"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able to retrain the model with the new best hyperparameters and create the model</w:t>
            </w:r>
          </w:p>
        </w:tc>
        <w:tc>
          <w:tcPr>
            <w:tcW w:w="1080" w:type="dxa"/>
          </w:tcPr>
          <w:p w14:paraId="55C6117F"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A9A196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UC05</w:t>
            </w:r>
          </w:p>
        </w:tc>
      </w:tr>
      <w:tr w:rsidR="00673EBD" w14:paraId="43765E05" w14:textId="77777777" w:rsidTr="00673EBD">
        <w:tc>
          <w:tcPr>
            <w:tcW w:w="985" w:type="dxa"/>
          </w:tcPr>
          <w:p w14:paraId="749A5FF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FR8</w:t>
            </w:r>
          </w:p>
        </w:tc>
        <w:tc>
          <w:tcPr>
            <w:tcW w:w="5940" w:type="dxa"/>
          </w:tcPr>
          <w:p w14:paraId="616062AA"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pull the new data from the database to recreate the new dataset for retraining.</w:t>
            </w:r>
          </w:p>
        </w:tc>
        <w:tc>
          <w:tcPr>
            <w:tcW w:w="1080" w:type="dxa"/>
          </w:tcPr>
          <w:p w14:paraId="49B60F2A"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68709E50"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33233F40" w14:textId="77777777" w:rsidTr="00673EBD">
        <w:tc>
          <w:tcPr>
            <w:tcW w:w="985" w:type="dxa"/>
          </w:tcPr>
          <w:p w14:paraId="2F01C26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FR9</w:t>
            </w:r>
          </w:p>
        </w:tc>
        <w:tc>
          <w:tcPr>
            <w:tcW w:w="5940" w:type="dxa"/>
          </w:tcPr>
          <w:p w14:paraId="718CBCEA"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should be able to combine all the data from a common group of domains when creating the dataset only given that the consent is approved to use their data</w:t>
            </w:r>
          </w:p>
        </w:tc>
        <w:tc>
          <w:tcPr>
            <w:tcW w:w="1080" w:type="dxa"/>
          </w:tcPr>
          <w:p w14:paraId="3F385DBC"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070D18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402F4637" w14:textId="77777777" w:rsidTr="00673EBD">
        <w:tc>
          <w:tcPr>
            <w:tcW w:w="985" w:type="dxa"/>
          </w:tcPr>
          <w:p w14:paraId="6A3E430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FR10</w:t>
            </w:r>
          </w:p>
        </w:tc>
        <w:tc>
          <w:tcPr>
            <w:tcW w:w="5940" w:type="dxa"/>
          </w:tcPr>
          <w:p w14:paraId="719D658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process the review text and display the summary output on the GUI</w:t>
            </w:r>
          </w:p>
        </w:tc>
        <w:tc>
          <w:tcPr>
            <w:tcW w:w="1080" w:type="dxa"/>
          </w:tcPr>
          <w:p w14:paraId="3E4C3ED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0E1469E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UC07</w:t>
            </w:r>
          </w:p>
        </w:tc>
      </w:tr>
      <w:tr w:rsidR="00673EBD" w14:paraId="45978373" w14:textId="77777777" w:rsidTr="00673EBD">
        <w:tc>
          <w:tcPr>
            <w:tcW w:w="985" w:type="dxa"/>
          </w:tcPr>
          <w:p w14:paraId="70A5858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FR11</w:t>
            </w:r>
          </w:p>
        </w:tc>
        <w:tc>
          <w:tcPr>
            <w:tcW w:w="5940" w:type="dxa"/>
          </w:tcPr>
          <w:p w14:paraId="19001B7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use the latest trained model to generate the summary for the review text</w:t>
            </w:r>
          </w:p>
        </w:tc>
        <w:tc>
          <w:tcPr>
            <w:tcW w:w="1080" w:type="dxa"/>
          </w:tcPr>
          <w:p w14:paraId="342B015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0DF67A1"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633C5B87" w14:textId="77777777" w:rsidTr="00673EBD">
        <w:tc>
          <w:tcPr>
            <w:tcW w:w="985" w:type="dxa"/>
          </w:tcPr>
          <w:p w14:paraId="609AA54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FR12</w:t>
            </w:r>
          </w:p>
        </w:tc>
        <w:tc>
          <w:tcPr>
            <w:tcW w:w="5940" w:type="dxa"/>
          </w:tcPr>
          <w:p w14:paraId="27C347B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also find the sentiment of the generated summary if its positive or negative and return the result.</w:t>
            </w:r>
          </w:p>
        </w:tc>
        <w:tc>
          <w:tcPr>
            <w:tcW w:w="1080" w:type="dxa"/>
          </w:tcPr>
          <w:p w14:paraId="09A431A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B1156D0"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0BE8FE9B" w14:textId="77777777" w:rsidTr="00673EBD">
        <w:tc>
          <w:tcPr>
            <w:tcW w:w="985" w:type="dxa"/>
          </w:tcPr>
          <w:p w14:paraId="1D902E8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FR13</w:t>
            </w:r>
          </w:p>
        </w:tc>
        <w:tc>
          <w:tcPr>
            <w:tcW w:w="5940" w:type="dxa"/>
          </w:tcPr>
          <w:p w14:paraId="3F55946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make use of a hybrid model for the text summarization.</w:t>
            </w:r>
          </w:p>
        </w:tc>
        <w:tc>
          <w:tcPr>
            <w:tcW w:w="1080" w:type="dxa"/>
          </w:tcPr>
          <w:p w14:paraId="512B4FCB"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05A0FBD0"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5CEF7589" w14:textId="77777777" w:rsidTr="00673EBD">
        <w:tc>
          <w:tcPr>
            <w:tcW w:w="985" w:type="dxa"/>
          </w:tcPr>
          <w:p w14:paraId="047C41F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FR14</w:t>
            </w:r>
          </w:p>
        </w:tc>
        <w:tc>
          <w:tcPr>
            <w:tcW w:w="5940" w:type="dxa"/>
          </w:tcPr>
          <w:p w14:paraId="2DFABF4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store the entered user review and generated summary to be stored in the database for retraining purposes.</w:t>
            </w:r>
          </w:p>
        </w:tc>
        <w:tc>
          <w:tcPr>
            <w:tcW w:w="1080" w:type="dxa"/>
          </w:tcPr>
          <w:p w14:paraId="0787C80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F117CD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682ECB8B" w14:textId="77777777" w:rsidTr="00673EBD">
        <w:tc>
          <w:tcPr>
            <w:tcW w:w="985" w:type="dxa"/>
          </w:tcPr>
          <w:p w14:paraId="697CE76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FR15</w:t>
            </w:r>
          </w:p>
        </w:tc>
        <w:tc>
          <w:tcPr>
            <w:tcW w:w="5940" w:type="dxa"/>
          </w:tcPr>
          <w:p w14:paraId="77C6441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should encrypt the data when saving into the database (both the review and summary)</w:t>
            </w:r>
          </w:p>
        </w:tc>
        <w:tc>
          <w:tcPr>
            <w:tcW w:w="1080" w:type="dxa"/>
          </w:tcPr>
          <w:p w14:paraId="0C2E1E5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604F95B3"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3661796E" w14:textId="77777777" w:rsidTr="00673EBD">
        <w:tc>
          <w:tcPr>
            <w:tcW w:w="985" w:type="dxa"/>
          </w:tcPr>
          <w:p w14:paraId="66437354" w14:textId="77777777" w:rsidR="00673EBD" w:rsidRPr="0082688E" w:rsidRDefault="00673EBD" w:rsidP="00673EBD">
            <w:pPr>
              <w:spacing w:line="360" w:lineRule="auto"/>
              <w:jc w:val="both"/>
              <w:rPr>
                <w:rFonts w:ascii="Times New Roman" w:hAnsi="Times New Roman" w:cs="Times New Roman"/>
                <w:sz w:val="24"/>
                <w:szCs w:val="24"/>
              </w:rPr>
            </w:pPr>
            <w:r w:rsidRPr="0082688E">
              <w:rPr>
                <w:rFonts w:ascii="Times New Roman" w:hAnsi="Times New Roman" w:cs="Times New Roman"/>
                <w:sz w:val="24"/>
                <w:szCs w:val="24"/>
              </w:rPr>
              <w:t>FR14</w:t>
            </w:r>
          </w:p>
        </w:tc>
        <w:tc>
          <w:tcPr>
            <w:tcW w:w="5940" w:type="dxa"/>
          </w:tcPr>
          <w:p w14:paraId="44AC4391" w14:textId="77777777" w:rsidR="00673EBD" w:rsidRPr="0082688E"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domain users to delete the reviews from the database.</w:t>
            </w:r>
          </w:p>
        </w:tc>
        <w:tc>
          <w:tcPr>
            <w:tcW w:w="1080" w:type="dxa"/>
          </w:tcPr>
          <w:p w14:paraId="1FA8FAA7" w14:textId="77777777" w:rsidR="00673EBD" w:rsidRPr="0082688E"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30A49E81" w14:textId="77777777" w:rsidR="00673EBD" w:rsidRPr="0082688E"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UC10</w:t>
            </w:r>
          </w:p>
        </w:tc>
      </w:tr>
    </w:tbl>
    <w:p w14:paraId="7D618888" w14:textId="77777777" w:rsidR="00A9450D" w:rsidRDefault="00A9450D" w:rsidP="00A9450D"/>
    <w:p w14:paraId="59BCD8BB" w14:textId="34E7CAC2" w:rsidR="00B40933" w:rsidRPr="00F50D58" w:rsidRDefault="00497E83">
      <w:pPr>
        <w:pStyle w:val="Heading2"/>
        <w:spacing w:line="360" w:lineRule="auto"/>
        <w:rPr>
          <w:rFonts w:ascii="Times New Roman Regular" w:hAnsi="Times New Roman Regular" w:cs="Times New Roman Regular" w:hint="eastAsia"/>
          <w:b/>
          <w:bCs/>
          <w:color w:val="auto"/>
          <w:sz w:val="24"/>
          <w:szCs w:val="24"/>
        </w:rPr>
      </w:pPr>
      <w:bookmarkStart w:id="220" w:name="_Toc132325844"/>
      <w:r w:rsidRPr="00F50D58">
        <w:rPr>
          <w:rFonts w:ascii="Times New Roman Regular" w:hAnsi="Times New Roman Regular" w:cs="Times New Roman Regular"/>
          <w:b/>
          <w:bCs/>
          <w:color w:val="auto"/>
          <w:sz w:val="24"/>
          <w:szCs w:val="24"/>
        </w:rPr>
        <w:t>4.9.2 Non-</w:t>
      </w:r>
      <w:r w:rsidR="00673EBD" w:rsidRPr="00F50D58">
        <w:rPr>
          <w:rFonts w:ascii="Times New Roman Regular" w:hAnsi="Times New Roman Regular" w:cs="Times New Roman Regular" w:hint="eastAsia"/>
          <w:b/>
          <w:bCs/>
          <w:color w:val="auto"/>
          <w:sz w:val="24"/>
          <w:szCs w:val="24"/>
        </w:rPr>
        <w:t>Functional Requirements</w:t>
      </w:r>
      <w:bookmarkEnd w:id="218"/>
      <w:bookmarkEnd w:id="219"/>
      <w:bookmarkEnd w:id="220"/>
    </w:p>
    <w:p w14:paraId="10D1DE3E" w14:textId="77777777" w:rsidR="00673EBD" w:rsidRPr="006B5E91" w:rsidRDefault="00673EBD" w:rsidP="00673EBD">
      <w:pPr>
        <w:spacing w:line="360" w:lineRule="auto"/>
        <w:jc w:val="both"/>
        <w:rPr>
          <w:rFonts w:ascii="Times New Roman" w:hAnsi="Times New Roman" w:cs="Times New Roman"/>
          <w:sz w:val="24"/>
          <w:szCs w:val="24"/>
        </w:rPr>
      </w:pPr>
      <w:bookmarkStart w:id="221" w:name="_Toc121126708"/>
      <w:bookmarkStart w:id="222" w:name="_Toc132182715"/>
      <w:r>
        <w:rPr>
          <w:rFonts w:ascii="Times New Roman" w:hAnsi="Times New Roman" w:cs="Times New Roman"/>
          <w:sz w:val="24"/>
          <w:szCs w:val="24"/>
        </w:rPr>
        <w:t xml:space="preserve">The non-functional requirements are </w:t>
      </w:r>
      <w:r w:rsidRPr="006B5E91">
        <w:rPr>
          <w:rFonts w:ascii="Times New Roman" w:hAnsi="Times New Roman" w:cs="Times New Roman"/>
          <w:sz w:val="24"/>
          <w:szCs w:val="24"/>
        </w:rPr>
        <w:t>prioritized</w:t>
      </w:r>
      <w:r>
        <w:rPr>
          <w:rFonts w:ascii="Times New Roman" w:hAnsi="Times New Roman" w:cs="Times New Roman"/>
          <w:sz w:val="24"/>
          <w:szCs w:val="24"/>
        </w:rPr>
        <w:t xml:space="preserve"> into two level of which are “Important” and “Desirable”</w:t>
      </w:r>
    </w:p>
    <w:p w14:paraId="0EC29E79" w14:textId="37F82220" w:rsidR="00B40933" w:rsidRDefault="00FD2F9D">
      <w:pPr>
        <w:pStyle w:val="Caption"/>
        <w:keepNext/>
        <w:jc w:val="center"/>
        <w:rPr>
          <w:rFonts w:ascii="Times New Roman Regular" w:hAnsi="Times New Roman Regular" w:cs="Times New Roman Regular" w:hint="eastAsia"/>
          <w:b w:val="0"/>
          <w:bCs w:val="0"/>
          <w:smallCaps w:val="0"/>
          <w:color w:val="auto"/>
          <w:sz w:val="24"/>
          <w:szCs w:val="24"/>
        </w:rPr>
      </w:pPr>
      <w:r w:rsidRPr="00310F16">
        <w:rPr>
          <w:rFonts w:ascii="Times New Roman Regular" w:hAnsi="Times New Roman Regular" w:cs="Times New Roman Regular"/>
          <w:b w:val="0"/>
          <w:bCs w:val="0"/>
          <w:smallCaps w:val="0"/>
          <w:color w:val="auto"/>
          <w:sz w:val="24"/>
          <w:szCs w:val="24"/>
        </w:rPr>
        <w:t xml:space="preserve">Table </w:t>
      </w:r>
      <w:r w:rsidRPr="00310F16">
        <w:rPr>
          <w:rFonts w:ascii="Times New Roman Regular" w:hAnsi="Times New Roman Regular" w:cs="Times New Roman Regular"/>
          <w:b w:val="0"/>
          <w:bCs w:val="0"/>
          <w:smallCaps w:val="0"/>
          <w:color w:val="auto"/>
          <w:sz w:val="24"/>
          <w:szCs w:val="24"/>
        </w:rPr>
        <w:fldChar w:fldCharType="begin"/>
      </w:r>
      <w:r w:rsidRPr="00310F16">
        <w:rPr>
          <w:rFonts w:ascii="Times New Roman Regular" w:hAnsi="Times New Roman Regular" w:cs="Times New Roman Regular"/>
          <w:b w:val="0"/>
          <w:bCs w:val="0"/>
          <w:smallCaps w:val="0"/>
          <w:color w:val="auto"/>
          <w:sz w:val="24"/>
          <w:szCs w:val="24"/>
        </w:rPr>
        <w:instrText xml:space="preserve"> SEQ Table \* ARABIC </w:instrText>
      </w:r>
      <w:r w:rsidRPr="00310F1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16</w:t>
      </w:r>
      <w:r w:rsidRPr="00310F16">
        <w:rPr>
          <w:rFonts w:ascii="Times New Roman Regular" w:hAnsi="Times New Roman Regular" w:cs="Times New Roman Regular"/>
          <w:b w:val="0"/>
          <w:bCs w:val="0"/>
          <w:smallCaps w:val="0"/>
          <w:color w:val="auto"/>
          <w:sz w:val="24"/>
          <w:szCs w:val="24"/>
        </w:rPr>
        <w:fldChar w:fldCharType="end"/>
      </w:r>
      <w:r w:rsidRPr="00310F16">
        <w:rPr>
          <w:rFonts w:ascii="Times New Roman Regular" w:hAnsi="Times New Roman Regular" w:cs="Times New Roman Regular"/>
          <w:b w:val="0"/>
          <w:bCs w:val="0"/>
          <w:smallCaps w:val="0"/>
          <w:color w:val="auto"/>
          <w:sz w:val="24"/>
          <w:szCs w:val="24"/>
        </w:rPr>
        <w:t>: Non-functional requirements</w:t>
      </w:r>
      <w:bookmarkEnd w:id="221"/>
      <w:bookmarkEnd w:id="222"/>
      <w:r w:rsidR="00673EBD">
        <w:rPr>
          <w:rFonts w:ascii="Times New Roman Regular" w:hAnsi="Times New Roman Regular" w:cs="Times New Roman Regular"/>
          <w:b w:val="0"/>
          <w:bCs w:val="0"/>
          <w:smallCaps w:val="0"/>
          <w:color w:val="auto"/>
          <w:sz w:val="24"/>
          <w:szCs w:val="24"/>
        </w:rPr>
        <w:t xml:space="preserve"> (</w:t>
      </w:r>
      <w:r w:rsidR="00673EBD" w:rsidRPr="00EB32B4">
        <w:rPr>
          <w:rFonts w:ascii="Times New Roman" w:hAnsi="Times New Roman" w:cs="Times New Roman"/>
          <w:b w:val="0"/>
          <w:bCs w:val="0"/>
          <w:i/>
          <w:iCs/>
          <w:smallCaps w:val="0"/>
          <w:color w:val="auto"/>
          <w:sz w:val="24"/>
          <w:szCs w:val="24"/>
        </w:rPr>
        <w:t>Self-Composed</w:t>
      </w:r>
      <w:r w:rsidR="00673EBD">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1040"/>
        <w:gridCol w:w="5293"/>
        <w:gridCol w:w="1696"/>
        <w:gridCol w:w="1321"/>
      </w:tblGrid>
      <w:tr w:rsidR="00673EBD" w14:paraId="6726F241" w14:textId="77777777" w:rsidTr="00673EBD">
        <w:tc>
          <w:tcPr>
            <w:tcW w:w="1040" w:type="dxa"/>
            <w:shd w:val="clear" w:color="auto" w:fill="D9D9D9" w:themeFill="background1" w:themeFillShade="D9"/>
          </w:tcPr>
          <w:p w14:paraId="0BF5D7D1" w14:textId="77777777" w:rsidR="00673EBD" w:rsidRPr="00096BE0" w:rsidRDefault="00673EBD" w:rsidP="00673EBD">
            <w:pPr>
              <w:spacing w:line="360" w:lineRule="auto"/>
              <w:jc w:val="both"/>
              <w:rPr>
                <w:rFonts w:ascii="Times New Roman" w:hAnsi="Times New Roman" w:cs="Times New Roman"/>
                <w:b/>
                <w:sz w:val="24"/>
                <w:szCs w:val="24"/>
              </w:rPr>
            </w:pPr>
            <w:r>
              <w:rPr>
                <w:rFonts w:ascii="Times New Roman" w:hAnsi="Times New Roman" w:cs="Times New Roman"/>
                <w:b/>
                <w:sz w:val="24"/>
                <w:szCs w:val="24"/>
              </w:rPr>
              <w:t>N</w:t>
            </w:r>
            <w:r w:rsidRPr="00096BE0">
              <w:rPr>
                <w:rFonts w:ascii="Times New Roman" w:hAnsi="Times New Roman" w:cs="Times New Roman"/>
                <w:b/>
                <w:sz w:val="24"/>
                <w:szCs w:val="24"/>
              </w:rPr>
              <w:t>FR ID</w:t>
            </w:r>
          </w:p>
        </w:tc>
        <w:tc>
          <w:tcPr>
            <w:tcW w:w="5293" w:type="dxa"/>
            <w:shd w:val="clear" w:color="auto" w:fill="D9D9D9" w:themeFill="background1" w:themeFillShade="D9"/>
          </w:tcPr>
          <w:p w14:paraId="7165251F" w14:textId="77777777" w:rsidR="00673EBD" w:rsidRPr="00096BE0" w:rsidRDefault="00673EBD" w:rsidP="00673EBD">
            <w:pPr>
              <w:spacing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696" w:type="dxa"/>
            <w:shd w:val="clear" w:color="auto" w:fill="D9D9D9" w:themeFill="background1" w:themeFillShade="D9"/>
          </w:tcPr>
          <w:p w14:paraId="504DF8F1" w14:textId="77777777" w:rsidR="00673EBD" w:rsidRPr="00096BE0" w:rsidRDefault="00673EBD" w:rsidP="00673EB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Specification</w:t>
            </w:r>
          </w:p>
        </w:tc>
        <w:tc>
          <w:tcPr>
            <w:tcW w:w="1321" w:type="dxa"/>
            <w:shd w:val="clear" w:color="auto" w:fill="D9D9D9" w:themeFill="background1" w:themeFillShade="D9"/>
          </w:tcPr>
          <w:p w14:paraId="5A5417EE" w14:textId="77777777" w:rsidR="00673EBD" w:rsidRPr="00096BE0" w:rsidRDefault="00673EBD" w:rsidP="00673EB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Priority Level</w:t>
            </w:r>
          </w:p>
        </w:tc>
      </w:tr>
      <w:tr w:rsidR="00673EBD" w14:paraId="48BB5A9E" w14:textId="77777777" w:rsidTr="00673EBD">
        <w:tc>
          <w:tcPr>
            <w:tcW w:w="1040" w:type="dxa"/>
          </w:tcPr>
          <w:p w14:paraId="5C289DEC"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NFR1</w:t>
            </w:r>
          </w:p>
        </w:tc>
        <w:tc>
          <w:tcPr>
            <w:tcW w:w="5293" w:type="dxa"/>
          </w:tcPr>
          <w:p w14:paraId="1D3F5FAC" w14:textId="77777777" w:rsidR="00673EBD" w:rsidRDefault="00673EBD" w:rsidP="00673EBD">
            <w:pPr>
              <w:spacing w:line="360" w:lineRule="auto"/>
              <w:jc w:val="both"/>
              <w:rPr>
                <w:rFonts w:ascii="Times New Roman" w:hAnsi="Times New Roman" w:cs="Times New Roman"/>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696" w:type="dxa"/>
          </w:tcPr>
          <w:p w14:paraId="2346036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21" w:type="dxa"/>
          </w:tcPr>
          <w:p w14:paraId="4FFD6FEB"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001EEF8" w14:textId="77777777" w:rsidTr="00673EBD">
        <w:tc>
          <w:tcPr>
            <w:tcW w:w="1040" w:type="dxa"/>
          </w:tcPr>
          <w:p w14:paraId="56904DD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NFR2</w:t>
            </w:r>
          </w:p>
        </w:tc>
        <w:tc>
          <w:tcPr>
            <w:tcW w:w="5293" w:type="dxa"/>
          </w:tcPr>
          <w:p w14:paraId="7907274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Meaningful error messages should be displayed if anything goes wrong</w:t>
            </w:r>
          </w:p>
        </w:tc>
        <w:tc>
          <w:tcPr>
            <w:tcW w:w="1696" w:type="dxa"/>
          </w:tcPr>
          <w:p w14:paraId="227A46B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21" w:type="dxa"/>
          </w:tcPr>
          <w:p w14:paraId="47F7298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154E767B" w14:textId="77777777" w:rsidTr="00673EBD">
        <w:tc>
          <w:tcPr>
            <w:tcW w:w="1040" w:type="dxa"/>
          </w:tcPr>
          <w:p w14:paraId="15399DC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NFR3</w:t>
            </w:r>
          </w:p>
        </w:tc>
        <w:tc>
          <w:tcPr>
            <w:tcW w:w="5293" w:type="dxa"/>
          </w:tcPr>
          <w:p w14:paraId="5E6599C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Summary generation should be done within 3000ms</w:t>
            </w:r>
          </w:p>
        </w:tc>
        <w:tc>
          <w:tcPr>
            <w:tcW w:w="1696" w:type="dxa"/>
          </w:tcPr>
          <w:p w14:paraId="7AC85421"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Performance</w:t>
            </w:r>
          </w:p>
        </w:tc>
        <w:tc>
          <w:tcPr>
            <w:tcW w:w="1321" w:type="dxa"/>
          </w:tcPr>
          <w:p w14:paraId="7250801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4B72657A" w14:textId="77777777" w:rsidTr="00673EBD">
        <w:tc>
          <w:tcPr>
            <w:tcW w:w="1040" w:type="dxa"/>
          </w:tcPr>
          <w:p w14:paraId="7E23FFD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NFR4</w:t>
            </w:r>
          </w:p>
        </w:tc>
        <w:tc>
          <w:tcPr>
            <w:tcW w:w="5293" w:type="dxa"/>
          </w:tcPr>
          <w:p w14:paraId="461B7715"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Following coding standards and best practices</w:t>
            </w:r>
          </w:p>
        </w:tc>
        <w:tc>
          <w:tcPr>
            <w:tcW w:w="1696" w:type="dxa"/>
          </w:tcPr>
          <w:p w14:paraId="26B44AA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Maintainability</w:t>
            </w:r>
          </w:p>
        </w:tc>
        <w:tc>
          <w:tcPr>
            <w:tcW w:w="1321" w:type="dxa"/>
          </w:tcPr>
          <w:p w14:paraId="6DA0C35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49EC002" w14:textId="77777777" w:rsidTr="00673EBD">
        <w:tc>
          <w:tcPr>
            <w:tcW w:w="1040" w:type="dxa"/>
          </w:tcPr>
          <w:p w14:paraId="7EABCBD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NFR5</w:t>
            </w:r>
          </w:p>
        </w:tc>
        <w:tc>
          <w:tcPr>
            <w:tcW w:w="5293" w:type="dxa"/>
          </w:tcPr>
          <w:p w14:paraId="1FB6EA3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696" w:type="dxa"/>
          </w:tcPr>
          <w:p w14:paraId="474513C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Generalization</w:t>
            </w:r>
          </w:p>
        </w:tc>
        <w:tc>
          <w:tcPr>
            <w:tcW w:w="1321" w:type="dxa"/>
          </w:tcPr>
          <w:p w14:paraId="4014AF8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65C3811A" w14:textId="77777777" w:rsidTr="00673EBD">
        <w:tc>
          <w:tcPr>
            <w:tcW w:w="1040" w:type="dxa"/>
          </w:tcPr>
          <w:p w14:paraId="0938F12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NFR6</w:t>
            </w:r>
          </w:p>
        </w:tc>
        <w:tc>
          <w:tcPr>
            <w:tcW w:w="5293" w:type="dxa"/>
          </w:tcPr>
          <w:p w14:paraId="6887681C" w14:textId="77777777" w:rsidR="00673EBD" w:rsidRDefault="00673EBD" w:rsidP="00673EBD">
            <w:pPr>
              <w:spacing w:line="360" w:lineRule="auto"/>
              <w:jc w:val="both"/>
              <w:rPr>
                <w:rFonts w:ascii="Times New Roman" w:hAnsi="Times New Roman" w:cs="Times New Roman"/>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696" w:type="dxa"/>
          </w:tcPr>
          <w:p w14:paraId="2DB1F44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Security</w:t>
            </w:r>
          </w:p>
        </w:tc>
        <w:tc>
          <w:tcPr>
            <w:tcW w:w="1321" w:type="dxa"/>
          </w:tcPr>
          <w:p w14:paraId="1EF6310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55DA8061" w14:textId="77777777" w:rsidTr="00673EBD">
        <w:tc>
          <w:tcPr>
            <w:tcW w:w="1040" w:type="dxa"/>
          </w:tcPr>
          <w:p w14:paraId="183CBF0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NFR7</w:t>
            </w:r>
          </w:p>
        </w:tc>
        <w:tc>
          <w:tcPr>
            <w:tcW w:w="5293" w:type="dxa"/>
          </w:tcPr>
          <w:p w14:paraId="6D7A322F" w14:textId="77777777" w:rsidR="00673EBD" w:rsidRDefault="00673EBD" w:rsidP="00673EBD">
            <w:pPr>
              <w:spacing w:line="360" w:lineRule="auto"/>
              <w:jc w:val="both"/>
              <w:rPr>
                <w:rFonts w:ascii="Times New Roman" w:hAnsi="Times New Roman" w:cs="Times New Roman"/>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696" w:type="dxa"/>
          </w:tcPr>
          <w:p w14:paraId="03E4147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Scalability</w:t>
            </w:r>
          </w:p>
        </w:tc>
        <w:tc>
          <w:tcPr>
            <w:tcW w:w="1321" w:type="dxa"/>
          </w:tcPr>
          <w:p w14:paraId="5FF1AF2F"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bl>
    <w:p w14:paraId="4541E4DD" w14:textId="77777777" w:rsidR="00673EBD" w:rsidRPr="00673EBD" w:rsidRDefault="00673EBD" w:rsidP="00673EBD"/>
    <w:p w14:paraId="4B2627C6" w14:textId="57FDE20D" w:rsidR="00B40933" w:rsidRPr="00D8178B"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23" w:name="_Toc125556196"/>
      <w:bookmarkStart w:id="224" w:name="_Toc125663116"/>
      <w:bookmarkStart w:id="225" w:name="_Toc132325845"/>
      <w:r w:rsidRPr="00D8178B">
        <w:rPr>
          <w:rFonts w:ascii="Times New Roman Regular" w:hAnsi="Times New Roman Regular" w:cs="Times New Roman Regular"/>
          <w:b/>
          <w:bCs/>
          <w:color w:val="auto"/>
          <w:sz w:val="28"/>
          <w:szCs w:val="28"/>
        </w:rPr>
        <w:t xml:space="preserve">4.10 </w:t>
      </w:r>
      <w:bookmarkEnd w:id="223"/>
      <w:r w:rsidRPr="00D8178B">
        <w:rPr>
          <w:rFonts w:ascii="Times New Roman Regular" w:hAnsi="Times New Roman Regular" w:cs="Times New Roman Regular"/>
          <w:b/>
          <w:bCs/>
          <w:color w:val="auto"/>
          <w:sz w:val="28"/>
          <w:szCs w:val="28"/>
        </w:rPr>
        <w:t>Chapter summary</w:t>
      </w:r>
      <w:bookmarkEnd w:id="224"/>
      <w:bookmarkEnd w:id="225"/>
    </w:p>
    <w:p w14:paraId="5DF0EFFA" w14:textId="2851AFA1" w:rsidR="00E808F9" w:rsidRDefault="00673EBD">
      <w:pPr>
        <w:spacing w:line="360" w:lineRule="auto"/>
        <w:jc w:val="both"/>
        <w:rPr>
          <w:rFonts w:ascii="Times New Roman Regular" w:hAnsi="Times New Roman Regular" w:cs="Times New Roman Regular" w:hint="eastAsia"/>
          <w:sz w:val="24"/>
          <w:szCs w:val="24"/>
        </w:rPr>
        <w:sectPr w:rsidR="00E808F9">
          <w:headerReference w:type="default" r:id="rId38"/>
          <w:headerReference w:type="first" r:id="rId39"/>
          <w:pgSz w:w="12240" w:h="15840"/>
          <w:pgMar w:top="1440" w:right="1440" w:bottom="1440" w:left="1440" w:header="720" w:footer="720" w:gutter="0"/>
          <w:cols w:space="720"/>
          <w:titlePg/>
          <w:docGrid w:linePitch="360"/>
        </w:sectPr>
      </w:pPr>
      <w:r w:rsidRPr="00673EBD">
        <w:rPr>
          <w:rFonts w:ascii="Times New Roman Regular" w:hAnsi="Times New Roman Regular" w:cs="Times New Roman Regular"/>
          <w:sz w:val="24"/>
          <w:szCs w:val="24"/>
        </w:rPr>
        <w:t>To illustrate how the system interacts with society and the system stakeholders in this chapter, a Rich Picture Diagram was developed. The Saunder's Onion model, which took the influence flow from each stakeholder into account, was used to depict the stakeholders. Requirement gathering techniques were utilized to obtain all the essential data and the opinions of possible system stakeholders. Finally, the use cases, functional requirements, and non-functional requirements for the system were specified using the knowledge gathered from the requirement elicitation methodologies.</w:t>
      </w:r>
    </w:p>
    <w:p w14:paraId="7A78A5A6" w14:textId="2569FE53" w:rsidR="00FF2C9A" w:rsidRPr="005B56B4" w:rsidRDefault="00FF2C9A"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226" w:name="_Toc132325846"/>
      <w:r w:rsidRPr="005B56B4">
        <w:rPr>
          <w:rFonts w:ascii="Times New Roman" w:hAnsi="Times New Roman" w:cs="Times New Roman"/>
          <w:b/>
          <w:bCs/>
          <w:color w:val="auto"/>
          <w:sz w:val="32"/>
          <w:szCs w:val="32"/>
          <w:highlight w:val="yellow"/>
        </w:rPr>
        <w:lastRenderedPageBreak/>
        <w:t>CHAPTER 05. SOCIAL, LEGAL, ETHICAL &amp; PROFESSIONAL ISSUES</w:t>
      </w:r>
      <w:bookmarkEnd w:id="226"/>
    </w:p>
    <w:p w14:paraId="36869F04" w14:textId="01E40947" w:rsidR="00FF2C9A" w:rsidRPr="00F5321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27" w:name="_Toc132325847"/>
      <w:r w:rsidRPr="00F5321C">
        <w:rPr>
          <w:rFonts w:ascii="Times New Roman" w:hAnsi="Times New Roman" w:cs="Times New Roman"/>
          <w:b/>
          <w:bCs/>
          <w:color w:val="auto"/>
          <w:sz w:val="28"/>
          <w:szCs w:val="28"/>
        </w:rPr>
        <w:t>5.1 Chapter overview</w:t>
      </w:r>
      <w:bookmarkEnd w:id="227"/>
    </w:p>
    <w:p w14:paraId="5E24E246" w14:textId="687356D4" w:rsidR="005B56B4" w:rsidRPr="00B551BF" w:rsidRDefault="00F23E69" w:rsidP="005B56B4">
      <w:pPr>
        <w:spacing w:line="360" w:lineRule="auto"/>
        <w:jc w:val="both"/>
        <w:rPr>
          <w:rFonts w:ascii="Times New Roman" w:hAnsi="Times New Roman" w:cs="Times New Roman"/>
          <w:sz w:val="24"/>
          <w:szCs w:val="24"/>
        </w:rPr>
      </w:pPr>
      <w:bookmarkStart w:id="228" w:name="_Toc132325848"/>
      <w:r w:rsidRPr="002E24DD">
        <w:rPr>
          <w:rFonts w:ascii="Times New Roman" w:hAnsi="Times New Roman" w:cs="Times New Roman"/>
          <w:sz w:val="24"/>
          <w:szCs w:val="24"/>
        </w:rPr>
        <w:t>In this chapter, the social, legal, ethical, and professional concerns that emerged during the course of this project are delineated, along with the measures that were implemented to address them</w:t>
      </w:r>
      <w:r w:rsidR="005B56B4">
        <w:rPr>
          <w:rFonts w:ascii="Times New Roman" w:hAnsi="Times New Roman" w:cs="Times New Roman"/>
          <w:sz w:val="24"/>
          <w:szCs w:val="24"/>
        </w:rPr>
        <w:t>.</w:t>
      </w:r>
    </w:p>
    <w:p w14:paraId="2432F307" w14:textId="74F5758A" w:rsidR="001F3C17" w:rsidRPr="00F5321C" w:rsidRDefault="001F3C17" w:rsidP="007A3D31">
      <w:pPr>
        <w:pStyle w:val="Heading1"/>
        <w:pBdr>
          <w:bottom w:val="single" w:sz="6" w:space="1" w:color="auto"/>
        </w:pBdr>
        <w:spacing w:line="360" w:lineRule="auto"/>
        <w:rPr>
          <w:rFonts w:ascii="Times New Roman" w:hAnsi="Times New Roman" w:cs="Times New Roman"/>
          <w:b/>
          <w:bCs/>
          <w:color w:val="auto"/>
          <w:sz w:val="28"/>
          <w:szCs w:val="28"/>
        </w:rPr>
      </w:pPr>
      <w:r w:rsidRPr="00F5321C">
        <w:rPr>
          <w:rFonts w:ascii="Times New Roman" w:hAnsi="Times New Roman" w:cs="Times New Roman"/>
          <w:b/>
          <w:bCs/>
          <w:color w:val="auto"/>
          <w:sz w:val="28"/>
          <w:szCs w:val="28"/>
        </w:rPr>
        <w:t xml:space="preserve">5.2 </w:t>
      </w:r>
      <w:r w:rsidR="00EB3C82" w:rsidRPr="00F5321C">
        <w:rPr>
          <w:rFonts w:ascii="Times New Roman" w:hAnsi="Times New Roman" w:cs="Times New Roman"/>
          <w:b/>
          <w:bCs/>
          <w:color w:val="auto"/>
          <w:sz w:val="28"/>
          <w:szCs w:val="28"/>
        </w:rPr>
        <w:t>SLEP issues and mitigation</w:t>
      </w:r>
      <w:bookmarkEnd w:id="228"/>
    </w:p>
    <w:p w14:paraId="480979E3" w14:textId="56AB5B21" w:rsidR="005B56B4" w:rsidRPr="00B551BF" w:rsidRDefault="00F23E69" w:rsidP="005B56B4">
      <w:pPr>
        <w:spacing w:line="360" w:lineRule="auto"/>
        <w:jc w:val="both"/>
        <w:rPr>
          <w:rFonts w:ascii="Times New Roman" w:hAnsi="Times New Roman" w:cs="Times New Roman"/>
          <w:sz w:val="24"/>
          <w:szCs w:val="24"/>
        </w:rPr>
      </w:pPr>
      <w:bookmarkStart w:id="229" w:name="_Toc132182716"/>
      <w:r>
        <w:rPr>
          <w:rFonts w:ascii="Times New Roman" w:hAnsi="Times New Roman" w:cs="Times New Roman"/>
          <w:sz w:val="24"/>
          <w:szCs w:val="24"/>
        </w:rPr>
        <w:t xml:space="preserve">The </w:t>
      </w:r>
      <w:r w:rsidRPr="00F23E69">
        <w:rPr>
          <w:rFonts w:ascii="Times New Roman" w:hAnsi="Times New Roman" w:cs="Times New Roman"/>
          <w:sz w:val="24"/>
          <w:szCs w:val="24"/>
        </w:rPr>
        <w:t>table presented below provides a detailed analysis of the identified social, legal, ethical, and professional (SLEP) issues, as well as the corresponding mitigation strategies that were employed</w:t>
      </w:r>
      <w:r>
        <w:rPr>
          <w:rFonts w:ascii="Times New Roman" w:hAnsi="Times New Roman" w:cs="Times New Roman"/>
          <w:sz w:val="24"/>
          <w:szCs w:val="24"/>
        </w:rPr>
        <w:t>.</w:t>
      </w:r>
    </w:p>
    <w:bookmarkEnd w:id="229"/>
    <w:p w14:paraId="7FCB7827" w14:textId="77777777" w:rsidR="00F23E69" w:rsidRPr="00EF7946" w:rsidRDefault="00F23E69" w:rsidP="00F23E69">
      <w:pPr>
        <w:pStyle w:val="Caption"/>
        <w:keepNext/>
        <w:jc w:val="center"/>
        <w:rPr>
          <w:rFonts w:ascii="Times New Roman" w:hAnsi="Times New Roman" w:cs="Times New Roman"/>
          <w:b w:val="0"/>
          <w:bCs w:val="0"/>
          <w:smallCaps w:val="0"/>
          <w:color w:val="auto"/>
          <w:sz w:val="24"/>
          <w:szCs w:val="24"/>
        </w:rPr>
      </w:pPr>
      <w:r w:rsidRPr="006A7C20">
        <w:rPr>
          <w:rFonts w:ascii="Times New Roman" w:hAnsi="Times New Roman" w:cs="Times New Roman"/>
          <w:b w:val="0"/>
          <w:bCs w:val="0"/>
          <w:smallCaps w:val="0"/>
          <w:color w:val="auto"/>
          <w:sz w:val="24"/>
          <w:szCs w:val="24"/>
        </w:rPr>
        <w:t xml:space="preserve">Table </w:t>
      </w:r>
      <w:r w:rsidRPr="006A7C20">
        <w:rPr>
          <w:rFonts w:ascii="Times New Roman" w:hAnsi="Times New Roman" w:cs="Times New Roman"/>
          <w:b w:val="0"/>
          <w:bCs w:val="0"/>
          <w:smallCaps w:val="0"/>
          <w:color w:val="auto"/>
          <w:sz w:val="24"/>
          <w:szCs w:val="24"/>
        </w:rPr>
        <w:fldChar w:fldCharType="begin"/>
      </w:r>
      <w:r w:rsidRPr="006A7C20">
        <w:rPr>
          <w:rFonts w:ascii="Times New Roman" w:hAnsi="Times New Roman" w:cs="Times New Roman"/>
          <w:b w:val="0"/>
          <w:bCs w:val="0"/>
          <w:smallCaps w:val="0"/>
          <w:color w:val="auto"/>
          <w:sz w:val="24"/>
          <w:szCs w:val="24"/>
        </w:rPr>
        <w:instrText xml:space="preserve"> SEQ Table \* ARABIC </w:instrText>
      </w:r>
      <w:r w:rsidRPr="006A7C20">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17</w:t>
      </w:r>
      <w:r w:rsidRPr="006A7C20">
        <w:rPr>
          <w:rFonts w:ascii="Times New Roman" w:hAnsi="Times New Roman" w:cs="Times New Roman"/>
          <w:b w:val="0"/>
          <w:bCs w:val="0"/>
          <w:smallCaps w:val="0"/>
          <w:color w:val="auto"/>
          <w:sz w:val="24"/>
          <w:szCs w:val="24"/>
        </w:rPr>
        <w:fldChar w:fldCharType="end"/>
      </w:r>
      <w:r w:rsidRPr="006A7C20">
        <w:rPr>
          <w:rFonts w:ascii="Times New Roman" w:hAnsi="Times New Roman" w:cs="Times New Roman"/>
          <w:b w:val="0"/>
          <w:bCs w:val="0"/>
          <w:smallCaps w:val="0"/>
          <w:color w:val="auto"/>
          <w:sz w:val="24"/>
          <w:szCs w:val="24"/>
        </w:rPr>
        <w:t>: SLEP issues &amp; Mitigation</w:t>
      </w:r>
    </w:p>
    <w:tbl>
      <w:tblPr>
        <w:tblStyle w:val="TableGrid"/>
        <w:tblW w:w="0" w:type="auto"/>
        <w:tblLook w:val="04A0" w:firstRow="1" w:lastRow="0" w:firstColumn="1" w:lastColumn="0" w:noHBand="0" w:noVBand="1"/>
      </w:tblPr>
      <w:tblGrid>
        <w:gridCol w:w="4675"/>
        <w:gridCol w:w="4675"/>
      </w:tblGrid>
      <w:tr w:rsidR="00F23E69" w:rsidRPr="005C1695" w14:paraId="1A0D1C7C" w14:textId="77777777" w:rsidTr="00291190">
        <w:tc>
          <w:tcPr>
            <w:tcW w:w="4675" w:type="dxa"/>
          </w:tcPr>
          <w:p w14:paraId="3BCD75D7"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Social</w:t>
            </w:r>
          </w:p>
        </w:tc>
        <w:tc>
          <w:tcPr>
            <w:tcW w:w="4675" w:type="dxa"/>
          </w:tcPr>
          <w:p w14:paraId="542E94BE"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Legal</w:t>
            </w:r>
          </w:p>
        </w:tc>
      </w:tr>
      <w:tr w:rsidR="00F23E69" w:rsidRPr="005C1695" w14:paraId="5828E9C4" w14:textId="77777777" w:rsidTr="00291190">
        <w:tc>
          <w:tcPr>
            <w:tcW w:w="4675" w:type="dxa"/>
          </w:tcPr>
          <w:p w14:paraId="040A8443" w14:textId="77777777" w:rsidR="00F23E69" w:rsidRPr="002E24DD" w:rsidRDefault="00F23E69" w:rsidP="00F23E69">
            <w:pPr>
              <w:pStyle w:val="ListParagraph"/>
              <w:numPr>
                <w:ilvl w:val="0"/>
                <w:numId w:val="26"/>
              </w:numPr>
              <w:spacing w:line="336" w:lineRule="auto"/>
              <w:jc w:val="both"/>
              <w:rPr>
                <w:rFonts w:ascii="Times New Roman" w:hAnsi="Times New Roman" w:cs="Times New Roman"/>
                <w:sz w:val="24"/>
                <w:szCs w:val="24"/>
              </w:rPr>
            </w:pPr>
            <w:r w:rsidRPr="002E24DD">
              <w:rPr>
                <w:rFonts w:ascii="Times New Roman" w:hAnsi="Times New Roman" w:cs="Times New Roman"/>
                <w:sz w:val="24"/>
                <w:szCs w:val="24"/>
              </w:rPr>
              <w:t>The dissertation refrains from mentioning the names of the interviewees.</w:t>
            </w:r>
          </w:p>
          <w:p w14:paraId="2280AF32"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During the conducted survey, no personal details were collected from the respondents to ensure their anonymity. The respondents were kept anonymous throughout the survey process.</w:t>
            </w:r>
          </w:p>
          <w:p w14:paraId="3DCDD520"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information obtained during the research was not saved or stored elsewhere, ensuring that the data remained secure and confidential.</w:t>
            </w:r>
          </w:p>
        </w:tc>
        <w:tc>
          <w:tcPr>
            <w:tcW w:w="4675" w:type="dxa"/>
          </w:tcPr>
          <w:p w14:paraId="1C75FCCD"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All the datasets used in the research are freely available for the public to access.</w:t>
            </w:r>
          </w:p>
          <w:p w14:paraId="75700595"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tools and technologies utilized in the research are either open source or provided to students free of charge, thereby enabling wider access and use by researchers and students.</w:t>
            </w:r>
          </w:p>
          <w:p w14:paraId="65931F69"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codebase utilized in the research is available on GitHub under the open-source MIT license, allowing others to access and use it freely.</w:t>
            </w:r>
          </w:p>
        </w:tc>
      </w:tr>
      <w:tr w:rsidR="00F23E69" w:rsidRPr="005C1695" w14:paraId="02F885F2" w14:textId="77777777" w:rsidTr="00291190">
        <w:tc>
          <w:tcPr>
            <w:tcW w:w="4675" w:type="dxa"/>
          </w:tcPr>
          <w:p w14:paraId="349CF040" w14:textId="77777777" w:rsidR="00F23E69" w:rsidRPr="005C1695" w:rsidRDefault="00F23E69" w:rsidP="00291190">
            <w:pPr>
              <w:spacing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Ethical</w:t>
            </w:r>
          </w:p>
        </w:tc>
        <w:tc>
          <w:tcPr>
            <w:tcW w:w="4675" w:type="dxa"/>
          </w:tcPr>
          <w:p w14:paraId="03B99E3F" w14:textId="77777777" w:rsidR="00F23E69" w:rsidRPr="005C1695" w:rsidRDefault="00F23E69" w:rsidP="00291190">
            <w:pPr>
              <w:spacing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Professional</w:t>
            </w:r>
          </w:p>
        </w:tc>
      </w:tr>
      <w:tr w:rsidR="00F23E69" w:rsidRPr="005C1695" w14:paraId="5A25EA0E" w14:textId="77777777" w:rsidTr="00291190">
        <w:tc>
          <w:tcPr>
            <w:tcW w:w="4675" w:type="dxa"/>
          </w:tcPr>
          <w:p w14:paraId="13374B17"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participants were provided with clear information regarding the intended use of the data that was collected from them.</w:t>
            </w:r>
          </w:p>
          <w:p w14:paraId="4B487159"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work presented in this report is entirely original and has not been reproduced elsewhere. All the ideas taken from external sources have been appropriately cited, and credit has been given where it is due.</w:t>
            </w:r>
          </w:p>
        </w:tc>
        <w:tc>
          <w:tcPr>
            <w:tcW w:w="4675" w:type="dxa"/>
          </w:tcPr>
          <w:p w14:paraId="35313275"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Throughout the project, the team made every effort to adhere to professional standards to ensure the quality and integrity of the work.</w:t>
            </w:r>
          </w:p>
          <w:p w14:paraId="3B698527"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responses and evaluations received during the research were not tampered with, and any limitations encountered during the study were clearly stated and acknowledged.</w:t>
            </w:r>
          </w:p>
        </w:tc>
      </w:tr>
    </w:tbl>
    <w:p w14:paraId="67E26CDD" w14:textId="2E95C6DE" w:rsidR="00B926EA" w:rsidRPr="00EF7946" w:rsidRDefault="00B926EA" w:rsidP="00B926EA">
      <w:pPr>
        <w:pStyle w:val="Caption"/>
        <w:keepNext/>
        <w:jc w:val="center"/>
        <w:rPr>
          <w:rFonts w:ascii="Times New Roman" w:hAnsi="Times New Roman" w:cs="Times New Roman"/>
          <w:b w:val="0"/>
          <w:bCs w:val="0"/>
          <w:smallCaps w:val="0"/>
          <w:color w:val="auto"/>
          <w:sz w:val="24"/>
          <w:szCs w:val="24"/>
        </w:rPr>
      </w:pPr>
    </w:p>
    <w:p w14:paraId="435724C5" w14:textId="3B29F91B" w:rsidR="001F3C17" w:rsidRPr="00465CB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30" w:name="_Toc132325849"/>
      <w:r w:rsidRPr="00465CBC">
        <w:rPr>
          <w:rFonts w:ascii="Times New Roman" w:hAnsi="Times New Roman" w:cs="Times New Roman"/>
          <w:b/>
          <w:bCs/>
          <w:color w:val="auto"/>
          <w:sz w:val="28"/>
          <w:szCs w:val="28"/>
        </w:rPr>
        <w:t>5.3 Chapter summary</w:t>
      </w:r>
      <w:bookmarkEnd w:id="230"/>
    </w:p>
    <w:p w14:paraId="28F4647B" w14:textId="773437D8" w:rsidR="005B56B4" w:rsidRPr="00B551BF" w:rsidRDefault="00F23E69" w:rsidP="005B56B4">
      <w:pPr>
        <w:spacing w:line="360" w:lineRule="auto"/>
        <w:jc w:val="both"/>
        <w:rPr>
          <w:rFonts w:ascii="Times New Roman" w:hAnsi="Times New Roman" w:cs="Times New Roman"/>
          <w:sz w:val="24"/>
          <w:szCs w:val="24"/>
        </w:rPr>
      </w:pPr>
      <w:r w:rsidRPr="00F23E69">
        <w:rPr>
          <w:rFonts w:ascii="Times New Roman" w:hAnsi="Times New Roman" w:cs="Times New Roman"/>
          <w:sz w:val="24"/>
          <w:szCs w:val="24"/>
        </w:rPr>
        <w:t>In this chapter, the author has expounded upon the social, legal, ethical, and professional issues that were encountered during the research process, and has outlined the measures taken to address and resolve them</w:t>
      </w:r>
      <w:r>
        <w:rPr>
          <w:rFonts w:ascii="Times New Roman" w:hAnsi="Times New Roman" w:cs="Times New Roman"/>
          <w:sz w:val="24"/>
          <w:szCs w:val="24"/>
        </w:rPr>
        <w:t>.</w:t>
      </w:r>
    </w:p>
    <w:p w14:paraId="11D0A263" w14:textId="4735E848" w:rsidR="005B56B4" w:rsidRPr="009051CB" w:rsidRDefault="005B56B4" w:rsidP="009051CB">
      <w:pPr>
        <w:spacing w:line="360" w:lineRule="auto"/>
        <w:jc w:val="both"/>
        <w:rPr>
          <w:rFonts w:ascii="Times New Roman" w:hAnsi="Times New Roman" w:cs="Times New Roman"/>
          <w:sz w:val="24"/>
          <w:szCs w:val="24"/>
        </w:rPr>
        <w:sectPr w:rsidR="005B56B4" w:rsidRPr="009051CB">
          <w:headerReference w:type="first" r:id="rId40"/>
          <w:pgSz w:w="12240" w:h="15840"/>
          <w:pgMar w:top="1440" w:right="1440" w:bottom="1440" w:left="1440" w:header="720" w:footer="720" w:gutter="0"/>
          <w:cols w:space="720"/>
          <w:titlePg/>
          <w:docGrid w:linePitch="360"/>
        </w:sectPr>
      </w:pPr>
    </w:p>
    <w:p w14:paraId="0BF26013" w14:textId="6AFA3D81" w:rsidR="00B40933" w:rsidRPr="00673EBD" w:rsidRDefault="00FD2F9D" w:rsidP="00673EBD">
      <w:pPr>
        <w:pStyle w:val="Heading1"/>
        <w:pBdr>
          <w:bottom w:val="double" w:sz="6" w:space="1" w:color="auto"/>
        </w:pBdr>
        <w:spacing w:line="360" w:lineRule="auto"/>
        <w:rPr>
          <w:rFonts w:ascii="Times New Roman" w:hAnsi="Times New Roman" w:cs="Times New Roman"/>
          <w:b/>
          <w:bCs/>
          <w:color w:val="auto"/>
          <w:sz w:val="32"/>
          <w:szCs w:val="32"/>
        </w:rPr>
      </w:pPr>
      <w:bookmarkStart w:id="231" w:name="_Toc125663117"/>
      <w:bookmarkStart w:id="232" w:name="_Toc132325850"/>
      <w:r w:rsidRPr="00673EBD">
        <w:rPr>
          <w:rFonts w:ascii="Times New Roman" w:hAnsi="Times New Roman" w:cs="Times New Roman"/>
          <w:b/>
          <w:bCs/>
          <w:color w:val="auto"/>
          <w:sz w:val="32"/>
          <w:szCs w:val="32"/>
        </w:rPr>
        <w:lastRenderedPageBreak/>
        <w:t>CHAPTER 0</w:t>
      </w:r>
      <w:r w:rsidR="008F28B2" w:rsidRPr="00673EBD">
        <w:rPr>
          <w:rFonts w:ascii="Times New Roman" w:hAnsi="Times New Roman" w:cs="Times New Roman"/>
          <w:b/>
          <w:bCs/>
          <w:color w:val="auto"/>
          <w:sz w:val="32"/>
          <w:szCs w:val="32"/>
        </w:rPr>
        <w:t>6</w:t>
      </w:r>
      <w:r w:rsidRPr="00673EBD">
        <w:rPr>
          <w:rFonts w:ascii="Times New Roman" w:hAnsi="Times New Roman" w:cs="Times New Roman"/>
          <w:b/>
          <w:bCs/>
          <w:color w:val="auto"/>
          <w:sz w:val="32"/>
          <w:szCs w:val="32"/>
        </w:rPr>
        <w:t>. DESIGN</w:t>
      </w:r>
      <w:bookmarkEnd w:id="231"/>
      <w:bookmarkEnd w:id="232"/>
    </w:p>
    <w:p w14:paraId="6C5C5D8A" w14:textId="66FAE57C"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3" w:name="_Toc125556612"/>
      <w:bookmarkStart w:id="234" w:name="_Toc125663118"/>
      <w:bookmarkStart w:id="235" w:name="_Toc132325851"/>
      <w:r w:rsidRPr="00733888">
        <w:rPr>
          <w:rFonts w:ascii="Times New Roman Regular" w:hAnsi="Times New Roman Regular" w:cs="Times New Roman Regular"/>
          <w:b/>
          <w:bCs/>
          <w:color w:val="auto"/>
          <w:sz w:val="28"/>
          <w:szCs w:val="28"/>
        </w:rPr>
        <w:t xml:space="preserve">6.1 </w:t>
      </w:r>
      <w:bookmarkEnd w:id="233"/>
      <w:r w:rsidRPr="00733888">
        <w:rPr>
          <w:rFonts w:ascii="Times New Roman Regular" w:hAnsi="Times New Roman Regular" w:cs="Times New Roman Regular"/>
          <w:b/>
          <w:bCs/>
          <w:color w:val="auto"/>
          <w:sz w:val="28"/>
          <w:szCs w:val="28"/>
        </w:rPr>
        <w:t>Chapter overview</w:t>
      </w:r>
      <w:bookmarkEnd w:id="234"/>
      <w:bookmarkEnd w:id="235"/>
    </w:p>
    <w:p w14:paraId="2E7D7085" w14:textId="3F74A81A" w:rsidR="00B40933" w:rsidRDefault="00673EBD">
      <w:pPr>
        <w:spacing w:line="360" w:lineRule="auto"/>
        <w:jc w:val="both"/>
        <w:rPr>
          <w:rFonts w:ascii="Times New Roman Regular" w:hAnsi="Times New Roman Regular" w:cs="Times New Roman Regular" w:hint="eastAsia"/>
          <w:sz w:val="24"/>
          <w:szCs w:val="24"/>
        </w:rPr>
      </w:pPr>
      <w:r w:rsidRPr="00673EBD">
        <w:rPr>
          <w:rFonts w:ascii="Times New Roman Regular" w:hAnsi="Times New Roman Regular" w:cs="Times New Roman Regular"/>
          <w:sz w:val="24"/>
          <w:szCs w:val="24"/>
        </w:rPr>
        <w:t>This chapter discusses the design decisions made to establish an appropriate architecture for implementation based on the requirements obtained. High-level design, low-level design, design diagrams, and UI wireframes have been used to describe how the design goals are meant to be achieved while demonstrating the reasoning for selected design decisions</w:t>
      </w:r>
      <w:r w:rsidR="004A0EBC">
        <w:rPr>
          <w:rFonts w:ascii="Times New Roman Regular" w:hAnsi="Times New Roman Regular" w:cs="Times New Roman Regular"/>
          <w:sz w:val="24"/>
          <w:szCs w:val="24"/>
        </w:rPr>
        <w:t>.</w:t>
      </w:r>
    </w:p>
    <w:p w14:paraId="1D525BAF" w14:textId="2559242E"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6" w:name="_6.2_Design_goals"/>
      <w:bookmarkStart w:id="237" w:name="_Toc125556613"/>
      <w:bookmarkStart w:id="238" w:name="_Toc125663119"/>
      <w:bookmarkStart w:id="239" w:name="_Toc132325852"/>
      <w:bookmarkEnd w:id="236"/>
      <w:r w:rsidRPr="00733888">
        <w:rPr>
          <w:rFonts w:ascii="Times New Roman Regular" w:hAnsi="Times New Roman Regular" w:cs="Times New Roman Regular"/>
          <w:b/>
          <w:bCs/>
          <w:color w:val="auto"/>
          <w:sz w:val="28"/>
          <w:szCs w:val="28"/>
        </w:rPr>
        <w:t xml:space="preserve">6.2 </w:t>
      </w:r>
      <w:bookmarkEnd w:id="237"/>
      <w:r w:rsidRPr="00733888">
        <w:rPr>
          <w:rFonts w:ascii="Times New Roman Regular" w:hAnsi="Times New Roman Regular" w:cs="Times New Roman Regular"/>
          <w:b/>
          <w:bCs/>
          <w:color w:val="auto"/>
          <w:sz w:val="28"/>
          <w:szCs w:val="28"/>
        </w:rPr>
        <w:t>Design goals</w:t>
      </w:r>
      <w:bookmarkEnd w:id="238"/>
      <w:bookmarkEnd w:id="239"/>
    </w:p>
    <w:p w14:paraId="4CE292D7" w14:textId="00C82CA0" w:rsidR="005132C3" w:rsidRDefault="005132C3" w:rsidP="005132C3">
      <w:pPr>
        <w:pStyle w:val="Caption"/>
        <w:keepNext/>
        <w:spacing w:line="360" w:lineRule="auto"/>
        <w:jc w:val="both"/>
        <w:rPr>
          <w:rFonts w:ascii="Times New Roman" w:hAnsi="Times New Roman" w:cs="Times New Roman"/>
          <w:b w:val="0"/>
          <w:bCs w:val="0"/>
          <w:smallCaps w:val="0"/>
          <w:color w:val="auto"/>
          <w:sz w:val="24"/>
          <w:szCs w:val="24"/>
        </w:rPr>
      </w:pPr>
      <w:r>
        <w:rPr>
          <w:rFonts w:ascii="Times New Roman" w:hAnsi="Times New Roman" w:cs="Times New Roman"/>
          <w:b w:val="0"/>
          <w:bCs w:val="0"/>
          <w:smallCaps w:val="0"/>
          <w:color w:val="auto"/>
          <w:sz w:val="24"/>
          <w:szCs w:val="24"/>
        </w:rPr>
        <w:t>The design goals</w:t>
      </w:r>
      <w:r w:rsidR="005D6429">
        <w:rPr>
          <w:rFonts w:ascii="Times New Roman" w:hAnsi="Times New Roman" w:cs="Times New Roman"/>
          <w:b w:val="0"/>
          <w:bCs w:val="0"/>
          <w:smallCaps w:val="0"/>
          <w:color w:val="auto"/>
          <w:sz w:val="24"/>
          <w:szCs w:val="24"/>
        </w:rPr>
        <w:t xml:space="preserve"> that </w:t>
      </w:r>
      <w:r w:rsidR="00963CC8">
        <w:rPr>
          <w:rFonts w:ascii="Times New Roman" w:hAnsi="Times New Roman" w:cs="Times New Roman"/>
          <w:b w:val="0"/>
          <w:bCs w:val="0"/>
          <w:smallCaps w:val="0"/>
          <w:color w:val="auto"/>
          <w:sz w:val="24"/>
          <w:szCs w:val="24"/>
        </w:rPr>
        <w:t>should</w:t>
      </w:r>
      <w:r w:rsidR="005D6429">
        <w:rPr>
          <w:rFonts w:ascii="Times New Roman" w:hAnsi="Times New Roman" w:cs="Times New Roman"/>
          <w:b w:val="0"/>
          <w:bCs w:val="0"/>
          <w:smallCaps w:val="0"/>
          <w:color w:val="auto"/>
          <w:sz w:val="24"/>
          <w:szCs w:val="24"/>
        </w:rPr>
        <w:t xml:space="preserve"> be </w:t>
      </w:r>
      <w:r w:rsidR="00FB37F3">
        <w:rPr>
          <w:rFonts w:ascii="Times New Roman" w:hAnsi="Times New Roman" w:cs="Times New Roman"/>
          <w:b w:val="0"/>
          <w:bCs w:val="0"/>
          <w:smallCaps w:val="0"/>
          <w:color w:val="auto"/>
          <w:sz w:val="24"/>
          <w:szCs w:val="24"/>
        </w:rPr>
        <w:t>achieved</w:t>
      </w:r>
      <w:r w:rsidR="005D6429">
        <w:rPr>
          <w:rFonts w:ascii="Times New Roman" w:hAnsi="Times New Roman" w:cs="Times New Roman"/>
          <w:b w:val="0"/>
          <w:bCs w:val="0"/>
          <w:smallCaps w:val="0"/>
          <w:color w:val="auto"/>
          <w:sz w:val="24"/>
          <w:szCs w:val="24"/>
        </w:rPr>
        <w:t xml:space="preserve"> by the </w:t>
      </w:r>
      <w:r>
        <w:rPr>
          <w:rFonts w:ascii="Times New Roman" w:hAnsi="Times New Roman" w:cs="Times New Roman"/>
          <w:b w:val="0"/>
          <w:bCs w:val="0"/>
          <w:smallCaps w:val="0"/>
          <w:color w:val="auto"/>
          <w:sz w:val="24"/>
          <w:szCs w:val="24"/>
        </w:rPr>
        <w:t>system are specified in the table below.</w:t>
      </w:r>
    </w:p>
    <w:p w14:paraId="480792F6" w14:textId="77777777" w:rsidR="00347808" w:rsidRPr="00EB32B4" w:rsidRDefault="00347808" w:rsidP="00347808">
      <w:pPr>
        <w:pStyle w:val="Caption"/>
        <w:keepNext/>
        <w:jc w:val="center"/>
        <w:rPr>
          <w:rFonts w:ascii="Times New Roman" w:hAnsi="Times New Roman" w:cs="Times New Roman"/>
          <w:b w:val="0"/>
          <w:bCs w:val="0"/>
          <w:smallCaps w:val="0"/>
          <w:color w:val="auto"/>
          <w:sz w:val="24"/>
          <w:szCs w:val="24"/>
        </w:rPr>
      </w:pPr>
      <w:bookmarkStart w:id="240" w:name="_6.3_System_architecture"/>
      <w:bookmarkStart w:id="241" w:name="_Toc121648768"/>
      <w:bookmarkStart w:id="242" w:name="_Toc126793279"/>
      <w:bookmarkStart w:id="243" w:name="_Toc125556614"/>
      <w:bookmarkStart w:id="244" w:name="_Toc125663120"/>
      <w:bookmarkStart w:id="245" w:name="_Toc132325853"/>
      <w:bookmarkEnd w:id="240"/>
      <w:r w:rsidRPr="00EB32B4">
        <w:rPr>
          <w:rFonts w:ascii="Times New Roman" w:hAnsi="Times New Roman" w:cs="Times New Roman"/>
          <w:b w:val="0"/>
          <w:bCs w:val="0"/>
          <w:smallCaps w:val="0"/>
          <w:color w:val="auto"/>
          <w:sz w:val="24"/>
          <w:szCs w:val="24"/>
        </w:rPr>
        <w:t xml:space="preserve">Table </w:t>
      </w:r>
      <w:r w:rsidRPr="00EB32B4">
        <w:rPr>
          <w:rFonts w:ascii="Times New Roman" w:hAnsi="Times New Roman" w:cs="Times New Roman"/>
          <w:b w:val="0"/>
          <w:bCs w:val="0"/>
          <w:smallCaps w:val="0"/>
          <w:color w:val="auto"/>
          <w:sz w:val="24"/>
          <w:szCs w:val="24"/>
        </w:rPr>
        <w:fldChar w:fldCharType="begin"/>
      </w:r>
      <w:r w:rsidRPr="00EB32B4">
        <w:rPr>
          <w:rFonts w:ascii="Times New Roman" w:hAnsi="Times New Roman" w:cs="Times New Roman"/>
          <w:b w:val="0"/>
          <w:bCs w:val="0"/>
          <w:smallCaps w:val="0"/>
          <w:color w:val="auto"/>
          <w:sz w:val="24"/>
          <w:szCs w:val="24"/>
        </w:rPr>
        <w:instrText xml:space="preserve"> SEQ Table \* ARABIC </w:instrText>
      </w:r>
      <w:r w:rsidRPr="00EB32B4">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5</w:t>
      </w:r>
      <w:r w:rsidRPr="00EB32B4">
        <w:rPr>
          <w:rFonts w:ascii="Times New Roman" w:hAnsi="Times New Roman" w:cs="Times New Roman"/>
          <w:b w:val="0"/>
          <w:bCs w:val="0"/>
          <w:smallCaps w:val="0"/>
          <w:color w:val="auto"/>
          <w:sz w:val="24"/>
          <w:szCs w:val="24"/>
        </w:rPr>
        <w:fldChar w:fldCharType="end"/>
      </w:r>
      <w:r w:rsidRPr="00EB32B4">
        <w:rPr>
          <w:rFonts w:ascii="Times New Roman" w:hAnsi="Times New Roman" w:cs="Times New Roman"/>
          <w:b w:val="0"/>
          <w:bCs w:val="0"/>
          <w:smallCaps w:val="0"/>
          <w:color w:val="auto"/>
          <w:sz w:val="24"/>
          <w:szCs w:val="24"/>
        </w:rPr>
        <w:t>: Design goals of the proposed system</w:t>
      </w:r>
      <w:bookmarkEnd w:id="241"/>
      <w:r w:rsidRPr="00EB32B4">
        <w:rPr>
          <w:rFonts w:ascii="Times New Roman" w:hAnsi="Times New Roman" w:cs="Times New Roman"/>
          <w:b w:val="0"/>
          <w:bCs w:val="0"/>
          <w:smallCaps w:val="0"/>
          <w:color w:val="auto"/>
          <w:sz w:val="24"/>
          <w:szCs w:val="24"/>
        </w:rPr>
        <w:t xml:space="preserve">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42"/>
    </w:p>
    <w:tbl>
      <w:tblPr>
        <w:tblStyle w:val="TableGrid"/>
        <w:tblW w:w="0" w:type="auto"/>
        <w:tblLook w:val="04A0" w:firstRow="1" w:lastRow="0" w:firstColumn="1" w:lastColumn="0" w:noHBand="0" w:noVBand="1"/>
      </w:tblPr>
      <w:tblGrid>
        <w:gridCol w:w="1696"/>
        <w:gridCol w:w="7654"/>
      </w:tblGrid>
      <w:tr w:rsidR="00347808" w:rsidRPr="006B5E91" w14:paraId="399D3C5B" w14:textId="77777777" w:rsidTr="00520140">
        <w:tc>
          <w:tcPr>
            <w:tcW w:w="1696" w:type="dxa"/>
            <w:shd w:val="clear" w:color="auto" w:fill="D9D9D9" w:themeFill="background1" w:themeFillShade="D9"/>
          </w:tcPr>
          <w:p w14:paraId="659DD31D"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Design Goal</w:t>
            </w:r>
          </w:p>
        </w:tc>
        <w:tc>
          <w:tcPr>
            <w:tcW w:w="7654" w:type="dxa"/>
            <w:shd w:val="clear" w:color="auto" w:fill="D9D9D9" w:themeFill="background1" w:themeFillShade="D9"/>
          </w:tcPr>
          <w:p w14:paraId="72B8E104"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Description</w:t>
            </w:r>
          </w:p>
        </w:tc>
      </w:tr>
      <w:tr w:rsidR="00347808" w:rsidRPr="006B5E91" w14:paraId="28C935B6" w14:textId="77777777" w:rsidTr="00520140">
        <w:tc>
          <w:tcPr>
            <w:tcW w:w="1696" w:type="dxa"/>
          </w:tcPr>
          <w:p w14:paraId="60214A18"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Performance</w:t>
            </w:r>
          </w:p>
        </w:tc>
        <w:tc>
          <w:tcPr>
            <w:tcW w:w="7654" w:type="dxa"/>
          </w:tcPr>
          <w:p w14:paraId="78246F27" w14:textId="77777777" w:rsidR="00347808" w:rsidRPr="006B5E91" w:rsidRDefault="00347808" w:rsidP="00520140">
            <w:pPr>
              <w:spacing w:line="360" w:lineRule="auto"/>
              <w:jc w:val="both"/>
              <w:rPr>
                <w:rFonts w:ascii="Times New Roman" w:hAnsi="Times New Roman" w:cs="Times New Roman"/>
                <w:sz w:val="24"/>
                <w:szCs w:val="24"/>
              </w:rPr>
            </w:pPr>
            <w:r w:rsidRPr="00E003D5">
              <w:rPr>
                <w:rFonts w:ascii="Times New Roman" w:hAnsi="Times New Roman" w:cs="Times New Roman"/>
                <w:sz w:val="24"/>
                <w:szCs w:val="24"/>
              </w:rPr>
              <w:t>To find the new set of hyperparameters with the new data, model retraining requires a significant amount of time. As a result, the newly created dataset (with unseen data) should be accurately made, and it is best if it takes the least amount of time to query the data from various businesses within the same domain</w:t>
            </w:r>
            <w:r>
              <w:rPr>
                <w:rFonts w:ascii="Times New Roman" w:hAnsi="Times New Roman" w:cs="Times New Roman"/>
                <w:sz w:val="24"/>
                <w:szCs w:val="24"/>
              </w:rPr>
              <w:t xml:space="preserve"> to create the dataset. Moreover, other core functionalities should be designed effectively to increase overall performance.</w:t>
            </w:r>
          </w:p>
        </w:tc>
      </w:tr>
      <w:tr w:rsidR="00347808" w:rsidRPr="006B5E91" w14:paraId="34B3F254" w14:textId="77777777" w:rsidTr="00520140">
        <w:tc>
          <w:tcPr>
            <w:tcW w:w="1696" w:type="dxa"/>
          </w:tcPr>
          <w:p w14:paraId="4A1E5B69"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Correctness</w:t>
            </w:r>
          </w:p>
        </w:tc>
        <w:tc>
          <w:tcPr>
            <w:tcW w:w="7654" w:type="dxa"/>
          </w:tcPr>
          <w:p w14:paraId="09A5B240"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The correctness &amp; quality of the output should be of the highest possible level utilizing the optimized transformer architecture. Since several approaches are considered in order to get the optimized solution the expected output should of the best possible form.</w:t>
            </w:r>
          </w:p>
        </w:tc>
      </w:tr>
      <w:tr w:rsidR="00347808" w:rsidRPr="006B5E91" w14:paraId="78A64CD1" w14:textId="77777777" w:rsidTr="00520140">
        <w:tc>
          <w:tcPr>
            <w:tcW w:w="1696" w:type="dxa"/>
          </w:tcPr>
          <w:p w14:paraId="76645961"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Usability</w:t>
            </w:r>
          </w:p>
        </w:tc>
        <w:tc>
          <w:tcPr>
            <w:tcW w:w="7654" w:type="dxa"/>
          </w:tcPr>
          <w:p w14:paraId="02C5C86A" w14:textId="77777777" w:rsidR="00347808" w:rsidRPr="006B5E91" w:rsidRDefault="00347808" w:rsidP="00520140">
            <w:pPr>
              <w:spacing w:line="360" w:lineRule="auto"/>
              <w:jc w:val="both"/>
              <w:rPr>
                <w:rFonts w:ascii="Times New Roman" w:hAnsi="Times New Roman" w:cs="Times New Roman"/>
                <w:sz w:val="24"/>
                <w:szCs w:val="24"/>
              </w:rPr>
            </w:pPr>
            <w:r w:rsidRPr="00611AA2">
              <w:rPr>
                <w:rFonts w:ascii="Times New Roman" w:hAnsi="Times New Roman" w:cs="Times New Roman"/>
                <w:sz w:val="24"/>
                <w:szCs w:val="24"/>
              </w:rPr>
              <w:t>The system's usability must be straightforward for users of all levels of knowledge because its primary function is to summarize review text for any domain, including movies and general users.</w:t>
            </w:r>
          </w:p>
        </w:tc>
      </w:tr>
      <w:tr w:rsidR="00347808" w:rsidRPr="006B5E91" w14:paraId="0908B1D7" w14:textId="77777777" w:rsidTr="00520140">
        <w:tc>
          <w:tcPr>
            <w:tcW w:w="1696" w:type="dxa"/>
          </w:tcPr>
          <w:p w14:paraId="1EDDE49E"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Adaptability</w:t>
            </w:r>
          </w:p>
        </w:tc>
        <w:tc>
          <w:tcPr>
            <w:tcW w:w="7654" w:type="dxa"/>
          </w:tcPr>
          <w:p w14:paraId="4198412A" w14:textId="77777777" w:rsidR="00347808" w:rsidRPr="006B5E91" w:rsidRDefault="00347808" w:rsidP="00520140">
            <w:pPr>
              <w:spacing w:line="360" w:lineRule="auto"/>
              <w:jc w:val="both"/>
              <w:rPr>
                <w:rFonts w:ascii="Times New Roman" w:hAnsi="Times New Roman" w:cs="Times New Roman"/>
                <w:sz w:val="24"/>
                <w:szCs w:val="24"/>
              </w:rPr>
            </w:pPr>
            <w:r w:rsidRPr="00584587">
              <w:rPr>
                <w:rFonts w:ascii="Times New Roman" w:hAnsi="Times New Roman" w:cs="Times New Roman"/>
                <w:sz w:val="24"/>
                <w:szCs w:val="24"/>
              </w:rPr>
              <w:t>Adopting new features or components need to be a simple procedure. The system shouldn't be broken if a component is added or removed, and it shouldn't be affected overall.</w:t>
            </w:r>
          </w:p>
        </w:tc>
      </w:tr>
      <w:tr w:rsidR="00347808" w:rsidRPr="006B5E91" w14:paraId="35E79217" w14:textId="77777777" w:rsidTr="00520140">
        <w:tc>
          <w:tcPr>
            <w:tcW w:w="1696" w:type="dxa"/>
          </w:tcPr>
          <w:p w14:paraId="2D9B46D2" w14:textId="77777777" w:rsidR="00347808"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Scalability</w:t>
            </w:r>
          </w:p>
        </w:tc>
        <w:tc>
          <w:tcPr>
            <w:tcW w:w="7654" w:type="dxa"/>
          </w:tcPr>
          <w:p w14:paraId="38F8A53B" w14:textId="77777777" w:rsidR="00347808" w:rsidRPr="00584587" w:rsidRDefault="00347808" w:rsidP="00520140">
            <w:pPr>
              <w:spacing w:line="360" w:lineRule="auto"/>
              <w:jc w:val="both"/>
              <w:rPr>
                <w:rFonts w:ascii="Times New Roman" w:hAnsi="Times New Roman" w:cs="Times New Roman"/>
                <w:sz w:val="24"/>
                <w:szCs w:val="24"/>
              </w:rPr>
            </w:pPr>
            <w:r w:rsidRPr="00584587">
              <w:rPr>
                <w:rFonts w:ascii="Times New Roman" w:hAnsi="Times New Roman" w:cs="Times New Roman"/>
                <w:sz w:val="24"/>
                <w:szCs w:val="24"/>
              </w:rPr>
              <w:t>In a production environment, the system may need to accommodate a large number of concurrent user requests. This should be manageable by the backend. The system should be easily expandable to accommodate new data.</w:t>
            </w:r>
          </w:p>
        </w:tc>
      </w:tr>
    </w:tbl>
    <w:p w14:paraId="26117205" w14:textId="5FC37B9D" w:rsidR="00B40933" w:rsidRPr="00D9190A"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9190A">
        <w:rPr>
          <w:rFonts w:ascii="Times New Roman Regular" w:hAnsi="Times New Roman Regular" w:cs="Times New Roman Regular"/>
          <w:b/>
          <w:bCs/>
          <w:color w:val="auto"/>
          <w:sz w:val="28"/>
          <w:szCs w:val="28"/>
        </w:rPr>
        <w:t xml:space="preserve">6.3 </w:t>
      </w:r>
      <w:bookmarkEnd w:id="243"/>
      <w:bookmarkEnd w:id="244"/>
      <w:bookmarkEnd w:id="245"/>
      <w:r w:rsidR="00347808">
        <w:rPr>
          <w:rFonts w:ascii="Times New Roman Regular" w:hAnsi="Times New Roman Regular" w:cs="Times New Roman Regular"/>
          <w:b/>
          <w:bCs/>
          <w:color w:val="auto"/>
          <w:sz w:val="28"/>
          <w:szCs w:val="28"/>
        </w:rPr>
        <w:t>High Level Design</w:t>
      </w:r>
    </w:p>
    <w:p w14:paraId="064FF80C" w14:textId="15EC6E09" w:rsidR="00B40933" w:rsidRPr="00D9190A" w:rsidRDefault="008F28B2">
      <w:pPr>
        <w:pStyle w:val="Heading2"/>
        <w:spacing w:line="360" w:lineRule="auto"/>
        <w:rPr>
          <w:rFonts w:ascii="Times New Roman Regular" w:hAnsi="Times New Roman Regular" w:cs="Times New Roman Regular" w:hint="eastAsia"/>
          <w:b/>
          <w:bCs/>
          <w:color w:val="auto"/>
          <w:sz w:val="24"/>
          <w:szCs w:val="24"/>
        </w:rPr>
      </w:pPr>
      <w:bookmarkStart w:id="246" w:name="_Toc125663121"/>
      <w:bookmarkStart w:id="247" w:name="_Toc132325854"/>
      <w:r w:rsidRPr="00D9190A">
        <w:rPr>
          <w:rFonts w:ascii="Times New Roman Regular" w:hAnsi="Times New Roman Regular" w:cs="Times New Roman Regular"/>
          <w:b/>
          <w:bCs/>
          <w:color w:val="auto"/>
          <w:sz w:val="24"/>
          <w:szCs w:val="24"/>
        </w:rPr>
        <w:t xml:space="preserve">6.3.1 Architecture </w:t>
      </w:r>
      <w:r w:rsidR="00347808" w:rsidRPr="00D9190A">
        <w:rPr>
          <w:rFonts w:ascii="Times New Roman Regular" w:hAnsi="Times New Roman Regular" w:cs="Times New Roman Regular" w:hint="eastAsia"/>
          <w:b/>
          <w:bCs/>
          <w:color w:val="auto"/>
          <w:sz w:val="24"/>
          <w:szCs w:val="24"/>
        </w:rPr>
        <w:t>Diagram</w:t>
      </w:r>
      <w:bookmarkEnd w:id="246"/>
      <w:bookmarkEnd w:id="247"/>
    </w:p>
    <w:p w14:paraId="44EB89C0" w14:textId="3B5B44A3"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The system has a three-tier architecture that separates the data, logic, and presentation levels. The research contribution of the system includes generalization and domain-specific adaptive hyperparameter tuning and data preprocessing</w:t>
      </w:r>
      <w:r w:rsidR="00FD2F9D">
        <w:rPr>
          <w:rFonts w:ascii="Times New Roman Regular" w:hAnsi="Times New Roman Regular" w:cs="Times New Roman Regular"/>
          <w:sz w:val="24"/>
          <w:szCs w:val="24"/>
        </w:rPr>
        <w:t>.</w:t>
      </w:r>
    </w:p>
    <w:p w14:paraId="1B1056BB" w14:textId="62839BEA" w:rsidR="00B40933" w:rsidRDefault="00347808">
      <w:pPr>
        <w:keepNext/>
        <w:spacing w:line="360" w:lineRule="auto"/>
        <w:jc w:val="center"/>
        <w:rPr>
          <w:rFonts w:ascii="Times New Roman Regular" w:hAnsi="Times New Roman Regular" w:cs="Times New Roman Regular" w:hint="eastAsia"/>
        </w:rPr>
      </w:pPr>
      <w:r>
        <w:rPr>
          <w:noProof/>
        </w:rPr>
        <w:drawing>
          <wp:inline distT="0" distB="0" distL="0" distR="0" wp14:anchorId="1CB3C63B" wp14:editId="1C403E7F">
            <wp:extent cx="3969796" cy="4284921"/>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90901" cy="4307701"/>
                    </a:xfrm>
                    <a:prstGeom prst="rect">
                      <a:avLst/>
                    </a:prstGeom>
                    <a:noFill/>
                    <a:ln>
                      <a:noFill/>
                    </a:ln>
                  </pic:spPr>
                </pic:pic>
              </a:graphicData>
            </a:graphic>
          </wp:inline>
        </w:drawing>
      </w:r>
    </w:p>
    <w:p w14:paraId="5CDBFE73" w14:textId="5490593C" w:rsidR="00B40933" w:rsidRPr="009727F0"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48" w:name="_Toc121649174"/>
      <w:bookmarkStart w:id="249" w:name="_Toc132182761"/>
      <w:r w:rsidRPr="009727F0">
        <w:rPr>
          <w:rFonts w:ascii="Times New Roman Regular" w:hAnsi="Times New Roman Regular" w:cs="Times New Roman Regular"/>
          <w:b w:val="0"/>
          <w:bCs w:val="0"/>
          <w:smallCaps w:val="0"/>
          <w:color w:val="auto"/>
          <w:sz w:val="24"/>
          <w:szCs w:val="24"/>
        </w:rPr>
        <w:t xml:space="preserve">Figure </w:t>
      </w:r>
      <w:r w:rsidR="00BA3EB5" w:rsidRPr="009727F0">
        <w:rPr>
          <w:rFonts w:ascii="Times New Roman Regular" w:hAnsi="Times New Roman Regular" w:cs="Times New Roman Regular" w:hint="eastAsia"/>
          <w:b w:val="0"/>
          <w:bCs w:val="0"/>
          <w:smallCaps w:val="0"/>
          <w:color w:val="auto"/>
          <w:sz w:val="24"/>
          <w:szCs w:val="24"/>
        </w:rPr>
        <w:fldChar w:fldCharType="begin"/>
      </w:r>
      <w:r w:rsidR="00BA3EB5" w:rsidRPr="009727F0">
        <w:rPr>
          <w:rFonts w:ascii="Times New Roman Regular" w:hAnsi="Times New Roman Regular" w:cs="Times New Roman Regular" w:hint="eastAsia"/>
          <w:b w:val="0"/>
          <w:bCs w:val="0"/>
          <w:smallCaps w:val="0"/>
          <w:color w:val="auto"/>
          <w:sz w:val="24"/>
          <w:szCs w:val="24"/>
        </w:rPr>
        <w:instrText xml:space="preserve"> </w:instrText>
      </w:r>
      <w:r w:rsidR="00BA3EB5" w:rsidRPr="009727F0">
        <w:rPr>
          <w:rFonts w:ascii="Times New Roman Regular" w:hAnsi="Times New Roman Regular" w:cs="Times New Roman Regular"/>
          <w:b w:val="0"/>
          <w:bCs w:val="0"/>
          <w:smallCaps w:val="0"/>
          <w:color w:val="auto"/>
          <w:sz w:val="24"/>
          <w:szCs w:val="24"/>
        </w:rPr>
        <w:instrText>SEQ Figure \* ARABIC</w:instrText>
      </w:r>
      <w:r w:rsidR="00BA3EB5" w:rsidRPr="009727F0">
        <w:rPr>
          <w:rFonts w:ascii="Times New Roman Regular" w:hAnsi="Times New Roman Regular" w:cs="Times New Roman Regular" w:hint="eastAsia"/>
          <w:b w:val="0"/>
          <w:bCs w:val="0"/>
          <w:smallCaps w:val="0"/>
          <w:color w:val="auto"/>
          <w:sz w:val="24"/>
          <w:szCs w:val="24"/>
        </w:rPr>
        <w:instrText xml:space="preserve"> </w:instrText>
      </w:r>
      <w:r w:rsidR="00BA3EB5" w:rsidRPr="009727F0">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9</w:t>
      </w:r>
      <w:r w:rsidR="00BA3EB5" w:rsidRPr="009727F0">
        <w:rPr>
          <w:rFonts w:ascii="Times New Roman Regular" w:hAnsi="Times New Roman Regular" w:cs="Times New Roman Regular" w:hint="eastAsia"/>
          <w:b w:val="0"/>
          <w:bCs w:val="0"/>
          <w:smallCaps w:val="0"/>
          <w:color w:val="auto"/>
          <w:sz w:val="24"/>
          <w:szCs w:val="24"/>
        </w:rPr>
        <w:fldChar w:fldCharType="end"/>
      </w:r>
      <w:r w:rsidRPr="009727F0">
        <w:rPr>
          <w:rFonts w:ascii="Times New Roman Regular" w:hAnsi="Times New Roman Regular" w:cs="Times New Roman Regular"/>
          <w:b w:val="0"/>
          <w:bCs w:val="0"/>
          <w:smallCaps w:val="0"/>
          <w:color w:val="auto"/>
          <w:sz w:val="24"/>
          <w:szCs w:val="24"/>
        </w:rPr>
        <w:t>: Three-tiered architecture (</w:t>
      </w:r>
      <w:r w:rsidRPr="009727F0">
        <w:rPr>
          <w:rFonts w:ascii="Times New Roman Regular" w:hAnsi="Times New Roman Regular" w:cs="Times New Roman Regular"/>
          <w:b w:val="0"/>
          <w:bCs w:val="0"/>
          <w:i/>
          <w:iCs/>
          <w:smallCaps w:val="0"/>
          <w:color w:val="auto"/>
          <w:sz w:val="24"/>
          <w:szCs w:val="24"/>
        </w:rPr>
        <w:t>Self-Composed</w:t>
      </w:r>
      <w:r w:rsidRPr="009727F0">
        <w:rPr>
          <w:rFonts w:ascii="Times New Roman Regular" w:hAnsi="Times New Roman Regular" w:cs="Times New Roman Regular"/>
          <w:b w:val="0"/>
          <w:bCs w:val="0"/>
          <w:smallCaps w:val="0"/>
          <w:color w:val="auto"/>
          <w:sz w:val="24"/>
          <w:szCs w:val="24"/>
        </w:rPr>
        <w:t>)</w:t>
      </w:r>
      <w:bookmarkEnd w:id="248"/>
      <w:bookmarkEnd w:id="249"/>
    </w:p>
    <w:p w14:paraId="7EBD7CA8" w14:textId="62DDE35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50" w:name="_Toc125663122"/>
      <w:bookmarkStart w:id="251" w:name="_Toc132325855"/>
      <w:r w:rsidRPr="00AE05E3">
        <w:rPr>
          <w:rFonts w:ascii="Times New Roman Regular" w:hAnsi="Times New Roman Regular" w:cs="Times New Roman Regular"/>
          <w:b/>
          <w:bCs/>
          <w:color w:val="auto"/>
          <w:sz w:val="24"/>
          <w:szCs w:val="24"/>
        </w:rPr>
        <w:lastRenderedPageBreak/>
        <w:t>6.3.2 Discussion of tiers of the architecture</w:t>
      </w:r>
      <w:bookmarkEnd w:id="250"/>
      <w:bookmarkEnd w:id="251"/>
    </w:p>
    <w:p w14:paraId="4664350A"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Tier</w:t>
      </w:r>
    </w:p>
    <w:p w14:paraId="1CD4AAF7"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Model Storage - The text summarization models which will be used for both generalized text summarization and domain specific text summarization will be stored here.</w:t>
      </w:r>
    </w:p>
    <w:p w14:paraId="25AF8DD0"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Model – The model which will be used by general users to generated review summarized, this model will be hyperparameter tuned for genialized purpose.</w:t>
      </w:r>
    </w:p>
    <w:p w14:paraId="5AE0345C"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Model – The model will be used by domain specific users for review summarization, this model will be replaced whenever the model retraining is triggered from the domain user.</w:t>
      </w:r>
    </w:p>
    <w:p w14:paraId="6645986B"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Storage – The data which is required for model training will be available.</w:t>
      </w:r>
    </w:p>
    <w:p w14:paraId="16F52966"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Dataset – The data which is used for creating the generalized model will be stored for retraining when it comes to domain specific model retraining.</w:t>
      </w:r>
    </w:p>
    <w:p w14:paraId="5641F071"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New Review Data – The data stored here are from the domain users when they use the application, the data will be storage and used for retraining along with the generalized dataset.</w:t>
      </w:r>
    </w:p>
    <w:p w14:paraId="3AB1F658" w14:textId="77777777" w:rsidR="00347808" w:rsidRPr="001B3FE7" w:rsidRDefault="00347808" w:rsidP="00C46E03">
      <w:pPr>
        <w:pStyle w:val="ListParagraph"/>
        <w:numPr>
          <w:ilvl w:val="0"/>
          <w:numId w:val="11"/>
        </w:num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User Profile Data Storage – The metadata data related to the domain specific user when creating the user profile will be stored, for updating and profile deletion.</w:t>
      </w:r>
    </w:p>
    <w:p w14:paraId="6225995C"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Logic Tier</w:t>
      </w:r>
    </w:p>
    <w:p w14:paraId="593CF407"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User Profile Creation – Allowing to create unique user profiles for each domain user, main purpose comes when working with model retraining to figure out the data to be used.</w:t>
      </w:r>
    </w:p>
    <w:p w14:paraId="126A8909"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API Proxy – Interface which allows the frontend to communicate with the backend services via HTTP calls/ request.</w:t>
      </w:r>
    </w:p>
    <w:p w14:paraId="1C17E59B"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Preprocessors – </w:t>
      </w:r>
      <w:r w:rsidRPr="00290DE3">
        <w:rPr>
          <w:rFonts w:ascii="Times New Roman" w:hAnsi="Times New Roman" w:cs="Times New Roman"/>
          <w:sz w:val="24"/>
          <w:szCs w:val="24"/>
        </w:rPr>
        <w:t>The text data that will be used as input for the text summarizer must be cleaned using the preprocessing code</w:t>
      </w:r>
      <w:r>
        <w:rPr>
          <w:rFonts w:ascii="Times New Roman" w:hAnsi="Times New Roman" w:cs="Times New Roman"/>
          <w:sz w:val="24"/>
          <w:szCs w:val="24"/>
        </w:rPr>
        <w:t>.</w:t>
      </w:r>
    </w:p>
    <w:p w14:paraId="5BD01BC9" w14:textId="77777777" w:rsidR="00347808" w:rsidRDefault="00347808" w:rsidP="00C46E03">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NLP Text parser – Responsible for cleaning the input text review when received from the API endpoint.</w:t>
      </w:r>
    </w:p>
    <w:p w14:paraId="59C6DBDD"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Models – The model which will be responsible in generating the summary from the input review and find the sentiment of the summary generated.</w:t>
      </w:r>
    </w:p>
    <w:p w14:paraId="3CED9210" w14:textId="77777777" w:rsidR="00347808"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Generalized Summarization Transformer – This is the summarization model which will be used, an adaptive model depending on the domain and type of user interacting with the model with optimized hyperparameters.</w:t>
      </w:r>
    </w:p>
    <w:p w14:paraId="0109556B" w14:textId="77777777" w:rsidR="00347808" w:rsidRPr="00290DE3"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Transformer – This model will be used to classify the generated summary into positive or negative sentiment.</w:t>
      </w:r>
      <w:r w:rsidRPr="00290DE3">
        <w:rPr>
          <w:rFonts w:ascii="Times New Roman" w:hAnsi="Times New Roman" w:cs="Times New Roman"/>
          <w:sz w:val="24"/>
          <w:szCs w:val="24"/>
        </w:rPr>
        <w:t xml:space="preserve"> </w:t>
      </w:r>
    </w:p>
    <w:p w14:paraId="5E1EA909"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Encryption – </w:t>
      </w:r>
      <w:r w:rsidRPr="00290DE3">
        <w:rPr>
          <w:rFonts w:ascii="Times New Roman" w:hAnsi="Times New Roman" w:cs="Times New Roman"/>
          <w:sz w:val="24"/>
          <w:szCs w:val="24"/>
        </w:rPr>
        <w:t>Data encryption is in charge of data protection/safety, keeping domain data extremely secure and leaving it useless even if it is stolen.</w:t>
      </w:r>
    </w:p>
    <w:p w14:paraId="59479CD4"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 Responsible for retraining the model with new data and finding new set of hyperparameters.</w:t>
      </w:r>
    </w:p>
    <w:p w14:paraId="2B585F29"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Recreation – Responsible for recreating the dataset with new data which has been given as input from the domain users</w:t>
      </w:r>
    </w:p>
    <w:p w14:paraId="7847822E"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 Responsible for finding the new best set of hyperparameters using the new data.</w:t>
      </w:r>
    </w:p>
    <w:p w14:paraId="6A5A1A31" w14:textId="77777777" w:rsidR="00347808" w:rsidRPr="001B3FE7" w:rsidRDefault="00347808" w:rsidP="00C46E03">
      <w:pPr>
        <w:pStyle w:val="ListParagraph"/>
        <w:numPr>
          <w:ilvl w:val="0"/>
          <w:numId w:val="17"/>
        </w:numPr>
        <w:spacing w:line="360" w:lineRule="auto"/>
        <w:jc w:val="both"/>
        <w:rPr>
          <w:rFonts w:ascii="Times New Roman" w:hAnsi="Times New Roman" w:cs="Times New Roman"/>
          <w:sz w:val="24"/>
          <w:szCs w:val="24"/>
        </w:rPr>
      </w:pPr>
      <w:r w:rsidRPr="001B3FE7">
        <w:rPr>
          <w:rFonts w:ascii="Times New Roman" w:hAnsi="Times New Roman" w:cs="Times New Roman"/>
          <w:sz w:val="24"/>
          <w:szCs w:val="24"/>
        </w:rPr>
        <w:t>Model Training – Responsible for training the new model with the new set of hyperparameters found.</w:t>
      </w:r>
    </w:p>
    <w:p w14:paraId="75B84F40"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Presentation Tier</w:t>
      </w:r>
    </w:p>
    <w:p w14:paraId="59035E72"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bookmarkStart w:id="252" w:name="_Toc125556615"/>
      <w:bookmarkStart w:id="253" w:name="_Toc125663123"/>
      <w:bookmarkStart w:id="254" w:name="_Toc132325856"/>
      <w:r>
        <w:rPr>
          <w:rFonts w:ascii="Times New Roman" w:hAnsi="Times New Roman" w:cs="Times New Roman"/>
          <w:sz w:val="24"/>
          <w:szCs w:val="24"/>
        </w:rPr>
        <w:t>User Profile Creation Wizard – The UI that presents the user to create a new profile if they are planning to use the software for their domain business, or a general user to skip the sign up if only a generalized summary is required.</w:t>
      </w:r>
    </w:p>
    <w:p w14:paraId="714B1853"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User Input Wizard for Reviews – The UI that will request the user to input the review which needs to be summarized.</w:t>
      </w:r>
    </w:p>
    <w:p w14:paraId="68F10AFB"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Summarization Feed UI – The UI that displayed the summarized text for the input review.</w:t>
      </w:r>
    </w:p>
    <w:p w14:paraId="023F2F81" w14:textId="77777777" w:rsidR="00347808" w:rsidRPr="001B3FE7"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UI – The UI that triggers model retraining when the domain user performs an action on it.</w:t>
      </w:r>
    </w:p>
    <w:p w14:paraId="29A3FC7C" w14:textId="241C3FF4" w:rsidR="00B40933" w:rsidRPr="00AE05E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E05E3">
        <w:rPr>
          <w:rFonts w:ascii="Times New Roman Regular" w:hAnsi="Times New Roman Regular" w:cs="Times New Roman Regular"/>
          <w:b/>
          <w:bCs/>
          <w:color w:val="auto"/>
          <w:sz w:val="28"/>
          <w:szCs w:val="28"/>
        </w:rPr>
        <w:t xml:space="preserve">6.4 </w:t>
      </w:r>
      <w:bookmarkEnd w:id="252"/>
      <w:bookmarkEnd w:id="253"/>
      <w:r w:rsidR="00347808">
        <w:rPr>
          <w:rFonts w:ascii="Times New Roman Regular" w:hAnsi="Times New Roman Regular" w:cs="Times New Roman Regular"/>
          <w:b/>
          <w:bCs/>
          <w:color w:val="auto"/>
          <w:sz w:val="28"/>
          <w:szCs w:val="28"/>
        </w:rPr>
        <w:t>System</w:t>
      </w:r>
      <w:r w:rsidR="007B6DB6" w:rsidRPr="00AE05E3">
        <w:rPr>
          <w:rFonts w:ascii="Times New Roman Regular" w:hAnsi="Times New Roman Regular" w:cs="Times New Roman Regular"/>
          <w:b/>
          <w:bCs/>
          <w:color w:val="auto"/>
          <w:sz w:val="28"/>
          <w:szCs w:val="28"/>
        </w:rPr>
        <w:t xml:space="preserve"> </w:t>
      </w:r>
      <w:r w:rsidR="00347808" w:rsidRPr="00AE05E3">
        <w:rPr>
          <w:rFonts w:ascii="Times New Roman Regular" w:hAnsi="Times New Roman Regular" w:cs="Times New Roman Regular" w:hint="eastAsia"/>
          <w:b/>
          <w:bCs/>
          <w:color w:val="auto"/>
          <w:sz w:val="28"/>
          <w:szCs w:val="28"/>
        </w:rPr>
        <w:t>Design</w:t>
      </w:r>
      <w:bookmarkEnd w:id="254"/>
    </w:p>
    <w:p w14:paraId="1319E0D0" w14:textId="2519A05F"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55" w:name="_Toc125663124"/>
      <w:bookmarkStart w:id="256" w:name="_Toc125556616"/>
      <w:bookmarkStart w:id="257" w:name="_Toc132325857"/>
      <w:r w:rsidRPr="00AE05E3">
        <w:rPr>
          <w:rFonts w:ascii="Times New Roman Regular" w:hAnsi="Times New Roman Regular" w:cs="Times New Roman Regular"/>
          <w:b/>
          <w:bCs/>
          <w:color w:val="auto"/>
          <w:sz w:val="24"/>
          <w:szCs w:val="24"/>
        </w:rPr>
        <w:t xml:space="preserve">6.4.1 Choice of </w:t>
      </w:r>
      <w:r w:rsidR="00347808" w:rsidRPr="00AE05E3">
        <w:rPr>
          <w:rFonts w:ascii="Times New Roman Regular" w:hAnsi="Times New Roman Regular" w:cs="Times New Roman Regular" w:hint="eastAsia"/>
          <w:b/>
          <w:bCs/>
          <w:color w:val="auto"/>
          <w:sz w:val="24"/>
          <w:szCs w:val="24"/>
        </w:rPr>
        <w:t>Design Paradigm</w:t>
      </w:r>
      <w:bookmarkEnd w:id="255"/>
      <w:bookmarkEnd w:id="256"/>
      <w:bookmarkEnd w:id="257"/>
    </w:p>
    <w:p w14:paraId="417FC31A" w14:textId="77777777" w:rsidR="00347808" w:rsidRDefault="00347808" w:rsidP="00347808">
      <w:pPr>
        <w:spacing w:line="360" w:lineRule="auto"/>
        <w:jc w:val="both"/>
        <w:rPr>
          <w:rFonts w:ascii="Times New Roman" w:hAnsi="Times New Roman" w:cs="Times New Roman"/>
          <w:sz w:val="24"/>
          <w:szCs w:val="24"/>
        </w:rPr>
      </w:pPr>
      <w:bookmarkStart w:id="258" w:name="_Toc125663125"/>
      <w:bookmarkStart w:id="259" w:name="_Toc132325858"/>
      <w:r w:rsidRPr="00343DE8">
        <w:rPr>
          <w:rFonts w:ascii="Times New Roman" w:hAnsi="Times New Roman" w:cs="Times New Roman"/>
          <w:sz w:val="24"/>
          <w:szCs w:val="24"/>
        </w:rPr>
        <w:t xml:space="preserve">The </w:t>
      </w:r>
      <w:r>
        <w:rPr>
          <w:rFonts w:ascii="Times New Roman" w:hAnsi="Times New Roman" w:cs="Times New Roman"/>
          <w:sz w:val="24"/>
          <w:szCs w:val="24"/>
        </w:rPr>
        <w:t xml:space="preserve">main reason behind the author going ahead with </w:t>
      </w:r>
      <w:r>
        <w:rPr>
          <w:rFonts w:ascii="Times New Roman" w:hAnsi="Times New Roman" w:cs="Times New Roman"/>
          <w:b/>
          <w:sz w:val="24"/>
          <w:szCs w:val="24"/>
        </w:rPr>
        <w:t xml:space="preserve">SSADM (Structured Systems Analysis and Design Method) </w:t>
      </w:r>
      <w:r>
        <w:rPr>
          <w:rFonts w:ascii="Times New Roman" w:hAnsi="Times New Roman" w:cs="Times New Roman"/>
          <w:sz w:val="24"/>
          <w:szCs w:val="24"/>
        </w:rPr>
        <w:t xml:space="preserve">over </w:t>
      </w:r>
      <w:r>
        <w:rPr>
          <w:rFonts w:ascii="Times New Roman" w:hAnsi="Times New Roman" w:cs="Times New Roman"/>
          <w:b/>
          <w:sz w:val="24"/>
          <w:szCs w:val="24"/>
        </w:rPr>
        <w:t xml:space="preserve">OOAD (Object-Oriented Analysis and Design) </w:t>
      </w:r>
      <w:r>
        <w:rPr>
          <w:rFonts w:ascii="Times New Roman" w:hAnsi="Times New Roman" w:cs="Times New Roman"/>
          <w:sz w:val="24"/>
          <w:szCs w:val="24"/>
        </w:rPr>
        <w:t xml:space="preserve">to build the protype was </w:t>
      </w:r>
      <w:r>
        <w:rPr>
          <w:rFonts w:ascii="Times New Roman" w:hAnsi="Times New Roman" w:cs="Times New Roman"/>
          <w:sz w:val="24"/>
          <w:szCs w:val="24"/>
        </w:rPr>
        <w:lastRenderedPageBreak/>
        <w:t xml:space="preserve">due to the ease of ability to extend the system features when it comes to future developments of the system. Given below are the other factors as to why the choice of SSADM was considered: </w:t>
      </w:r>
    </w:p>
    <w:p w14:paraId="5D6CA472"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Object Oriented approaches will not make a greater benefit since the main core project research lies towards Data Science.</w:t>
      </w:r>
    </w:p>
    <w:p w14:paraId="2BED87C0"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Ability to demonstrate the </w:t>
      </w:r>
      <w:r w:rsidRPr="00E34496">
        <w:rPr>
          <w:rFonts w:ascii="Times New Roman" w:hAnsi="Times New Roman" w:cs="Times New Roman"/>
          <w:sz w:val="24"/>
          <w:szCs w:val="24"/>
        </w:rPr>
        <w:t>MVP (Minimum Viable Product)</w:t>
      </w:r>
      <w:r>
        <w:rPr>
          <w:rFonts w:ascii="Times New Roman" w:hAnsi="Times New Roman" w:cs="Times New Roman"/>
          <w:sz w:val="24"/>
          <w:szCs w:val="24"/>
        </w:rPr>
        <w:t xml:space="preserve"> prototype implementation for the research application is more convenient.</w:t>
      </w:r>
    </w:p>
    <w:p w14:paraId="527D9E86" w14:textId="77777777" w:rsidR="00347808" w:rsidRPr="002A3F5E"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More time efficient when concerned with the time constraint of having to complete the documentation research along with the project implementation.</w:t>
      </w:r>
    </w:p>
    <w:p w14:paraId="3A192E27" w14:textId="1A8E64CD" w:rsidR="00B4093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E05E3">
        <w:rPr>
          <w:rFonts w:ascii="Times New Roman Regular" w:hAnsi="Times New Roman Regular" w:cs="Times New Roman Regular"/>
          <w:b/>
          <w:bCs/>
          <w:color w:val="auto"/>
          <w:sz w:val="28"/>
          <w:szCs w:val="28"/>
        </w:rPr>
        <w:t>6.5 Design diagrams</w:t>
      </w:r>
      <w:bookmarkEnd w:id="258"/>
      <w:bookmarkEnd w:id="259"/>
    </w:p>
    <w:p w14:paraId="730C7378" w14:textId="23C7E29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60" w:name="_Toc125556617"/>
      <w:bookmarkStart w:id="261" w:name="_Toc125663126"/>
      <w:bookmarkStart w:id="262" w:name="_Toc132325859"/>
      <w:r w:rsidRPr="00AE05E3">
        <w:rPr>
          <w:rFonts w:ascii="Times New Roman Regular" w:hAnsi="Times New Roman Regular" w:cs="Times New Roman Regular"/>
          <w:b/>
          <w:bCs/>
          <w:color w:val="auto"/>
          <w:sz w:val="24"/>
          <w:szCs w:val="24"/>
        </w:rPr>
        <w:t xml:space="preserve">6.5.1 Data </w:t>
      </w:r>
      <w:r w:rsidR="00347808" w:rsidRPr="00AE05E3">
        <w:rPr>
          <w:rFonts w:ascii="Times New Roman Regular" w:hAnsi="Times New Roman Regular" w:cs="Times New Roman Regular" w:hint="eastAsia"/>
          <w:b/>
          <w:bCs/>
          <w:color w:val="auto"/>
          <w:sz w:val="24"/>
          <w:szCs w:val="24"/>
        </w:rPr>
        <w:t xml:space="preserve">Flow </w:t>
      </w:r>
      <w:r w:rsidRPr="00AE05E3">
        <w:rPr>
          <w:rFonts w:ascii="Times New Roman Regular" w:hAnsi="Times New Roman Regular" w:cs="Times New Roman Regular"/>
          <w:b/>
          <w:bCs/>
          <w:color w:val="auto"/>
          <w:sz w:val="24"/>
          <w:szCs w:val="24"/>
        </w:rPr>
        <w:t>diagram</w:t>
      </w:r>
      <w:bookmarkEnd w:id="260"/>
      <w:r w:rsidRPr="00AE05E3">
        <w:rPr>
          <w:rFonts w:ascii="Times New Roman Regular" w:hAnsi="Times New Roman Regular" w:cs="Times New Roman Regular"/>
          <w:b/>
          <w:bCs/>
          <w:color w:val="auto"/>
          <w:sz w:val="24"/>
          <w:szCs w:val="24"/>
        </w:rPr>
        <w:t>s</w:t>
      </w:r>
      <w:bookmarkEnd w:id="261"/>
      <w:bookmarkEnd w:id="262"/>
    </w:p>
    <w:p w14:paraId="6119881F" w14:textId="77777777" w:rsidR="00347808" w:rsidRDefault="00347808" w:rsidP="00347808">
      <w:pPr>
        <w:pStyle w:val="ListParagraph"/>
        <w:spacing w:line="360" w:lineRule="auto"/>
        <w:ind w:left="0"/>
        <w:jc w:val="both"/>
        <w:rPr>
          <w:rFonts w:ascii="Times New Roman" w:hAnsi="Times New Roman" w:cs="Times New Roman"/>
          <w:sz w:val="24"/>
          <w:szCs w:val="24"/>
        </w:rPr>
      </w:pPr>
      <w:bookmarkStart w:id="263" w:name="_Toc125663127"/>
      <w:bookmarkStart w:id="264" w:name="_Toc132325860"/>
      <w:r w:rsidRPr="00914F5D">
        <w:rPr>
          <w:rFonts w:ascii="Times New Roman" w:hAnsi="Times New Roman" w:cs="Times New Roman"/>
          <w:sz w:val="24"/>
          <w:szCs w:val="24"/>
        </w:rPr>
        <w:t xml:space="preserve">In order to show the </w:t>
      </w:r>
      <w:r>
        <w:rPr>
          <w:rFonts w:ascii="Times New Roman" w:hAnsi="Times New Roman" w:cs="Times New Roman"/>
          <w:sz w:val="24"/>
          <w:szCs w:val="24"/>
        </w:rPr>
        <w:t>relationships</w:t>
      </w:r>
      <w:r w:rsidRPr="00914F5D">
        <w:rPr>
          <w:rFonts w:ascii="Times New Roman" w:hAnsi="Times New Roman" w:cs="Times New Roman"/>
          <w:sz w:val="24"/>
          <w:szCs w:val="24"/>
        </w:rPr>
        <w:t xml:space="preserve"> between components and provide a clearer understanding of how data flows across the whole system, the context diagram's components have been extensively broken down in the </w:t>
      </w:r>
      <w:r>
        <w:rPr>
          <w:rFonts w:ascii="Times New Roman" w:hAnsi="Times New Roman" w:cs="Times New Roman"/>
          <w:sz w:val="24"/>
          <w:szCs w:val="24"/>
        </w:rPr>
        <w:t>diagram</w:t>
      </w:r>
      <w:r w:rsidRPr="00914F5D">
        <w:rPr>
          <w:rFonts w:ascii="Times New Roman" w:hAnsi="Times New Roman" w:cs="Times New Roman"/>
          <w:sz w:val="24"/>
          <w:szCs w:val="24"/>
        </w:rPr>
        <w:t xml:space="preserve"> below, which was </w:t>
      </w:r>
      <w:r>
        <w:rPr>
          <w:rFonts w:ascii="Times New Roman" w:hAnsi="Times New Roman" w:cs="Times New Roman"/>
          <w:sz w:val="24"/>
          <w:szCs w:val="24"/>
        </w:rPr>
        <w:t>detailed</w:t>
      </w:r>
      <w:r w:rsidRPr="00914F5D">
        <w:rPr>
          <w:rFonts w:ascii="Times New Roman" w:hAnsi="Times New Roman" w:cs="Times New Roman"/>
          <w:sz w:val="24"/>
          <w:szCs w:val="24"/>
        </w:rPr>
        <w:t xml:space="preserve"> in the SRS</w:t>
      </w:r>
      <w:r>
        <w:rPr>
          <w:rFonts w:ascii="Times New Roman" w:hAnsi="Times New Roman" w:cs="Times New Roman"/>
          <w:sz w:val="24"/>
          <w:szCs w:val="24"/>
        </w:rPr>
        <w:t xml:space="preserve"> previously</w:t>
      </w:r>
      <w:r w:rsidRPr="00914F5D">
        <w:rPr>
          <w:rFonts w:ascii="Times New Roman" w:hAnsi="Times New Roman" w:cs="Times New Roman"/>
          <w:sz w:val="24"/>
          <w:szCs w:val="24"/>
        </w:rPr>
        <w:t>.</w:t>
      </w:r>
    </w:p>
    <w:p w14:paraId="5EEEF9CA" w14:textId="608D67C6" w:rsidR="00B40933" w:rsidRPr="00AE05E3" w:rsidRDefault="008F28B2">
      <w:pPr>
        <w:pStyle w:val="Heading3"/>
        <w:spacing w:line="360" w:lineRule="auto"/>
        <w:rPr>
          <w:rFonts w:ascii="Times New Roman Regular" w:hAnsi="Times New Roman Regular" w:cs="Times New Roman Regular" w:hint="eastAsia"/>
          <w:b/>
          <w:bCs/>
          <w:color w:val="auto"/>
          <w:sz w:val="24"/>
          <w:szCs w:val="24"/>
        </w:rPr>
      </w:pPr>
      <w:r w:rsidRPr="00AE05E3">
        <w:rPr>
          <w:rFonts w:ascii="Times New Roman Regular" w:hAnsi="Times New Roman Regular" w:cs="Times New Roman Regular"/>
          <w:b/>
          <w:bCs/>
          <w:color w:val="auto"/>
          <w:sz w:val="24"/>
          <w:szCs w:val="24"/>
        </w:rPr>
        <w:t xml:space="preserve">6.5.1.1 Level 01 </w:t>
      </w:r>
      <w:r w:rsidR="00347808" w:rsidRPr="00AE05E3">
        <w:rPr>
          <w:rFonts w:ascii="Times New Roman Regular" w:hAnsi="Times New Roman Regular" w:cs="Times New Roman Regular" w:hint="eastAsia"/>
          <w:b/>
          <w:bCs/>
          <w:color w:val="auto"/>
          <w:sz w:val="24"/>
          <w:szCs w:val="24"/>
        </w:rPr>
        <w:t xml:space="preserve">Data Flow </w:t>
      </w:r>
      <w:r w:rsidRPr="00AE05E3">
        <w:rPr>
          <w:rFonts w:ascii="Times New Roman Regular" w:hAnsi="Times New Roman Regular" w:cs="Times New Roman Regular"/>
          <w:b/>
          <w:bCs/>
          <w:color w:val="auto"/>
          <w:sz w:val="24"/>
          <w:szCs w:val="24"/>
        </w:rPr>
        <w:t>diagram</w:t>
      </w:r>
      <w:bookmarkEnd w:id="263"/>
      <w:bookmarkEnd w:id="264"/>
    </w:p>
    <w:p w14:paraId="6F01A8E2" w14:textId="77777777" w:rsidR="00347808" w:rsidRPr="006B5E91" w:rsidRDefault="00347808" w:rsidP="00347808">
      <w:pPr>
        <w:keepNext/>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24BF25AE" wp14:editId="54154D7D">
            <wp:extent cx="4511357" cy="3533775"/>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17873" cy="3538879"/>
                    </a:xfrm>
                    <a:prstGeom prst="rect">
                      <a:avLst/>
                    </a:prstGeom>
                    <a:noFill/>
                    <a:ln>
                      <a:noFill/>
                    </a:ln>
                  </pic:spPr>
                </pic:pic>
              </a:graphicData>
            </a:graphic>
          </wp:inline>
        </w:drawing>
      </w:r>
    </w:p>
    <w:p w14:paraId="2DB8C736" w14:textId="77777777" w:rsidR="00347808" w:rsidRPr="00EB32B4" w:rsidRDefault="00347808" w:rsidP="00347808">
      <w:pPr>
        <w:pStyle w:val="Caption"/>
        <w:jc w:val="center"/>
        <w:rPr>
          <w:rFonts w:ascii="Times New Roman" w:hAnsi="Times New Roman" w:cs="Times New Roman"/>
          <w:b w:val="0"/>
          <w:bCs w:val="0"/>
          <w:smallCaps w:val="0"/>
          <w:color w:val="auto"/>
          <w:sz w:val="28"/>
          <w:szCs w:val="28"/>
        </w:rPr>
      </w:pPr>
      <w:bookmarkStart w:id="265" w:name="_Toc127171635"/>
      <w:r w:rsidRPr="00EB32B4">
        <w:rPr>
          <w:rFonts w:ascii="Times New Roman" w:hAnsi="Times New Roman" w:cs="Times New Roman"/>
          <w:b w:val="0"/>
          <w:bCs w:val="0"/>
          <w:smallCaps w:val="0"/>
          <w:color w:val="auto"/>
          <w:sz w:val="24"/>
          <w:szCs w:val="24"/>
        </w:rPr>
        <w:t xml:space="preserve">Figure </w:t>
      </w:r>
      <w:r w:rsidRPr="00EB32B4">
        <w:rPr>
          <w:rFonts w:ascii="Times New Roman" w:hAnsi="Times New Roman" w:cs="Times New Roman"/>
          <w:b w:val="0"/>
          <w:bCs w:val="0"/>
          <w:smallCaps w:val="0"/>
          <w:color w:val="auto"/>
          <w:sz w:val="24"/>
          <w:szCs w:val="24"/>
        </w:rPr>
        <w:fldChar w:fldCharType="begin"/>
      </w:r>
      <w:r w:rsidRPr="00EB32B4">
        <w:rPr>
          <w:rFonts w:ascii="Times New Roman" w:hAnsi="Times New Roman" w:cs="Times New Roman"/>
          <w:b w:val="0"/>
          <w:bCs w:val="0"/>
          <w:smallCaps w:val="0"/>
          <w:color w:val="auto"/>
          <w:sz w:val="24"/>
          <w:szCs w:val="24"/>
        </w:rPr>
        <w:instrText xml:space="preserve"> SEQ Figure \* ARABIC </w:instrText>
      </w:r>
      <w:r w:rsidRPr="00EB32B4">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6</w:t>
      </w:r>
      <w:r w:rsidRPr="00EB32B4">
        <w:rPr>
          <w:rFonts w:ascii="Times New Roman" w:hAnsi="Times New Roman" w:cs="Times New Roman"/>
          <w:b w:val="0"/>
          <w:bCs w:val="0"/>
          <w:smallCaps w:val="0"/>
          <w:color w:val="auto"/>
          <w:sz w:val="24"/>
          <w:szCs w:val="24"/>
        </w:rPr>
        <w:fldChar w:fldCharType="end"/>
      </w:r>
      <w:r w:rsidRPr="00EB32B4">
        <w:rPr>
          <w:rFonts w:ascii="Times New Roman" w:hAnsi="Times New Roman" w:cs="Times New Roman"/>
          <w:b w:val="0"/>
          <w:bCs w:val="0"/>
          <w:smallCaps w:val="0"/>
          <w:color w:val="auto"/>
          <w:sz w:val="24"/>
          <w:szCs w:val="24"/>
        </w:rPr>
        <w:t>: Data flow diagram - level 01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65"/>
    </w:p>
    <w:p w14:paraId="339C7F71" w14:textId="7DDDFBA0" w:rsidR="00B40933" w:rsidRPr="00B63F0A" w:rsidRDefault="008F28B2">
      <w:pPr>
        <w:pStyle w:val="Heading3"/>
        <w:spacing w:line="360" w:lineRule="auto"/>
        <w:rPr>
          <w:rFonts w:ascii="Times New Roman Regular" w:hAnsi="Times New Roman Regular" w:cs="Times New Roman Regular" w:hint="eastAsia"/>
          <w:b/>
          <w:bCs/>
          <w:color w:val="auto"/>
          <w:sz w:val="24"/>
          <w:szCs w:val="24"/>
        </w:rPr>
      </w:pPr>
      <w:bookmarkStart w:id="266" w:name="_Toc125663128"/>
      <w:bookmarkStart w:id="267" w:name="_Toc132325861"/>
      <w:r w:rsidRPr="00B63F0A">
        <w:rPr>
          <w:rFonts w:ascii="Times New Roman Regular" w:hAnsi="Times New Roman Regular" w:cs="Times New Roman Regular"/>
          <w:b/>
          <w:bCs/>
          <w:color w:val="auto"/>
          <w:sz w:val="24"/>
          <w:szCs w:val="24"/>
        </w:rPr>
        <w:lastRenderedPageBreak/>
        <w:t xml:space="preserve">6.5.1.2 Level 02 </w:t>
      </w:r>
      <w:r w:rsidR="00347808" w:rsidRPr="00B63F0A">
        <w:rPr>
          <w:rFonts w:ascii="Times New Roman Regular" w:hAnsi="Times New Roman Regular" w:cs="Times New Roman Regular" w:hint="eastAsia"/>
          <w:b/>
          <w:bCs/>
          <w:color w:val="auto"/>
          <w:sz w:val="24"/>
          <w:szCs w:val="24"/>
        </w:rPr>
        <w:t xml:space="preserve">Data Flow </w:t>
      </w:r>
      <w:r w:rsidRPr="00B63F0A">
        <w:rPr>
          <w:rFonts w:ascii="Times New Roman Regular" w:hAnsi="Times New Roman Regular" w:cs="Times New Roman Regular"/>
          <w:b/>
          <w:bCs/>
          <w:color w:val="auto"/>
          <w:sz w:val="24"/>
          <w:szCs w:val="24"/>
        </w:rPr>
        <w:t>diagram</w:t>
      </w:r>
      <w:bookmarkEnd w:id="266"/>
      <w:bookmarkEnd w:id="267"/>
    </w:p>
    <w:p w14:paraId="15D1EFCA" w14:textId="7690F036" w:rsidR="00B40933" w:rsidRPr="00347808" w:rsidRDefault="00347808">
      <w:pPr>
        <w:spacing w:line="360" w:lineRule="auto"/>
        <w:jc w:val="both"/>
        <w:rPr>
          <w:rFonts w:ascii="Times New Roman" w:hAnsi="Times New Roman" w:cs="Times New Roman"/>
          <w:sz w:val="24"/>
          <w:szCs w:val="24"/>
        </w:rPr>
      </w:pPr>
      <w:r>
        <w:rPr>
          <w:rFonts w:ascii="Times New Roman" w:hAnsi="Times New Roman" w:cs="Times New Roman"/>
          <w:sz w:val="24"/>
          <w:szCs w:val="24"/>
        </w:rPr>
        <w:t>The level 02 data flow diagram given below is a further breakdown of the core hyperparameter tuning and model retraining proposed in the level 01 data flow diagram</w:t>
      </w:r>
      <w:r w:rsidR="00FD2F9D">
        <w:rPr>
          <w:rFonts w:ascii="Times New Roman Regular" w:hAnsi="Times New Roman Regular" w:cs="Times New Roman Regular"/>
          <w:sz w:val="24"/>
          <w:szCs w:val="24"/>
        </w:rPr>
        <w:t>.</w:t>
      </w:r>
    </w:p>
    <w:p w14:paraId="31E8D4C7" w14:textId="06F49D77" w:rsidR="00B40933" w:rsidRDefault="00347808" w:rsidP="003913B6">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714982B8" wp14:editId="2C28B84B">
            <wp:extent cx="5038725" cy="3875942"/>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8725" cy="3875942"/>
                    </a:xfrm>
                    <a:prstGeom prst="rect">
                      <a:avLst/>
                    </a:prstGeom>
                    <a:noFill/>
                    <a:ln>
                      <a:noFill/>
                    </a:ln>
                  </pic:spPr>
                </pic:pic>
              </a:graphicData>
            </a:graphic>
          </wp:inline>
        </w:drawing>
      </w:r>
    </w:p>
    <w:p w14:paraId="4C379934" w14:textId="55DC35B0" w:rsidR="00B40933" w:rsidRPr="00814CC9"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268" w:name="_Toc121649176"/>
      <w:bookmarkStart w:id="269" w:name="_Toc132182763"/>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11</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Data flow diagram - level 02 (</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68"/>
      <w:bookmarkEnd w:id="269"/>
    </w:p>
    <w:p w14:paraId="56671C4A" w14:textId="77777777" w:rsidR="008F025C" w:rsidRPr="00B63F0A" w:rsidRDefault="008F025C" w:rsidP="008F025C">
      <w:pPr>
        <w:pStyle w:val="Heading2"/>
        <w:spacing w:line="360" w:lineRule="auto"/>
        <w:rPr>
          <w:rFonts w:ascii="Times New Roman Regular" w:hAnsi="Times New Roman Regular" w:cs="Times New Roman Regular" w:hint="eastAsia"/>
          <w:b/>
          <w:bCs/>
          <w:color w:val="auto"/>
          <w:sz w:val="24"/>
          <w:szCs w:val="24"/>
        </w:rPr>
      </w:pPr>
      <w:bookmarkStart w:id="270" w:name="_Toc125556621"/>
      <w:bookmarkStart w:id="271" w:name="_Toc125663134"/>
      <w:bookmarkStart w:id="272" w:name="_Toc132325866"/>
      <w:r w:rsidRPr="00B63F0A">
        <w:rPr>
          <w:rFonts w:ascii="Times New Roman Regular" w:hAnsi="Times New Roman Regular" w:cs="Times New Roman Regular"/>
          <w:b/>
          <w:bCs/>
          <w:color w:val="auto"/>
          <w:sz w:val="24"/>
          <w:szCs w:val="24"/>
        </w:rPr>
        <w:t>6.5.4 UI design</w:t>
      </w:r>
      <w:bookmarkEnd w:id="270"/>
      <w:bookmarkEnd w:id="271"/>
      <w:bookmarkEnd w:id="272"/>
    </w:p>
    <w:p w14:paraId="47599FFA" w14:textId="0FC0ABF9" w:rsidR="008F025C" w:rsidRDefault="00347808" w:rsidP="001371D9">
      <w:pPr>
        <w:spacing w:line="360" w:lineRule="auto"/>
        <w:jc w:val="both"/>
        <w:rPr>
          <w:rFonts w:ascii="Times New Roman Regular" w:hAnsi="Times New Roman Regular" w:cs="Times New Roman Regular" w:hint="eastAsia"/>
          <w:sz w:val="24"/>
          <w:szCs w:val="24"/>
        </w:rPr>
      </w:pPr>
      <w:r w:rsidRPr="002F0956">
        <w:rPr>
          <w:rFonts w:ascii="Times New Roman" w:hAnsi="Times New Roman" w:cs="Times New Roman"/>
          <w:sz w:val="24"/>
          <w:szCs w:val="24"/>
        </w:rPr>
        <w:t>Given the specifications acquired from the target audience, the author chose a web application for the simulation of the proof-of-concept application. A wireframe design was created to depict the key user interface aspects in the system</w:t>
      </w:r>
      <w:r>
        <w:rPr>
          <w:rFonts w:ascii="Times New Roman" w:hAnsi="Times New Roman" w:cs="Times New Roman"/>
          <w:sz w:val="24"/>
          <w:szCs w:val="24"/>
        </w:rPr>
        <w:t xml:space="preserve"> and is available in </w:t>
      </w:r>
      <w:hyperlink w:anchor="_C.2._UI_wireframes" w:history="1">
        <w:r w:rsidRPr="00347808">
          <w:rPr>
            <w:rStyle w:val="Hyperlink"/>
            <w:rFonts w:ascii="Times New Roman" w:hAnsi="Times New Roman" w:cs="Times New Roman"/>
            <w:b/>
            <w:bCs/>
            <w:color w:val="000000" w:themeColor="text1"/>
            <w:sz w:val="24"/>
            <w:szCs w:val="24"/>
            <w:u w:val="none"/>
          </w:rPr>
          <w:t>APPENDIX C.2</w:t>
        </w:r>
      </w:hyperlink>
    </w:p>
    <w:p w14:paraId="5701AFB1" w14:textId="4A84279C" w:rsidR="00B40933" w:rsidRPr="00B63F0A" w:rsidRDefault="000C7CB5">
      <w:pPr>
        <w:pStyle w:val="Heading2"/>
        <w:spacing w:line="360" w:lineRule="auto"/>
        <w:rPr>
          <w:rFonts w:ascii="Times New Roman Regular" w:hAnsi="Times New Roman Regular" w:cs="Times New Roman Regular" w:hint="eastAsia"/>
          <w:b/>
          <w:bCs/>
          <w:color w:val="auto"/>
          <w:sz w:val="24"/>
          <w:szCs w:val="24"/>
        </w:rPr>
      </w:pPr>
      <w:bookmarkStart w:id="273" w:name="_Toc125556622"/>
      <w:bookmarkStart w:id="274" w:name="_Toc125663133"/>
      <w:bookmarkStart w:id="275" w:name="_Toc132325867"/>
      <w:r w:rsidRPr="00B63F0A">
        <w:rPr>
          <w:rFonts w:ascii="Times New Roman Regular" w:hAnsi="Times New Roman Regular" w:cs="Times New Roman Regular"/>
          <w:b/>
          <w:bCs/>
          <w:color w:val="auto"/>
          <w:sz w:val="24"/>
          <w:szCs w:val="24"/>
        </w:rPr>
        <w:t>6.5.</w:t>
      </w:r>
      <w:r w:rsidR="00C727A1" w:rsidRPr="00B63F0A">
        <w:rPr>
          <w:rFonts w:ascii="Times New Roman Regular" w:hAnsi="Times New Roman Regular" w:cs="Times New Roman Regular"/>
          <w:b/>
          <w:bCs/>
          <w:color w:val="auto"/>
          <w:sz w:val="24"/>
          <w:szCs w:val="24"/>
        </w:rPr>
        <w:t>5</w:t>
      </w:r>
      <w:r w:rsidRPr="00B63F0A">
        <w:rPr>
          <w:rFonts w:ascii="Times New Roman Regular" w:hAnsi="Times New Roman Regular" w:cs="Times New Roman Regular"/>
          <w:b/>
          <w:bCs/>
          <w:color w:val="auto"/>
          <w:sz w:val="24"/>
          <w:szCs w:val="24"/>
        </w:rPr>
        <w:t xml:space="preserve"> System process </w:t>
      </w:r>
      <w:bookmarkEnd w:id="273"/>
      <w:r w:rsidRPr="00B63F0A">
        <w:rPr>
          <w:rFonts w:ascii="Times New Roman Regular" w:hAnsi="Times New Roman Regular" w:cs="Times New Roman Regular"/>
          <w:b/>
          <w:bCs/>
          <w:color w:val="auto"/>
          <w:sz w:val="24"/>
          <w:szCs w:val="24"/>
        </w:rPr>
        <w:t>activity diagram</w:t>
      </w:r>
      <w:bookmarkEnd w:id="274"/>
      <w:bookmarkEnd w:id="275"/>
    </w:p>
    <w:p w14:paraId="76BDFB4E" w14:textId="2089B657"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 xml:space="preserve">The flowchart given below represents the algorithm’s flow and the decision structures which explains the flow of the system which is initially expected </w:t>
      </w:r>
      <w:r w:rsidR="005B56B4" w:rsidRPr="00347808">
        <w:rPr>
          <w:rFonts w:ascii="Times New Roman Regular" w:hAnsi="Times New Roman Regular" w:cs="Times New Roman Regular"/>
          <w:sz w:val="24"/>
          <w:szCs w:val="24"/>
        </w:rPr>
        <w:t>requirement.</w:t>
      </w:r>
    </w:p>
    <w:p w14:paraId="715ECFA7" w14:textId="1FF1E005" w:rsidR="00B40933" w:rsidRDefault="00347808">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lastRenderedPageBreak/>
        <w:drawing>
          <wp:inline distT="0" distB="0" distL="0" distR="0" wp14:anchorId="1D2BDF22" wp14:editId="371BE17C">
            <wp:extent cx="5682049" cy="47244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88703" cy="4729933"/>
                    </a:xfrm>
                    <a:prstGeom prst="rect">
                      <a:avLst/>
                    </a:prstGeom>
                    <a:noFill/>
                    <a:ln>
                      <a:noFill/>
                    </a:ln>
                  </pic:spPr>
                </pic:pic>
              </a:graphicData>
            </a:graphic>
          </wp:inline>
        </w:drawing>
      </w:r>
    </w:p>
    <w:p w14:paraId="5D511E4C" w14:textId="40E96169" w:rsidR="00B40933" w:rsidRPr="00814CC9"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76" w:name="_Toc121649177"/>
      <w:bookmarkStart w:id="277" w:name="_Toc132182764"/>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12</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xml:space="preserve">: </w:t>
      </w:r>
      <w:r w:rsidR="00347808" w:rsidRPr="00EB32B4">
        <w:rPr>
          <w:rFonts w:ascii="Times New Roman" w:hAnsi="Times New Roman" w:cs="Times New Roman"/>
          <w:b w:val="0"/>
          <w:bCs w:val="0"/>
          <w:smallCaps w:val="0"/>
          <w:color w:val="auto"/>
          <w:sz w:val="24"/>
          <w:szCs w:val="24"/>
        </w:rPr>
        <w:t xml:space="preserve">System process flow chart </w:t>
      </w:r>
      <w:r w:rsidRPr="00814CC9">
        <w:rPr>
          <w:rFonts w:ascii="Times New Roman Regular" w:hAnsi="Times New Roman Regular" w:cs="Times New Roman Regular"/>
          <w:b w:val="0"/>
          <w:bCs w:val="0"/>
          <w:smallCaps w:val="0"/>
          <w:color w:val="auto"/>
          <w:sz w:val="24"/>
          <w:szCs w:val="24"/>
        </w:rPr>
        <w:t>(</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76"/>
      <w:bookmarkEnd w:id="277"/>
    </w:p>
    <w:p w14:paraId="7559B43A" w14:textId="772AB0CB" w:rsidR="00B40933" w:rsidRPr="00B63F0A" w:rsidRDefault="000C7CB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8" w:name="_Toc125556623"/>
      <w:bookmarkStart w:id="279" w:name="_Toc125663135"/>
      <w:bookmarkStart w:id="280" w:name="_Toc132325868"/>
      <w:r w:rsidRPr="00B63F0A">
        <w:rPr>
          <w:rFonts w:ascii="Times New Roman Regular" w:hAnsi="Times New Roman Regular" w:cs="Times New Roman Regular"/>
          <w:b/>
          <w:bCs/>
          <w:color w:val="auto"/>
          <w:sz w:val="28"/>
          <w:szCs w:val="28"/>
        </w:rPr>
        <w:t xml:space="preserve">6.6 </w:t>
      </w:r>
      <w:bookmarkEnd w:id="278"/>
      <w:r w:rsidRPr="00B63F0A">
        <w:rPr>
          <w:rFonts w:ascii="Times New Roman Regular" w:hAnsi="Times New Roman Regular" w:cs="Times New Roman Regular"/>
          <w:b/>
          <w:bCs/>
          <w:color w:val="auto"/>
          <w:sz w:val="28"/>
          <w:szCs w:val="28"/>
        </w:rPr>
        <w:t>Chapter summary</w:t>
      </w:r>
      <w:bookmarkEnd w:id="279"/>
      <w:bookmarkEnd w:id="280"/>
    </w:p>
    <w:p w14:paraId="0D63FF2C" w14:textId="15C55EB3" w:rsidR="00B40933" w:rsidRDefault="00347808">
      <w:pPr>
        <w:spacing w:line="360" w:lineRule="auto"/>
        <w:jc w:val="both"/>
        <w:rPr>
          <w:rFonts w:ascii="Times New Roman Regular" w:hAnsi="Times New Roman Regular" w:cs="Times New Roman Regular" w:hint="eastAsia"/>
          <w:sz w:val="24"/>
          <w:szCs w:val="24"/>
        </w:rPr>
      </w:pPr>
      <w:r w:rsidRPr="0086120A">
        <w:rPr>
          <w:rFonts w:ascii="Times New Roman" w:hAnsi="Times New Roman" w:cs="Times New Roman"/>
          <w:sz w:val="24"/>
          <w:szCs w:val="24"/>
        </w:rPr>
        <w:t xml:space="preserve">This chapter provides an in-depth examination of the project's design, including its architectural features and </w:t>
      </w:r>
      <w:r>
        <w:rPr>
          <w:rFonts w:ascii="Times New Roman" w:hAnsi="Times New Roman" w:cs="Times New Roman"/>
          <w:sz w:val="24"/>
          <w:szCs w:val="24"/>
        </w:rPr>
        <w:t>explains the core flow via data flow diagrams</w:t>
      </w:r>
      <w:r w:rsidRPr="0086120A">
        <w:rPr>
          <w:rFonts w:ascii="Times New Roman" w:hAnsi="Times New Roman" w:cs="Times New Roman"/>
          <w:sz w:val="24"/>
          <w:szCs w:val="24"/>
        </w:rPr>
        <w:t>. The chapter concludes with a preview of the user interface wireframes that will be utilized to facilitate interaction between the end-user and the system</w:t>
      </w:r>
      <w:r w:rsidR="00FD2F9D">
        <w:rPr>
          <w:rFonts w:ascii="Times New Roman Regular" w:hAnsi="Times New Roman Regular" w:cs="Times New Roman Regular"/>
          <w:sz w:val="24"/>
          <w:szCs w:val="24"/>
        </w:rPr>
        <w:t>.</w:t>
      </w:r>
    </w:p>
    <w:p w14:paraId="5040F641" w14:textId="77777777" w:rsidR="00B40933" w:rsidRDefault="00B40933">
      <w:pPr>
        <w:spacing w:line="360" w:lineRule="auto"/>
        <w:jc w:val="both"/>
        <w:rPr>
          <w:rFonts w:ascii="Times New Roman Regular" w:hAnsi="Times New Roman Regular" w:cs="Times New Roman Regular" w:hint="eastAsia"/>
          <w:sz w:val="24"/>
          <w:szCs w:val="24"/>
        </w:rPr>
        <w:sectPr w:rsidR="00B40933">
          <w:headerReference w:type="default" r:id="rId45"/>
          <w:headerReference w:type="first" r:id="rId46"/>
          <w:pgSz w:w="12240" w:h="15840"/>
          <w:pgMar w:top="1440" w:right="1440" w:bottom="1440" w:left="1440" w:header="720" w:footer="720" w:gutter="0"/>
          <w:cols w:space="720"/>
          <w:titlePg/>
          <w:docGrid w:linePitch="360"/>
        </w:sectPr>
      </w:pPr>
    </w:p>
    <w:p w14:paraId="6733E916" w14:textId="72A1CFDB" w:rsidR="00B40933" w:rsidRPr="00347808" w:rsidRDefault="00FD2F9D" w:rsidP="00347808">
      <w:pPr>
        <w:pStyle w:val="Heading1"/>
        <w:pBdr>
          <w:bottom w:val="double" w:sz="6" w:space="1" w:color="auto"/>
        </w:pBdr>
        <w:spacing w:line="360" w:lineRule="auto"/>
        <w:rPr>
          <w:rFonts w:ascii="Times New Roman" w:hAnsi="Times New Roman" w:cs="Times New Roman"/>
          <w:b/>
          <w:bCs/>
          <w:color w:val="auto"/>
          <w:sz w:val="32"/>
          <w:szCs w:val="32"/>
        </w:rPr>
      </w:pPr>
      <w:bookmarkStart w:id="281" w:name="_Toc125663136"/>
      <w:bookmarkStart w:id="282" w:name="_Toc132325869"/>
      <w:r w:rsidRPr="00347808">
        <w:rPr>
          <w:rFonts w:ascii="Times New Roman" w:hAnsi="Times New Roman" w:cs="Times New Roman"/>
          <w:b/>
          <w:bCs/>
          <w:color w:val="auto"/>
          <w:sz w:val="32"/>
          <w:szCs w:val="32"/>
        </w:rPr>
        <w:lastRenderedPageBreak/>
        <w:t>CHAPTER 0</w:t>
      </w:r>
      <w:r w:rsidR="00890A52" w:rsidRPr="00347808">
        <w:rPr>
          <w:rFonts w:ascii="Times New Roman" w:hAnsi="Times New Roman" w:cs="Times New Roman"/>
          <w:b/>
          <w:bCs/>
          <w:color w:val="auto"/>
          <w:sz w:val="32"/>
          <w:szCs w:val="32"/>
        </w:rPr>
        <w:t>7</w:t>
      </w:r>
      <w:r w:rsidRPr="00347808">
        <w:rPr>
          <w:rFonts w:ascii="Times New Roman" w:hAnsi="Times New Roman" w:cs="Times New Roman"/>
          <w:b/>
          <w:bCs/>
          <w:color w:val="auto"/>
          <w:sz w:val="32"/>
          <w:szCs w:val="32"/>
        </w:rPr>
        <w:t>. IMPLEMENTATION</w:t>
      </w:r>
      <w:bookmarkEnd w:id="281"/>
      <w:bookmarkEnd w:id="282"/>
    </w:p>
    <w:p w14:paraId="4D81EA27" w14:textId="78AC80BF" w:rsidR="00B40933"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83" w:name="_Toc125557607"/>
      <w:bookmarkStart w:id="284" w:name="_Toc125663137"/>
      <w:bookmarkStart w:id="285" w:name="_Toc132325870"/>
      <w:r w:rsidRPr="00C0694D">
        <w:rPr>
          <w:rFonts w:ascii="Times New Roman Regular" w:hAnsi="Times New Roman Regular" w:cs="Times New Roman Regular"/>
          <w:b/>
          <w:bCs/>
          <w:color w:val="auto"/>
          <w:sz w:val="28"/>
          <w:szCs w:val="28"/>
        </w:rPr>
        <w:t xml:space="preserve">7.1 </w:t>
      </w:r>
      <w:bookmarkEnd w:id="283"/>
      <w:r w:rsidRPr="00C0694D">
        <w:rPr>
          <w:rFonts w:ascii="Times New Roman Regular" w:hAnsi="Times New Roman Regular" w:cs="Times New Roman Regular"/>
          <w:b/>
          <w:bCs/>
          <w:color w:val="auto"/>
          <w:sz w:val="28"/>
          <w:szCs w:val="28"/>
        </w:rPr>
        <w:t>Chapter overview</w:t>
      </w:r>
      <w:bookmarkEnd w:id="284"/>
      <w:bookmarkEnd w:id="285"/>
    </w:p>
    <w:p w14:paraId="0C00A8FF" w14:textId="0F5146C8" w:rsidR="00B40933" w:rsidRPr="00347808" w:rsidRDefault="00347808">
      <w:pPr>
        <w:spacing w:line="360" w:lineRule="auto"/>
        <w:jc w:val="both"/>
        <w:rPr>
          <w:rFonts w:ascii="Times New Roman" w:hAnsi="Times New Roman" w:cs="Times New Roman"/>
          <w:sz w:val="24"/>
          <w:szCs w:val="24"/>
        </w:rPr>
      </w:pPr>
      <w:r w:rsidRPr="00A5385A">
        <w:rPr>
          <w:rFonts w:ascii="Times New Roman" w:hAnsi="Times New Roman" w:cs="Times New Roman"/>
          <w:sz w:val="24"/>
          <w:szCs w:val="24"/>
        </w:rPr>
        <w:t>This chapter will provide a thorough overview of the technologies, supporting tools, and languages utilized for the project development, as well as the fundamental implementation of the research prototype</w:t>
      </w:r>
      <w:r w:rsidR="009C4C2A">
        <w:rPr>
          <w:rFonts w:ascii="Times New Roman Regular" w:hAnsi="Times New Roman Regular" w:cs="Times New Roman Regular"/>
          <w:sz w:val="24"/>
          <w:szCs w:val="24"/>
        </w:rPr>
        <w:t>.</w:t>
      </w:r>
    </w:p>
    <w:p w14:paraId="105FF56A" w14:textId="6AA17EB3" w:rsidR="00B40933" w:rsidRPr="00C0694D"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86" w:name="_Toc125557608"/>
      <w:bookmarkStart w:id="287" w:name="_Toc125663138"/>
      <w:bookmarkStart w:id="288" w:name="_Toc132325871"/>
      <w:r w:rsidRPr="00C0694D">
        <w:rPr>
          <w:rFonts w:ascii="Times New Roman Regular" w:hAnsi="Times New Roman Regular" w:cs="Times New Roman Regular"/>
          <w:b/>
          <w:bCs/>
          <w:color w:val="auto"/>
          <w:sz w:val="28"/>
          <w:szCs w:val="28"/>
        </w:rPr>
        <w:t xml:space="preserve">7.2 </w:t>
      </w:r>
      <w:bookmarkEnd w:id="286"/>
      <w:r w:rsidRPr="00C0694D">
        <w:rPr>
          <w:rFonts w:ascii="Times New Roman Regular" w:hAnsi="Times New Roman Regular" w:cs="Times New Roman Regular"/>
          <w:b/>
          <w:bCs/>
          <w:color w:val="auto"/>
          <w:sz w:val="28"/>
          <w:szCs w:val="28"/>
        </w:rPr>
        <w:t>Technology selection</w:t>
      </w:r>
      <w:bookmarkEnd w:id="287"/>
      <w:bookmarkEnd w:id="288"/>
    </w:p>
    <w:p w14:paraId="4C568E84" w14:textId="63C663A6" w:rsidR="00B40933" w:rsidRPr="00C0694D" w:rsidRDefault="00890A52">
      <w:pPr>
        <w:pStyle w:val="Heading2"/>
        <w:spacing w:line="360" w:lineRule="auto"/>
        <w:rPr>
          <w:rFonts w:ascii="Times New Roman Regular" w:hAnsi="Times New Roman Regular" w:cs="Times New Roman Regular" w:hint="eastAsia"/>
          <w:b/>
          <w:bCs/>
          <w:color w:val="auto"/>
          <w:sz w:val="24"/>
          <w:szCs w:val="24"/>
        </w:rPr>
      </w:pPr>
      <w:bookmarkStart w:id="289" w:name="_Toc125663139"/>
      <w:bookmarkStart w:id="290" w:name="_Toc125557609"/>
      <w:bookmarkStart w:id="291" w:name="_Toc132325872"/>
      <w:r w:rsidRPr="00C0694D">
        <w:rPr>
          <w:rFonts w:ascii="Times New Roman Regular" w:hAnsi="Times New Roman Regular" w:cs="Times New Roman Regular"/>
          <w:b/>
          <w:bCs/>
          <w:color w:val="auto"/>
          <w:sz w:val="24"/>
          <w:szCs w:val="24"/>
        </w:rPr>
        <w:t>7.2.1 Technology stack</w:t>
      </w:r>
      <w:bookmarkEnd w:id="289"/>
      <w:bookmarkEnd w:id="290"/>
      <w:bookmarkEnd w:id="291"/>
    </w:p>
    <w:p w14:paraId="2FA641D5" w14:textId="4FDA9436" w:rsidR="00B40933" w:rsidRDefault="007A7F11">
      <w:pPr>
        <w:spacing w:line="360" w:lineRule="auto"/>
        <w:jc w:val="both"/>
        <w:rPr>
          <w:rFonts w:ascii="Times New Roman Regular" w:hAnsi="Times New Roman Regular" w:cs="Times New Roman Regular" w:hint="eastAsia"/>
          <w:sz w:val="24"/>
          <w:szCs w:val="24"/>
        </w:rPr>
      </w:pPr>
      <w:r w:rsidRPr="004802C2">
        <w:rPr>
          <w:rFonts w:ascii="Times New Roman" w:hAnsi="Times New Roman" w:cs="Times New Roman"/>
          <w:sz w:val="24"/>
          <w:szCs w:val="24"/>
        </w:rPr>
        <w:t>The technologies utilized to implement the prototype at each tier are given below</w:t>
      </w:r>
      <w:r w:rsidR="00FD2F9D">
        <w:rPr>
          <w:rFonts w:ascii="Times New Roman Regular" w:hAnsi="Times New Roman Regular" w:cs="Times New Roman Regular"/>
          <w:sz w:val="24"/>
          <w:szCs w:val="24"/>
        </w:rPr>
        <w:t>.</w:t>
      </w:r>
    </w:p>
    <w:p w14:paraId="18386717" w14:textId="16E7CFED" w:rsidR="00B40933" w:rsidRDefault="007A7F1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56207A75" wp14:editId="3706BFA8">
            <wp:extent cx="4352925" cy="4373887"/>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61050" cy="4382051"/>
                    </a:xfrm>
                    <a:prstGeom prst="rect">
                      <a:avLst/>
                    </a:prstGeom>
                    <a:noFill/>
                    <a:ln>
                      <a:noFill/>
                    </a:ln>
                  </pic:spPr>
                </pic:pic>
              </a:graphicData>
            </a:graphic>
          </wp:inline>
        </w:drawing>
      </w:r>
    </w:p>
    <w:p w14:paraId="46D7A79C" w14:textId="200056A2" w:rsidR="00B40933"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92" w:name="_Toc124969354"/>
      <w:bookmarkStart w:id="293" w:name="_Toc132182765"/>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13</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xml:space="preserve">: </w:t>
      </w:r>
      <w:r w:rsidR="007A7F11" w:rsidRPr="00AC189B">
        <w:rPr>
          <w:rFonts w:ascii="Times New Roman" w:hAnsi="Times New Roman" w:cs="Times New Roman"/>
          <w:b w:val="0"/>
          <w:bCs w:val="0"/>
          <w:smallCaps w:val="0"/>
          <w:color w:val="auto"/>
          <w:sz w:val="24"/>
          <w:szCs w:val="24"/>
        </w:rPr>
        <w:t xml:space="preserve">Technology </w:t>
      </w:r>
      <w:r w:rsidRPr="00814CC9">
        <w:rPr>
          <w:rFonts w:ascii="Times New Roman Regular" w:hAnsi="Times New Roman Regular" w:cs="Times New Roman Regular"/>
          <w:b w:val="0"/>
          <w:bCs w:val="0"/>
          <w:smallCaps w:val="0"/>
          <w:color w:val="auto"/>
          <w:sz w:val="24"/>
          <w:szCs w:val="24"/>
        </w:rPr>
        <w:t>stack (</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92"/>
      <w:bookmarkEnd w:id="293"/>
    </w:p>
    <w:p w14:paraId="480838C7" w14:textId="703EBB9E" w:rsidR="007A7F11" w:rsidRPr="007A7F11" w:rsidRDefault="007A7F11" w:rsidP="007A7F11">
      <w:pPr>
        <w:spacing w:line="360" w:lineRule="auto"/>
        <w:ind w:firstLine="720"/>
        <w:jc w:val="both"/>
        <w:rPr>
          <w:rFonts w:ascii="Times New Roman" w:hAnsi="Times New Roman" w:cs="Times New Roman"/>
          <w:sz w:val="24"/>
          <w:szCs w:val="24"/>
        </w:rPr>
      </w:pPr>
      <w:r w:rsidRPr="007E38E4">
        <w:rPr>
          <w:rFonts w:ascii="Times New Roman" w:hAnsi="Times New Roman" w:cs="Times New Roman"/>
          <w:sz w:val="24"/>
          <w:szCs w:val="24"/>
        </w:rPr>
        <w:lastRenderedPageBreak/>
        <w:t xml:space="preserve">In preference to macOS and Linux, </w:t>
      </w:r>
      <w:r w:rsidRPr="009B00BD">
        <w:rPr>
          <w:rFonts w:ascii="Times New Roman" w:hAnsi="Times New Roman" w:cs="Times New Roman"/>
          <w:b/>
          <w:sz w:val="24"/>
          <w:szCs w:val="24"/>
        </w:rPr>
        <w:t>Windows</w:t>
      </w:r>
      <w:r w:rsidRPr="007E38E4">
        <w:rPr>
          <w:rFonts w:ascii="Times New Roman" w:hAnsi="Times New Roman" w:cs="Times New Roman"/>
          <w:sz w:val="24"/>
          <w:szCs w:val="24"/>
        </w:rPr>
        <w:t xml:space="preserve"> will be the operating system used for project development and documentation. This is due to a wider variety of software available, which ensures that it has more industry-standard tools than Linux and macOS, along with better compatibility and familiarity, which make things simpler to use and manage.</w:t>
      </w:r>
    </w:p>
    <w:p w14:paraId="5A45E5BC" w14:textId="7DB9F709" w:rsidR="00B40933" w:rsidRDefault="004320B0">
      <w:pPr>
        <w:pStyle w:val="Heading2"/>
        <w:spacing w:line="360" w:lineRule="auto"/>
        <w:rPr>
          <w:rFonts w:ascii="Times New Roman" w:hAnsi="Times New Roman" w:cs="Times New Roman"/>
          <w:b/>
          <w:bCs/>
          <w:color w:val="auto"/>
          <w:sz w:val="24"/>
          <w:szCs w:val="24"/>
        </w:rPr>
      </w:pPr>
      <w:bookmarkStart w:id="294" w:name="_Toc125557610"/>
      <w:bookmarkStart w:id="295" w:name="_Toc125663140"/>
      <w:bookmarkStart w:id="296" w:name="_Toc132325873"/>
      <w:r w:rsidRPr="00C0694D">
        <w:rPr>
          <w:rFonts w:ascii="Times New Roman Regular" w:hAnsi="Times New Roman Regular" w:cs="Times New Roman Regular"/>
          <w:b/>
          <w:bCs/>
          <w:color w:val="auto"/>
          <w:sz w:val="24"/>
          <w:szCs w:val="24"/>
        </w:rPr>
        <w:t xml:space="preserve">7.2.2 </w:t>
      </w:r>
      <w:bookmarkEnd w:id="294"/>
      <w:bookmarkEnd w:id="295"/>
      <w:bookmarkEnd w:id="296"/>
      <w:r w:rsidR="007A7F11" w:rsidRPr="00AC189B">
        <w:rPr>
          <w:rFonts w:ascii="Times New Roman" w:hAnsi="Times New Roman" w:cs="Times New Roman"/>
          <w:b/>
          <w:bCs/>
          <w:color w:val="auto"/>
          <w:sz w:val="24"/>
          <w:szCs w:val="24"/>
        </w:rPr>
        <w:t>Data selection</w:t>
      </w:r>
    </w:p>
    <w:p w14:paraId="6AAA48DF" w14:textId="77777777" w:rsidR="007A7F11" w:rsidRDefault="007A7F11" w:rsidP="007A7F11">
      <w:pPr>
        <w:spacing w:line="360" w:lineRule="auto"/>
        <w:jc w:val="both"/>
      </w:pPr>
      <w:r w:rsidRPr="00533081">
        <w:rPr>
          <w:rFonts w:ascii="Times New Roman" w:hAnsi="Times New Roman" w:cs="Times New Roman"/>
          <w:sz w:val="24"/>
          <w:szCs w:val="24"/>
        </w:rPr>
        <w:t>Given that the project relies heavily on data science, it is essential to use data from trustworthy sources to train the model. This ensures that the data is accurate and leads to the development of a more accurate model for general text summarization.</w:t>
      </w:r>
    </w:p>
    <w:p w14:paraId="62472268" w14:textId="7D742286" w:rsidR="007A7F11" w:rsidRDefault="007A7F11" w:rsidP="007A7F11">
      <w:pPr>
        <w:spacing w:line="360" w:lineRule="auto"/>
        <w:jc w:val="both"/>
      </w:pPr>
      <w:r w:rsidRPr="003912F8">
        <w:rPr>
          <w:rFonts w:ascii="Times New Roman" w:hAnsi="Times New Roman" w:cs="Times New Roman"/>
          <w:sz w:val="24"/>
          <w:szCs w:val="24"/>
        </w:rPr>
        <w:t xml:space="preserve">The goal of the project was to develop an adaptive generalized text summarization model, so a generalized dataset for text summarization was necessary to establish the base model. </w:t>
      </w:r>
      <w:r w:rsidRPr="004D48CB">
        <w:rPr>
          <w:rFonts w:ascii="Times New Roman" w:hAnsi="Times New Roman" w:cs="Times New Roman"/>
          <w:b/>
          <w:sz w:val="24"/>
          <w:szCs w:val="24"/>
        </w:rPr>
        <w:t>TensorFlow datasets</w:t>
      </w:r>
      <w:r w:rsidRPr="003912F8">
        <w:rPr>
          <w:rFonts w:ascii="Times New Roman" w:hAnsi="Times New Roman" w:cs="Times New Roman"/>
          <w:sz w:val="24"/>
          <w:szCs w:val="24"/>
        </w:rPr>
        <w:t>, being a reputable source of data, offered multiple options for this dataset</w:t>
      </w:r>
      <w:r>
        <w:rPr>
          <w:rFonts w:ascii="Times New Roman" w:hAnsi="Times New Roman" w:cs="Times New Roman"/>
          <w:sz w:val="24"/>
          <w:szCs w:val="24"/>
        </w:rPr>
        <w:t>.</w:t>
      </w:r>
    </w:p>
    <w:p w14:paraId="3B0EA3E1" w14:textId="77777777" w:rsidR="007A7F11" w:rsidRDefault="007A7F11" w:rsidP="007A7F11">
      <w:pPr>
        <w:spacing w:line="360" w:lineRule="auto"/>
        <w:jc w:val="both"/>
        <w:rPr>
          <w:rFonts w:ascii="Times New Roman" w:hAnsi="Times New Roman" w:cs="Times New Roman"/>
          <w:sz w:val="24"/>
          <w:szCs w:val="24"/>
        </w:rPr>
      </w:pPr>
      <w:r>
        <w:rPr>
          <w:rFonts w:ascii="Times New Roman" w:hAnsi="Times New Roman" w:cs="Times New Roman"/>
          <w:sz w:val="24"/>
          <w:szCs w:val="24"/>
        </w:rPr>
        <w:t>The table below shows the datasets which have been used by previous researchers, therefore this can experiment for the protype development.</w:t>
      </w:r>
    </w:p>
    <w:p w14:paraId="3BB1CAE7" w14:textId="77777777" w:rsidR="007A7F11" w:rsidRPr="00AC189B" w:rsidRDefault="007A7F11" w:rsidP="007A7F11">
      <w:pPr>
        <w:pStyle w:val="Caption"/>
        <w:keepNext/>
        <w:jc w:val="center"/>
        <w:rPr>
          <w:rFonts w:ascii="Times New Roman" w:hAnsi="Times New Roman" w:cs="Times New Roman"/>
          <w:b w:val="0"/>
          <w:bCs w:val="0"/>
          <w:smallCaps w:val="0"/>
          <w:color w:val="auto"/>
          <w:sz w:val="24"/>
          <w:szCs w:val="24"/>
        </w:rPr>
      </w:pPr>
      <w:bookmarkStart w:id="297" w:name="_Toc12679328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Dataset sources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297"/>
    </w:p>
    <w:tbl>
      <w:tblPr>
        <w:tblStyle w:val="TableGrid"/>
        <w:tblW w:w="0" w:type="auto"/>
        <w:tblLook w:val="04A0" w:firstRow="1" w:lastRow="0" w:firstColumn="1" w:lastColumn="0" w:noHBand="0" w:noVBand="1"/>
      </w:tblPr>
      <w:tblGrid>
        <w:gridCol w:w="4585"/>
        <w:gridCol w:w="4765"/>
      </w:tblGrid>
      <w:tr w:rsidR="007A7F11" w:rsidRPr="006B5E91" w14:paraId="0D937CC8" w14:textId="77777777" w:rsidTr="00520140">
        <w:tc>
          <w:tcPr>
            <w:tcW w:w="4585" w:type="dxa"/>
            <w:shd w:val="clear" w:color="auto" w:fill="D9D9D9" w:themeFill="background1" w:themeFillShade="D9"/>
          </w:tcPr>
          <w:p w14:paraId="2EC1C36E" w14:textId="77777777" w:rsidR="007A7F11" w:rsidRPr="006B5E91" w:rsidRDefault="007A7F11"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Dataset</w:t>
            </w:r>
          </w:p>
        </w:tc>
        <w:tc>
          <w:tcPr>
            <w:tcW w:w="4765" w:type="dxa"/>
            <w:shd w:val="clear" w:color="auto" w:fill="D9D9D9" w:themeFill="background1" w:themeFillShade="D9"/>
          </w:tcPr>
          <w:p w14:paraId="5A731FB0" w14:textId="77777777" w:rsidR="007A7F11" w:rsidRPr="006B5E91" w:rsidRDefault="007A7F11"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Source</w:t>
            </w:r>
          </w:p>
        </w:tc>
      </w:tr>
      <w:tr w:rsidR="007A7F11" w:rsidRPr="006B5E91" w14:paraId="7F8F238F" w14:textId="77777777" w:rsidTr="00520140">
        <w:tc>
          <w:tcPr>
            <w:tcW w:w="4585" w:type="dxa"/>
          </w:tcPr>
          <w:p w14:paraId="6E26AFF6"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CNN Dailymail</w:t>
            </w:r>
          </w:p>
        </w:tc>
        <w:tc>
          <w:tcPr>
            <w:tcW w:w="4765" w:type="dxa"/>
          </w:tcPr>
          <w:p w14:paraId="5D39701E"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TensorFlow Datasets </w:t>
            </w:r>
          </w:p>
        </w:tc>
      </w:tr>
      <w:tr w:rsidR="007A7F11" w:rsidRPr="006B5E91" w14:paraId="3F4B37E2" w14:textId="77777777" w:rsidTr="00520140">
        <w:tc>
          <w:tcPr>
            <w:tcW w:w="4585" w:type="dxa"/>
          </w:tcPr>
          <w:p w14:paraId="31541E09"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Gigaword</w:t>
            </w:r>
          </w:p>
        </w:tc>
        <w:tc>
          <w:tcPr>
            <w:tcW w:w="4765" w:type="dxa"/>
          </w:tcPr>
          <w:p w14:paraId="03110721"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r>
      <w:tr w:rsidR="007A7F11" w:rsidRPr="006B5E91" w14:paraId="208CA24C" w14:textId="77777777" w:rsidTr="00520140">
        <w:tc>
          <w:tcPr>
            <w:tcW w:w="4585" w:type="dxa"/>
          </w:tcPr>
          <w:p w14:paraId="43ABAA1A"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Xsum</w:t>
            </w:r>
          </w:p>
        </w:tc>
        <w:tc>
          <w:tcPr>
            <w:tcW w:w="4765" w:type="dxa"/>
          </w:tcPr>
          <w:p w14:paraId="2BA97F7D"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r>
    </w:tbl>
    <w:p w14:paraId="4E3B06D0" w14:textId="77777777" w:rsidR="007A7F11" w:rsidRDefault="007A7F11" w:rsidP="007A7F11">
      <w:pPr>
        <w:spacing w:line="360" w:lineRule="auto"/>
        <w:jc w:val="both"/>
        <w:rPr>
          <w:rFonts w:ascii="Times New Roman" w:hAnsi="Times New Roman" w:cs="Times New Roman"/>
          <w:sz w:val="24"/>
          <w:szCs w:val="24"/>
        </w:rPr>
      </w:pPr>
    </w:p>
    <w:p w14:paraId="0B228DDB" w14:textId="1655B3A5" w:rsidR="007A7F11" w:rsidRPr="007A7F11" w:rsidRDefault="007A7F11" w:rsidP="007A7F11">
      <w:pPr>
        <w:spacing w:line="360" w:lineRule="auto"/>
        <w:jc w:val="both"/>
        <w:rPr>
          <w:rFonts w:ascii="Times New Roman" w:hAnsi="Times New Roman" w:cs="Times New Roman"/>
          <w:sz w:val="24"/>
          <w:szCs w:val="24"/>
        </w:rPr>
      </w:pPr>
      <w:r w:rsidRPr="00D11B7C">
        <w:rPr>
          <w:rFonts w:ascii="Times New Roman" w:hAnsi="Times New Roman" w:cs="Times New Roman"/>
          <w:sz w:val="24"/>
          <w:szCs w:val="24"/>
        </w:rPr>
        <w:t>During the training process, all three of these datasets (CNN Dailymail, Gigaword, and Xsum) were utilized with various transformer architectures to determine which dataset resulted in the best evaluation metrics.</w:t>
      </w:r>
      <w:r>
        <w:rPr>
          <w:rFonts w:ascii="Times New Roman" w:hAnsi="Times New Roman" w:cs="Times New Roman"/>
          <w:sz w:val="24"/>
          <w:szCs w:val="24"/>
        </w:rPr>
        <w:t xml:space="preserve"> </w:t>
      </w:r>
      <w:r w:rsidRPr="00D11B7C">
        <w:rPr>
          <w:rFonts w:ascii="Times New Roman" w:hAnsi="Times New Roman" w:cs="Times New Roman"/>
          <w:sz w:val="24"/>
          <w:szCs w:val="24"/>
        </w:rPr>
        <w:t xml:space="preserve">Of the three datasets, </w:t>
      </w:r>
      <w:r w:rsidRPr="00F37634">
        <w:rPr>
          <w:rFonts w:ascii="Times New Roman" w:hAnsi="Times New Roman" w:cs="Times New Roman"/>
          <w:sz w:val="24"/>
          <w:szCs w:val="24"/>
          <w:u w:val="single"/>
        </w:rPr>
        <w:t>Xsum</w:t>
      </w:r>
      <w:r w:rsidRPr="00D11B7C">
        <w:rPr>
          <w:rFonts w:ascii="Times New Roman" w:hAnsi="Times New Roman" w:cs="Times New Roman"/>
          <w:sz w:val="24"/>
          <w:szCs w:val="24"/>
        </w:rPr>
        <w:t xml:space="preserve"> performed the best, so it was selected as the final dataset for the project.</w:t>
      </w:r>
    </w:p>
    <w:p w14:paraId="700E3AA3" w14:textId="27154434" w:rsidR="00B40933" w:rsidRPr="00C0694D" w:rsidRDefault="007647A1">
      <w:pPr>
        <w:pStyle w:val="Heading2"/>
        <w:spacing w:line="360" w:lineRule="auto"/>
        <w:rPr>
          <w:rFonts w:ascii="Times New Roman Regular" w:hAnsi="Times New Roman Regular" w:cs="Times New Roman Regular" w:hint="eastAsia"/>
          <w:b/>
          <w:bCs/>
          <w:color w:val="auto"/>
          <w:sz w:val="24"/>
          <w:szCs w:val="24"/>
        </w:rPr>
      </w:pPr>
      <w:bookmarkStart w:id="298" w:name="_Toc125663141"/>
      <w:bookmarkStart w:id="299" w:name="_Toc125557611"/>
      <w:bookmarkStart w:id="300" w:name="_Toc132325874"/>
      <w:r w:rsidRPr="00C0694D">
        <w:rPr>
          <w:rFonts w:ascii="Times New Roman Regular" w:hAnsi="Times New Roman Regular" w:cs="Times New Roman Regular"/>
          <w:b/>
          <w:bCs/>
          <w:color w:val="auto"/>
          <w:sz w:val="24"/>
          <w:szCs w:val="24"/>
        </w:rPr>
        <w:t>7.2.3</w:t>
      </w:r>
      <w:r w:rsidR="00F2378F" w:rsidRPr="00C0694D">
        <w:rPr>
          <w:rFonts w:ascii="Times New Roman Regular" w:hAnsi="Times New Roman Regular" w:cs="Times New Roman Regular"/>
          <w:b/>
          <w:bCs/>
          <w:color w:val="auto"/>
          <w:sz w:val="24"/>
          <w:szCs w:val="24"/>
        </w:rPr>
        <w:t xml:space="preserve"> </w:t>
      </w:r>
      <w:bookmarkEnd w:id="298"/>
      <w:bookmarkEnd w:id="299"/>
      <w:bookmarkEnd w:id="300"/>
      <w:r w:rsidR="007A7F11" w:rsidRPr="00AC189B">
        <w:rPr>
          <w:rFonts w:ascii="Times New Roman" w:hAnsi="Times New Roman" w:cs="Times New Roman"/>
          <w:b/>
          <w:bCs/>
          <w:color w:val="auto"/>
          <w:sz w:val="24"/>
          <w:szCs w:val="24"/>
        </w:rPr>
        <w:t>Programming Language Selection</w:t>
      </w:r>
    </w:p>
    <w:p w14:paraId="3AD12BD2" w14:textId="77777777" w:rsid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sidRPr="00225D7F">
        <w:rPr>
          <w:rFonts w:ascii="Times New Roman" w:hAnsi="Times New Roman" w:cs="Times New Roman"/>
          <w:sz w:val="24"/>
          <w:szCs w:val="24"/>
        </w:rPr>
        <w:t xml:space="preserve">In this study, we employed the programming language </w:t>
      </w:r>
      <w:r w:rsidRPr="00225D7F">
        <w:rPr>
          <w:rFonts w:ascii="Times New Roman" w:hAnsi="Times New Roman" w:cs="Times New Roman"/>
          <w:b/>
          <w:sz w:val="24"/>
          <w:szCs w:val="24"/>
        </w:rPr>
        <w:t>Python</w:t>
      </w:r>
      <w:r w:rsidRPr="00225D7F">
        <w:rPr>
          <w:rFonts w:ascii="Times New Roman" w:hAnsi="Times New Roman" w:cs="Times New Roman"/>
          <w:sz w:val="24"/>
          <w:szCs w:val="24"/>
        </w:rPr>
        <w:t xml:space="preserve"> for the implementation of our Machine Learning models and Backend APIs. Python is a widely-used language known for its readability, simplicity and versatility, making it an ideal choice for our research project. This </w:t>
      </w:r>
      <w:r w:rsidRPr="00225D7F">
        <w:rPr>
          <w:rFonts w:ascii="Times New Roman" w:hAnsi="Times New Roman" w:cs="Times New Roman"/>
          <w:sz w:val="24"/>
          <w:szCs w:val="24"/>
        </w:rPr>
        <w:lastRenderedPageBreak/>
        <w:t>language has a broad range of use cases including web development, data analysis, scientific computing and machine learning. Additionally, Python has a large and active community, providing ample resources and support. Furthermore, the availability of various libraries and frameworks such as NumPy, pandas, and TensorFlow, made Python a powerful tool for our data science and machine learning tasks.</w:t>
      </w:r>
    </w:p>
    <w:p w14:paraId="01B3181C" w14:textId="11EEFBFC" w:rsidR="00B40933" w:rsidRP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 xml:space="preserve">TypeScript </w:t>
      </w:r>
      <w:r>
        <w:rPr>
          <w:rFonts w:ascii="Times New Roman" w:hAnsi="Times New Roman" w:cs="Times New Roman"/>
          <w:sz w:val="24"/>
          <w:szCs w:val="24"/>
        </w:rPr>
        <w:t>(it’s a superset of JavsScript)</w:t>
      </w:r>
      <w:r w:rsidRPr="00225D7F">
        <w:rPr>
          <w:rFonts w:ascii="Times New Roman" w:hAnsi="Times New Roman" w:cs="Times New Roman"/>
          <w:sz w:val="24"/>
          <w:szCs w:val="24"/>
        </w:rPr>
        <w:t xml:space="preserve"> was chosen for the frontend development in order to display dynamic content and create a highly interactive and engaging user experience.</w:t>
      </w:r>
    </w:p>
    <w:p w14:paraId="4EB090FC" w14:textId="1946F406" w:rsidR="00B40933" w:rsidRDefault="00985345">
      <w:pPr>
        <w:pStyle w:val="Heading2"/>
        <w:spacing w:line="360" w:lineRule="auto"/>
        <w:rPr>
          <w:rFonts w:ascii="Times New Roman Regular" w:hAnsi="Times New Roman Regular" w:cs="Times New Roman Regular" w:hint="eastAsia"/>
          <w:b/>
          <w:bCs/>
          <w:color w:val="auto"/>
          <w:sz w:val="24"/>
          <w:szCs w:val="24"/>
        </w:rPr>
      </w:pPr>
      <w:bookmarkStart w:id="301" w:name="_Toc125557612"/>
      <w:bookmarkStart w:id="302" w:name="_Toc125663142"/>
      <w:bookmarkStart w:id="303" w:name="_Toc132325875"/>
      <w:r w:rsidRPr="00C0694D">
        <w:rPr>
          <w:rFonts w:ascii="Times New Roman Regular" w:hAnsi="Times New Roman Regular" w:cs="Times New Roman Regular"/>
          <w:b/>
          <w:bCs/>
          <w:color w:val="auto"/>
          <w:sz w:val="24"/>
          <w:szCs w:val="24"/>
        </w:rPr>
        <w:t xml:space="preserve">7.2.4 </w:t>
      </w:r>
      <w:r w:rsidR="007A7F11" w:rsidRPr="00C0694D">
        <w:rPr>
          <w:rFonts w:ascii="Times New Roman Regular" w:hAnsi="Times New Roman Regular" w:cs="Times New Roman Regular" w:hint="eastAsia"/>
          <w:b/>
          <w:bCs/>
          <w:color w:val="auto"/>
          <w:sz w:val="24"/>
          <w:szCs w:val="24"/>
        </w:rPr>
        <w:t>Development Framework</w:t>
      </w:r>
      <w:bookmarkEnd w:id="301"/>
      <w:bookmarkEnd w:id="302"/>
      <w:bookmarkEnd w:id="303"/>
      <w:r w:rsidR="007A7F11">
        <w:rPr>
          <w:rFonts w:ascii="Times New Roman Regular" w:hAnsi="Times New Roman Regular" w:cs="Times New Roman Regular"/>
          <w:b/>
          <w:bCs/>
          <w:color w:val="auto"/>
          <w:sz w:val="24"/>
          <w:szCs w:val="24"/>
        </w:rPr>
        <w:t xml:space="preserve"> Selection</w:t>
      </w:r>
    </w:p>
    <w:p w14:paraId="50368173" w14:textId="77777777" w:rsidR="007A7F11" w:rsidRPr="006B5E91" w:rsidRDefault="007A7F11" w:rsidP="007A7F1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w:t>
      </w:r>
      <w:r>
        <w:rPr>
          <w:rFonts w:ascii="Times New Roman" w:hAnsi="Times New Roman" w:cs="Times New Roman"/>
          <w:sz w:val="24"/>
          <w:szCs w:val="24"/>
        </w:rPr>
        <w:t xml:space="preserve"> has chosen several development frameworks for the project covering all areas, the table given below describes the purpose of choosing each framework and whats it used for in the project.</w:t>
      </w:r>
    </w:p>
    <w:p w14:paraId="56110499" w14:textId="77777777" w:rsidR="007A7F11" w:rsidRPr="00AC189B" w:rsidRDefault="007A7F11" w:rsidP="007A7F11">
      <w:pPr>
        <w:pStyle w:val="Caption"/>
        <w:keepNext/>
        <w:jc w:val="center"/>
        <w:rPr>
          <w:rFonts w:ascii="Times New Roman" w:hAnsi="Times New Roman" w:cs="Times New Roman"/>
          <w:b w:val="0"/>
          <w:bCs w:val="0"/>
          <w:smallCaps w:val="0"/>
          <w:color w:val="auto"/>
          <w:sz w:val="24"/>
          <w:szCs w:val="24"/>
        </w:rPr>
      </w:pPr>
      <w:bookmarkStart w:id="304" w:name="_Toc12679328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Development framework utilized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04"/>
    </w:p>
    <w:tbl>
      <w:tblPr>
        <w:tblStyle w:val="TableGrid"/>
        <w:tblW w:w="0" w:type="auto"/>
        <w:tblLook w:val="04A0" w:firstRow="1" w:lastRow="0" w:firstColumn="1" w:lastColumn="0" w:noHBand="0" w:noVBand="1"/>
      </w:tblPr>
      <w:tblGrid>
        <w:gridCol w:w="1615"/>
        <w:gridCol w:w="7735"/>
      </w:tblGrid>
      <w:tr w:rsidR="007A7F11" w14:paraId="39D2995A" w14:textId="77777777" w:rsidTr="00520140">
        <w:tc>
          <w:tcPr>
            <w:tcW w:w="1615" w:type="dxa"/>
            <w:shd w:val="clear" w:color="auto" w:fill="D9D9D9" w:themeFill="background1" w:themeFillShade="D9"/>
          </w:tcPr>
          <w:p w14:paraId="65EA4A08"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Framework</w:t>
            </w:r>
          </w:p>
        </w:tc>
        <w:tc>
          <w:tcPr>
            <w:tcW w:w="7735" w:type="dxa"/>
            <w:shd w:val="clear" w:color="auto" w:fill="D9D9D9" w:themeFill="background1" w:themeFillShade="D9"/>
          </w:tcPr>
          <w:p w14:paraId="6826F6AF"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Reason for choosing</w:t>
            </w:r>
          </w:p>
        </w:tc>
      </w:tr>
      <w:tr w:rsidR="007A7F11" w14:paraId="30253EBF" w14:textId="77777777" w:rsidTr="00520140">
        <w:tc>
          <w:tcPr>
            <w:tcW w:w="1615" w:type="dxa"/>
            <w:shd w:val="clear" w:color="auto" w:fill="FFFFFF" w:themeFill="background1"/>
          </w:tcPr>
          <w:p w14:paraId="5F51DC3F"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t>React</w:t>
            </w:r>
          </w:p>
        </w:tc>
        <w:tc>
          <w:tcPr>
            <w:tcW w:w="7735" w:type="dxa"/>
          </w:tcPr>
          <w:p w14:paraId="627B52D2" w14:textId="77777777" w:rsidR="007A7F11" w:rsidRDefault="007A7F11" w:rsidP="00520140">
            <w:pPr>
              <w:spacing w:line="360" w:lineRule="auto"/>
              <w:jc w:val="both"/>
              <w:rPr>
                <w:rFonts w:ascii="Times New Roman" w:hAnsi="Times New Roman" w:cs="Times New Roman"/>
                <w:sz w:val="24"/>
                <w:szCs w:val="24"/>
              </w:rPr>
            </w:pPr>
            <w:r w:rsidRPr="00632D34">
              <w:rPr>
                <w:rFonts w:ascii="Times New Roman" w:hAnsi="Times New Roman" w:cs="Times New Roman"/>
                <w:sz w:val="24"/>
                <w:szCs w:val="24"/>
              </w:rPr>
              <w:t>ReactJS provides reusable components for efficient application development, and its open-source nature and strong community support enable continuous developments and learning tools, making it a handy solution for developers.</w:t>
            </w:r>
          </w:p>
        </w:tc>
      </w:tr>
      <w:tr w:rsidR="007A7F11" w14:paraId="73CC4DEB" w14:textId="77777777" w:rsidTr="00520140">
        <w:tc>
          <w:tcPr>
            <w:tcW w:w="1615" w:type="dxa"/>
            <w:shd w:val="clear" w:color="auto" w:fill="FFFFFF" w:themeFill="background1"/>
          </w:tcPr>
          <w:p w14:paraId="1FE4F3EA"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t xml:space="preserve">Ant Design </w:t>
            </w:r>
          </w:p>
        </w:tc>
        <w:tc>
          <w:tcPr>
            <w:tcW w:w="7735" w:type="dxa"/>
          </w:tcPr>
          <w:p w14:paraId="2D6E1946" w14:textId="77777777" w:rsidR="007A7F11" w:rsidRDefault="007A7F11" w:rsidP="00520140">
            <w:pPr>
              <w:spacing w:line="360" w:lineRule="auto"/>
              <w:jc w:val="both"/>
              <w:rPr>
                <w:rFonts w:ascii="Times New Roman" w:hAnsi="Times New Roman" w:cs="Times New Roman"/>
                <w:sz w:val="24"/>
                <w:szCs w:val="24"/>
              </w:rPr>
            </w:pPr>
            <w:r w:rsidRPr="00632D34">
              <w:rPr>
                <w:rFonts w:ascii="Times New Roman" w:hAnsi="Times New Roman" w:cs="Times New Roman"/>
                <w:sz w:val="24"/>
                <w:szCs w:val="24"/>
              </w:rPr>
              <w:t>Ant Design is a popular React UI framework that offers a large selection of pre-built components, encourages consistency and usability, and enables for style customization using CSS-in-JS. It also reduces build time by using tree-shaking compatibility. Overall, it provides a complete and effective frontend development solution.</w:t>
            </w:r>
          </w:p>
        </w:tc>
      </w:tr>
      <w:tr w:rsidR="007A7F11" w14:paraId="0EE83EC7" w14:textId="77777777" w:rsidTr="00520140">
        <w:tc>
          <w:tcPr>
            <w:tcW w:w="1615" w:type="dxa"/>
            <w:shd w:val="clear" w:color="auto" w:fill="FFFFFF" w:themeFill="background1"/>
          </w:tcPr>
          <w:p w14:paraId="7FD6391D"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735" w:type="dxa"/>
          </w:tcPr>
          <w:p w14:paraId="5859FA68" w14:textId="77777777" w:rsidR="007A7F11" w:rsidRDefault="007A7F11" w:rsidP="00520140">
            <w:pPr>
              <w:spacing w:line="360" w:lineRule="auto"/>
              <w:jc w:val="both"/>
              <w:rPr>
                <w:rFonts w:ascii="Times New Roman" w:hAnsi="Times New Roman" w:cs="Times New Roman"/>
                <w:sz w:val="24"/>
                <w:szCs w:val="24"/>
              </w:rPr>
            </w:pPr>
            <w:r w:rsidRPr="00053358">
              <w:rPr>
                <w:rFonts w:ascii="Times New Roman" w:hAnsi="Times New Roman" w:cs="Times New Roman"/>
                <w:sz w:val="24"/>
                <w:szCs w:val="24"/>
              </w:rPr>
              <w:t>Flask is a Python micro web framework that is lightweight, easy to learn, and provides for flexibility in developing application structures. It is useful for developing backend APIs since it provides a straightforward approach to manage routing and request processing, as well as a built-in development server and different extensions that can be used to extend an API's capabilities.</w:t>
            </w:r>
          </w:p>
        </w:tc>
      </w:tr>
      <w:tr w:rsidR="007A7F11" w14:paraId="20B3D414" w14:textId="77777777" w:rsidTr="00520140">
        <w:tc>
          <w:tcPr>
            <w:tcW w:w="1615" w:type="dxa"/>
            <w:shd w:val="clear" w:color="auto" w:fill="FFFFFF" w:themeFill="background1"/>
          </w:tcPr>
          <w:p w14:paraId="7EBD0758"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t>Optuna</w:t>
            </w:r>
          </w:p>
        </w:tc>
        <w:tc>
          <w:tcPr>
            <w:tcW w:w="7735" w:type="dxa"/>
          </w:tcPr>
          <w:p w14:paraId="34CFBDDF" w14:textId="77777777" w:rsidR="007A7F11" w:rsidRDefault="007A7F11" w:rsidP="00520140">
            <w:pPr>
              <w:spacing w:line="360" w:lineRule="auto"/>
              <w:jc w:val="both"/>
              <w:rPr>
                <w:rFonts w:ascii="Times New Roman" w:hAnsi="Times New Roman" w:cs="Times New Roman"/>
                <w:sz w:val="24"/>
                <w:szCs w:val="24"/>
              </w:rPr>
            </w:pPr>
            <w:r w:rsidRPr="00A1589A">
              <w:rPr>
                <w:rFonts w:ascii="Times New Roman" w:hAnsi="Times New Roman" w:cs="Times New Roman"/>
                <w:sz w:val="24"/>
                <w:szCs w:val="24"/>
              </w:rPr>
              <w:t xml:space="preserve">Optuna is a Python open-source framework for hyperparameter optimization that is simple to use, efficient, and has built-in parallelization support. It also offers built-in support for popular machine learning libraries, as well as automated early halting and distributed parallel optimization. It is a robust and </w:t>
            </w:r>
            <w:r w:rsidRPr="00A1589A">
              <w:rPr>
                <w:rFonts w:ascii="Times New Roman" w:hAnsi="Times New Roman" w:cs="Times New Roman"/>
                <w:sz w:val="24"/>
                <w:szCs w:val="24"/>
              </w:rPr>
              <w:lastRenderedPageBreak/>
              <w:t>adaptable library that can aid in the improvement of machine learning model performance.</w:t>
            </w:r>
          </w:p>
        </w:tc>
      </w:tr>
      <w:tr w:rsidR="007A7F11" w14:paraId="5FA56B1B" w14:textId="77777777" w:rsidTr="00520140">
        <w:tc>
          <w:tcPr>
            <w:tcW w:w="1615" w:type="dxa"/>
            <w:shd w:val="clear" w:color="auto" w:fill="FFFFFF" w:themeFill="background1"/>
          </w:tcPr>
          <w:p w14:paraId="2DDBC25B"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PyTorch</w:t>
            </w:r>
          </w:p>
        </w:tc>
        <w:tc>
          <w:tcPr>
            <w:tcW w:w="7735" w:type="dxa"/>
          </w:tcPr>
          <w:p w14:paraId="62BBF4A6" w14:textId="77777777" w:rsidR="007A7F11" w:rsidRDefault="007A7F11" w:rsidP="00520140">
            <w:pPr>
              <w:spacing w:line="360" w:lineRule="auto"/>
              <w:jc w:val="both"/>
              <w:rPr>
                <w:rFonts w:ascii="Times New Roman" w:hAnsi="Times New Roman" w:cs="Times New Roman"/>
                <w:sz w:val="24"/>
                <w:szCs w:val="24"/>
              </w:rPr>
            </w:pPr>
            <w:r w:rsidRPr="00A1589A">
              <w:rPr>
                <w:rFonts w:ascii="Times New Roman" w:hAnsi="Times New Roman" w:cs="Times New Roman"/>
                <w:sz w:val="24"/>
                <w:szCs w:val="24"/>
              </w:rPr>
              <w:t>PyTorch is a Python open-source machine learning framework that is built on Torch</w:t>
            </w:r>
            <w:r>
              <w:rPr>
                <w:rFonts w:ascii="Times New Roman" w:hAnsi="Times New Roman" w:cs="Times New Roman"/>
                <w:sz w:val="24"/>
                <w:szCs w:val="24"/>
              </w:rPr>
              <w:t xml:space="preserve"> library</w:t>
            </w:r>
            <w:r w:rsidRPr="00A1589A">
              <w:rPr>
                <w:rFonts w:ascii="Times New Roman" w:hAnsi="Times New Roman" w:cs="Times New Roman"/>
                <w:sz w:val="24"/>
                <w:szCs w:val="24"/>
              </w:rPr>
              <w:t xml:space="preserve"> and makes use of GPU capability. Because of its straightforward and easy-to-use API, vast selection of pre-built neural network layers and modules, powerful features such as dynamic computation graphs and automated differentiation, and strong community support, it's a solid choice for developing machine learning models. It is widely used in business and academia for machine learning model research and development.</w:t>
            </w:r>
          </w:p>
        </w:tc>
      </w:tr>
    </w:tbl>
    <w:p w14:paraId="680ACCBD" w14:textId="77777777" w:rsidR="007A7F11" w:rsidRDefault="007A7F11" w:rsidP="007A7F11">
      <w:pPr>
        <w:spacing w:line="360" w:lineRule="auto"/>
        <w:jc w:val="both"/>
        <w:rPr>
          <w:rFonts w:ascii="Times New Roman" w:hAnsi="Times New Roman" w:cs="Times New Roman"/>
          <w:b/>
          <w:bCs/>
          <w:sz w:val="24"/>
          <w:szCs w:val="24"/>
        </w:rPr>
      </w:pPr>
    </w:p>
    <w:p w14:paraId="520C5AA7" w14:textId="29D88B9D" w:rsidR="007A7F11" w:rsidRPr="007A7F11" w:rsidRDefault="007A7F11" w:rsidP="007A7F11">
      <w:pPr>
        <w:spacing w:before="240" w:line="360" w:lineRule="auto"/>
        <w:jc w:val="both"/>
        <w:rPr>
          <w:rFonts w:ascii="Times New Roman" w:hAnsi="Times New Roman" w:cs="Times New Roman"/>
          <w:sz w:val="24"/>
          <w:szCs w:val="24"/>
        </w:rPr>
      </w:pPr>
      <w:r w:rsidRPr="00224A51">
        <w:rPr>
          <w:rFonts w:ascii="Times New Roman" w:hAnsi="Times New Roman" w:cs="Times New Roman"/>
          <w:sz w:val="24"/>
          <w:szCs w:val="24"/>
        </w:rPr>
        <w:t>The data science core employs transformer models from Hugging Face, which have been fine-tuned with the datasets used in this research project. The purpose of retraining the model is to experiment with various hyperparameter changes.</w:t>
      </w:r>
    </w:p>
    <w:p w14:paraId="7D5C6A4B" w14:textId="1881B22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05" w:name="_Toc125557616"/>
      <w:bookmarkStart w:id="306" w:name="_Toc125663146"/>
      <w:bookmarkStart w:id="307" w:name="_Toc132325879"/>
      <w:r w:rsidRPr="00C0694D">
        <w:rPr>
          <w:rFonts w:ascii="Times New Roman Regular" w:hAnsi="Times New Roman Regular" w:cs="Times New Roman Regular"/>
          <w:b/>
          <w:bCs/>
          <w:color w:val="auto"/>
          <w:sz w:val="24"/>
          <w:szCs w:val="24"/>
        </w:rPr>
        <w:t xml:space="preserve">7.2.5 </w:t>
      </w:r>
      <w:bookmarkEnd w:id="305"/>
      <w:bookmarkEnd w:id="306"/>
      <w:bookmarkEnd w:id="307"/>
      <w:r w:rsidR="00C65228" w:rsidRPr="00AC189B">
        <w:rPr>
          <w:rFonts w:ascii="Times New Roman" w:hAnsi="Times New Roman" w:cs="Times New Roman"/>
          <w:b/>
          <w:bCs/>
          <w:color w:val="auto"/>
          <w:sz w:val="24"/>
          <w:szCs w:val="24"/>
        </w:rPr>
        <w:t>Libraries Utilized</w:t>
      </w:r>
    </w:p>
    <w:p w14:paraId="3B13A2C0"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08" w:name="_Toc124969340"/>
      <w:bookmarkStart w:id="309" w:name="_Toc12679328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Libraries used with reasonings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08"/>
      <w:bookmarkEnd w:id="309"/>
    </w:p>
    <w:tbl>
      <w:tblPr>
        <w:tblStyle w:val="TableGrid"/>
        <w:tblW w:w="0" w:type="auto"/>
        <w:tblLook w:val="04A0" w:firstRow="1" w:lastRow="0" w:firstColumn="1" w:lastColumn="0" w:noHBand="0" w:noVBand="1"/>
      </w:tblPr>
      <w:tblGrid>
        <w:gridCol w:w="1975"/>
        <w:gridCol w:w="7375"/>
      </w:tblGrid>
      <w:tr w:rsidR="00C65228" w:rsidRPr="00C05F67" w14:paraId="27D39318" w14:textId="77777777" w:rsidTr="00520140">
        <w:tc>
          <w:tcPr>
            <w:tcW w:w="1975" w:type="dxa"/>
            <w:shd w:val="clear" w:color="auto" w:fill="D9D9D9" w:themeFill="background1" w:themeFillShade="D9"/>
          </w:tcPr>
          <w:p w14:paraId="1C2EE30A"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Library</w:t>
            </w:r>
          </w:p>
        </w:tc>
        <w:tc>
          <w:tcPr>
            <w:tcW w:w="7375" w:type="dxa"/>
            <w:shd w:val="clear" w:color="auto" w:fill="D9D9D9" w:themeFill="background1" w:themeFillShade="D9"/>
          </w:tcPr>
          <w:p w14:paraId="4DC8B4F9"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Reasoning</w:t>
            </w:r>
            <w:r>
              <w:rPr>
                <w:rFonts w:ascii="Times New Roman" w:hAnsi="Times New Roman" w:cs="Times New Roman"/>
                <w:b/>
                <w:sz w:val="24"/>
                <w:szCs w:val="24"/>
              </w:rPr>
              <w:t xml:space="preserve"> for selection</w:t>
            </w:r>
          </w:p>
        </w:tc>
      </w:tr>
      <w:tr w:rsidR="00C65228" w14:paraId="10327024" w14:textId="77777777" w:rsidTr="00520140">
        <w:tc>
          <w:tcPr>
            <w:tcW w:w="1975" w:type="dxa"/>
          </w:tcPr>
          <w:p w14:paraId="7ABEC300"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Firebase</w:t>
            </w:r>
          </w:p>
        </w:tc>
        <w:tc>
          <w:tcPr>
            <w:tcW w:w="7375" w:type="dxa"/>
          </w:tcPr>
          <w:p w14:paraId="034BDB8D"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550E58">
              <w:rPr>
                <w:rFonts w:ascii="Times New Roman" w:hAnsi="Times New Roman" w:cs="Times New Roman"/>
                <w:sz w:val="24"/>
                <w:szCs w:val="24"/>
              </w:rPr>
              <w:t xml:space="preserve"> for providing backend services for mobile and web application development.</w:t>
            </w:r>
          </w:p>
        </w:tc>
      </w:tr>
      <w:tr w:rsidR="00C65228" w14:paraId="3C848034" w14:textId="77777777" w:rsidTr="00520140">
        <w:tc>
          <w:tcPr>
            <w:tcW w:w="1975" w:type="dxa"/>
          </w:tcPr>
          <w:p w14:paraId="7A04C63B"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Axios</w:t>
            </w:r>
          </w:p>
        </w:tc>
        <w:tc>
          <w:tcPr>
            <w:tcW w:w="7375" w:type="dxa"/>
          </w:tcPr>
          <w:p w14:paraId="2435BC46"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for </w:t>
            </w:r>
            <w:r>
              <w:rPr>
                <w:rFonts w:ascii="Times New Roman" w:hAnsi="Times New Roman" w:cs="Times New Roman"/>
                <w:sz w:val="24"/>
                <w:szCs w:val="24"/>
              </w:rPr>
              <w:t>handling</w:t>
            </w:r>
            <w:r w:rsidRPr="00AC39EF">
              <w:rPr>
                <w:rFonts w:ascii="Times New Roman" w:hAnsi="Times New Roman" w:cs="Times New Roman"/>
                <w:sz w:val="24"/>
                <w:szCs w:val="24"/>
              </w:rPr>
              <w:t xml:space="preserve"> HTTP requests in JavaScript.</w:t>
            </w:r>
          </w:p>
        </w:tc>
      </w:tr>
      <w:tr w:rsidR="00C65228" w14:paraId="6AAEB50D" w14:textId="77777777" w:rsidTr="00520140">
        <w:tc>
          <w:tcPr>
            <w:tcW w:w="1975" w:type="dxa"/>
          </w:tcPr>
          <w:p w14:paraId="42371C43"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Redux</w:t>
            </w:r>
          </w:p>
        </w:tc>
        <w:tc>
          <w:tcPr>
            <w:tcW w:w="7375" w:type="dxa"/>
          </w:tcPr>
          <w:p w14:paraId="57441A38"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to control the state of JavaScript applications in a predictable manner by the use of actions, reducers, and a central store.</w:t>
            </w:r>
          </w:p>
        </w:tc>
      </w:tr>
      <w:tr w:rsidR="00C65228" w14:paraId="2658C1B3" w14:textId="77777777" w:rsidTr="00520140">
        <w:tc>
          <w:tcPr>
            <w:tcW w:w="1975" w:type="dxa"/>
          </w:tcPr>
          <w:p w14:paraId="4B64A457"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Hugging face Transformers</w:t>
            </w:r>
          </w:p>
        </w:tc>
        <w:tc>
          <w:tcPr>
            <w:tcW w:w="7375" w:type="dxa"/>
          </w:tcPr>
          <w:p w14:paraId="6F0177AB" w14:textId="77777777" w:rsidR="00C65228" w:rsidRDefault="00C65228" w:rsidP="00520140">
            <w:pPr>
              <w:spacing w:line="360" w:lineRule="auto"/>
              <w:jc w:val="both"/>
              <w:rPr>
                <w:rFonts w:ascii="Times New Roman" w:hAnsi="Times New Roman" w:cs="Times New Roman"/>
                <w:sz w:val="24"/>
                <w:szCs w:val="24"/>
              </w:rPr>
            </w:pPr>
            <w:r w:rsidRPr="00AC39EF">
              <w:rPr>
                <w:rFonts w:ascii="Times New Roman" w:hAnsi="Times New Roman" w:cs="Times New Roman"/>
                <w:sz w:val="24"/>
                <w:szCs w:val="24"/>
              </w:rPr>
              <w:t>Hugging Face transformers library is a state-of-the-art natural language processing library that provides pre-trained transformer models and tools for fine-tuning them on specific tasks.</w:t>
            </w:r>
          </w:p>
        </w:tc>
      </w:tr>
      <w:tr w:rsidR="00C65228" w14:paraId="30FEA0C4" w14:textId="77777777" w:rsidTr="00520140">
        <w:tc>
          <w:tcPr>
            <w:tcW w:w="1975" w:type="dxa"/>
          </w:tcPr>
          <w:p w14:paraId="360BBD21"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NLTK</w:t>
            </w:r>
          </w:p>
        </w:tc>
        <w:tc>
          <w:tcPr>
            <w:tcW w:w="7375" w:type="dxa"/>
          </w:tcPr>
          <w:p w14:paraId="7B63714D" w14:textId="77777777" w:rsidR="00C65228" w:rsidRDefault="00C65228" w:rsidP="00520140">
            <w:pPr>
              <w:spacing w:line="360" w:lineRule="auto"/>
              <w:jc w:val="both"/>
              <w:rPr>
                <w:rFonts w:ascii="Times New Roman" w:hAnsi="Times New Roman" w:cs="Times New Roman"/>
                <w:sz w:val="24"/>
                <w:szCs w:val="24"/>
              </w:rPr>
            </w:pPr>
            <w:r w:rsidRPr="00AC39EF">
              <w:rPr>
                <w:rFonts w:ascii="Times New Roman" w:hAnsi="Times New Roman" w:cs="Times New Roman"/>
                <w:sz w:val="24"/>
                <w:szCs w:val="24"/>
              </w:rPr>
              <w:t xml:space="preserve">NLTK is a library for natural language processing that provides tools for tasks such as tokenization, stemming, and part-of-speech tagging, as well </w:t>
            </w:r>
            <w:r w:rsidRPr="00AC39EF">
              <w:rPr>
                <w:rFonts w:ascii="Times New Roman" w:hAnsi="Times New Roman" w:cs="Times New Roman"/>
                <w:sz w:val="24"/>
                <w:szCs w:val="24"/>
              </w:rPr>
              <w:lastRenderedPageBreak/>
              <w:t>as a wide range of corpora and resources for training and evaluating language models.</w:t>
            </w:r>
          </w:p>
        </w:tc>
      </w:tr>
      <w:tr w:rsidR="00C65228" w14:paraId="7BC6DB52" w14:textId="77777777" w:rsidTr="00520140">
        <w:tc>
          <w:tcPr>
            <w:tcW w:w="1975" w:type="dxa"/>
          </w:tcPr>
          <w:p w14:paraId="336A5A8B"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Rouge </w:t>
            </w:r>
          </w:p>
        </w:tc>
        <w:tc>
          <w:tcPr>
            <w:tcW w:w="7375" w:type="dxa"/>
          </w:tcPr>
          <w:p w14:paraId="12204A16"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Pr="002475F4">
              <w:rPr>
                <w:rFonts w:ascii="Times New Roman" w:hAnsi="Times New Roman" w:cs="Times New Roman"/>
                <w:sz w:val="24"/>
                <w:szCs w:val="24"/>
              </w:rPr>
              <w:t xml:space="preserve"> library for evaluating the quality of text summaries, it is used to compare an automatically generated summary or a peer summary to one or multiple reference summaries.</w:t>
            </w:r>
          </w:p>
        </w:tc>
      </w:tr>
      <w:tr w:rsidR="00C65228" w14:paraId="08ABB252" w14:textId="77777777" w:rsidTr="00520140">
        <w:tc>
          <w:tcPr>
            <w:tcW w:w="1975" w:type="dxa"/>
          </w:tcPr>
          <w:p w14:paraId="16D8D4E0"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Pandas</w:t>
            </w:r>
          </w:p>
        </w:tc>
        <w:tc>
          <w:tcPr>
            <w:tcW w:w="7375" w:type="dxa"/>
          </w:tcPr>
          <w:p w14:paraId="176B4110" w14:textId="77777777" w:rsidR="00C65228" w:rsidRDefault="00C65228" w:rsidP="00520140">
            <w:pPr>
              <w:spacing w:line="360" w:lineRule="auto"/>
              <w:jc w:val="both"/>
              <w:rPr>
                <w:rFonts w:ascii="Times New Roman" w:hAnsi="Times New Roman" w:cs="Times New Roman"/>
                <w:sz w:val="24"/>
                <w:szCs w:val="24"/>
              </w:rPr>
            </w:pPr>
            <w:r w:rsidRPr="002475F4">
              <w:rPr>
                <w:rFonts w:ascii="Times New Roman" w:hAnsi="Times New Roman" w:cs="Times New Roman"/>
                <w:sz w:val="24"/>
                <w:szCs w:val="24"/>
              </w:rPr>
              <w:t>Pandas is a library for data manipulation and analysis, it provides data structures and data analysis tools for handling and manipulating numerical tables and time series data, it is widely used for data preprocessing and data cleaning tasks in data science.</w:t>
            </w:r>
          </w:p>
        </w:tc>
      </w:tr>
      <w:tr w:rsidR="00C65228" w14:paraId="3023004D" w14:textId="77777777" w:rsidTr="00520140">
        <w:tc>
          <w:tcPr>
            <w:tcW w:w="1975" w:type="dxa"/>
          </w:tcPr>
          <w:p w14:paraId="3DE4AD69"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NumPy</w:t>
            </w:r>
          </w:p>
        </w:tc>
        <w:tc>
          <w:tcPr>
            <w:tcW w:w="7375" w:type="dxa"/>
          </w:tcPr>
          <w:p w14:paraId="08DD62C6" w14:textId="77777777" w:rsidR="00C65228" w:rsidRDefault="00C65228" w:rsidP="00520140">
            <w:pPr>
              <w:spacing w:line="360" w:lineRule="auto"/>
              <w:jc w:val="both"/>
              <w:rPr>
                <w:rFonts w:ascii="Times New Roman" w:hAnsi="Times New Roman" w:cs="Times New Roman"/>
                <w:sz w:val="24"/>
                <w:szCs w:val="24"/>
              </w:rPr>
            </w:pPr>
            <w:r w:rsidRPr="002475F4">
              <w:rPr>
                <w:rFonts w:ascii="Times New Roman" w:hAnsi="Times New Roman" w:cs="Times New Roman"/>
                <w:sz w:val="24"/>
                <w:szCs w:val="24"/>
              </w:rPr>
              <w:t>NumPy is a library for scientific computing with Python, it provides support for large, multi-dimensional arrays and matrices of numerical data, as well as a large collection of mathematical functions to operate on these arrays</w:t>
            </w:r>
          </w:p>
        </w:tc>
      </w:tr>
      <w:tr w:rsidR="00C65228" w14:paraId="39DA2D49" w14:textId="77777777" w:rsidTr="00520140">
        <w:tc>
          <w:tcPr>
            <w:tcW w:w="1975" w:type="dxa"/>
          </w:tcPr>
          <w:p w14:paraId="49CF508E"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Matplotlib &amp; Seaborn</w:t>
            </w:r>
          </w:p>
        </w:tc>
        <w:tc>
          <w:tcPr>
            <w:tcW w:w="7375" w:type="dxa"/>
          </w:tcPr>
          <w:p w14:paraId="31523579"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2475F4">
              <w:rPr>
                <w:rFonts w:ascii="Times New Roman" w:hAnsi="Times New Roman" w:cs="Times New Roman"/>
                <w:sz w:val="24"/>
                <w:szCs w:val="24"/>
              </w:rPr>
              <w:t xml:space="preserve"> for creating static, animated, and interactive visualizations in Python</w:t>
            </w:r>
          </w:p>
        </w:tc>
      </w:tr>
      <w:tr w:rsidR="00C65228" w14:paraId="785EF19C" w14:textId="77777777" w:rsidTr="00520140">
        <w:tc>
          <w:tcPr>
            <w:tcW w:w="1975" w:type="dxa"/>
          </w:tcPr>
          <w:p w14:paraId="02082A8E"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Gramformer</w:t>
            </w:r>
          </w:p>
        </w:tc>
        <w:tc>
          <w:tcPr>
            <w:tcW w:w="7375" w:type="dxa"/>
          </w:tcPr>
          <w:p w14:paraId="0E5545AF"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Used </w:t>
            </w:r>
            <w:r w:rsidRPr="002475F4">
              <w:rPr>
                <w:rFonts w:ascii="Times New Roman" w:hAnsi="Times New Roman" w:cs="Times New Roman"/>
                <w:sz w:val="24"/>
                <w:szCs w:val="24"/>
              </w:rPr>
              <w:t>for generating text using GPT-3 model, it's developed by Hugging Face. It provides an easy to use API that allows developers to fine-tune GPT-3 models on their own data and use them for text generation, it supports for various tasks such as text completion, text generation, and text classification.</w:t>
            </w:r>
          </w:p>
        </w:tc>
      </w:tr>
      <w:tr w:rsidR="00C65228" w14:paraId="02313494" w14:textId="77777777" w:rsidTr="00520140">
        <w:tc>
          <w:tcPr>
            <w:tcW w:w="1975" w:type="dxa"/>
          </w:tcPr>
          <w:p w14:paraId="6D67F6DD"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375" w:type="dxa"/>
          </w:tcPr>
          <w:p w14:paraId="48766C9A"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Used for creating web APIs using Python to communicate with the transformer model and handling HTTP requests. </w:t>
            </w:r>
          </w:p>
        </w:tc>
      </w:tr>
    </w:tbl>
    <w:p w14:paraId="3808D401" w14:textId="246E0E69" w:rsidR="00B40933" w:rsidRDefault="00B40933">
      <w:pPr>
        <w:spacing w:line="360" w:lineRule="auto"/>
        <w:jc w:val="both"/>
        <w:rPr>
          <w:rFonts w:ascii="Times New Roman Regular" w:hAnsi="Times New Roman Regular" w:cs="Times New Roman Regular" w:hint="eastAsia"/>
          <w:sz w:val="24"/>
          <w:szCs w:val="24"/>
        </w:rPr>
      </w:pPr>
    </w:p>
    <w:p w14:paraId="2D2B9DE6" w14:textId="7D554C87" w:rsidR="00C65228" w:rsidRDefault="00C65228">
      <w:pPr>
        <w:spacing w:line="360" w:lineRule="auto"/>
        <w:jc w:val="both"/>
        <w:rPr>
          <w:rFonts w:ascii="Times New Roman Regular" w:hAnsi="Times New Roman Regular" w:cs="Times New Roman Regular" w:hint="eastAsia"/>
          <w:sz w:val="24"/>
          <w:szCs w:val="24"/>
        </w:rPr>
      </w:pPr>
    </w:p>
    <w:p w14:paraId="4C65DE4A" w14:textId="77777777" w:rsidR="00C65228" w:rsidRDefault="00C65228">
      <w:pPr>
        <w:spacing w:line="360" w:lineRule="auto"/>
        <w:jc w:val="both"/>
        <w:rPr>
          <w:rFonts w:ascii="Times New Roman Regular" w:hAnsi="Times New Roman Regular" w:cs="Times New Roman Regular" w:hint="eastAsia"/>
          <w:sz w:val="24"/>
          <w:szCs w:val="24"/>
        </w:rPr>
      </w:pPr>
    </w:p>
    <w:p w14:paraId="45BA0CBE" w14:textId="0795EB45" w:rsidR="00B40933" w:rsidRDefault="00985345">
      <w:pPr>
        <w:pStyle w:val="Heading2"/>
        <w:spacing w:line="360" w:lineRule="auto"/>
        <w:rPr>
          <w:rFonts w:ascii="Times New Roman" w:hAnsi="Times New Roman" w:cs="Times New Roman"/>
          <w:b/>
          <w:bCs/>
          <w:color w:val="auto"/>
          <w:sz w:val="24"/>
          <w:szCs w:val="24"/>
        </w:rPr>
      </w:pPr>
      <w:bookmarkStart w:id="310" w:name="_Toc125557617"/>
      <w:bookmarkStart w:id="311" w:name="_Toc125663147"/>
      <w:bookmarkStart w:id="312" w:name="_Toc132325880"/>
      <w:r w:rsidRPr="00C0694D">
        <w:rPr>
          <w:rFonts w:ascii="Times New Roman Regular" w:hAnsi="Times New Roman Regular" w:cs="Times New Roman Regular"/>
          <w:b/>
          <w:bCs/>
          <w:color w:val="auto"/>
          <w:sz w:val="24"/>
          <w:szCs w:val="24"/>
        </w:rPr>
        <w:lastRenderedPageBreak/>
        <w:t xml:space="preserve">7.2.6 </w:t>
      </w:r>
      <w:bookmarkEnd w:id="310"/>
      <w:bookmarkEnd w:id="311"/>
      <w:bookmarkEnd w:id="312"/>
      <w:r w:rsidR="00C65228" w:rsidRPr="00AC189B">
        <w:rPr>
          <w:rFonts w:ascii="Times New Roman" w:hAnsi="Times New Roman" w:cs="Times New Roman"/>
          <w:b/>
          <w:bCs/>
          <w:color w:val="auto"/>
          <w:sz w:val="24"/>
          <w:szCs w:val="24"/>
        </w:rPr>
        <w:t>IDE’s Utilized</w:t>
      </w:r>
    </w:p>
    <w:p w14:paraId="5258D1EE"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13" w:name="_Toc124969341"/>
      <w:bookmarkStart w:id="314" w:name="_Toc12679328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IDE’s used along with justifications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13"/>
      <w:bookmarkEnd w:id="314"/>
    </w:p>
    <w:tbl>
      <w:tblPr>
        <w:tblStyle w:val="TableGrid"/>
        <w:tblW w:w="0" w:type="auto"/>
        <w:tblLook w:val="04A0" w:firstRow="1" w:lastRow="0" w:firstColumn="1" w:lastColumn="0" w:noHBand="0" w:noVBand="1"/>
      </w:tblPr>
      <w:tblGrid>
        <w:gridCol w:w="1975"/>
        <w:gridCol w:w="7375"/>
      </w:tblGrid>
      <w:tr w:rsidR="00C65228" w14:paraId="5CFA8527" w14:textId="77777777" w:rsidTr="00520140">
        <w:tc>
          <w:tcPr>
            <w:tcW w:w="1975" w:type="dxa"/>
            <w:shd w:val="clear" w:color="auto" w:fill="D9D9D9" w:themeFill="background1" w:themeFillShade="D9"/>
          </w:tcPr>
          <w:p w14:paraId="347A85FB"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IDE</w:t>
            </w:r>
          </w:p>
        </w:tc>
        <w:tc>
          <w:tcPr>
            <w:tcW w:w="7375" w:type="dxa"/>
            <w:shd w:val="clear" w:color="auto" w:fill="D9D9D9" w:themeFill="background1" w:themeFillShade="D9"/>
          </w:tcPr>
          <w:p w14:paraId="5B72C4F3"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Justification for selection</w:t>
            </w:r>
          </w:p>
        </w:tc>
      </w:tr>
      <w:tr w:rsidR="00C65228" w14:paraId="7B818777" w14:textId="77777777" w:rsidTr="00520140">
        <w:tc>
          <w:tcPr>
            <w:tcW w:w="1975" w:type="dxa"/>
          </w:tcPr>
          <w:p w14:paraId="11D31212"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VSCode</w:t>
            </w:r>
          </w:p>
        </w:tc>
        <w:tc>
          <w:tcPr>
            <w:tcW w:w="7375" w:type="dxa"/>
          </w:tcPr>
          <w:p w14:paraId="6968FB67"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Best</w:t>
            </w:r>
            <w:r w:rsidRPr="00140242">
              <w:rPr>
                <w:rFonts w:ascii="Times New Roman" w:hAnsi="Times New Roman" w:cs="Times New Roman"/>
                <w:sz w:val="24"/>
                <w:szCs w:val="24"/>
              </w:rPr>
              <w:t xml:space="preserve"> known for its adaptability, usefulness, and performance</w:t>
            </w:r>
            <w:r>
              <w:rPr>
                <w:rFonts w:ascii="Times New Roman" w:hAnsi="Times New Roman" w:cs="Times New Roman"/>
                <w:sz w:val="24"/>
                <w:szCs w:val="24"/>
              </w:rPr>
              <w:t xml:space="preserve">, </w:t>
            </w:r>
            <w:r w:rsidRPr="00140242">
              <w:rPr>
                <w:rFonts w:ascii="Times New Roman" w:hAnsi="Times New Roman" w:cs="Times New Roman"/>
                <w:sz w:val="24"/>
                <w:szCs w:val="24"/>
              </w:rPr>
              <w:t>it offers a wide range of capabilities, such as debugging, Git integration, syntax highlighting, and extensions to personalize the environment.</w:t>
            </w:r>
          </w:p>
        </w:tc>
      </w:tr>
      <w:tr w:rsidR="00C65228" w14:paraId="39949DEC" w14:textId="77777777" w:rsidTr="00520140">
        <w:tc>
          <w:tcPr>
            <w:tcW w:w="1975" w:type="dxa"/>
          </w:tcPr>
          <w:p w14:paraId="3336D365"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Google Colab</w:t>
            </w:r>
          </w:p>
        </w:tc>
        <w:tc>
          <w:tcPr>
            <w:tcW w:w="7375" w:type="dxa"/>
          </w:tcPr>
          <w:p w14:paraId="5958AA93" w14:textId="77777777" w:rsidR="00C65228" w:rsidRDefault="00C65228" w:rsidP="00520140">
            <w:pPr>
              <w:spacing w:line="360" w:lineRule="auto"/>
              <w:jc w:val="both"/>
              <w:rPr>
                <w:rFonts w:ascii="Times New Roman" w:hAnsi="Times New Roman" w:cs="Times New Roman"/>
                <w:sz w:val="24"/>
                <w:szCs w:val="24"/>
              </w:rPr>
            </w:pPr>
            <w:r w:rsidRPr="00140242">
              <w:rPr>
                <w:rFonts w:ascii="Times New Roman" w:hAnsi="Times New Roman" w:cs="Times New Roman"/>
                <w:sz w:val="24"/>
                <w:szCs w:val="24"/>
              </w:rPr>
              <w:t xml:space="preserve">Due to its connection with Google Drive and availability of free GPUs, </w:t>
            </w:r>
            <w:r>
              <w:rPr>
                <w:rFonts w:ascii="Times New Roman" w:hAnsi="Times New Roman" w:cs="Times New Roman"/>
                <w:sz w:val="24"/>
                <w:szCs w:val="24"/>
              </w:rPr>
              <w:t>it’s helpful</w:t>
            </w:r>
            <w:r w:rsidRPr="00140242">
              <w:rPr>
                <w:rFonts w:ascii="Times New Roman" w:hAnsi="Times New Roman" w:cs="Times New Roman"/>
                <w:sz w:val="24"/>
                <w:szCs w:val="24"/>
              </w:rPr>
              <w:t xml:space="preserve"> for </w:t>
            </w:r>
            <w:r>
              <w:rPr>
                <w:rFonts w:ascii="Times New Roman" w:hAnsi="Times New Roman" w:cs="Times New Roman"/>
                <w:sz w:val="24"/>
                <w:szCs w:val="24"/>
              </w:rPr>
              <w:t>developing machine learning models via a cloud environment.</w:t>
            </w:r>
            <w:r w:rsidRPr="00140242">
              <w:rPr>
                <w:rFonts w:ascii="Times New Roman" w:hAnsi="Times New Roman" w:cs="Times New Roman"/>
                <w:sz w:val="24"/>
                <w:szCs w:val="24"/>
              </w:rPr>
              <w:t xml:space="preserve"> </w:t>
            </w:r>
          </w:p>
        </w:tc>
      </w:tr>
      <w:tr w:rsidR="00C65228" w14:paraId="1F8C9D6B" w14:textId="77777777" w:rsidTr="00520140">
        <w:tc>
          <w:tcPr>
            <w:tcW w:w="1975" w:type="dxa"/>
          </w:tcPr>
          <w:p w14:paraId="157B3C61"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Jupyter Notebook</w:t>
            </w:r>
          </w:p>
        </w:tc>
        <w:tc>
          <w:tcPr>
            <w:tcW w:w="7375" w:type="dxa"/>
          </w:tcPr>
          <w:p w14:paraId="33C82051"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Due</w:t>
            </w:r>
            <w:r w:rsidRPr="008069BE">
              <w:rPr>
                <w:rFonts w:ascii="Times New Roman" w:hAnsi="Times New Roman" w:cs="Times New Roman"/>
                <w:sz w:val="24"/>
                <w:szCs w:val="24"/>
              </w:rPr>
              <w:t xml:space="preserve"> to their interactive and readable format, making it ideal for local experimentation, documentation and collaboration.</w:t>
            </w:r>
          </w:p>
        </w:tc>
      </w:tr>
    </w:tbl>
    <w:p w14:paraId="1D6F63C6" w14:textId="77777777" w:rsidR="00C65228" w:rsidRPr="00C65228" w:rsidRDefault="00C65228" w:rsidP="00C65228"/>
    <w:p w14:paraId="78940540" w14:textId="49B5E6E7"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15" w:name="_Toc125663148"/>
      <w:bookmarkStart w:id="316" w:name="_Toc125557618"/>
      <w:bookmarkStart w:id="317" w:name="_Toc132325881"/>
      <w:r w:rsidRPr="00C0694D">
        <w:rPr>
          <w:rFonts w:ascii="Times New Roman Regular" w:hAnsi="Times New Roman Regular" w:cs="Times New Roman Regular"/>
          <w:b/>
          <w:bCs/>
          <w:color w:val="auto"/>
          <w:sz w:val="24"/>
          <w:szCs w:val="24"/>
        </w:rPr>
        <w:t xml:space="preserve">7.2.7 </w:t>
      </w:r>
      <w:bookmarkEnd w:id="315"/>
      <w:bookmarkEnd w:id="316"/>
      <w:bookmarkEnd w:id="317"/>
      <w:r w:rsidR="00C65228" w:rsidRPr="00AC189B">
        <w:rPr>
          <w:rFonts w:ascii="Times New Roman" w:hAnsi="Times New Roman" w:cs="Times New Roman"/>
          <w:b/>
          <w:bCs/>
          <w:color w:val="auto"/>
          <w:sz w:val="24"/>
          <w:szCs w:val="24"/>
        </w:rPr>
        <w:t>Summary of Technology Selection</w:t>
      </w:r>
    </w:p>
    <w:p w14:paraId="000AF15E"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18" w:name="_Toc124969342"/>
      <w:bookmarkStart w:id="319" w:name="_Toc126793284"/>
      <w:bookmarkStart w:id="320" w:name="_Toc125557619"/>
      <w:bookmarkStart w:id="321" w:name="_Toc125663149"/>
      <w:bookmarkStart w:id="322" w:name="_Toc13232588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Summary of Technology selection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18"/>
      <w:bookmarkEnd w:id="319"/>
    </w:p>
    <w:tbl>
      <w:tblPr>
        <w:tblStyle w:val="TableGrid"/>
        <w:tblW w:w="0" w:type="auto"/>
        <w:tblLook w:val="04A0" w:firstRow="1" w:lastRow="0" w:firstColumn="1" w:lastColumn="0" w:noHBand="0" w:noVBand="1"/>
      </w:tblPr>
      <w:tblGrid>
        <w:gridCol w:w="2875"/>
        <w:gridCol w:w="6475"/>
      </w:tblGrid>
      <w:tr w:rsidR="00C65228" w14:paraId="6406A498" w14:textId="77777777" w:rsidTr="00520140">
        <w:tc>
          <w:tcPr>
            <w:tcW w:w="2875" w:type="dxa"/>
            <w:shd w:val="clear" w:color="auto" w:fill="D9D9D9" w:themeFill="background1" w:themeFillShade="D9"/>
          </w:tcPr>
          <w:p w14:paraId="3EDA447E"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Component</w:t>
            </w:r>
          </w:p>
        </w:tc>
        <w:tc>
          <w:tcPr>
            <w:tcW w:w="6475" w:type="dxa"/>
            <w:shd w:val="clear" w:color="auto" w:fill="D9D9D9" w:themeFill="background1" w:themeFillShade="D9"/>
          </w:tcPr>
          <w:p w14:paraId="56826918"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Tools</w:t>
            </w:r>
          </w:p>
        </w:tc>
      </w:tr>
      <w:tr w:rsidR="00C65228" w14:paraId="4D716CC0" w14:textId="77777777" w:rsidTr="00520140">
        <w:tc>
          <w:tcPr>
            <w:tcW w:w="2875" w:type="dxa"/>
          </w:tcPr>
          <w:p w14:paraId="6DE5441E"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Programming Languages</w:t>
            </w:r>
          </w:p>
        </w:tc>
        <w:tc>
          <w:tcPr>
            <w:tcW w:w="6475" w:type="dxa"/>
          </w:tcPr>
          <w:p w14:paraId="0F731821"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TypeScript, Python</w:t>
            </w:r>
          </w:p>
        </w:tc>
      </w:tr>
      <w:tr w:rsidR="00C65228" w14:paraId="284DF04A" w14:textId="77777777" w:rsidTr="00520140">
        <w:tc>
          <w:tcPr>
            <w:tcW w:w="2875" w:type="dxa"/>
          </w:tcPr>
          <w:p w14:paraId="1365D586"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Development Framework</w:t>
            </w:r>
          </w:p>
        </w:tc>
        <w:tc>
          <w:tcPr>
            <w:tcW w:w="6475" w:type="dxa"/>
          </w:tcPr>
          <w:p w14:paraId="44BD2C01"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Flask, PyTorch, Optuna</w:t>
            </w:r>
          </w:p>
        </w:tc>
      </w:tr>
      <w:tr w:rsidR="00C65228" w14:paraId="4F31F860" w14:textId="77777777" w:rsidTr="00520140">
        <w:tc>
          <w:tcPr>
            <w:tcW w:w="2875" w:type="dxa"/>
          </w:tcPr>
          <w:p w14:paraId="51081D20"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UI Framework</w:t>
            </w:r>
          </w:p>
        </w:tc>
        <w:tc>
          <w:tcPr>
            <w:tcW w:w="6475" w:type="dxa"/>
          </w:tcPr>
          <w:p w14:paraId="3F523116"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Ant Design, React</w:t>
            </w:r>
          </w:p>
        </w:tc>
      </w:tr>
      <w:tr w:rsidR="00C65228" w14:paraId="7D7B90C3" w14:textId="77777777" w:rsidTr="00520140">
        <w:tc>
          <w:tcPr>
            <w:tcW w:w="2875" w:type="dxa"/>
          </w:tcPr>
          <w:p w14:paraId="4B125D7B"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Libraries</w:t>
            </w:r>
          </w:p>
        </w:tc>
        <w:tc>
          <w:tcPr>
            <w:tcW w:w="6475" w:type="dxa"/>
          </w:tcPr>
          <w:p w14:paraId="1A991306"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NLTK, Rouge, React, Pandas, Gramformer, Matplotlib &amp; Seaborn, Axios, Transformers (from hugging face)</w:t>
            </w:r>
          </w:p>
        </w:tc>
      </w:tr>
      <w:tr w:rsidR="00C65228" w14:paraId="75AC3A58" w14:textId="77777777" w:rsidTr="00520140">
        <w:tc>
          <w:tcPr>
            <w:tcW w:w="2875" w:type="dxa"/>
          </w:tcPr>
          <w:p w14:paraId="086D82E7"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IDE – Research</w:t>
            </w:r>
          </w:p>
        </w:tc>
        <w:tc>
          <w:tcPr>
            <w:tcW w:w="6475" w:type="dxa"/>
          </w:tcPr>
          <w:p w14:paraId="6C438758"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Google Colab, Jupyter Notebook</w:t>
            </w:r>
          </w:p>
        </w:tc>
      </w:tr>
      <w:tr w:rsidR="00C65228" w14:paraId="61C4312C" w14:textId="77777777" w:rsidTr="00520140">
        <w:tc>
          <w:tcPr>
            <w:tcW w:w="2875" w:type="dxa"/>
          </w:tcPr>
          <w:p w14:paraId="6B473A14"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IDE – Product</w:t>
            </w:r>
          </w:p>
        </w:tc>
        <w:tc>
          <w:tcPr>
            <w:tcW w:w="6475" w:type="dxa"/>
          </w:tcPr>
          <w:p w14:paraId="268BF1B3"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VSCode</w:t>
            </w:r>
          </w:p>
        </w:tc>
      </w:tr>
      <w:tr w:rsidR="00C65228" w14:paraId="279D756B" w14:textId="77777777" w:rsidTr="00520140">
        <w:tc>
          <w:tcPr>
            <w:tcW w:w="2875" w:type="dxa"/>
          </w:tcPr>
          <w:p w14:paraId="3E9F5A53"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Version Control</w:t>
            </w:r>
          </w:p>
        </w:tc>
        <w:tc>
          <w:tcPr>
            <w:tcW w:w="6475" w:type="dxa"/>
          </w:tcPr>
          <w:p w14:paraId="0258E6DE"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Git, GitHub</w:t>
            </w:r>
          </w:p>
        </w:tc>
      </w:tr>
      <w:tr w:rsidR="00C65228" w14:paraId="5D62754E" w14:textId="77777777" w:rsidTr="00520140">
        <w:tc>
          <w:tcPr>
            <w:tcW w:w="2875" w:type="dxa"/>
          </w:tcPr>
          <w:p w14:paraId="5EAE4823"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Data storage</w:t>
            </w:r>
          </w:p>
        </w:tc>
        <w:tc>
          <w:tcPr>
            <w:tcW w:w="6475" w:type="dxa"/>
          </w:tcPr>
          <w:p w14:paraId="5F125562"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Firebase</w:t>
            </w:r>
          </w:p>
        </w:tc>
      </w:tr>
    </w:tbl>
    <w:p w14:paraId="7FF7A434" w14:textId="649139E8" w:rsidR="00B40933" w:rsidRPr="00C0694D"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0694D">
        <w:rPr>
          <w:rFonts w:ascii="Times New Roman Regular" w:hAnsi="Times New Roman Regular" w:cs="Times New Roman Regular"/>
          <w:b/>
          <w:bCs/>
          <w:color w:val="auto"/>
          <w:sz w:val="28"/>
          <w:szCs w:val="28"/>
        </w:rPr>
        <w:lastRenderedPageBreak/>
        <w:t xml:space="preserve">7.3 </w:t>
      </w:r>
      <w:bookmarkEnd w:id="320"/>
      <w:r w:rsidRPr="00C0694D">
        <w:rPr>
          <w:rFonts w:ascii="Times New Roman Regular" w:hAnsi="Times New Roman Regular" w:cs="Times New Roman Regular"/>
          <w:b/>
          <w:bCs/>
          <w:color w:val="auto"/>
          <w:sz w:val="28"/>
          <w:szCs w:val="28"/>
        </w:rPr>
        <w:t xml:space="preserve">Implementation of </w:t>
      </w:r>
      <w:r w:rsidR="00C65228" w:rsidRPr="00C0694D">
        <w:rPr>
          <w:rFonts w:ascii="Times New Roman Regular" w:hAnsi="Times New Roman Regular" w:cs="Times New Roman Regular" w:hint="eastAsia"/>
          <w:b/>
          <w:bCs/>
          <w:color w:val="auto"/>
          <w:sz w:val="28"/>
          <w:szCs w:val="28"/>
        </w:rPr>
        <w:t>Core Functionalities</w:t>
      </w:r>
      <w:bookmarkEnd w:id="321"/>
      <w:bookmarkEnd w:id="322"/>
    </w:p>
    <w:p w14:paraId="5A636D7A" w14:textId="3A5220B1" w:rsidR="00B40933" w:rsidRDefault="00723291">
      <w:pPr>
        <w:spacing w:line="360" w:lineRule="auto"/>
        <w:jc w:val="both"/>
        <w:rPr>
          <w:rFonts w:ascii="Times New Roman Regular" w:hAnsi="Times New Roman Regular" w:cs="Times New Roman Regular" w:hint="eastAsia"/>
          <w:sz w:val="24"/>
          <w:szCs w:val="24"/>
        </w:rPr>
      </w:pPr>
      <w:r w:rsidRPr="00B95CD6">
        <w:rPr>
          <w:rFonts w:ascii="Times New Roman" w:hAnsi="Times New Roman" w:cs="Times New Roman"/>
          <w:sz w:val="24"/>
          <w:szCs w:val="24"/>
        </w:rPr>
        <w:t>The project's core functionalities include the experiments of top-tier transformer architectures to determine the optimal one, applying data preprocessing steps, automating hyperparameter searching, retraining the model with new data fetched from the database and new hyperparameters, and having the model be able to summarize reviews from both domain users and general users</w:t>
      </w:r>
      <w:r w:rsidR="00FD2F9D">
        <w:rPr>
          <w:rFonts w:ascii="Times New Roman Regular" w:hAnsi="Times New Roman Regular" w:cs="Times New Roman Regular"/>
          <w:sz w:val="24"/>
          <w:szCs w:val="24"/>
        </w:rPr>
        <w:t>.</w:t>
      </w:r>
    </w:p>
    <w:p w14:paraId="336BD4A3" w14:textId="2A85B27B"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23" w:name="_Toc125663150"/>
      <w:bookmarkStart w:id="324" w:name="_Toc125557620"/>
      <w:bookmarkStart w:id="325" w:name="_Toc132325883"/>
      <w:r w:rsidRPr="00C0694D">
        <w:rPr>
          <w:rFonts w:ascii="Times New Roman Regular" w:hAnsi="Times New Roman Regular" w:cs="Times New Roman Regular"/>
          <w:b/>
          <w:bCs/>
          <w:color w:val="auto"/>
          <w:sz w:val="24"/>
          <w:szCs w:val="24"/>
        </w:rPr>
        <w:t xml:space="preserve">7.3.1 </w:t>
      </w:r>
      <w:bookmarkEnd w:id="323"/>
      <w:bookmarkEnd w:id="324"/>
      <w:bookmarkEnd w:id="325"/>
      <w:r w:rsidR="00723291" w:rsidRPr="00AC189B">
        <w:rPr>
          <w:rFonts w:ascii="Times New Roman" w:hAnsi="Times New Roman" w:cs="Times New Roman"/>
          <w:b/>
          <w:bCs/>
          <w:color w:val="auto"/>
          <w:sz w:val="24"/>
          <w:szCs w:val="24"/>
        </w:rPr>
        <w:t>Automated Hyperparameter Search &amp; Model Training</w:t>
      </w:r>
    </w:p>
    <w:p w14:paraId="4AC93998" w14:textId="3D3392B4" w:rsidR="00B40933" w:rsidRDefault="00723291">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author did a research on different approaches to automate the hyperparameter searching, because manual hyperparameter tuning is total waste of time. Multiple hyperparameter tuning frameworks were available, however Optuna was chosen due to its flexibility and ease of use</w:t>
      </w:r>
      <w:r w:rsidR="00FD2F9D">
        <w:rPr>
          <w:rFonts w:ascii="Times New Roman Regular" w:hAnsi="Times New Roman Regular" w:cs="Times New Roman Regular"/>
          <w:sz w:val="24"/>
          <w:szCs w:val="24"/>
        </w:rPr>
        <w:t>.</w:t>
      </w:r>
    </w:p>
    <w:p w14:paraId="24B367E5" w14:textId="54FCF324" w:rsidR="00B40933" w:rsidRDefault="0072329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07088DCA" wp14:editId="6E342C76">
            <wp:extent cx="2419350" cy="178946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23495" cy="1792526"/>
                    </a:xfrm>
                    <a:prstGeom prst="rect">
                      <a:avLst/>
                    </a:prstGeom>
                    <a:noFill/>
                    <a:ln>
                      <a:noFill/>
                    </a:ln>
                  </pic:spPr>
                </pic:pic>
              </a:graphicData>
            </a:graphic>
          </wp:inline>
        </w:drawing>
      </w:r>
    </w:p>
    <w:p w14:paraId="11A57058" w14:textId="65D6408A" w:rsidR="00B40933" w:rsidRDefault="00FD2F9D">
      <w:pPr>
        <w:pStyle w:val="Caption"/>
        <w:jc w:val="center"/>
        <w:rPr>
          <w:rFonts w:ascii="Times New Roman" w:hAnsi="Times New Roman" w:cs="Times New Roman"/>
          <w:b w:val="0"/>
          <w:bCs w:val="0"/>
          <w:smallCaps w:val="0"/>
          <w:color w:val="auto"/>
          <w:sz w:val="24"/>
          <w:szCs w:val="24"/>
        </w:rPr>
      </w:pPr>
      <w:bookmarkStart w:id="326" w:name="_Toc124969355"/>
      <w:bookmarkStart w:id="327" w:name="_Toc132182766"/>
      <w:r w:rsidRPr="00791CD6">
        <w:rPr>
          <w:rFonts w:ascii="Times New Roman Regular" w:hAnsi="Times New Roman Regular" w:cs="Times New Roman Regular"/>
          <w:b w:val="0"/>
          <w:bCs w:val="0"/>
          <w:smallCaps w:val="0"/>
          <w:color w:val="auto"/>
          <w:sz w:val="24"/>
          <w:szCs w:val="24"/>
        </w:rPr>
        <w:t xml:space="preserve">Figure </w:t>
      </w:r>
      <w:r w:rsidR="00BA3EB5" w:rsidRPr="00791CD6">
        <w:rPr>
          <w:rFonts w:ascii="Times New Roman Regular" w:hAnsi="Times New Roman Regular" w:cs="Times New Roman Regular" w:hint="eastAsia"/>
          <w:b w:val="0"/>
          <w:bCs w:val="0"/>
          <w:smallCaps w:val="0"/>
          <w:color w:val="auto"/>
          <w:sz w:val="24"/>
          <w:szCs w:val="24"/>
        </w:rPr>
        <w:fldChar w:fldCharType="begin"/>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b w:val="0"/>
          <w:bCs w:val="0"/>
          <w:smallCaps w:val="0"/>
          <w:color w:val="auto"/>
          <w:sz w:val="24"/>
          <w:szCs w:val="24"/>
        </w:rPr>
        <w:instrText>SEQ Figure \* ARABIC</w:instrText>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14</w:t>
      </w:r>
      <w:r w:rsidR="00BA3EB5" w:rsidRPr="00791CD6">
        <w:rPr>
          <w:rFonts w:ascii="Times New Roman Regular" w:hAnsi="Times New Roman Regular" w:cs="Times New Roman Regular" w:hint="eastAsia"/>
          <w:b w:val="0"/>
          <w:bCs w:val="0"/>
          <w:smallCaps w:val="0"/>
          <w:color w:val="auto"/>
          <w:sz w:val="24"/>
          <w:szCs w:val="24"/>
        </w:rPr>
        <w:fldChar w:fldCharType="end"/>
      </w:r>
      <w:r w:rsidRPr="00791CD6">
        <w:rPr>
          <w:rFonts w:ascii="Times New Roman Regular" w:hAnsi="Times New Roman Regular" w:cs="Times New Roman Regular"/>
          <w:b w:val="0"/>
          <w:bCs w:val="0"/>
          <w:smallCaps w:val="0"/>
          <w:color w:val="auto"/>
          <w:sz w:val="24"/>
          <w:szCs w:val="24"/>
        </w:rPr>
        <w:t xml:space="preserve">: </w:t>
      </w:r>
      <w:bookmarkEnd w:id="326"/>
      <w:bookmarkEnd w:id="327"/>
      <w:r w:rsidR="00723291" w:rsidRPr="00AC189B">
        <w:rPr>
          <w:rFonts w:ascii="Times New Roman" w:hAnsi="Times New Roman" w:cs="Times New Roman"/>
          <w:b w:val="0"/>
          <w:bCs w:val="0"/>
          <w:smallCaps w:val="0"/>
          <w:color w:val="auto"/>
          <w:sz w:val="24"/>
          <w:szCs w:val="24"/>
        </w:rPr>
        <w:t>Hyperparameter Range Initialization (</w:t>
      </w:r>
      <w:r w:rsidR="00723291" w:rsidRPr="00AC189B">
        <w:rPr>
          <w:rFonts w:ascii="Times New Roman" w:hAnsi="Times New Roman" w:cs="Times New Roman"/>
          <w:b w:val="0"/>
          <w:bCs w:val="0"/>
          <w:i/>
          <w:iCs/>
          <w:smallCaps w:val="0"/>
          <w:color w:val="auto"/>
          <w:sz w:val="24"/>
          <w:szCs w:val="24"/>
        </w:rPr>
        <w:t>Self-Composed</w:t>
      </w:r>
      <w:r w:rsidR="00723291" w:rsidRPr="00AC189B">
        <w:rPr>
          <w:rFonts w:ascii="Times New Roman" w:hAnsi="Times New Roman" w:cs="Times New Roman"/>
          <w:b w:val="0"/>
          <w:bCs w:val="0"/>
          <w:smallCaps w:val="0"/>
          <w:color w:val="auto"/>
          <w:sz w:val="24"/>
          <w:szCs w:val="24"/>
        </w:rPr>
        <w:t>)</w:t>
      </w:r>
    </w:p>
    <w:p w14:paraId="576E98C0" w14:textId="77777777" w:rsidR="00723291" w:rsidRPr="005E723E" w:rsidRDefault="00723291" w:rsidP="00723291">
      <w:pPr>
        <w:spacing w:line="360" w:lineRule="auto"/>
        <w:jc w:val="both"/>
      </w:pPr>
      <w:r w:rsidRPr="00C763D8">
        <w:rPr>
          <w:rFonts w:ascii="Times New Roman" w:hAnsi="Times New Roman" w:cs="Times New Roman"/>
          <w:sz w:val="24"/>
          <w:szCs w:val="24"/>
        </w:rPr>
        <w:t xml:space="preserve">The code snippet above illustrates how the hyperparameters are initialized with a group of values, some of which are within a range based on the setting of the min and max parameters. In order to determine the optimal parameter values </w:t>
      </w:r>
      <w:r>
        <w:rPr>
          <w:rFonts w:ascii="Times New Roman" w:hAnsi="Times New Roman" w:cs="Times New Roman"/>
          <w:sz w:val="24"/>
          <w:szCs w:val="24"/>
        </w:rPr>
        <w:t>from</w:t>
      </w:r>
      <w:r w:rsidRPr="00C763D8">
        <w:rPr>
          <w:rFonts w:ascii="Times New Roman" w:hAnsi="Times New Roman" w:cs="Times New Roman"/>
          <w:sz w:val="24"/>
          <w:szCs w:val="24"/>
        </w:rPr>
        <w:t xml:space="preserve"> the initialized range, these parameters will be utilized during hyperparameter search training. If no range is specified, the default will start at zero.</w:t>
      </w:r>
    </w:p>
    <w:p w14:paraId="48E6EA19"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lastRenderedPageBreak/>
        <w:drawing>
          <wp:inline distT="0" distB="0" distL="0" distR="0" wp14:anchorId="03A96AC8" wp14:editId="1572370D">
            <wp:extent cx="4183380" cy="3555068"/>
            <wp:effectExtent l="0" t="0" r="762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88609" cy="3559511"/>
                    </a:xfrm>
                    <a:prstGeom prst="rect">
                      <a:avLst/>
                    </a:prstGeom>
                    <a:noFill/>
                    <a:ln>
                      <a:noFill/>
                    </a:ln>
                  </pic:spPr>
                </pic:pic>
              </a:graphicData>
            </a:graphic>
          </wp:inline>
        </w:drawing>
      </w:r>
    </w:p>
    <w:p w14:paraId="5DAF8D95"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28" w:name="_Toc124969356"/>
      <w:bookmarkStart w:id="329" w:name="_Toc127171640"/>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11</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Hyperparameter search using Optuna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28"/>
      <w:bookmarkEnd w:id="329"/>
    </w:p>
    <w:p w14:paraId="32D7786D" w14:textId="77777777" w:rsidR="00723291" w:rsidRPr="006B5E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above snippet </w:t>
      </w:r>
      <w:r>
        <w:rPr>
          <w:rFonts w:ascii="Times New Roman" w:hAnsi="Times New Roman" w:cs="Times New Roman"/>
          <w:sz w:val="24"/>
          <w:szCs w:val="24"/>
        </w:rPr>
        <w:t>shows how the Optuna framework is integrated with the model training code to perform automated hyperparameter search. The main performance contributing parameters are considered for the hyperparameter searching this includes learning rate, weight decay, num of training epochs, warmup ratio, batch size.</w:t>
      </w:r>
    </w:p>
    <w:p w14:paraId="0F33CBA3" w14:textId="77777777" w:rsidR="00723291" w:rsidRPr="006B5E91" w:rsidRDefault="00723291" w:rsidP="00723291">
      <w:pPr>
        <w:spacing w:line="360" w:lineRule="auto"/>
        <w:jc w:val="center"/>
        <w:rPr>
          <w:rFonts w:ascii="Times New Roman" w:hAnsi="Times New Roman" w:cs="Times New Roman"/>
        </w:rPr>
      </w:pPr>
      <w:r w:rsidRPr="006B5E91">
        <w:rPr>
          <w:rFonts w:ascii="Times New Roman" w:hAnsi="Times New Roman" w:cs="Times New Roman"/>
          <w:sz w:val="24"/>
          <w:szCs w:val="24"/>
        </w:rPr>
        <w:lastRenderedPageBreak/>
        <w:t xml:space="preserve"> </w:t>
      </w:r>
      <w:r>
        <w:rPr>
          <w:rFonts w:ascii="Times New Roman" w:hAnsi="Times New Roman" w:cs="Times New Roman"/>
          <w:noProof/>
          <w:sz w:val="24"/>
          <w:szCs w:val="24"/>
        </w:rPr>
        <w:drawing>
          <wp:inline distT="0" distB="0" distL="0" distR="0" wp14:anchorId="59B6B0A2" wp14:editId="50A3188F">
            <wp:extent cx="4290060" cy="360453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95139" cy="3608802"/>
                    </a:xfrm>
                    <a:prstGeom prst="rect">
                      <a:avLst/>
                    </a:prstGeom>
                    <a:noFill/>
                    <a:ln>
                      <a:noFill/>
                    </a:ln>
                  </pic:spPr>
                </pic:pic>
              </a:graphicData>
            </a:graphic>
          </wp:inline>
        </w:drawing>
      </w:r>
    </w:p>
    <w:p w14:paraId="5117DE1E"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0" w:name="_Toc124969357"/>
      <w:bookmarkStart w:id="331" w:name="_Toc127171641"/>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Hyperparameter results and training arguments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0"/>
      <w:bookmarkEnd w:id="331"/>
    </w:p>
    <w:p w14:paraId="1BB0FDB1" w14:textId="77777777" w:rsidR="00723291" w:rsidRPr="001B6B10" w:rsidRDefault="00723291" w:rsidP="00723291">
      <w:r w:rsidRPr="006B5E91">
        <w:rPr>
          <w:rFonts w:ascii="Times New Roman" w:hAnsi="Times New Roman" w:cs="Times New Roman"/>
          <w:sz w:val="24"/>
          <w:szCs w:val="24"/>
        </w:rPr>
        <w:t>The above snippet</w:t>
      </w:r>
      <w:r>
        <w:rPr>
          <w:rFonts w:ascii="Times New Roman" w:hAnsi="Times New Roman" w:cs="Times New Roman"/>
          <w:sz w:val="24"/>
          <w:szCs w:val="24"/>
        </w:rPr>
        <w:t xml:space="preserve"> demonstrates how to result of the hyperparameter search is used within the training arguments for model training.</w:t>
      </w:r>
    </w:p>
    <w:p w14:paraId="70012C24"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1BF1FA65" wp14:editId="2D1FC35E">
            <wp:extent cx="2780605" cy="1572927"/>
            <wp:effectExtent l="0" t="0" r="127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92453" cy="1579629"/>
                    </a:xfrm>
                    <a:prstGeom prst="rect">
                      <a:avLst/>
                    </a:prstGeom>
                    <a:noFill/>
                    <a:ln>
                      <a:noFill/>
                    </a:ln>
                  </pic:spPr>
                </pic:pic>
              </a:graphicData>
            </a:graphic>
          </wp:inline>
        </w:drawing>
      </w:r>
    </w:p>
    <w:p w14:paraId="78074DCC"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2" w:name="_Toc124969358"/>
      <w:bookmarkStart w:id="333" w:name="_Toc127171642"/>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Model training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2"/>
      <w:bookmarkEnd w:id="333"/>
    </w:p>
    <w:p w14:paraId="6776E651" w14:textId="3CC749C0" w:rsidR="007232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w:t>
      </w:r>
      <w:r>
        <w:rPr>
          <w:rFonts w:ascii="Times New Roman" w:hAnsi="Times New Roman" w:cs="Times New Roman"/>
          <w:sz w:val="24"/>
          <w:szCs w:val="24"/>
        </w:rPr>
        <w:t>above code snippet is the model training initiation with the optimal hyperparameters.</w:t>
      </w:r>
    </w:p>
    <w:p w14:paraId="446517DA" w14:textId="7550DC83" w:rsidR="00723291" w:rsidRDefault="00723291" w:rsidP="00723291">
      <w:pPr>
        <w:spacing w:line="360" w:lineRule="auto"/>
        <w:jc w:val="both"/>
        <w:rPr>
          <w:rFonts w:ascii="Times New Roman" w:hAnsi="Times New Roman" w:cs="Times New Roman"/>
          <w:sz w:val="24"/>
          <w:szCs w:val="24"/>
        </w:rPr>
      </w:pPr>
    </w:p>
    <w:p w14:paraId="3A287105" w14:textId="05DDB499" w:rsidR="00723291" w:rsidRDefault="00723291" w:rsidP="00723291">
      <w:pPr>
        <w:spacing w:line="360" w:lineRule="auto"/>
        <w:jc w:val="both"/>
        <w:rPr>
          <w:rFonts w:ascii="Times New Roman" w:hAnsi="Times New Roman" w:cs="Times New Roman"/>
          <w:sz w:val="24"/>
          <w:szCs w:val="24"/>
        </w:rPr>
      </w:pPr>
    </w:p>
    <w:p w14:paraId="256600F0" w14:textId="77777777" w:rsidR="00723291" w:rsidRPr="00723291" w:rsidRDefault="00723291" w:rsidP="00723291">
      <w:pPr>
        <w:spacing w:line="360" w:lineRule="auto"/>
        <w:jc w:val="both"/>
        <w:rPr>
          <w:rFonts w:ascii="Times New Roman" w:hAnsi="Times New Roman" w:cs="Times New Roman"/>
          <w:sz w:val="24"/>
          <w:szCs w:val="24"/>
        </w:rPr>
      </w:pPr>
    </w:p>
    <w:p w14:paraId="36F4FD90" w14:textId="19BF480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34" w:name="_Toc125663151"/>
      <w:bookmarkStart w:id="335" w:name="_Toc125557621"/>
      <w:bookmarkStart w:id="336" w:name="_Toc132325884"/>
      <w:r w:rsidRPr="00C0694D">
        <w:rPr>
          <w:rFonts w:ascii="Times New Roman Regular" w:hAnsi="Times New Roman Regular" w:cs="Times New Roman Regular"/>
          <w:b/>
          <w:bCs/>
          <w:color w:val="auto"/>
          <w:sz w:val="24"/>
          <w:szCs w:val="24"/>
        </w:rPr>
        <w:lastRenderedPageBreak/>
        <w:t xml:space="preserve">7.3.2 </w:t>
      </w:r>
      <w:bookmarkEnd w:id="334"/>
      <w:bookmarkEnd w:id="335"/>
      <w:bookmarkEnd w:id="336"/>
      <w:r w:rsidR="00723291" w:rsidRPr="00AC189B">
        <w:rPr>
          <w:rFonts w:ascii="Times New Roman" w:hAnsi="Times New Roman" w:cs="Times New Roman"/>
          <w:b/>
          <w:bCs/>
          <w:color w:val="auto"/>
          <w:sz w:val="24"/>
          <w:szCs w:val="24"/>
        </w:rPr>
        <w:t>Model Usage General &amp; Domain Specific Users</w:t>
      </w:r>
    </w:p>
    <w:p w14:paraId="4DCCBCAF" w14:textId="77777777" w:rsidR="00723291" w:rsidRPr="00A41BA5" w:rsidRDefault="00723291" w:rsidP="00723291">
      <w:pPr>
        <w:jc w:val="center"/>
      </w:pPr>
      <w:r>
        <w:rPr>
          <w:noProof/>
        </w:rPr>
        <w:drawing>
          <wp:inline distT="0" distB="0" distL="0" distR="0" wp14:anchorId="45C4E9FF" wp14:editId="2E51B7A6">
            <wp:extent cx="5044440" cy="1953104"/>
            <wp:effectExtent l="0" t="0" r="381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49635" cy="1955115"/>
                    </a:xfrm>
                    <a:prstGeom prst="rect">
                      <a:avLst/>
                    </a:prstGeom>
                    <a:noFill/>
                    <a:ln>
                      <a:noFill/>
                    </a:ln>
                  </pic:spPr>
                </pic:pic>
              </a:graphicData>
            </a:graphic>
          </wp:inline>
        </w:drawing>
      </w:r>
    </w:p>
    <w:p w14:paraId="426F6C14"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7" w:name="_Toc127171643"/>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General user review text summarization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7"/>
    </w:p>
    <w:p w14:paraId="47920153"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code snippet is an API endpoint which handles text (review) summarization for the general users where they don’t need to create and account or have specialized model assigned to them instead the general model is utilized. </w:t>
      </w:r>
    </w:p>
    <w:p w14:paraId="4749A09F"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FF373F" wp14:editId="4CF71A7E">
            <wp:extent cx="3549370" cy="23012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76149" cy="2318602"/>
                    </a:xfrm>
                    <a:prstGeom prst="rect">
                      <a:avLst/>
                    </a:prstGeom>
                    <a:noFill/>
                    <a:ln>
                      <a:noFill/>
                    </a:ln>
                  </pic:spPr>
                </pic:pic>
              </a:graphicData>
            </a:graphic>
          </wp:inline>
        </w:drawing>
      </w:r>
    </w:p>
    <w:p w14:paraId="6EA3DAEF"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8" w:name="_Toc127171644"/>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15</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Assigning a specific model for the new domain user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8"/>
    </w:p>
    <w:p w14:paraId="1F130799"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above code snippet describes an API for assigning a copy of the generalized model for the user id of the domain (given that the domain user signed up for the application), the reason for creating a copy is for retraining purposes with new data.</w:t>
      </w:r>
    </w:p>
    <w:p w14:paraId="38174D54"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C02CDD" wp14:editId="6D85F2FF">
            <wp:extent cx="4732020" cy="3444230"/>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34330" cy="3445912"/>
                    </a:xfrm>
                    <a:prstGeom prst="rect">
                      <a:avLst/>
                    </a:prstGeom>
                    <a:noFill/>
                    <a:ln>
                      <a:noFill/>
                    </a:ln>
                  </pic:spPr>
                </pic:pic>
              </a:graphicData>
            </a:graphic>
          </wp:inline>
        </w:drawing>
      </w:r>
    </w:p>
    <w:p w14:paraId="70FE53B3"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9" w:name="_Toc127171645"/>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Domain Specific text review summarization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9"/>
    </w:p>
    <w:p w14:paraId="6FB04888" w14:textId="256E2D0E" w:rsidR="00B40933" w:rsidRP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code snippet describes how the newly assigned domain specific model is used to generate the summary and store the input and outputs into the database along with returning the </w:t>
      </w:r>
      <w:r>
        <w:rPr>
          <w:rFonts w:ascii="Times New Roman" w:hAnsi="Times New Roman" w:cs="Times New Roman"/>
          <w:sz w:val="24"/>
          <w:szCs w:val="24"/>
        </w:rPr>
        <w:lastRenderedPageBreak/>
        <w:t xml:space="preserve">sentiment of the summary with the sentiment score. The sentiment analysis is done using a pretrained transformer directly from hugging face API. </w:t>
      </w:r>
    </w:p>
    <w:p w14:paraId="58DB8496" w14:textId="594B746C"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40" w:name="_Toc125557622"/>
      <w:bookmarkStart w:id="341" w:name="_Toc125663152"/>
      <w:bookmarkStart w:id="342" w:name="_Toc132325885"/>
      <w:r w:rsidRPr="00C0694D">
        <w:rPr>
          <w:rFonts w:ascii="Times New Roman Regular" w:hAnsi="Times New Roman Regular" w:cs="Times New Roman Regular"/>
          <w:b/>
          <w:bCs/>
          <w:color w:val="auto"/>
          <w:sz w:val="24"/>
          <w:szCs w:val="24"/>
        </w:rPr>
        <w:t xml:space="preserve">7.3.3 </w:t>
      </w:r>
      <w:bookmarkEnd w:id="340"/>
      <w:bookmarkEnd w:id="341"/>
      <w:bookmarkEnd w:id="342"/>
      <w:r w:rsidR="00723291" w:rsidRPr="00AC189B">
        <w:rPr>
          <w:rFonts w:ascii="Times New Roman" w:hAnsi="Times New Roman" w:cs="Times New Roman"/>
          <w:b/>
          <w:bCs/>
          <w:color w:val="auto"/>
          <w:sz w:val="24"/>
          <w:szCs w:val="24"/>
        </w:rPr>
        <w:t>Model Retraining</w:t>
      </w:r>
    </w:p>
    <w:p w14:paraId="1979178B" w14:textId="77777777" w:rsidR="00723291" w:rsidRDefault="00723291" w:rsidP="00723291">
      <w:pPr>
        <w:keepNext/>
        <w:spacing w:line="360" w:lineRule="auto"/>
        <w:jc w:val="center"/>
        <w:rPr>
          <w:rFonts w:ascii="Times New Roman" w:hAnsi="Times New Roman" w:cs="Times New Roman"/>
          <w:sz w:val="24"/>
          <w:szCs w:val="24"/>
        </w:rPr>
      </w:pPr>
      <w:bookmarkStart w:id="343" w:name="_Toc132325886"/>
      <w:r>
        <w:rPr>
          <w:noProof/>
        </w:rPr>
        <w:drawing>
          <wp:inline distT="0" distB="0" distL="0" distR="0" wp14:anchorId="50744840" wp14:editId="1804B0EB">
            <wp:extent cx="5943600" cy="37534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753485"/>
                    </a:xfrm>
                    <a:prstGeom prst="rect">
                      <a:avLst/>
                    </a:prstGeom>
                    <a:noFill/>
                    <a:ln>
                      <a:noFill/>
                    </a:ln>
                  </pic:spPr>
                </pic:pic>
              </a:graphicData>
            </a:graphic>
          </wp:inline>
        </w:drawing>
      </w:r>
    </w:p>
    <w:p w14:paraId="5588E25F"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44" w:name="_Toc127171646"/>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Fetching related data for model retraining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44"/>
    </w:p>
    <w:p w14:paraId="7F613D29" w14:textId="4DB3AF8C"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The code snippet above describes the necessary data fetched from the database to create the new dataset for model retraining, once the new dataset is created it is passed through a function to perform hyperparameter tuning and then retrain the model. Once completed retraining, the old model will be replaced with the new model in the folder path location.</w:t>
      </w:r>
    </w:p>
    <w:p w14:paraId="166429C9" w14:textId="2FA3372F" w:rsidR="00A87AC3" w:rsidRDefault="00A87AC3" w:rsidP="00A87AC3">
      <w:pPr>
        <w:pStyle w:val="Heading2"/>
        <w:spacing w:line="360" w:lineRule="auto"/>
        <w:rPr>
          <w:rFonts w:ascii="Times New Roman" w:hAnsi="Times New Roman" w:cs="Times New Roman"/>
          <w:b/>
          <w:bCs/>
          <w:color w:val="auto"/>
          <w:sz w:val="24"/>
          <w:szCs w:val="24"/>
        </w:rPr>
      </w:pPr>
      <w:r w:rsidRPr="00C0694D">
        <w:rPr>
          <w:rFonts w:ascii="Times New Roman Regular" w:hAnsi="Times New Roman Regular" w:cs="Times New Roman Regular"/>
          <w:b/>
          <w:bCs/>
          <w:color w:val="auto"/>
          <w:sz w:val="24"/>
          <w:szCs w:val="24"/>
        </w:rPr>
        <w:t>7.3.</w:t>
      </w:r>
      <w:r>
        <w:rPr>
          <w:rFonts w:ascii="Times New Roman Regular" w:hAnsi="Times New Roman Regular" w:cs="Times New Roman Regular"/>
          <w:b/>
          <w:bCs/>
          <w:color w:val="auto"/>
          <w:sz w:val="24"/>
          <w:szCs w:val="24"/>
        </w:rPr>
        <w:t>4</w:t>
      </w:r>
      <w:r w:rsidRPr="00C0694D">
        <w:rPr>
          <w:rFonts w:ascii="Times New Roman Regular" w:hAnsi="Times New Roman Regular" w:cs="Times New Roman Regular"/>
          <w:b/>
          <w:bCs/>
          <w:color w:val="auto"/>
          <w:sz w:val="24"/>
          <w:szCs w:val="24"/>
        </w:rPr>
        <w:t xml:space="preserve"> </w:t>
      </w:r>
      <w:r>
        <w:rPr>
          <w:rFonts w:ascii="Times New Roman" w:hAnsi="Times New Roman" w:cs="Times New Roman"/>
          <w:b/>
          <w:bCs/>
          <w:color w:val="auto"/>
          <w:sz w:val="24"/>
          <w:szCs w:val="24"/>
        </w:rPr>
        <w:t>Data</w:t>
      </w:r>
      <w:r w:rsidRPr="00AC189B">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w:t>
      </w:r>
    </w:p>
    <w:p w14:paraId="7D20C570" w14:textId="77777777" w:rsidR="00A87AC3" w:rsidRDefault="00A87AC3" w:rsidP="00A87AC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raw dataset was contaminated with a lot of noise, numerous data preprocessing steps were required to clean the data before model training. The related preprocessing scripts can be found at </w:t>
      </w:r>
      <w:hyperlink w:anchor="_D.1._Data_Preprocessing" w:history="1">
        <w:r w:rsidRPr="00A87AC3">
          <w:rPr>
            <w:rStyle w:val="Hyperlink"/>
            <w:rFonts w:ascii="Times New Roman" w:hAnsi="Times New Roman" w:cs="Times New Roman"/>
            <w:b/>
            <w:bCs/>
            <w:color w:val="000000" w:themeColor="text1"/>
            <w:sz w:val="24"/>
            <w:szCs w:val="24"/>
            <w:u w:val="none"/>
          </w:rPr>
          <w:t>APPENDIX D.1</w:t>
        </w:r>
      </w:hyperlink>
      <w:r w:rsidRPr="006B5E91">
        <w:rPr>
          <w:rFonts w:ascii="Times New Roman" w:hAnsi="Times New Roman" w:cs="Times New Roman"/>
          <w:sz w:val="24"/>
          <w:szCs w:val="24"/>
        </w:rPr>
        <w:t>.</w:t>
      </w:r>
    </w:p>
    <w:p w14:paraId="2388E037" w14:textId="77777777" w:rsidR="00A87AC3" w:rsidRPr="00A87AC3" w:rsidRDefault="00A87AC3" w:rsidP="00A87AC3"/>
    <w:p w14:paraId="2F3B082F" w14:textId="7082218B" w:rsidR="00A63288" w:rsidRDefault="00A63288" w:rsidP="00A63288">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0694D">
        <w:rPr>
          <w:rFonts w:ascii="Times New Roman Regular" w:hAnsi="Times New Roman Regular" w:cs="Times New Roman Regular"/>
          <w:b/>
          <w:bCs/>
          <w:color w:val="auto"/>
          <w:sz w:val="28"/>
          <w:szCs w:val="28"/>
        </w:rPr>
        <w:lastRenderedPageBreak/>
        <w:t>7.</w:t>
      </w:r>
      <w:r>
        <w:rPr>
          <w:rFonts w:ascii="Times New Roman Regular" w:hAnsi="Times New Roman Regular" w:cs="Times New Roman Regular"/>
          <w:b/>
          <w:bCs/>
          <w:color w:val="auto"/>
          <w:sz w:val="28"/>
          <w:szCs w:val="28"/>
        </w:rPr>
        <w:t>4</w:t>
      </w:r>
      <w:r w:rsidRPr="00C0694D">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bookmarkEnd w:id="343"/>
    </w:p>
    <w:p w14:paraId="41BA9D8D" w14:textId="2ABD34AF" w:rsidR="00A63288" w:rsidRDefault="00697C02">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Screenshots of the final GUI are placed under </w:t>
      </w:r>
      <w:hyperlink w:anchor="_E.7._User_interface" w:history="1">
        <w:r w:rsidRPr="00A30750">
          <w:rPr>
            <w:rStyle w:val="Hyperlink"/>
            <w:rFonts w:ascii="Times New Roman Regular" w:hAnsi="Times New Roman Regular" w:cs="Times New Roman Regular"/>
            <w:b/>
            <w:bCs/>
            <w:color w:val="auto"/>
            <w:sz w:val="24"/>
            <w:szCs w:val="24"/>
            <w:u w:val="none"/>
          </w:rPr>
          <w:t>APPENDIX E.7</w:t>
        </w:r>
      </w:hyperlink>
      <w:r>
        <w:rPr>
          <w:rFonts w:ascii="Times New Roman Regular" w:hAnsi="Times New Roman Regular" w:cs="Times New Roman Regular"/>
          <w:sz w:val="24"/>
          <w:szCs w:val="24"/>
        </w:rPr>
        <w:t>.</w:t>
      </w:r>
    </w:p>
    <w:p w14:paraId="09C20DB0" w14:textId="63F4FE23" w:rsidR="00B40933"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5" w:name="_Toc125557623"/>
      <w:bookmarkStart w:id="346" w:name="_Toc125663153"/>
      <w:bookmarkStart w:id="347" w:name="_Toc132325887"/>
      <w:r w:rsidRPr="00C0694D">
        <w:rPr>
          <w:rFonts w:ascii="Times New Roman Regular" w:hAnsi="Times New Roman Regular" w:cs="Times New Roman Regular"/>
          <w:b/>
          <w:bCs/>
          <w:color w:val="auto"/>
          <w:sz w:val="28"/>
          <w:szCs w:val="28"/>
        </w:rPr>
        <w:t>7.</w:t>
      </w:r>
      <w:r w:rsidR="00A63288">
        <w:rPr>
          <w:rFonts w:ascii="Times New Roman Regular" w:hAnsi="Times New Roman Regular" w:cs="Times New Roman Regular"/>
          <w:b/>
          <w:bCs/>
          <w:color w:val="auto"/>
          <w:sz w:val="28"/>
          <w:szCs w:val="28"/>
        </w:rPr>
        <w:t>5</w:t>
      </w:r>
      <w:r w:rsidRPr="00C0694D">
        <w:rPr>
          <w:rFonts w:ascii="Times New Roman Regular" w:hAnsi="Times New Roman Regular" w:cs="Times New Roman Regular"/>
          <w:b/>
          <w:bCs/>
          <w:color w:val="auto"/>
          <w:sz w:val="28"/>
          <w:szCs w:val="28"/>
        </w:rPr>
        <w:t xml:space="preserve"> </w:t>
      </w:r>
      <w:bookmarkEnd w:id="345"/>
      <w:r w:rsidRPr="00C0694D">
        <w:rPr>
          <w:rFonts w:ascii="Times New Roman Regular" w:hAnsi="Times New Roman Regular" w:cs="Times New Roman Regular"/>
          <w:b/>
          <w:bCs/>
          <w:color w:val="auto"/>
          <w:sz w:val="28"/>
          <w:szCs w:val="28"/>
        </w:rPr>
        <w:t>Chapter summary</w:t>
      </w:r>
      <w:bookmarkEnd w:id="346"/>
      <w:bookmarkEnd w:id="347"/>
    </w:p>
    <w:p w14:paraId="16179724" w14:textId="77777777" w:rsidR="00A87AC3" w:rsidRPr="008524B2" w:rsidRDefault="00A87AC3" w:rsidP="00A87AC3">
      <w:pPr>
        <w:spacing w:line="360" w:lineRule="auto"/>
        <w:jc w:val="both"/>
        <w:rPr>
          <w:rFonts w:ascii="Times New Roman" w:hAnsi="Times New Roman" w:cs="Times New Roman"/>
          <w:sz w:val="24"/>
          <w:szCs w:val="24"/>
        </w:rPr>
      </w:pPr>
      <w:r w:rsidRPr="008524B2">
        <w:rPr>
          <w:rFonts w:ascii="Times New Roman" w:hAnsi="Times New Roman" w:cs="Times New Roman"/>
          <w:sz w:val="24"/>
          <w:szCs w:val="24"/>
        </w:rPr>
        <w:t>The chapter discusses the tools, technology, and languages utilized to create the research prototype. The fundamental functionality is covered, along with insights and samples of code for the implemented algorithms</w:t>
      </w:r>
      <w:r>
        <w:rPr>
          <w:rFonts w:ascii="Times New Roman" w:hAnsi="Times New Roman" w:cs="Times New Roman"/>
          <w:sz w:val="24"/>
          <w:szCs w:val="24"/>
        </w:rPr>
        <w:t>, moreover the testing and evaluation related code for the models is discussed.</w:t>
      </w:r>
      <w:r w:rsidRPr="008524B2">
        <w:rPr>
          <w:rFonts w:ascii="Times New Roman" w:hAnsi="Times New Roman" w:cs="Times New Roman"/>
          <w:sz w:val="24"/>
          <w:szCs w:val="24"/>
        </w:rPr>
        <w:t xml:space="preserve"> </w:t>
      </w:r>
    </w:p>
    <w:p w14:paraId="24416BB3" w14:textId="77777777" w:rsidR="00232032" w:rsidRDefault="00232032">
      <w:pPr>
        <w:spacing w:line="360" w:lineRule="auto"/>
        <w:jc w:val="both"/>
        <w:rPr>
          <w:rFonts w:ascii="Times New Roman Regular" w:hAnsi="Times New Roman Regular" w:cs="Times New Roman Regular" w:hint="eastAsia"/>
          <w:sz w:val="24"/>
          <w:szCs w:val="24"/>
        </w:rPr>
        <w:sectPr w:rsidR="00232032">
          <w:headerReference w:type="default" r:id="rId56"/>
          <w:headerReference w:type="first" r:id="rId57"/>
          <w:pgSz w:w="12240" w:h="15840"/>
          <w:pgMar w:top="1440" w:right="1440" w:bottom="1440" w:left="1440" w:header="720" w:footer="720" w:gutter="0"/>
          <w:cols w:space="720"/>
          <w:titlePg/>
          <w:docGrid w:linePitch="360"/>
        </w:sectPr>
      </w:pPr>
    </w:p>
    <w:p w14:paraId="516699A1" w14:textId="7BF68134" w:rsidR="00232032" w:rsidRPr="00A71603" w:rsidRDefault="00232032" w:rsidP="00A71603">
      <w:pPr>
        <w:pStyle w:val="Heading1"/>
        <w:pBdr>
          <w:bottom w:val="double" w:sz="6" w:space="1" w:color="auto"/>
        </w:pBdr>
        <w:spacing w:line="360" w:lineRule="auto"/>
        <w:rPr>
          <w:rFonts w:ascii="Times New Roman" w:hAnsi="Times New Roman" w:cs="Times New Roman"/>
          <w:b/>
          <w:bCs/>
          <w:color w:val="auto"/>
          <w:sz w:val="32"/>
          <w:szCs w:val="32"/>
        </w:rPr>
      </w:pPr>
      <w:bookmarkStart w:id="348" w:name="_Toc132325888"/>
      <w:r w:rsidRPr="00A71603">
        <w:rPr>
          <w:rFonts w:ascii="Times New Roman" w:hAnsi="Times New Roman" w:cs="Times New Roman"/>
          <w:b/>
          <w:bCs/>
          <w:color w:val="auto"/>
          <w:sz w:val="32"/>
          <w:szCs w:val="32"/>
          <w:highlight w:val="yellow"/>
        </w:rPr>
        <w:lastRenderedPageBreak/>
        <w:t xml:space="preserve">CHAPTER </w:t>
      </w:r>
      <w:r w:rsidR="00FC59E0" w:rsidRPr="00A71603">
        <w:rPr>
          <w:rFonts w:ascii="Times New Roman" w:hAnsi="Times New Roman" w:cs="Times New Roman"/>
          <w:b/>
          <w:bCs/>
          <w:color w:val="auto"/>
          <w:sz w:val="32"/>
          <w:szCs w:val="32"/>
          <w:highlight w:val="yellow"/>
        </w:rPr>
        <w:t>08</w:t>
      </w:r>
      <w:r w:rsidRPr="00A71603">
        <w:rPr>
          <w:rFonts w:ascii="Times New Roman" w:hAnsi="Times New Roman" w:cs="Times New Roman"/>
          <w:b/>
          <w:bCs/>
          <w:color w:val="auto"/>
          <w:sz w:val="32"/>
          <w:szCs w:val="32"/>
          <w:highlight w:val="yellow"/>
        </w:rPr>
        <w:t xml:space="preserve">. </w:t>
      </w:r>
      <w:r w:rsidR="003974CF" w:rsidRPr="00A71603">
        <w:rPr>
          <w:rFonts w:ascii="Times New Roman" w:hAnsi="Times New Roman" w:cs="Times New Roman"/>
          <w:b/>
          <w:bCs/>
          <w:color w:val="auto"/>
          <w:sz w:val="32"/>
          <w:szCs w:val="32"/>
          <w:highlight w:val="yellow"/>
        </w:rPr>
        <w:t>TESTING</w:t>
      </w:r>
      <w:bookmarkEnd w:id="348"/>
    </w:p>
    <w:p w14:paraId="108B64E5" w14:textId="133A8A3B" w:rsidR="00093E6B" w:rsidRPr="00DD35A3" w:rsidRDefault="00093E6B"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9" w:name="_Toc132325889"/>
      <w:r w:rsidRPr="00DD35A3">
        <w:rPr>
          <w:rFonts w:ascii="Times New Roman Regular" w:hAnsi="Times New Roman Regular" w:cs="Times New Roman Regular"/>
          <w:b/>
          <w:bCs/>
          <w:color w:val="auto"/>
          <w:sz w:val="28"/>
          <w:szCs w:val="28"/>
        </w:rPr>
        <w:t xml:space="preserve">8.1 Chapter </w:t>
      </w:r>
      <w:r w:rsidR="00493EA8" w:rsidRPr="00DD35A3">
        <w:rPr>
          <w:rFonts w:ascii="Times New Roman Regular" w:hAnsi="Times New Roman Regular" w:cs="Times New Roman Regular" w:hint="eastAsia"/>
          <w:b/>
          <w:bCs/>
          <w:color w:val="auto"/>
          <w:sz w:val="28"/>
          <w:szCs w:val="28"/>
        </w:rPr>
        <w:t>Overview</w:t>
      </w:r>
      <w:bookmarkEnd w:id="349"/>
    </w:p>
    <w:p w14:paraId="6441A265" w14:textId="7D60B8DD" w:rsidR="003974CF" w:rsidRPr="00B551BF" w:rsidRDefault="00B12156" w:rsidP="00186D82">
      <w:pPr>
        <w:spacing w:line="360" w:lineRule="auto"/>
        <w:jc w:val="both"/>
        <w:rPr>
          <w:rFonts w:ascii="Times New Roman" w:hAnsi="Times New Roman" w:cs="Times New Roman"/>
          <w:sz w:val="24"/>
          <w:szCs w:val="24"/>
        </w:rPr>
      </w:pPr>
      <w:r w:rsidRPr="00B12156">
        <w:rPr>
          <w:rFonts w:ascii="Times New Roman" w:hAnsi="Times New Roman" w:cs="Times New Roman"/>
          <w:sz w:val="24"/>
          <w:szCs w:val="24"/>
        </w:rPr>
        <w:t>After achieving an acceptable level of implementation, it is imperative to subject the system to rigorous testing to ascertain that its functionalities operate as intended. This chapter entails conducting comprehensive testing on both the system and the utilized model. The testing methodologies employed encompass functional, non-functional, integration, and model testing, all aimed at providing an extensive evaluation of the system's performance</w:t>
      </w:r>
      <w:r w:rsidR="00091B88">
        <w:rPr>
          <w:rFonts w:ascii="Times New Roman" w:hAnsi="Times New Roman" w:cs="Times New Roman"/>
          <w:sz w:val="24"/>
          <w:szCs w:val="24"/>
        </w:rPr>
        <w:t>.</w:t>
      </w:r>
    </w:p>
    <w:p w14:paraId="0C321072" w14:textId="6C4E4BF5" w:rsidR="00A668E3" w:rsidRPr="00DD35A3" w:rsidRDefault="00A668E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0" w:name="_Toc132325890"/>
      <w:r w:rsidRPr="00DD35A3">
        <w:rPr>
          <w:rFonts w:ascii="Times New Roman Regular" w:hAnsi="Times New Roman Regular" w:cs="Times New Roman Regular"/>
          <w:b/>
          <w:bCs/>
          <w:color w:val="auto"/>
          <w:sz w:val="28"/>
          <w:szCs w:val="28"/>
        </w:rPr>
        <w:t>8.2 Testing objectives &amp; goals</w:t>
      </w:r>
      <w:bookmarkEnd w:id="350"/>
    </w:p>
    <w:p w14:paraId="4AD9E958" w14:textId="77777777" w:rsidR="007A12E6" w:rsidRDefault="007A12E6" w:rsidP="007A12E6">
      <w:pPr>
        <w:spacing w:line="360" w:lineRule="auto"/>
        <w:jc w:val="both"/>
        <w:rPr>
          <w:rFonts w:ascii="Times New Roman" w:hAnsi="Times New Roman" w:cs="Times New Roman"/>
          <w:sz w:val="24"/>
          <w:szCs w:val="24"/>
        </w:rPr>
      </w:pPr>
      <w:bookmarkStart w:id="351" w:name="_Toc132325891"/>
      <w:r w:rsidRPr="005E5995">
        <w:rPr>
          <w:rFonts w:ascii="Times New Roman" w:hAnsi="Times New Roman" w:cs="Times New Roman"/>
          <w:sz w:val="24"/>
          <w:szCs w:val="24"/>
        </w:rPr>
        <w:t>The primary objective of testing is to verify that the system functions in the expected manner. Achieving this objective requires meeting several testing goals.</w:t>
      </w:r>
      <w:r>
        <w:rPr>
          <w:rFonts w:ascii="Times New Roman" w:hAnsi="Times New Roman" w:cs="Times New Roman"/>
          <w:sz w:val="24"/>
          <w:szCs w:val="24"/>
        </w:rPr>
        <w:t>:</w:t>
      </w:r>
    </w:p>
    <w:p w14:paraId="24D99FB6"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Confirm the model's performance is optimized to its fullest potential</w:t>
      </w:r>
      <w:r>
        <w:rPr>
          <w:rFonts w:ascii="Times New Roman" w:hAnsi="Times New Roman" w:cs="Times New Roman"/>
          <w:sz w:val="24"/>
          <w:szCs w:val="24"/>
        </w:rPr>
        <w:t>.</w:t>
      </w:r>
    </w:p>
    <w:p w14:paraId="4BD0D6E4"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Ensure that the implemented functionalities are in line with the "Must have" and "Should have" criteria of the MoSCoW technique</w:t>
      </w:r>
      <w:r>
        <w:rPr>
          <w:rFonts w:ascii="Times New Roman" w:hAnsi="Times New Roman" w:cs="Times New Roman"/>
          <w:sz w:val="24"/>
          <w:szCs w:val="24"/>
        </w:rPr>
        <w:t>.</w:t>
      </w:r>
    </w:p>
    <w:p w14:paraId="25D0D780"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Identify any necessary bug fixes or improvements that need to be applied to the application</w:t>
      </w:r>
      <w:r>
        <w:rPr>
          <w:rFonts w:ascii="Times New Roman" w:hAnsi="Times New Roman" w:cs="Times New Roman"/>
          <w:sz w:val="24"/>
          <w:szCs w:val="24"/>
        </w:rPr>
        <w:t>.</w:t>
      </w:r>
    </w:p>
    <w:p w14:paraId="57E807D7"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Ascertain if the critical non-functional requirements have been satisfied</w:t>
      </w:r>
      <w:r>
        <w:rPr>
          <w:rFonts w:ascii="Times New Roman" w:hAnsi="Times New Roman" w:cs="Times New Roman"/>
          <w:sz w:val="24"/>
          <w:szCs w:val="24"/>
        </w:rPr>
        <w:t>.</w:t>
      </w:r>
    </w:p>
    <w:p w14:paraId="6B4138D5" w14:textId="0D3786F6" w:rsidR="00A71603" w:rsidRP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Perform baseline benchmarking to establish a standard for comparing the system's future performance</w:t>
      </w:r>
      <w:r>
        <w:rPr>
          <w:rFonts w:ascii="Times New Roman" w:hAnsi="Times New Roman" w:cs="Times New Roman"/>
          <w:sz w:val="24"/>
          <w:szCs w:val="24"/>
        </w:rPr>
        <w:t>.</w:t>
      </w:r>
    </w:p>
    <w:p w14:paraId="661087CA" w14:textId="538CFE61" w:rsidR="005C4A37" w:rsidRPr="00DD35A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D35A3">
        <w:rPr>
          <w:rFonts w:ascii="Times New Roman Regular" w:hAnsi="Times New Roman Regular" w:cs="Times New Roman Regular"/>
          <w:b/>
          <w:bCs/>
          <w:color w:val="auto"/>
          <w:sz w:val="28"/>
          <w:szCs w:val="28"/>
        </w:rPr>
        <w:t>8.3 Testing criteria</w:t>
      </w:r>
      <w:bookmarkEnd w:id="351"/>
    </w:p>
    <w:p w14:paraId="402E37AB" w14:textId="02EA98AB" w:rsidR="00A71603" w:rsidRDefault="007A12E6" w:rsidP="00A71603">
      <w:pPr>
        <w:spacing w:line="360" w:lineRule="auto"/>
        <w:jc w:val="both"/>
        <w:rPr>
          <w:rFonts w:ascii="Times New Roman" w:hAnsi="Times New Roman" w:cs="Times New Roman"/>
          <w:sz w:val="24"/>
          <w:szCs w:val="24"/>
        </w:rPr>
      </w:pPr>
      <w:bookmarkStart w:id="352" w:name="_8.4_Model_testing"/>
      <w:bookmarkStart w:id="353" w:name="_Toc132325892"/>
      <w:bookmarkEnd w:id="352"/>
      <w:r w:rsidRPr="007A12E6">
        <w:rPr>
          <w:rFonts w:ascii="Times New Roman" w:hAnsi="Times New Roman" w:cs="Times New Roman"/>
          <w:sz w:val="24"/>
          <w:szCs w:val="24"/>
        </w:rPr>
        <w:t>Before proceeding with the testing phase, a specific set of standards was established to assess the system using two different methods.</w:t>
      </w:r>
    </w:p>
    <w:p w14:paraId="0BE8287A" w14:textId="28CE8B98" w:rsidR="007A12E6"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Functional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7A12E6">
        <w:rPr>
          <w:rFonts w:ascii="Times New Roman" w:hAnsi="Times New Roman" w:cs="Times New Roman"/>
          <w:sz w:val="24"/>
          <w:szCs w:val="24"/>
        </w:rPr>
        <w:t>This involves examining the system's developmental traits and technical specifications to determine its conformity to the designated design based on functional requirements</w:t>
      </w:r>
      <w:r>
        <w:rPr>
          <w:rFonts w:ascii="Times New Roman" w:hAnsi="Times New Roman" w:cs="Times New Roman"/>
          <w:sz w:val="24"/>
          <w:szCs w:val="24"/>
        </w:rPr>
        <w:t>.</w:t>
      </w:r>
    </w:p>
    <w:p w14:paraId="646586A4" w14:textId="16F92678" w:rsidR="007A12E6" w:rsidRPr="0087351A"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Structural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00A91035" w:rsidRPr="00A91035">
        <w:rPr>
          <w:rFonts w:ascii="Times New Roman" w:hAnsi="Times New Roman" w:cs="Times New Roman"/>
          <w:sz w:val="24"/>
          <w:szCs w:val="24"/>
        </w:rPr>
        <w:t>This evaluates the system's non-functional requirements while simultaneously ensuring that it satisfies the functional requirements' performance criteria</w:t>
      </w:r>
      <w:r>
        <w:rPr>
          <w:rFonts w:ascii="Times New Roman" w:hAnsi="Times New Roman" w:cs="Times New Roman"/>
          <w:sz w:val="24"/>
          <w:szCs w:val="24"/>
        </w:rPr>
        <w:t>.</w:t>
      </w:r>
    </w:p>
    <w:p w14:paraId="1785040C" w14:textId="24B24BC7" w:rsidR="005C4A37" w:rsidRPr="00D0044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00443">
        <w:rPr>
          <w:rFonts w:ascii="Times New Roman Regular" w:hAnsi="Times New Roman Regular" w:cs="Times New Roman Regular"/>
          <w:b/>
          <w:bCs/>
          <w:color w:val="auto"/>
          <w:sz w:val="28"/>
          <w:szCs w:val="28"/>
        </w:rPr>
        <w:lastRenderedPageBreak/>
        <w:t>8.4 Model testing &amp; evaluation</w:t>
      </w:r>
      <w:bookmarkEnd w:id="353"/>
    </w:p>
    <w:p w14:paraId="3AF67115" w14:textId="3069F195" w:rsidR="00DA4DFF" w:rsidRPr="00D00443" w:rsidRDefault="00DA4DFF" w:rsidP="00B82089">
      <w:pPr>
        <w:pStyle w:val="Heading2"/>
        <w:spacing w:line="360" w:lineRule="auto"/>
        <w:rPr>
          <w:rFonts w:ascii="Times New Roman Regular" w:hAnsi="Times New Roman Regular" w:cs="Times New Roman Regular" w:hint="eastAsia"/>
          <w:b/>
          <w:bCs/>
          <w:color w:val="auto"/>
          <w:sz w:val="24"/>
          <w:szCs w:val="24"/>
        </w:rPr>
      </w:pPr>
      <w:bookmarkStart w:id="354" w:name="_Toc132325893"/>
      <w:r w:rsidRPr="00D00443">
        <w:rPr>
          <w:rFonts w:ascii="Times New Roman Regular" w:hAnsi="Times New Roman Regular" w:cs="Times New Roman Regular"/>
          <w:b/>
          <w:bCs/>
          <w:color w:val="auto"/>
          <w:sz w:val="24"/>
          <w:szCs w:val="24"/>
        </w:rPr>
        <w:t xml:space="preserve">8.4.1 </w:t>
      </w:r>
      <w:r w:rsidR="0014354A" w:rsidRPr="00D00443">
        <w:rPr>
          <w:rFonts w:ascii="Times New Roman Regular" w:hAnsi="Times New Roman Regular" w:cs="Times New Roman Regular"/>
          <w:b/>
          <w:bCs/>
          <w:color w:val="auto"/>
          <w:sz w:val="24"/>
          <w:szCs w:val="24"/>
        </w:rPr>
        <w:t>Model testing</w:t>
      </w:r>
      <w:bookmarkEnd w:id="354"/>
    </w:p>
    <w:p w14:paraId="33BF747A" w14:textId="67AEC381" w:rsidR="00DC1937" w:rsidRDefault="00DC33FC" w:rsidP="00A71603">
      <w:pPr>
        <w:spacing w:line="360" w:lineRule="auto"/>
        <w:jc w:val="both"/>
        <w:rPr>
          <w:rFonts w:ascii="Times New Roman" w:hAnsi="Times New Roman" w:cs="Times New Roman"/>
          <w:sz w:val="24"/>
          <w:szCs w:val="24"/>
        </w:rPr>
      </w:pPr>
      <w:bookmarkStart w:id="355" w:name="_Toc132325894"/>
      <w:r w:rsidRPr="00DC33FC">
        <w:rPr>
          <w:rFonts w:ascii="Times New Roman" w:hAnsi="Times New Roman" w:cs="Times New Roman"/>
          <w:sz w:val="24"/>
          <w:szCs w:val="24"/>
        </w:rPr>
        <w:t>Three transformer architectures, considered to be the most prominent, were employed to train the datasets, and subsequently, conducted testing on all of them. The figures presented below display the validation accuracy and loss for each of the three models, facilitating the selection of the model that performed the best</w:t>
      </w:r>
      <w:r>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0"/>
        <w:gridCol w:w="4740"/>
      </w:tblGrid>
      <w:tr w:rsidR="00944BF1" w14:paraId="1D9A4CDE" w14:textId="77777777" w:rsidTr="00944BF1">
        <w:tc>
          <w:tcPr>
            <w:tcW w:w="4611" w:type="dxa"/>
          </w:tcPr>
          <w:p w14:paraId="6C68DD5A" w14:textId="50BC856C" w:rsidR="00DC33FC" w:rsidRPr="00791CD6" w:rsidRDefault="00DC33FC" w:rsidP="00291190">
            <w:pPr>
              <w:keepNext/>
              <w:spacing w:line="360" w:lineRule="auto"/>
            </w:pPr>
            <w:r>
              <w:rPr>
                <w:noProof/>
              </w:rPr>
              <w:drawing>
                <wp:inline distT="0" distB="0" distL="0" distR="0" wp14:anchorId="72650F21" wp14:editId="489256DC">
                  <wp:extent cx="2813431" cy="200152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67314" cy="2039853"/>
                          </a:xfrm>
                          <a:prstGeom prst="rect">
                            <a:avLst/>
                          </a:prstGeom>
                          <a:noFill/>
                          <a:ln>
                            <a:noFill/>
                          </a:ln>
                        </pic:spPr>
                      </pic:pic>
                    </a:graphicData>
                  </a:graphic>
                </wp:inline>
              </w:drawing>
            </w:r>
            <w:r w:rsidRPr="00791CD6">
              <w:t xml:space="preserve"> </w:t>
            </w:r>
          </w:p>
          <w:p w14:paraId="0E00B7D1" w14:textId="49FAA5B0" w:rsidR="00DC33FC" w:rsidRPr="00791CD6" w:rsidRDefault="00DC33FC" w:rsidP="00291190">
            <w:pPr>
              <w:pStyle w:val="Caption"/>
              <w:jc w:val="center"/>
              <w:rPr>
                <w:rFonts w:ascii="Times New Roman" w:hAnsi="Times New Roman" w:cs="Times New Roman"/>
                <w:b w:val="0"/>
                <w:bCs w:val="0"/>
                <w:smallCaps w:val="0"/>
                <w:color w:val="auto"/>
                <w:sz w:val="24"/>
                <w:szCs w:val="24"/>
              </w:rPr>
            </w:pPr>
            <w:bookmarkStart w:id="356" w:name="_Toc132182772"/>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20</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w:t>
            </w:r>
            <w:r w:rsidR="002E768C">
              <w:rPr>
                <w:rFonts w:ascii="Times New Roman" w:hAnsi="Times New Roman" w:cs="Times New Roman"/>
                <w:b w:val="0"/>
                <w:bCs w:val="0"/>
                <w:smallCaps w:val="0"/>
                <w:color w:val="auto"/>
                <w:sz w:val="24"/>
                <w:szCs w:val="24"/>
              </w:rPr>
              <w:t>epochs – bart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56"/>
          </w:p>
        </w:tc>
        <w:tc>
          <w:tcPr>
            <w:tcW w:w="4749" w:type="dxa"/>
          </w:tcPr>
          <w:p w14:paraId="4C98729D" w14:textId="2342A5DE" w:rsidR="00DC33FC" w:rsidRPr="00791CD6" w:rsidRDefault="00DC33FC" w:rsidP="00291190">
            <w:pPr>
              <w:keepNext/>
              <w:spacing w:line="360" w:lineRule="auto"/>
              <w:jc w:val="both"/>
            </w:pPr>
            <w:r>
              <w:rPr>
                <w:noProof/>
              </w:rPr>
              <w:drawing>
                <wp:inline distT="0" distB="0" distL="0" distR="0" wp14:anchorId="2806717C" wp14:editId="3F91F066">
                  <wp:extent cx="2890254" cy="200156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62621" cy="2051677"/>
                          </a:xfrm>
                          <a:prstGeom prst="rect">
                            <a:avLst/>
                          </a:prstGeom>
                          <a:noFill/>
                          <a:ln>
                            <a:noFill/>
                          </a:ln>
                        </pic:spPr>
                      </pic:pic>
                    </a:graphicData>
                  </a:graphic>
                </wp:inline>
              </w:drawing>
            </w:r>
          </w:p>
          <w:p w14:paraId="0F71D8E4" w14:textId="78F63973" w:rsidR="00DC33FC" w:rsidRPr="00791CD6" w:rsidRDefault="00DC33FC" w:rsidP="00291190">
            <w:pPr>
              <w:pStyle w:val="Caption"/>
              <w:jc w:val="center"/>
              <w:rPr>
                <w:rFonts w:ascii="Times New Roman" w:hAnsi="Times New Roman" w:cs="Times New Roman"/>
                <w:b w:val="0"/>
                <w:bCs w:val="0"/>
                <w:smallCaps w:val="0"/>
                <w:color w:val="auto"/>
              </w:rPr>
            </w:pPr>
            <w:bookmarkStart w:id="357" w:name="_Toc132182773"/>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21</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bookmarkEnd w:id="357"/>
            <w:r>
              <w:rPr>
                <w:rFonts w:ascii="Times New Roman" w:hAnsi="Times New Roman" w:cs="Times New Roman"/>
                <w:b w:val="0"/>
                <w:bCs w:val="0"/>
                <w:smallCaps w:val="0"/>
                <w:color w:val="auto"/>
                <w:sz w:val="24"/>
                <w:szCs w:val="24"/>
              </w:rPr>
              <w:t>Validation Loss by number of epoch</w:t>
            </w:r>
            <w:r w:rsidR="002E768C">
              <w:rPr>
                <w:rFonts w:ascii="Times New Roman" w:hAnsi="Times New Roman" w:cs="Times New Roman"/>
                <w:b w:val="0"/>
                <w:bCs w:val="0"/>
                <w:smallCaps w:val="0"/>
                <w:color w:val="auto"/>
                <w:sz w:val="24"/>
                <w:szCs w:val="24"/>
              </w:rPr>
              <w:t>s – bart model</w:t>
            </w:r>
            <w:r>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608C8493" w14:textId="345E5F34" w:rsidR="008233FC" w:rsidRDefault="00944BF1" w:rsidP="008233FC">
      <w:pPr>
        <w:spacing w:before="240" w:line="360" w:lineRule="auto"/>
        <w:jc w:val="both"/>
        <w:rPr>
          <w:rFonts w:ascii="Times New Roman" w:hAnsi="Times New Roman" w:cs="Times New Roman"/>
          <w:sz w:val="24"/>
        </w:rPr>
      </w:pPr>
      <w:r w:rsidRPr="00944BF1">
        <w:rPr>
          <w:rFonts w:ascii="Times New Roman" w:hAnsi="Times New Roman" w:cs="Times New Roman"/>
          <w:sz w:val="24"/>
        </w:rPr>
        <w:t xml:space="preserve">The figures shown above depict the outcomes of testing the </w:t>
      </w:r>
      <w:r w:rsidR="00515380" w:rsidRPr="00515380">
        <w:rPr>
          <w:rFonts w:ascii="Times New Roman" w:hAnsi="Times New Roman" w:cs="Times New Roman"/>
          <w:sz w:val="24"/>
        </w:rPr>
        <w:t xml:space="preserve">BART </w:t>
      </w:r>
      <w:r w:rsidRPr="00944BF1">
        <w:rPr>
          <w:rFonts w:ascii="Times New Roman" w:hAnsi="Times New Roman" w:cs="Times New Roman"/>
          <w:sz w:val="24"/>
        </w:rPr>
        <w:t xml:space="preserve">model, where all the rouge scores exhibit an upward trend as the number of epochs increases. </w:t>
      </w:r>
    </w:p>
    <w:p w14:paraId="4F961F73" w14:textId="4D416355" w:rsidR="008233FC"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These results were obtained after conducting hyperparameter tuning, which yielded a higher score compared to the benchmark scores reported in earlier research</w:t>
      </w:r>
      <w:r w:rsidR="00FD62A8">
        <w:rPr>
          <w:rFonts w:ascii="Times New Roman" w:hAnsi="Times New Roman" w:cs="Times New Roman"/>
          <w:sz w:val="24"/>
        </w:rPr>
        <w:t>.</w:t>
      </w:r>
      <w:r>
        <w:rPr>
          <w:rFonts w:ascii="Times New Roman" w:hAnsi="Times New Roman" w:cs="Times New Roman"/>
          <w:sz w:val="24"/>
        </w:rPr>
        <w:t xml:space="preserve"> </w:t>
      </w:r>
    </w:p>
    <w:p w14:paraId="4FC0B369" w14:textId="388060B0" w:rsidR="00944BF1"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Similarly, there is a considerable decline in the validation loss as the number of epochs increases, indicating that the model is enhancing its capability to generate precise predictions</w:t>
      </w:r>
      <w:r>
        <w:rPr>
          <w:rFonts w:ascii="Times New Roman" w:hAnsi="Times New Roman" w:cs="Times New Roman"/>
          <w:sz w:val="24"/>
        </w:rPr>
        <w:t>.</w:t>
      </w:r>
      <w:r w:rsidR="008233FC" w:rsidRPr="008233F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806"/>
      </w:tblGrid>
      <w:tr w:rsidR="00515380" w14:paraId="536FCDF4" w14:textId="77777777" w:rsidTr="00515380">
        <w:tc>
          <w:tcPr>
            <w:tcW w:w="4554" w:type="dxa"/>
          </w:tcPr>
          <w:p w14:paraId="2DC39E1F" w14:textId="0DCA0543" w:rsidR="00944BF1" w:rsidRPr="00944BF1" w:rsidRDefault="00515380" w:rsidP="00291190">
            <w:pPr>
              <w:keepNext/>
              <w:spacing w:line="360" w:lineRule="auto"/>
            </w:pPr>
            <w:r>
              <w:rPr>
                <w:noProof/>
              </w:rPr>
              <w:lastRenderedPageBreak/>
              <w:drawing>
                <wp:inline distT="0" distB="0" distL="0" distR="0" wp14:anchorId="777E3FD7" wp14:editId="6D280AF2">
                  <wp:extent cx="2809780" cy="1998921"/>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26234" cy="2010626"/>
                          </a:xfrm>
                          <a:prstGeom prst="rect">
                            <a:avLst/>
                          </a:prstGeom>
                          <a:noFill/>
                          <a:ln>
                            <a:noFill/>
                          </a:ln>
                        </pic:spPr>
                      </pic:pic>
                    </a:graphicData>
                  </a:graphic>
                </wp:inline>
              </w:drawing>
            </w:r>
          </w:p>
          <w:p w14:paraId="4495D0B8" w14:textId="0BD072A8" w:rsidR="00944BF1" w:rsidRPr="00791CD6" w:rsidRDefault="00944BF1" w:rsidP="00291190">
            <w:pPr>
              <w:pStyle w:val="Caption"/>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sidR="000E4D14">
              <w:rPr>
                <w:rFonts w:ascii="Times New Roman" w:hAnsi="Times New Roman" w:cs="Times New Roman"/>
                <w:b w:val="0"/>
                <w:bCs w:val="0"/>
                <w:smallCaps w:val="0"/>
                <w:noProof/>
                <w:color w:val="auto"/>
                <w:sz w:val="24"/>
                <w:szCs w:val="24"/>
              </w:rPr>
              <w:t>2</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p>
        </w:tc>
        <w:tc>
          <w:tcPr>
            <w:tcW w:w="4806" w:type="dxa"/>
          </w:tcPr>
          <w:p w14:paraId="42750B4B" w14:textId="5E1EB9AC" w:rsidR="00944BF1" w:rsidRPr="00791CD6" w:rsidRDefault="00515380" w:rsidP="00291190">
            <w:pPr>
              <w:keepNext/>
              <w:spacing w:line="360" w:lineRule="auto"/>
              <w:jc w:val="both"/>
            </w:pPr>
            <w:r>
              <w:rPr>
                <w:noProof/>
              </w:rPr>
              <w:drawing>
                <wp:inline distT="0" distB="0" distL="0" distR="0" wp14:anchorId="77EE863E" wp14:editId="19EF153D">
                  <wp:extent cx="2965952" cy="202245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9100" cy="2031416"/>
                          </a:xfrm>
                          <a:prstGeom prst="rect">
                            <a:avLst/>
                          </a:prstGeom>
                          <a:noFill/>
                          <a:ln>
                            <a:noFill/>
                          </a:ln>
                        </pic:spPr>
                      </pic:pic>
                    </a:graphicData>
                  </a:graphic>
                </wp:inline>
              </w:drawing>
            </w:r>
          </w:p>
          <w:p w14:paraId="1F3F1E08" w14:textId="52EA2CE3" w:rsidR="00944BF1" w:rsidRPr="00791CD6" w:rsidRDefault="00944BF1" w:rsidP="00291190">
            <w:pPr>
              <w:pStyle w:val="Caption"/>
              <w:jc w:val="center"/>
              <w:rPr>
                <w:rFonts w:ascii="Times New Roman" w:hAnsi="Times New Roman" w:cs="Times New Roman"/>
                <w:b w:val="0"/>
                <w:bCs w:val="0"/>
                <w:smallCaps w:val="0"/>
                <w:color w:val="auto"/>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sidR="000E4D14">
              <w:rPr>
                <w:rFonts w:ascii="Times New Roman" w:hAnsi="Times New Roman" w:cs="Times New Roman"/>
                <w:b w:val="0"/>
                <w:bCs w:val="0"/>
                <w:smallCaps w:val="0"/>
                <w:noProof/>
                <w:color w:val="auto"/>
                <w:sz w:val="24"/>
                <w:szCs w:val="24"/>
              </w:rPr>
              <w:t>3</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Loss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00B0E449" w14:textId="6C5DA6DE" w:rsidR="00515380" w:rsidRDefault="00515380" w:rsidP="00515380">
      <w:pPr>
        <w:spacing w:before="240" w:line="360" w:lineRule="auto"/>
        <w:jc w:val="both"/>
        <w:rPr>
          <w:rFonts w:ascii="Times New Roman" w:hAnsi="Times New Roman" w:cs="Times New Roman"/>
          <w:sz w:val="24"/>
        </w:rPr>
      </w:pPr>
      <w:r w:rsidRPr="00515380">
        <w:rPr>
          <w:rFonts w:ascii="Times New Roman" w:hAnsi="Times New Roman" w:cs="Times New Roman"/>
          <w:sz w:val="24"/>
        </w:rPr>
        <w:t>The presented figures demonstrate the testing results of the T5 model, where all the rouge scores exhibit an exponential increase and eventually plateau as the number of epochs increases. Similarly, the validation loss also shows an exponential decrease with respect to the number of epochs. Nevertheless, the overall results indicate that the BART model performs slightly better than the T5 model</w:t>
      </w:r>
      <w:r>
        <w:rPr>
          <w:rFonts w:ascii="Times New Roman" w:hAnsi="Times New Roman" w:cs="Times New Roman"/>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7"/>
        <w:gridCol w:w="4813"/>
      </w:tblGrid>
      <w:tr w:rsidR="00291190" w14:paraId="3DCCFC11" w14:textId="77777777" w:rsidTr="005E1273">
        <w:tc>
          <w:tcPr>
            <w:tcW w:w="4547" w:type="dxa"/>
          </w:tcPr>
          <w:p w14:paraId="561145E1" w14:textId="4D7BE301" w:rsidR="00291190" w:rsidRPr="00944BF1" w:rsidRDefault="00291190" w:rsidP="00291190">
            <w:pPr>
              <w:keepNext/>
              <w:spacing w:line="360" w:lineRule="auto"/>
            </w:pPr>
            <w:r>
              <w:rPr>
                <w:noProof/>
              </w:rPr>
              <w:drawing>
                <wp:inline distT="0" distB="0" distL="0" distR="0" wp14:anchorId="42E598A8" wp14:editId="35A72736">
                  <wp:extent cx="2796082" cy="2014606"/>
                  <wp:effectExtent l="0" t="0" r="444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03438" cy="2019906"/>
                          </a:xfrm>
                          <a:prstGeom prst="rect">
                            <a:avLst/>
                          </a:prstGeom>
                          <a:noFill/>
                          <a:ln>
                            <a:noFill/>
                          </a:ln>
                        </pic:spPr>
                      </pic:pic>
                    </a:graphicData>
                  </a:graphic>
                </wp:inline>
              </w:drawing>
            </w:r>
          </w:p>
          <w:p w14:paraId="6FB29E14" w14:textId="3EE7A578" w:rsidR="00291190" w:rsidRPr="00791CD6" w:rsidRDefault="00291190" w:rsidP="00291190">
            <w:pPr>
              <w:pStyle w:val="Caption"/>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sidR="000E4D14">
              <w:rPr>
                <w:rFonts w:ascii="Times New Roman" w:hAnsi="Times New Roman" w:cs="Times New Roman"/>
                <w:b w:val="0"/>
                <w:bCs w:val="0"/>
                <w:smallCaps w:val="0"/>
                <w:noProof/>
                <w:color w:val="auto"/>
                <w:sz w:val="24"/>
                <w:szCs w:val="24"/>
              </w:rPr>
              <w:t>4</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Pegasus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p>
        </w:tc>
        <w:tc>
          <w:tcPr>
            <w:tcW w:w="4813" w:type="dxa"/>
          </w:tcPr>
          <w:p w14:paraId="32676133" w14:textId="119BDCB4" w:rsidR="00291190" w:rsidRPr="00791CD6" w:rsidRDefault="00291190" w:rsidP="00291190">
            <w:pPr>
              <w:keepNext/>
              <w:spacing w:line="360" w:lineRule="auto"/>
              <w:jc w:val="both"/>
            </w:pPr>
            <w:r>
              <w:rPr>
                <w:noProof/>
              </w:rPr>
              <w:drawing>
                <wp:inline distT="0" distB="0" distL="0" distR="0" wp14:anchorId="6BD4EE7A" wp14:editId="28ED96A9">
                  <wp:extent cx="2966566" cy="2014220"/>
                  <wp:effectExtent l="0" t="0" r="571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80269" cy="2023524"/>
                          </a:xfrm>
                          <a:prstGeom prst="rect">
                            <a:avLst/>
                          </a:prstGeom>
                          <a:noFill/>
                          <a:ln>
                            <a:noFill/>
                          </a:ln>
                        </pic:spPr>
                      </pic:pic>
                    </a:graphicData>
                  </a:graphic>
                </wp:inline>
              </w:drawing>
            </w:r>
          </w:p>
          <w:p w14:paraId="4308A5CA" w14:textId="09B503A0" w:rsidR="00291190" w:rsidRPr="00791CD6" w:rsidRDefault="00291190" w:rsidP="00291190">
            <w:pPr>
              <w:pStyle w:val="Caption"/>
              <w:jc w:val="center"/>
              <w:rPr>
                <w:rFonts w:ascii="Times New Roman" w:hAnsi="Times New Roman" w:cs="Times New Roman"/>
                <w:b w:val="0"/>
                <w:bCs w:val="0"/>
                <w:smallCaps w:val="0"/>
                <w:color w:val="auto"/>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sidR="000E4D14">
              <w:rPr>
                <w:rFonts w:ascii="Times New Roman" w:hAnsi="Times New Roman" w:cs="Times New Roman"/>
                <w:b w:val="0"/>
                <w:bCs w:val="0"/>
                <w:smallCaps w:val="0"/>
                <w:noProof/>
                <w:color w:val="auto"/>
                <w:sz w:val="24"/>
                <w:szCs w:val="24"/>
              </w:rPr>
              <w:t>5</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Pegasus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481A715D" w14:textId="69EA487A" w:rsidR="00A71603" w:rsidRPr="000E4D14" w:rsidRDefault="005E1273" w:rsidP="00515380">
      <w:pPr>
        <w:spacing w:before="240" w:line="360" w:lineRule="auto"/>
        <w:jc w:val="both"/>
        <w:rPr>
          <w:rFonts w:ascii="Times New Roman" w:hAnsi="Times New Roman" w:cs="Times New Roman"/>
          <w:sz w:val="24"/>
        </w:rPr>
      </w:pPr>
      <w:r w:rsidRPr="005E1273">
        <w:rPr>
          <w:rFonts w:ascii="Times New Roman" w:hAnsi="Times New Roman" w:cs="Times New Roman"/>
          <w:sz w:val="24"/>
        </w:rPr>
        <w:t>The illustration above depicts the testing outcomes of the Pegasus model, indicating a poor performance despite identifying the optimal hyperparameters for the given training dataset. The rouge scores remain consistently low, and the validation loss graph depicts no variation due to the lack of improvement in accuracy</w:t>
      </w:r>
      <w:r>
        <w:rPr>
          <w:rFonts w:ascii="Times New Roman" w:hAnsi="Times New Roman" w:cs="Times New Roman"/>
          <w:sz w:val="24"/>
        </w:rPr>
        <w:t xml:space="preserve">. </w:t>
      </w:r>
    </w:p>
    <w:p w14:paraId="58C06ED9" w14:textId="77777777" w:rsidR="00707EAA" w:rsidRPr="008148D6" w:rsidRDefault="00707EAA" w:rsidP="00707EAA">
      <w:pPr>
        <w:pStyle w:val="Heading2"/>
        <w:spacing w:line="360" w:lineRule="auto"/>
        <w:rPr>
          <w:rFonts w:ascii="Times New Roman Regular" w:hAnsi="Times New Roman Regular" w:cs="Times New Roman Regular" w:hint="eastAsia"/>
          <w:b/>
          <w:bCs/>
          <w:color w:val="auto"/>
          <w:sz w:val="24"/>
          <w:szCs w:val="24"/>
        </w:rPr>
      </w:pPr>
      <w:r w:rsidRPr="008148D6">
        <w:rPr>
          <w:rFonts w:ascii="Times New Roman Regular" w:hAnsi="Times New Roman Regular" w:cs="Times New Roman Regular"/>
          <w:b/>
          <w:bCs/>
          <w:color w:val="auto"/>
          <w:sz w:val="24"/>
          <w:szCs w:val="24"/>
        </w:rPr>
        <w:lastRenderedPageBreak/>
        <w:t>8.4.2 Model evaluation</w:t>
      </w:r>
      <w:bookmarkEnd w:id="355"/>
    </w:p>
    <w:p w14:paraId="0E9463D3" w14:textId="0217AD73" w:rsidR="00A71603" w:rsidRDefault="00EB12B7" w:rsidP="00A71603">
      <w:pPr>
        <w:spacing w:line="360" w:lineRule="auto"/>
        <w:jc w:val="both"/>
        <w:rPr>
          <w:rFonts w:ascii="Times New Roman" w:hAnsi="Times New Roman" w:cs="Times New Roman"/>
          <w:sz w:val="24"/>
          <w:szCs w:val="24"/>
        </w:rPr>
      </w:pPr>
      <w:bookmarkStart w:id="358" w:name="_Toc132325895"/>
      <w:r w:rsidRPr="00EB12B7">
        <w:rPr>
          <w:rFonts w:ascii="Times New Roman" w:hAnsi="Times New Roman" w:cs="Times New Roman"/>
          <w:sz w:val="24"/>
          <w:szCs w:val="24"/>
        </w:rPr>
        <w:t xml:space="preserve">The evaluation metrics for the models were computed based on the recommended criteria from the literature review and the author's proficiency in evaluating machine learning models. These metrics were then presented in Chapter 2, under the "Evaluation" </w:t>
      </w:r>
      <w:r w:rsidR="002D1388">
        <w:rPr>
          <w:rFonts w:ascii="Times New Roman" w:hAnsi="Times New Roman" w:cs="Times New Roman"/>
          <w:sz w:val="24"/>
          <w:szCs w:val="24"/>
        </w:rPr>
        <w:t>topic</w:t>
      </w:r>
      <w:r>
        <w:rPr>
          <w:rFonts w:ascii="Times New Roman" w:hAnsi="Times New Roman" w:cs="Times New Roman"/>
          <w:sz w:val="24"/>
          <w:szCs w:val="24"/>
        </w:rPr>
        <w:t>.</w:t>
      </w:r>
    </w:p>
    <w:p w14:paraId="6165C4F4" w14:textId="028EA628" w:rsidR="002D1388" w:rsidRDefault="002D1388" w:rsidP="002D1388">
      <w:pPr>
        <w:spacing w:line="360" w:lineRule="auto"/>
        <w:ind w:firstLine="720"/>
        <w:jc w:val="both"/>
        <w:rPr>
          <w:rFonts w:ascii="Times New Roman" w:hAnsi="Times New Roman" w:cs="Times New Roman"/>
          <w:sz w:val="24"/>
          <w:szCs w:val="24"/>
        </w:rPr>
      </w:pPr>
      <w:r w:rsidRPr="002D1388">
        <w:rPr>
          <w:rFonts w:ascii="Times New Roman" w:hAnsi="Times New Roman" w:cs="Times New Roman"/>
          <w:sz w:val="24"/>
          <w:szCs w:val="24"/>
        </w:rPr>
        <w:t xml:space="preserve">According to previous research conducted by </w:t>
      </w: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(Steinberger and Jezek, 2009)</w:t>
      </w:r>
      <w:r w:rsidRPr="00B41A2C">
        <w:rPr>
          <w:rFonts w:ascii="Times New Roman" w:hAnsi="Times New Roman" w:cs="Times New Roman"/>
          <w:sz w:val="24"/>
          <w:szCs w:val="24"/>
        </w:rPr>
        <w:fldChar w:fldCharType="end"/>
      </w:r>
      <w:r w:rsidRPr="002D1388">
        <w:rPr>
          <w:rFonts w:ascii="Times New Roman" w:hAnsi="Times New Roman" w:cs="Times New Roman"/>
          <w:sz w:val="24"/>
          <w:szCs w:val="24"/>
        </w:rPr>
        <w:t>, among the primary scoring methods of ROUGE and BLEU, ROUGE and its metric versions are regarded as the most appropriate for achieving optimal results.</w:t>
      </w:r>
    </w:p>
    <w:p w14:paraId="5B7ACA36" w14:textId="62C4C95D" w:rsidR="002D1388" w:rsidRDefault="002D1388" w:rsidP="002D1388">
      <w:pPr>
        <w:pStyle w:val="Caption"/>
        <w:keepNext/>
        <w:jc w:val="center"/>
        <w:rPr>
          <w:rFonts w:ascii="Times New Roman" w:hAnsi="Times New Roman" w:cs="Times New Roman"/>
          <w:b w:val="0"/>
          <w:bCs w:val="0"/>
          <w:smallCaps w:val="0"/>
          <w:color w:val="auto"/>
          <w:sz w:val="24"/>
          <w:szCs w:val="24"/>
        </w:rPr>
      </w:pPr>
      <w:r>
        <w:rPr>
          <w:rFonts w:ascii="Times New Roman" w:hAnsi="Times New Roman" w:cs="Times New Roman"/>
          <w:sz w:val="24"/>
          <w:szCs w:val="24"/>
        </w:rPr>
        <w:tab/>
      </w:r>
      <w:bookmarkStart w:id="359" w:name="_Toc132182722"/>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Pr>
          <w:rFonts w:ascii="Times New Roman" w:hAnsi="Times New Roman" w:cs="Times New Roman"/>
          <w:b w:val="0"/>
          <w:bCs w:val="0"/>
          <w:smallCaps w:val="0"/>
          <w:noProof/>
          <w:color w:val="auto"/>
          <w:sz w:val="24"/>
          <w:szCs w:val="24"/>
        </w:rPr>
        <w:t>6</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bookmarkEnd w:id="359"/>
      <w:r>
        <w:rPr>
          <w:rFonts w:ascii="Times New Roman" w:hAnsi="Times New Roman" w:cs="Times New Roman"/>
          <w:b w:val="0"/>
          <w:bCs w:val="0"/>
          <w:smallCaps w:val="0"/>
          <w:color w:val="auto"/>
          <w:sz w:val="24"/>
          <w:szCs w:val="24"/>
        </w:rPr>
        <w:t>Model Evaluation Results</w:t>
      </w:r>
    </w:p>
    <w:tbl>
      <w:tblPr>
        <w:tblStyle w:val="TableGrid"/>
        <w:tblW w:w="0" w:type="auto"/>
        <w:tblLook w:val="04A0" w:firstRow="1" w:lastRow="0" w:firstColumn="1" w:lastColumn="0" w:noHBand="0" w:noVBand="1"/>
      </w:tblPr>
      <w:tblGrid>
        <w:gridCol w:w="1870"/>
        <w:gridCol w:w="1870"/>
        <w:gridCol w:w="1870"/>
        <w:gridCol w:w="1870"/>
        <w:gridCol w:w="1870"/>
      </w:tblGrid>
      <w:tr w:rsidR="002D1388" w14:paraId="27DD4CFA" w14:textId="77777777" w:rsidTr="00024E32">
        <w:tc>
          <w:tcPr>
            <w:tcW w:w="1870" w:type="dxa"/>
            <w:vAlign w:val="bottom"/>
          </w:tcPr>
          <w:p w14:paraId="30018354" w14:textId="5C7A88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Model</w:t>
            </w:r>
          </w:p>
        </w:tc>
        <w:tc>
          <w:tcPr>
            <w:tcW w:w="1870" w:type="dxa"/>
            <w:vAlign w:val="bottom"/>
          </w:tcPr>
          <w:p w14:paraId="4517E9E8" w14:textId="5EA2BD7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870" w:type="dxa"/>
            <w:vAlign w:val="bottom"/>
          </w:tcPr>
          <w:p w14:paraId="4175528E" w14:textId="1D54439B"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870" w:type="dxa"/>
            <w:vAlign w:val="bottom"/>
          </w:tcPr>
          <w:p w14:paraId="4CECF34B" w14:textId="5ED8B5F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870" w:type="dxa"/>
            <w:vAlign w:val="bottom"/>
          </w:tcPr>
          <w:p w14:paraId="393E58B1" w14:textId="151802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RougeLSum</w:t>
            </w:r>
          </w:p>
        </w:tc>
      </w:tr>
      <w:tr w:rsidR="002D1388" w14:paraId="3FB3CC7D" w14:textId="77777777" w:rsidTr="00024E32">
        <w:tc>
          <w:tcPr>
            <w:tcW w:w="1870" w:type="dxa"/>
            <w:vAlign w:val="bottom"/>
          </w:tcPr>
          <w:p w14:paraId="6FDEE204" w14:textId="712061A3"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Bart</w:t>
            </w:r>
          </w:p>
        </w:tc>
        <w:tc>
          <w:tcPr>
            <w:tcW w:w="1870" w:type="dxa"/>
            <w:vAlign w:val="bottom"/>
          </w:tcPr>
          <w:p w14:paraId="5491B36E" w14:textId="353F7EE4"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80.78</w:t>
            </w:r>
          </w:p>
        </w:tc>
        <w:tc>
          <w:tcPr>
            <w:tcW w:w="1870" w:type="dxa"/>
            <w:vAlign w:val="bottom"/>
          </w:tcPr>
          <w:p w14:paraId="749D6617" w14:textId="33B44FC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79.42</w:t>
            </w:r>
          </w:p>
        </w:tc>
        <w:tc>
          <w:tcPr>
            <w:tcW w:w="1870" w:type="dxa"/>
            <w:vAlign w:val="bottom"/>
          </w:tcPr>
          <w:p w14:paraId="5562661B" w14:textId="6DB813C7"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80.80</w:t>
            </w:r>
          </w:p>
        </w:tc>
        <w:tc>
          <w:tcPr>
            <w:tcW w:w="1870" w:type="dxa"/>
            <w:vAlign w:val="bottom"/>
          </w:tcPr>
          <w:p w14:paraId="3AF40D6C" w14:textId="5E1297F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80.83</w:t>
            </w:r>
          </w:p>
        </w:tc>
      </w:tr>
      <w:tr w:rsidR="002D1388" w14:paraId="3E33C192" w14:textId="77777777" w:rsidTr="00024E32">
        <w:tc>
          <w:tcPr>
            <w:tcW w:w="1870" w:type="dxa"/>
            <w:vAlign w:val="bottom"/>
          </w:tcPr>
          <w:p w14:paraId="6FB8B298" w14:textId="058F50CD"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T5</w:t>
            </w:r>
          </w:p>
        </w:tc>
        <w:tc>
          <w:tcPr>
            <w:tcW w:w="1870" w:type="dxa"/>
            <w:vAlign w:val="bottom"/>
          </w:tcPr>
          <w:p w14:paraId="1BA87399" w14:textId="0032BD2C"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80.75</w:t>
            </w:r>
          </w:p>
        </w:tc>
        <w:tc>
          <w:tcPr>
            <w:tcW w:w="1870" w:type="dxa"/>
            <w:vAlign w:val="bottom"/>
          </w:tcPr>
          <w:p w14:paraId="28676A28" w14:textId="223FDC7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79.76</w:t>
            </w:r>
          </w:p>
        </w:tc>
        <w:tc>
          <w:tcPr>
            <w:tcW w:w="1870" w:type="dxa"/>
            <w:vAlign w:val="bottom"/>
          </w:tcPr>
          <w:p w14:paraId="22605581" w14:textId="1180364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80.77</w:t>
            </w:r>
          </w:p>
        </w:tc>
        <w:tc>
          <w:tcPr>
            <w:tcW w:w="1870" w:type="dxa"/>
            <w:vAlign w:val="bottom"/>
          </w:tcPr>
          <w:p w14:paraId="64BCE896" w14:textId="41E80AB8"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80.79</w:t>
            </w:r>
          </w:p>
        </w:tc>
      </w:tr>
      <w:tr w:rsidR="002D1388" w14:paraId="73068951" w14:textId="77777777" w:rsidTr="00024E32">
        <w:tc>
          <w:tcPr>
            <w:tcW w:w="1870" w:type="dxa"/>
            <w:vAlign w:val="bottom"/>
          </w:tcPr>
          <w:p w14:paraId="15546950" w14:textId="6E928B8F"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Pegasus</w:t>
            </w:r>
          </w:p>
        </w:tc>
        <w:tc>
          <w:tcPr>
            <w:tcW w:w="1870" w:type="dxa"/>
            <w:vAlign w:val="bottom"/>
          </w:tcPr>
          <w:p w14:paraId="6258F229" w14:textId="02EEC4D6"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10.07</w:t>
            </w:r>
          </w:p>
        </w:tc>
        <w:tc>
          <w:tcPr>
            <w:tcW w:w="1870" w:type="dxa"/>
            <w:vAlign w:val="bottom"/>
          </w:tcPr>
          <w:p w14:paraId="094EEF68" w14:textId="204BE4A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1.21</w:t>
            </w:r>
          </w:p>
        </w:tc>
        <w:tc>
          <w:tcPr>
            <w:tcW w:w="1870" w:type="dxa"/>
            <w:vAlign w:val="bottom"/>
          </w:tcPr>
          <w:p w14:paraId="34431A76" w14:textId="4ADB738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8.34</w:t>
            </w:r>
          </w:p>
        </w:tc>
        <w:tc>
          <w:tcPr>
            <w:tcW w:w="1870" w:type="dxa"/>
            <w:vAlign w:val="bottom"/>
          </w:tcPr>
          <w:p w14:paraId="0D5AE4C1" w14:textId="7F22ACF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8.33</w:t>
            </w:r>
          </w:p>
        </w:tc>
      </w:tr>
    </w:tbl>
    <w:p w14:paraId="326DDD50" w14:textId="77777777" w:rsidR="002D1388" w:rsidRPr="002D1388" w:rsidRDefault="002D1388" w:rsidP="002D1388"/>
    <w:p w14:paraId="4762322F" w14:textId="7D918A82" w:rsidR="00EB12B7" w:rsidRDefault="00826FFE" w:rsidP="00A7160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27458" w:rsidRPr="00427458">
        <w:rPr>
          <w:rFonts w:ascii="Times New Roman" w:hAnsi="Times New Roman" w:cs="Times New Roman"/>
          <w:sz w:val="24"/>
          <w:szCs w:val="24"/>
        </w:rPr>
        <w:t>According to the evaluation provided, it is evident that the Bart transformer model performs better than the other two models, while Pegasus has the poorest performance</w:t>
      </w:r>
      <w:r w:rsidR="00EC1401">
        <w:rPr>
          <w:rFonts w:ascii="Times New Roman" w:hAnsi="Times New Roman" w:cs="Times New Roman"/>
          <w:sz w:val="24"/>
          <w:szCs w:val="24"/>
        </w:rPr>
        <w:t>.</w:t>
      </w:r>
      <w:r>
        <w:rPr>
          <w:rFonts w:ascii="Times New Roman" w:hAnsi="Times New Roman" w:cs="Times New Roman"/>
          <w:sz w:val="24"/>
          <w:szCs w:val="24"/>
        </w:rPr>
        <w:t xml:space="preserve"> </w:t>
      </w:r>
    </w:p>
    <w:p w14:paraId="3D1A0621" w14:textId="7CDAD358" w:rsidR="00EB12B7" w:rsidRPr="00B551BF" w:rsidRDefault="00A4028B" w:rsidP="00A4028B">
      <w:pPr>
        <w:spacing w:line="360" w:lineRule="auto"/>
        <w:ind w:firstLine="720"/>
        <w:jc w:val="both"/>
        <w:rPr>
          <w:rFonts w:ascii="Times New Roman" w:hAnsi="Times New Roman" w:cs="Times New Roman"/>
          <w:sz w:val="24"/>
          <w:szCs w:val="24"/>
        </w:rPr>
      </w:pPr>
      <w:r w:rsidRPr="00A4028B">
        <w:rPr>
          <w:rFonts w:ascii="Times New Roman" w:hAnsi="Times New Roman" w:cs="Times New Roman"/>
          <w:sz w:val="24"/>
          <w:szCs w:val="24"/>
        </w:rPr>
        <w:t>There could be multiple explanations for Pegasus' inadequate performance in this domain, even if the model has undergone hyperparameter optimization and the dataset has been suitably preprocessed. Pegasus and Bart have distinct model architectures, with Pegasus being a transformer-based model that employs an encoder-decoder framework using Seq2Seq, while Bart uses a denoising autoencoder framework. The contrasting architectures can impact how the models comprehend and portray the text data, leading to the possibility that one architecture may be more suitable for a specific dataset than the other</w:t>
      </w:r>
      <w:r>
        <w:rPr>
          <w:rFonts w:ascii="Times New Roman" w:hAnsi="Times New Roman" w:cs="Times New Roman"/>
          <w:sz w:val="24"/>
          <w:szCs w:val="24"/>
        </w:rPr>
        <w:t>.</w:t>
      </w:r>
    </w:p>
    <w:p w14:paraId="4B9D2A89" w14:textId="78F1E06B" w:rsidR="000B50DC" w:rsidRPr="008148D6" w:rsidRDefault="000B50DC"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8148D6">
        <w:rPr>
          <w:rFonts w:ascii="Times New Roman Regular" w:hAnsi="Times New Roman Regular" w:cs="Times New Roman Regular"/>
          <w:b/>
          <w:bCs/>
          <w:color w:val="auto"/>
          <w:sz w:val="28"/>
          <w:szCs w:val="28"/>
        </w:rPr>
        <w:t>8.5 Benchmarking</w:t>
      </w:r>
      <w:bookmarkEnd w:id="358"/>
    </w:p>
    <w:p w14:paraId="48D10CFA" w14:textId="1ED90DCF" w:rsidR="00FA08AA" w:rsidRDefault="00703B23" w:rsidP="00A71603">
      <w:pPr>
        <w:spacing w:line="360" w:lineRule="auto"/>
        <w:jc w:val="both"/>
        <w:rPr>
          <w:rFonts w:ascii="Times New Roman" w:hAnsi="Times New Roman" w:cs="Times New Roman"/>
          <w:sz w:val="24"/>
          <w:szCs w:val="24"/>
        </w:rPr>
      </w:pPr>
      <w:bookmarkStart w:id="360" w:name="_Toc132325896"/>
      <w:r>
        <w:rPr>
          <w:rFonts w:ascii="Times New Roman" w:hAnsi="Times New Roman" w:cs="Times New Roman"/>
          <w:sz w:val="24"/>
          <w:szCs w:val="24"/>
        </w:rPr>
        <w:t xml:space="preserve">Previously, in Chapter 2 under the “Benchmarking” topic </w:t>
      </w:r>
      <w:r w:rsidR="00FA08AA">
        <w:rPr>
          <w:rFonts w:ascii="Times New Roman" w:hAnsi="Times New Roman" w:cs="Times New Roman"/>
          <w:sz w:val="24"/>
          <w:szCs w:val="24"/>
        </w:rPr>
        <w:t>it discussed the benchmarking results of training transformers with generalized datasets for abstractive text summarization. The table given below is a benchmarking comparison with the previous researched results and the authors results.</w:t>
      </w:r>
    </w:p>
    <w:p w14:paraId="5E2B8949" w14:textId="0AF6E739" w:rsidR="00B519EF" w:rsidRDefault="00B519EF" w:rsidP="00B519EF">
      <w:pPr>
        <w:pStyle w:val="Caption"/>
        <w:keepNext/>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lastRenderedPageBreak/>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Pr>
          <w:rFonts w:ascii="Times New Roman" w:hAnsi="Times New Roman" w:cs="Times New Roman"/>
          <w:b w:val="0"/>
          <w:bCs w:val="0"/>
          <w:smallCaps w:val="0"/>
          <w:noProof/>
          <w:color w:val="auto"/>
          <w:sz w:val="24"/>
          <w:szCs w:val="24"/>
        </w:rPr>
        <w:t>7</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Benchmarking results</w:t>
      </w:r>
    </w:p>
    <w:tbl>
      <w:tblPr>
        <w:tblStyle w:val="TableGrid"/>
        <w:tblW w:w="0" w:type="auto"/>
        <w:tblLook w:val="04A0" w:firstRow="1" w:lastRow="0" w:firstColumn="1" w:lastColumn="0" w:noHBand="0" w:noVBand="1"/>
      </w:tblPr>
      <w:tblGrid>
        <w:gridCol w:w="1130"/>
        <w:gridCol w:w="2245"/>
        <w:gridCol w:w="1120"/>
        <w:gridCol w:w="1170"/>
        <w:gridCol w:w="1080"/>
        <w:gridCol w:w="1509"/>
        <w:gridCol w:w="1096"/>
      </w:tblGrid>
      <w:tr w:rsidR="004202CC" w14:paraId="4CE42600" w14:textId="7CA217D9" w:rsidTr="00AA3F98">
        <w:tc>
          <w:tcPr>
            <w:tcW w:w="1130" w:type="dxa"/>
            <w:vAlign w:val="bottom"/>
          </w:tcPr>
          <w:p w14:paraId="473E8EC2" w14:textId="7FCF7B52" w:rsidR="00B519EF" w:rsidRPr="00024E32" w:rsidRDefault="00B519EF" w:rsidP="00C24EC9">
            <w:pPr>
              <w:jc w:val="center"/>
              <w:rPr>
                <w:rFonts w:ascii="Times New Roman" w:hAnsi="Times New Roman" w:cs="Times New Roman"/>
                <w:b/>
                <w:sz w:val="24"/>
                <w:szCs w:val="24"/>
              </w:rPr>
            </w:pPr>
            <w:r>
              <w:rPr>
                <w:rFonts w:ascii="Times New Roman" w:hAnsi="Times New Roman" w:cs="Times New Roman"/>
                <w:b/>
                <w:sz w:val="24"/>
                <w:szCs w:val="24"/>
              </w:rPr>
              <w:t>Year</w:t>
            </w:r>
          </w:p>
        </w:tc>
        <w:tc>
          <w:tcPr>
            <w:tcW w:w="2245" w:type="dxa"/>
          </w:tcPr>
          <w:p w14:paraId="7F6C222C" w14:textId="74ACED4D" w:rsidR="00B519EF" w:rsidRPr="00024E32" w:rsidRDefault="00B519EF" w:rsidP="00C24EC9">
            <w:pPr>
              <w:jc w:val="center"/>
              <w:rPr>
                <w:rFonts w:ascii="Times New Roman" w:hAnsi="Times New Roman" w:cs="Times New Roman"/>
                <w:b/>
                <w:sz w:val="24"/>
                <w:szCs w:val="24"/>
              </w:rPr>
            </w:pPr>
            <w:r>
              <w:rPr>
                <w:rFonts w:ascii="Times New Roman" w:hAnsi="Times New Roman" w:cs="Times New Roman"/>
                <w:b/>
                <w:sz w:val="24"/>
                <w:szCs w:val="24"/>
              </w:rPr>
              <w:t>Type of model</w:t>
            </w:r>
          </w:p>
        </w:tc>
        <w:tc>
          <w:tcPr>
            <w:tcW w:w="1120" w:type="dxa"/>
            <w:vAlign w:val="bottom"/>
          </w:tcPr>
          <w:p w14:paraId="45F78F21" w14:textId="2DFDDF4C" w:rsidR="00B519EF" w:rsidRPr="00024E32" w:rsidRDefault="00B519EF" w:rsidP="00C24EC9">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170" w:type="dxa"/>
            <w:vAlign w:val="bottom"/>
          </w:tcPr>
          <w:p w14:paraId="453AB8FC" w14:textId="77777777" w:rsidR="00B519EF" w:rsidRPr="00024E32" w:rsidRDefault="00B519EF" w:rsidP="00C24EC9">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080" w:type="dxa"/>
            <w:vAlign w:val="bottom"/>
          </w:tcPr>
          <w:p w14:paraId="78D766C6" w14:textId="77777777" w:rsidR="00B519EF" w:rsidRPr="00024E32" w:rsidRDefault="00B519EF" w:rsidP="00C24EC9">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509" w:type="dxa"/>
            <w:vAlign w:val="bottom"/>
          </w:tcPr>
          <w:p w14:paraId="7A8EA1DA" w14:textId="3EA449CC" w:rsidR="00B519EF" w:rsidRPr="00024E32" w:rsidRDefault="00B519EF" w:rsidP="00C24EC9">
            <w:pPr>
              <w:jc w:val="center"/>
              <w:rPr>
                <w:rFonts w:ascii="Times New Roman" w:hAnsi="Times New Roman" w:cs="Times New Roman"/>
                <w:b/>
                <w:sz w:val="24"/>
                <w:szCs w:val="24"/>
              </w:rPr>
            </w:pPr>
            <w:r>
              <w:rPr>
                <w:rFonts w:ascii="Times New Roman" w:hAnsi="Times New Roman" w:cs="Times New Roman"/>
                <w:b/>
                <w:sz w:val="24"/>
                <w:szCs w:val="24"/>
              </w:rPr>
              <w:t>Is optimized</w:t>
            </w:r>
          </w:p>
        </w:tc>
        <w:tc>
          <w:tcPr>
            <w:tcW w:w="1096" w:type="dxa"/>
          </w:tcPr>
          <w:p w14:paraId="7179D996" w14:textId="6E049E63" w:rsidR="00B519EF" w:rsidRDefault="00B519EF" w:rsidP="00C24EC9">
            <w:pPr>
              <w:jc w:val="center"/>
              <w:rPr>
                <w:rFonts w:ascii="Times New Roman" w:hAnsi="Times New Roman" w:cs="Times New Roman"/>
                <w:b/>
                <w:sz w:val="24"/>
                <w:szCs w:val="24"/>
              </w:rPr>
            </w:pPr>
            <w:r>
              <w:rPr>
                <w:rFonts w:ascii="Times New Roman" w:hAnsi="Times New Roman" w:cs="Times New Roman"/>
                <w:b/>
                <w:sz w:val="24"/>
                <w:szCs w:val="24"/>
              </w:rPr>
              <w:t>Dataset</w:t>
            </w:r>
          </w:p>
        </w:tc>
      </w:tr>
      <w:tr w:rsidR="004202CC" w14:paraId="3BE1FF57" w14:textId="6A9D5623" w:rsidTr="00AA3F98">
        <w:tc>
          <w:tcPr>
            <w:tcW w:w="1130" w:type="dxa"/>
            <w:vAlign w:val="bottom"/>
          </w:tcPr>
          <w:p w14:paraId="6792A6F0" w14:textId="33C4F419" w:rsidR="00B519EF" w:rsidRPr="00024E32" w:rsidRDefault="00B519EF" w:rsidP="00C24EC9">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1B15F27E" w14:textId="0DE6730B" w:rsidR="00B519EF" w:rsidRDefault="004202CC" w:rsidP="00C24EC9">
            <w:pPr>
              <w:jc w:val="center"/>
              <w:rPr>
                <w:rFonts w:ascii="Times New Roman" w:hAnsi="Times New Roman" w:cs="Times New Roman"/>
                <w:sz w:val="24"/>
                <w:szCs w:val="24"/>
              </w:rPr>
            </w:pPr>
            <w:r>
              <w:rPr>
                <w:rFonts w:ascii="Times New Roman" w:hAnsi="Times New Roman" w:cs="Times New Roman"/>
                <w:sz w:val="24"/>
                <w:szCs w:val="24"/>
              </w:rPr>
              <w:t>Transformer</w:t>
            </w:r>
          </w:p>
        </w:tc>
        <w:tc>
          <w:tcPr>
            <w:tcW w:w="1120" w:type="dxa"/>
            <w:vAlign w:val="bottom"/>
          </w:tcPr>
          <w:p w14:paraId="001B3655" w14:textId="736D6BF5" w:rsidR="00B519EF" w:rsidRPr="00024E32" w:rsidRDefault="00AA3F98" w:rsidP="00C24EC9">
            <w:pPr>
              <w:jc w:val="center"/>
              <w:rPr>
                <w:rFonts w:ascii="Times New Roman" w:hAnsi="Times New Roman" w:cs="Times New Roman"/>
                <w:sz w:val="24"/>
                <w:szCs w:val="24"/>
              </w:rPr>
            </w:pPr>
            <w:r>
              <w:rPr>
                <w:rFonts w:ascii="Times New Roman" w:hAnsi="Times New Roman" w:cs="Times New Roman"/>
                <w:sz w:val="24"/>
                <w:szCs w:val="24"/>
              </w:rPr>
              <w:t>36.73</w:t>
            </w:r>
          </w:p>
        </w:tc>
        <w:tc>
          <w:tcPr>
            <w:tcW w:w="1170" w:type="dxa"/>
            <w:vAlign w:val="bottom"/>
          </w:tcPr>
          <w:p w14:paraId="2F0018FF" w14:textId="6FD68FFE" w:rsidR="00B519EF" w:rsidRPr="00024E32" w:rsidRDefault="00AA3F98" w:rsidP="00C24EC9">
            <w:pPr>
              <w:jc w:val="center"/>
              <w:rPr>
                <w:rFonts w:ascii="Times New Roman" w:hAnsi="Times New Roman" w:cs="Times New Roman"/>
                <w:sz w:val="24"/>
                <w:szCs w:val="24"/>
              </w:rPr>
            </w:pPr>
            <w:r>
              <w:rPr>
                <w:rFonts w:ascii="Times New Roman" w:hAnsi="Times New Roman" w:cs="Times New Roman"/>
                <w:sz w:val="24"/>
                <w:szCs w:val="24"/>
              </w:rPr>
              <w:t>14.93</w:t>
            </w:r>
          </w:p>
        </w:tc>
        <w:tc>
          <w:tcPr>
            <w:tcW w:w="1080" w:type="dxa"/>
            <w:vAlign w:val="bottom"/>
          </w:tcPr>
          <w:p w14:paraId="31CBB85E" w14:textId="622335BD" w:rsidR="00B519EF" w:rsidRPr="00024E32" w:rsidRDefault="00AA3F98" w:rsidP="00C24EC9">
            <w:pPr>
              <w:jc w:val="center"/>
              <w:rPr>
                <w:rFonts w:ascii="Times New Roman" w:hAnsi="Times New Roman" w:cs="Times New Roman"/>
                <w:sz w:val="24"/>
                <w:szCs w:val="24"/>
              </w:rPr>
            </w:pPr>
            <w:r>
              <w:rPr>
                <w:rFonts w:ascii="Times New Roman" w:hAnsi="Times New Roman" w:cs="Times New Roman"/>
                <w:sz w:val="24"/>
                <w:szCs w:val="24"/>
              </w:rPr>
              <w:t>29.66</w:t>
            </w:r>
          </w:p>
        </w:tc>
        <w:tc>
          <w:tcPr>
            <w:tcW w:w="1509" w:type="dxa"/>
            <w:vAlign w:val="bottom"/>
          </w:tcPr>
          <w:p w14:paraId="6F6CCC2E" w14:textId="306D2E33" w:rsidR="00B519EF" w:rsidRPr="00024E32" w:rsidRDefault="00B519EF" w:rsidP="00C24EC9">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30FE664A" w14:textId="43F8623D" w:rsidR="00B519EF" w:rsidRDefault="004202CC" w:rsidP="00C24EC9">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0F4E01BF" w14:textId="2AA6FC1A" w:rsidTr="00AA3F98">
        <w:tc>
          <w:tcPr>
            <w:tcW w:w="1130" w:type="dxa"/>
            <w:vAlign w:val="bottom"/>
          </w:tcPr>
          <w:p w14:paraId="680D858B" w14:textId="52B189D0" w:rsidR="00B519EF" w:rsidRPr="00024E32" w:rsidRDefault="004202CC" w:rsidP="00C24EC9">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2C3F042A" w14:textId="1A1C10B0" w:rsidR="00B519EF" w:rsidRDefault="004202CC" w:rsidP="00C24EC9">
            <w:pPr>
              <w:jc w:val="center"/>
              <w:rPr>
                <w:rFonts w:ascii="Times New Roman" w:hAnsi="Times New Roman" w:cs="Times New Roman"/>
                <w:sz w:val="24"/>
                <w:szCs w:val="24"/>
              </w:rPr>
            </w:pPr>
            <w:r>
              <w:rPr>
                <w:rFonts w:ascii="Times New Roman" w:hAnsi="Times New Roman" w:cs="Times New Roman"/>
                <w:sz w:val="24"/>
                <w:szCs w:val="24"/>
              </w:rPr>
              <w:t xml:space="preserve">Bart </w:t>
            </w:r>
          </w:p>
        </w:tc>
        <w:tc>
          <w:tcPr>
            <w:tcW w:w="1120" w:type="dxa"/>
            <w:vAlign w:val="bottom"/>
          </w:tcPr>
          <w:p w14:paraId="69C916A3" w14:textId="4028D05D" w:rsidR="00B519EF" w:rsidRPr="00024E32" w:rsidRDefault="00AA3F98" w:rsidP="00C24EC9">
            <w:pPr>
              <w:jc w:val="center"/>
              <w:rPr>
                <w:rFonts w:ascii="Times New Roman" w:hAnsi="Times New Roman" w:cs="Times New Roman"/>
                <w:sz w:val="24"/>
                <w:szCs w:val="24"/>
              </w:rPr>
            </w:pPr>
            <w:r>
              <w:rPr>
                <w:rFonts w:ascii="Times New Roman" w:hAnsi="Times New Roman" w:cs="Times New Roman"/>
                <w:sz w:val="24"/>
                <w:szCs w:val="24"/>
              </w:rPr>
              <w:t>45.14</w:t>
            </w:r>
          </w:p>
        </w:tc>
        <w:tc>
          <w:tcPr>
            <w:tcW w:w="1170" w:type="dxa"/>
            <w:vAlign w:val="bottom"/>
          </w:tcPr>
          <w:p w14:paraId="62764FB1" w14:textId="1C6D9A83" w:rsidR="00B519EF" w:rsidRPr="00024E32" w:rsidRDefault="00AA3F98" w:rsidP="00C24EC9">
            <w:pPr>
              <w:jc w:val="center"/>
              <w:rPr>
                <w:rFonts w:ascii="Times New Roman" w:hAnsi="Times New Roman" w:cs="Times New Roman"/>
                <w:sz w:val="24"/>
                <w:szCs w:val="24"/>
              </w:rPr>
            </w:pPr>
            <w:r>
              <w:rPr>
                <w:rFonts w:ascii="Times New Roman" w:hAnsi="Times New Roman" w:cs="Times New Roman"/>
                <w:sz w:val="24"/>
                <w:szCs w:val="24"/>
              </w:rPr>
              <w:t>22.27</w:t>
            </w:r>
          </w:p>
        </w:tc>
        <w:tc>
          <w:tcPr>
            <w:tcW w:w="1080" w:type="dxa"/>
            <w:vAlign w:val="bottom"/>
          </w:tcPr>
          <w:p w14:paraId="6FDC2964" w14:textId="4A8997D1" w:rsidR="00B519EF" w:rsidRPr="00024E32" w:rsidRDefault="00AA3F98" w:rsidP="00C24EC9">
            <w:pPr>
              <w:jc w:val="center"/>
              <w:rPr>
                <w:rFonts w:ascii="Times New Roman" w:hAnsi="Times New Roman" w:cs="Times New Roman"/>
                <w:sz w:val="24"/>
                <w:szCs w:val="24"/>
              </w:rPr>
            </w:pPr>
            <w:r>
              <w:rPr>
                <w:rFonts w:ascii="Times New Roman" w:hAnsi="Times New Roman" w:cs="Times New Roman"/>
                <w:sz w:val="24"/>
                <w:szCs w:val="24"/>
              </w:rPr>
              <w:t>37.25</w:t>
            </w:r>
          </w:p>
        </w:tc>
        <w:tc>
          <w:tcPr>
            <w:tcW w:w="1509" w:type="dxa"/>
            <w:vAlign w:val="bottom"/>
          </w:tcPr>
          <w:p w14:paraId="6C2CD756" w14:textId="72FBB71F" w:rsidR="00B519EF" w:rsidRPr="00024E32" w:rsidRDefault="00B519EF" w:rsidP="00C24EC9">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63223567" w14:textId="43AB01ED" w:rsidR="00B519EF" w:rsidRDefault="004202CC" w:rsidP="00C24EC9">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70A534F8" w14:textId="3267A6F5" w:rsidTr="00AA3F98">
        <w:tc>
          <w:tcPr>
            <w:tcW w:w="1130" w:type="dxa"/>
            <w:vAlign w:val="bottom"/>
          </w:tcPr>
          <w:p w14:paraId="3EA5A779" w14:textId="78CE69E3" w:rsidR="00B519EF" w:rsidRPr="00024E32" w:rsidRDefault="004202CC" w:rsidP="00C24EC9">
            <w:pPr>
              <w:jc w:val="center"/>
              <w:rPr>
                <w:rFonts w:ascii="Times New Roman" w:hAnsi="Times New Roman" w:cs="Times New Roman"/>
                <w:sz w:val="24"/>
                <w:szCs w:val="24"/>
              </w:rPr>
            </w:pPr>
            <w:r>
              <w:rPr>
                <w:rFonts w:ascii="Times New Roman" w:hAnsi="Times New Roman" w:cs="Times New Roman"/>
                <w:sz w:val="24"/>
                <w:szCs w:val="24"/>
              </w:rPr>
              <w:t>2020</w:t>
            </w:r>
          </w:p>
        </w:tc>
        <w:tc>
          <w:tcPr>
            <w:tcW w:w="2245" w:type="dxa"/>
          </w:tcPr>
          <w:p w14:paraId="05508405" w14:textId="214B38F9" w:rsidR="00B519EF" w:rsidRDefault="004202CC" w:rsidP="00C24EC9">
            <w:pPr>
              <w:jc w:val="center"/>
              <w:rPr>
                <w:rFonts w:ascii="Times New Roman" w:hAnsi="Times New Roman" w:cs="Times New Roman"/>
                <w:sz w:val="24"/>
                <w:szCs w:val="24"/>
              </w:rPr>
            </w:pPr>
            <w:r>
              <w:rPr>
                <w:rFonts w:ascii="Times New Roman" w:hAnsi="Times New Roman" w:cs="Times New Roman"/>
                <w:sz w:val="24"/>
                <w:szCs w:val="24"/>
              </w:rPr>
              <w:t xml:space="preserve">RoBERTa </w:t>
            </w:r>
          </w:p>
        </w:tc>
        <w:tc>
          <w:tcPr>
            <w:tcW w:w="1120" w:type="dxa"/>
            <w:vAlign w:val="bottom"/>
          </w:tcPr>
          <w:p w14:paraId="74169170" w14:textId="70F3CB73" w:rsidR="00B519EF" w:rsidRPr="00024E32" w:rsidRDefault="00AA3F98" w:rsidP="00C24EC9">
            <w:pPr>
              <w:jc w:val="center"/>
              <w:rPr>
                <w:rFonts w:ascii="Times New Roman" w:hAnsi="Times New Roman" w:cs="Times New Roman"/>
                <w:sz w:val="24"/>
                <w:szCs w:val="24"/>
              </w:rPr>
            </w:pPr>
            <w:r>
              <w:rPr>
                <w:rFonts w:ascii="Times New Roman" w:hAnsi="Times New Roman" w:cs="Times New Roman"/>
                <w:sz w:val="24"/>
                <w:szCs w:val="24"/>
              </w:rPr>
              <w:t>45.42</w:t>
            </w:r>
          </w:p>
        </w:tc>
        <w:tc>
          <w:tcPr>
            <w:tcW w:w="1170" w:type="dxa"/>
            <w:vAlign w:val="bottom"/>
          </w:tcPr>
          <w:p w14:paraId="20D676A4" w14:textId="68E0C6E5" w:rsidR="00B519EF" w:rsidRPr="00024E32" w:rsidRDefault="00AA3F98" w:rsidP="00C24EC9">
            <w:pPr>
              <w:jc w:val="center"/>
              <w:rPr>
                <w:rFonts w:ascii="Times New Roman" w:hAnsi="Times New Roman" w:cs="Times New Roman"/>
                <w:sz w:val="24"/>
                <w:szCs w:val="24"/>
              </w:rPr>
            </w:pPr>
            <w:r>
              <w:rPr>
                <w:rFonts w:ascii="Times New Roman" w:hAnsi="Times New Roman" w:cs="Times New Roman"/>
                <w:sz w:val="24"/>
                <w:szCs w:val="24"/>
              </w:rPr>
              <w:t>22.13</w:t>
            </w:r>
          </w:p>
        </w:tc>
        <w:tc>
          <w:tcPr>
            <w:tcW w:w="1080" w:type="dxa"/>
            <w:vAlign w:val="bottom"/>
          </w:tcPr>
          <w:p w14:paraId="5E923C48" w14:textId="761EFB50" w:rsidR="00B519EF" w:rsidRPr="00024E32" w:rsidRDefault="00AA3F98" w:rsidP="00C24EC9">
            <w:pPr>
              <w:jc w:val="center"/>
              <w:rPr>
                <w:rFonts w:ascii="Times New Roman" w:hAnsi="Times New Roman" w:cs="Times New Roman"/>
                <w:sz w:val="24"/>
                <w:szCs w:val="24"/>
              </w:rPr>
            </w:pPr>
            <w:r>
              <w:rPr>
                <w:rFonts w:ascii="Times New Roman" w:hAnsi="Times New Roman" w:cs="Times New Roman"/>
                <w:sz w:val="24"/>
                <w:szCs w:val="24"/>
              </w:rPr>
              <w:t>36.92</w:t>
            </w:r>
          </w:p>
        </w:tc>
        <w:tc>
          <w:tcPr>
            <w:tcW w:w="1509" w:type="dxa"/>
            <w:vAlign w:val="bottom"/>
          </w:tcPr>
          <w:p w14:paraId="2B1F73AB" w14:textId="350B4F41" w:rsidR="00B519EF" w:rsidRPr="00024E32" w:rsidRDefault="00B519EF" w:rsidP="00C24EC9">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4D7CC61E" w14:textId="1275C308" w:rsidR="00B519EF" w:rsidRDefault="004202CC" w:rsidP="00C24EC9">
            <w:pPr>
              <w:jc w:val="center"/>
              <w:rPr>
                <w:rFonts w:ascii="Times New Roman" w:hAnsi="Times New Roman" w:cs="Times New Roman"/>
                <w:sz w:val="24"/>
                <w:szCs w:val="24"/>
              </w:rPr>
            </w:pPr>
            <w:r>
              <w:rPr>
                <w:rFonts w:ascii="Times New Roman" w:hAnsi="Times New Roman" w:cs="Times New Roman"/>
                <w:sz w:val="24"/>
                <w:szCs w:val="24"/>
              </w:rPr>
              <w:t>Xsum</w:t>
            </w:r>
          </w:p>
        </w:tc>
      </w:tr>
      <w:tr w:rsidR="00AA3F98" w14:paraId="1BE09B55" w14:textId="77777777" w:rsidTr="00AA3F98">
        <w:tc>
          <w:tcPr>
            <w:tcW w:w="1130" w:type="dxa"/>
            <w:vAlign w:val="bottom"/>
          </w:tcPr>
          <w:p w14:paraId="74266979" w14:textId="3574D39A"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2023</w:t>
            </w:r>
          </w:p>
        </w:tc>
        <w:tc>
          <w:tcPr>
            <w:tcW w:w="2245" w:type="dxa"/>
          </w:tcPr>
          <w:p w14:paraId="00A93136" w14:textId="659A747C"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Bart</w:t>
            </w:r>
          </w:p>
        </w:tc>
        <w:tc>
          <w:tcPr>
            <w:tcW w:w="1120" w:type="dxa"/>
            <w:vAlign w:val="bottom"/>
          </w:tcPr>
          <w:p w14:paraId="75D1879B" w14:textId="64FC24E9"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80.78</w:t>
            </w:r>
          </w:p>
        </w:tc>
        <w:tc>
          <w:tcPr>
            <w:tcW w:w="1170" w:type="dxa"/>
            <w:vAlign w:val="bottom"/>
          </w:tcPr>
          <w:p w14:paraId="024C3ED9" w14:textId="3820D8B6"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79.42</w:t>
            </w:r>
          </w:p>
        </w:tc>
        <w:tc>
          <w:tcPr>
            <w:tcW w:w="1080" w:type="dxa"/>
            <w:vAlign w:val="bottom"/>
          </w:tcPr>
          <w:p w14:paraId="4213BB50" w14:textId="5F267E5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80.80</w:t>
            </w:r>
          </w:p>
        </w:tc>
        <w:tc>
          <w:tcPr>
            <w:tcW w:w="1509" w:type="dxa"/>
            <w:vAlign w:val="bottom"/>
          </w:tcPr>
          <w:p w14:paraId="0A05B38D" w14:textId="3283587D"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Yes</w:t>
            </w:r>
          </w:p>
        </w:tc>
        <w:tc>
          <w:tcPr>
            <w:tcW w:w="1096" w:type="dxa"/>
          </w:tcPr>
          <w:p w14:paraId="17C5D748" w14:textId="4AC7CCE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Xsum</w:t>
            </w:r>
          </w:p>
        </w:tc>
      </w:tr>
    </w:tbl>
    <w:p w14:paraId="4660F730" w14:textId="5F171165" w:rsidR="00FA08AA" w:rsidRPr="00B551BF" w:rsidRDefault="00452845" w:rsidP="00AA3F98">
      <w:pPr>
        <w:spacing w:before="240" w:line="360" w:lineRule="auto"/>
        <w:ind w:firstLine="720"/>
        <w:jc w:val="both"/>
        <w:rPr>
          <w:rFonts w:ascii="Times New Roman" w:hAnsi="Times New Roman" w:cs="Times New Roman"/>
          <w:sz w:val="24"/>
          <w:szCs w:val="24"/>
        </w:rPr>
      </w:pPr>
      <w:r w:rsidRPr="00452845">
        <w:rPr>
          <w:rFonts w:ascii="Times New Roman" w:hAnsi="Times New Roman" w:cs="Times New Roman"/>
          <w:sz w:val="24"/>
          <w:szCs w:val="24"/>
        </w:rPr>
        <w:t>The presented table indicates the benchmarking outcomes of transformer models utilized by previous researchers between 2019 and 2020 on the same dataset (Xsum) utilized by the author. The final result displayed in the table (Year 2023) represents the author's ultimate evaluation result, which demonstrates almost a two-fold improvement in performance compared to earlier researchers who did not optimize their models.</w:t>
      </w:r>
      <w:r w:rsidR="00FA08AA">
        <w:rPr>
          <w:rFonts w:ascii="Times New Roman" w:hAnsi="Times New Roman" w:cs="Times New Roman"/>
          <w:sz w:val="24"/>
          <w:szCs w:val="24"/>
        </w:rPr>
        <w:t xml:space="preserve"> </w:t>
      </w:r>
    </w:p>
    <w:p w14:paraId="3CA499F0" w14:textId="4973D07E" w:rsidR="004740E4" w:rsidRPr="006E2F1E" w:rsidRDefault="004740E4"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6E2F1E">
        <w:rPr>
          <w:rFonts w:ascii="Times New Roman Regular" w:hAnsi="Times New Roman Regular" w:cs="Times New Roman Regular"/>
          <w:b/>
          <w:bCs/>
          <w:color w:val="auto"/>
          <w:sz w:val="28"/>
          <w:szCs w:val="28"/>
        </w:rPr>
        <w:t>8.6 Functional testing</w:t>
      </w:r>
      <w:bookmarkEnd w:id="360"/>
    </w:p>
    <w:p w14:paraId="0211E7FF" w14:textId="0E155389" w:rsidR="00A71603" w:rsidRDefault="00EC3365" w:rsidP="00A71603">
      <w:pPr>
        <w:spacing w:line="360" w:lineRule="auto"/>
        <w:jc w:val="both"/>
        <w:rPr>
          <w:rFonts w:ascii="Times New Roman" w:hAnsi="Times New Roman" w:cs="Times New Roman"/>
          <w:sz w:val="24"/>
          <w:szCs w:val="24"/>
        </w:rPr>
      </w:pPr>
      <w:bookmarkStart w:id="361" w:name="_Toc132325897"/>
      <w:r w:rsidRPr="00EC3365">
        <w:rPr>
          <w:rFonts w:ascii="Times New Roman" w:hAnsi="Times New Roman" w:cs="Times New Roman"/>
          <w:sz w:val="24"/>
          <w:szCs w:val="24"/>
        </w:rPr>
        <w:t xml:space="preserve">The system was assessed to determine if it complies with the functional requirements outlined in </w:t>
      </w:r>
      <w:r w:rsidRPr="00EC3365">
        <w:rPr>
          <w:rFonts w:ascii="Times New Roman" w:hAnsi="Times New Roman" w:cs="Times New Roman"/>
          <w:b/>
          <w:sz w:val="24"/>
          <w:szCs w:val="24"/>
        </w:rPr>
        <w:t>Chapter 4</w:t>
      </w:r>
      <w:r w:rsidRPr="00EC3365">
        <w:rPr>
          <w:rFonts w:ascii="Times New Roman" w:hAnsi="Times New Roman" w:cs="Times New Roman"/>
          <w:sz w:val="24"/>
          <w:szCs w:val="24"/>
        </w:rPr>
        <w:t xml:space="preserve"> through the use of functional testing. A breakdown of the functional testing that was conducted can be found in </w:t>
      </w:r>
      <w:r w:rsidRPr="00EC3365">
        <w:rPr>
          <w:rFonts w:ascii="Times New Roman" w:hAnsi="Times New Roman" w:cs="Times New Roman"/>
          <w:b/>
          <w:sz w:val="24"/>
          <w:szCs w:val="24"/>
        </w:rPr>
        <w:t>APPENDIX F.1</w:t>
      </w:r>
      <w:r w:rsidRPr="00EC3365">
        <w:rPr>
          <w:rFonts w:ascii="Times New Roman" w:hAnsi="Times New Roman" w:cs="Times New Roman"/>
          <w:sz w:val="24"/>
          <w:szCs w:val="24"/>
        </w:rPr>
        <w:t>.</w:t>
      </w:r>
    </w:p>
    <w:p w14:paraId="63325B20" w14:textId="718AAFF4" w:rsidR="00AB0E30" w:rsidRPr="00B551BF" w:rsidRDefault="00AB0E30" w:rsidP="00A7160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0E30">
        <w:rPr>
          <w:rFonts w:ascii="Times New Roman" w:hAnsi="Times New Roman" w:cs="Times New Roman"/>
          <w:sz w:val="24"/>
          <w:szCs w:val="24"/>
          <w:highlight w:val="yellow"/>
        </w:rPr>
        <w:t>remember to add the content to appendix</w:t>
      </w:r>
    </w:p>
    <w:p w14:paraId="083660B7" w14:textId="6531F1FC" w:rsidR="005E5BC9" w:rsidRPr="006E2F1E" w:rsidRDefault="005E5BC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6E2F1E">
        <w:rPr>
          <w:rFonts w:ascii="Times New Roman Regular" w:hAnsi="Times New Roman Regular" w:cs="Times New Roman Regular"/>
          <w:b/>
          <w:bCs/>
          <w:color w:val="auto"/>
          <w:sz w:val="28"/>
          <w:szCs w:val="28"/>
        </w:rPr>
        <w:t>8.7 Module &amp; integration testing</w:t>
      </w:r>
      <w:bookmarkEnd w:id="361"/>
    </w:p>
    <w:p w14:paraId="03FDC455" w14:textId="394A432D" w:rsidR="00A71603" w:rsidRDefault="00AB0E30" w:rsidP="00A71603">
      <w:pPr>
        <w:spacing w:line="360" w:lineRule="auto"/>
        <w:jc w:val="both"/>
        <w:rPr>
          <w:rFonts w:ascii="Times New Roman" w:hAnsi="Times New Roman" w:cs="Times New Roman"/>
          <w:sz w:val="24"/>
          <w:szCs w:val="24"/>
        </w:rPr>
      </w:pPr>
      <w:bookmarkStart w:id="362" w:name="_Toc132325898"/>
      <w:r w:rsidRPr="00AB0E30">
        <w:rPr>
          <w:rFonts w:ascii="Times New Roman" w:hAnsi="Times New Roman" w:cs="Times New Roman"/>
          <w:sz w:val="24"/>
          <w:szCs w:val="24"/>
        </w:rPr>
        <w:t xml:space="preserve">The high-level architecture diagram depicted in </w:t>
      </w:r>
      <w:r w:rsidRPr="00AB0E30">
        <w:rPr>
          <w:rFonts w:ascii="Times New Roman" w:hAnsi="Times New Roman" w:cs="Times New Roman"/>
          <w:b/>
          <w:sz w:val="24"/>
          <w:szCs w:val="24"/>
        </w:rPr>
        <w:t>Chapter 6</w:t>
      </w:r>
      <w:r w:rsidRPr="00AB0E30">
        <w:rPr>
          <w:rFonts w:ascii="Times New Roman" w:hAnsi="Times New Roman" w:cs="Times New Roman"/>
          <w:sz w:val="24"/>
          <w:szCs w:val="24"/>
        </w:rPr>
        <w:t xml:space="preserve"> illustrated that the system's logic was divided into modules. To ensure that each module operates as intended, they underwent testing.</w:t>
      </w:r>
    </w:p>
    <w:p w14:paraId="70FFDD34" w14:textId="708D0D23" w:rsidR="00AB0E30" w:rsidRDefault="00AB0E30" w:rsidP="00A71603">
      <w:pPr>
        <w:spacing w:line="360" w:lineRule="auto"/>
        <w:jc w:val="both"/>
        <w:rPr>
          <w:rFonts w:ascii="Times New Roman" w:hAnsi="Times New Roman" w:cs="Times New Roman"/>
          <w:sz w:val="24"/>
          <w:szCs w:val="24"/>
        </w:rPr>
      </w:pPr>
      <w:r w:rsidRPr="00AB0E30">
        <w:rPr>
          <w:rFonts w:ascii="Times New Roman" w:hAnsi="Times New Roman" w:cs="Times New Roman"/>
          <w:sz w:val="24"/>
          <w:szCs w:val="24"/>
          <w:highlight w:val="yellow"/>
        </w:rPr>
        <w:t>// table comes here</w:t>
      </w:r>
    </w:p>
    <w:p w14:paraId="4A93A31A" w14:textId="77777777" w:rsidR="00AB0E30" w:rsidRPr="00791CD6" w:rsidRDefault="00AB0E30" w:rsidP="00AB0E30">
      <w:pPr>
        <w:pStyle w:val="Caption"/>
        <w:keepNext/>
        <w:jc w:val="center"/>
        <w:rPr>
          <w:rFonts w:ascii="Times New Roman" w:hAnsi="Times New Roman" w:cs="Times New Roman"/>
          <w:b w:val="0"/>
          <w:bCs w:val="0"/>
          <w:smallCaps w:val="0"/>
          <w:color w:val="auto"/>
          <w:sz w:val="24"/>
          <w:szCs w:val="24"/>
        </w:rPr>
      </w:pPr>
      <w:bookmarkStart w:id="363" w:name="_Toc132182724"/>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25</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Module &amp; integration testing</w:t>
      </w:r>
      <w:bookmarkEnd w:id="363"/>
    </w:p>
    <w:tbl>
      <w:tblPr>
        <w:tblStyle w:val="TableGrid"/>
        <w:tblW w:w="0" w:type="auto"/>
        <w:tblLook w:val="04A0" w:firstRow="1" w:lastRow="0" w:firstColumn="1" w:lastColumn="0" w:noHBand="0" w:noVBand="1"/>
      </w:tblPr>
      <w:tblGrid>
        <w:gridCol w:w="1443"/>
        <w:gridCol w:w="1522"/>
        <w:gridCol w:w="2734"/>
        <w:gridCol w:w="2666"/>
        <w:gridCol w:w="985"/>
      </w:tblGrid>
      <w:tr w:rsidR="00AB0E30" w14:paraId="79F1B813" w14:textId="77777777" w:rsidTr="00C24EC9">
        <w:tc>
          <w:tcPr>
            <w:tcW w:w="1443" w:type="dxa"/>
          </w:tcPr>
          <w:p w14:paraId="1CE4FF81" w14:textId="77777777" w:rsidR="00AB0E30" w:rsidRPr="00CE266F" w:rsidRDefault="00AB0E30" w:rsidP="00C24EC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Module</w:t>
            </w:r>
          </w:p>
        </w:tc>
        <w:tc>
          <w:tcPr>
            <w:tcW w:w="1522" w:type="dxa"/>
          </w:tcPr>
          <w:p w14:paraId="182AB049" w14:textId="77777777" w:rsidR="00AB0E30" w:rsidRPr="00CE266F" w:rsidRDefault="00AB0E30" w:rsidP="00C24EC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Input</w:t>
            </w:r>
          </w:p>
        </w:tc>
        <w:tc>
          <w:tcPr>
            <w:tcW w:w="2734" w:type="dxa"/>
          </w:tcPr>
          <w:p w14:paraId="38B9B1BE" w14:textId="77777777" w:rsidR="00AB0E30" w:rsidRPr="00CE266F" w:rsidRDefault="00AB0E30" w:rsidP="00C24EC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666" w:type="dxa"/>
          </w:tcPr>
          <w:p w14:paraId="46E49BF7" w14:textId="77777777" w:rsidR="00AB0E30" w:rsidRPr="00CE266F" w:rsidRDefault="00AB0E30" w:rsidP="00C24EC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985" w:type="dxa"/>
          </w:tcPr>
          <w:p w14:paraId="4B4039AE" w14:textId="77777777" w:rsidR="00AB0E30" w:rsidRPr="00CE266F" w:rsidRDefault="00AB0E30" w:rsidP="00C24EC9">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AB0E30" w14:paraId="4EAEF8CC" w14:textId="77777777" w:rsidTr="00C24EC9">
        <w:tc>
          <w:tcPr>
            <w:tcW w:w="1443" w:type="dxa"/>
          </w:tcPr>
          <w:p w14:paraId="492FB85F" w14:textId="77777777" w:rsidR="00AB0E30" w:rsidRDefault="00AB0E30" w:rsidP="00C24EC9">
            <w:pPr>
              <w:spacing w:line="360" w:lineRule="auto"/>
              <w:jc w:val="both"/>
              <w:rPr>
                <w:rFonts w:ascii="Times New Roman" w:hAnsi="Times New Roman" w:cs="Times New Roman"/>
                <w:sz w:val="24"/>
                <w:szCs w:val="24"/>
              </w:rPr>
            </w:pPr>
            <w:r>
              <w:rPr>
                <w:rFonts w:ascii="Times New Roman" w:hAnsi="Times New Roman" w:cs="Times New Roman"/>
                <w:sz w:val="24"/>
                <w:szCs w:val="24"/>
              </w:rPr>
              <w:t>Data fetcher</w:t>
            </w:r>
          </w:p>
        </w:tc>
        <w:tc>
          <w:tcPr>
            <w:tcW w:w="1522" w:type="dxa"/>
          </w:tcPr>
          <w:p w14:paraId="46C0FDF0" w14:textId="77777777" w:rsidR="00AB0E30" w:rsidRDefault="00AB0E30" w:rsidP="00C24EC9">
            <w:pPr>
              <w:spacing w:line="360" w:lineRule="auto"/>
              <w:jc w:val="both"/>
              <w:rPr>
                <w:rFonts w:ascii="Times New Roman" w:hAnsi="Times New Roman" w:cs="Times New Roman"/>
                <w:sz w:val="24"/>
                <w:szCs w:val="24"/>
              </w:rPr>
            </w:pPr>
            <w:r>
              <w:rPr>
                <w:rFonts w:ascii="Times New Roman" w:hAnsi="Times New Roman" w:cs="Times New Roman"/>
                <w:sz w:val="24"/>
                <w:szCs w:val="24"/>
              </w:rPr>
              <w:t>Triggered periodically</w:t>
            </w:r>
          </w:p>
        </w:tc>
        <w:tc>
          <w:tcPr>
            <w:tcW w:w="2734" w:type="dxa"/>
          </w:tcPr>
          <w:p w14:paraId="74DAA977" w14:textId="77777777" w:rsidR="00AB0E30" w:rsidRDefault="00AB0E30" w:rsidP="00C24EC9">
            <w:pPr>
              <w:spacing w:line="360" w:lineRule="auto"/>
              <w:jc w:val="both"/>
              <w:rPr>
                <w:rFonts w:ascii="Times New Roman" w:hAnsi="Times New Roman" w:cs="Times New Roman"/>
                <w:sz w:val="24"/>
                <w:szCs w:val="24"/>
              </w:rPr>
            </w:pPr>
            <w:r>
              <w:rPr>
                <w:rFonts w:ascii="Times New Roman" w:hAnsi="Times New Roman" w:cs="Times New Roman"/>
                <w:sz w:val="24"/>
                <w:szCs w:val="24"/>
              </w:rPr>
              <w:t>Fetch &amp; update datasets.</w:t>
            </w:r>
          </w:p>
        </w:tc>
        <w:tc>
          <w:tcPr>
            <w:tcW w:w="2666" w:type="dxa"/>
          </w:tcPr>
          <w:p w14:paraId="03A42CCD" w14:textId="77777777" w:rsidR="00AB0E30" w:rsidRDefault="00AB0E30" w:rsidP="00C24EC9">
            <w:pPr>
              <w:spacing w:line="360" w:lineRule="auto"/>
              <w:jc w:val="both"/>
              <w:rPr>
                <w:rFonts w:ascii="Times New Roman" w:hAnsi="Times New Roman" w:cs="Times New Roman"/>
                <w:sz w:val="24"/>
                <w:szCs w:val="24"/>
              </w:rPr>
            </w:pPr>
            <w:r>
              <w:rPr>
                <w:rFonts w:ascii="Times New Roman" w:hAnsi="Times New Roman" w:cs="Times New Roman"/>
                <w:sz w:val="24"/>
                <w:szCs w:val="24"/>
              </w:rPr>
              <w:t>Datasets scraped and stored into database.</w:t>
            </w:r>
          </w:p>
        </w:tc>
        <w:tc>
          <w:tcPr>
            <w:tcW w:w="985" w:type="dxa"/>
          </w:tcPr>
          <w:p w14:paraId="4C575D9C" w14:textId="77777777" w:rsidR="00AB0E30" w:rsidRDefault="00AB0E30" w:rsidP="00C24EC9">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6E3DEE53" w14:textId="77777777" w:rsidR="00AB0E30" w:rsidRPr="00B551BF" w:rsidRDefault="00AB0E30" w:rsidP="00A71603">
      <w:pPr>
        <w:spacing w:line="360" w:lineRule="auto"/>
        <w:jc w:val="both"/>
        <w:rPr>
          <w:rFonts w:ascii="Times New Roman" w:hAnsi="Times New Roman" w:cs="Times New Roman"/>
          <w:sz w:val="24"/>
          <w:szCs w:val="24"/>
        </w:rPr>
      </w:pPr>
    </w:p>
    <w:p w14:paraId="3A92263B" w14:textId="30E6994C" w:rsidR="00574689" w:rsidRPr="001D70FF" w:rsidRDefault="0057468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lastRenderedPageBreak/>
        <w:t>8.</w:t>
      </w:r>
      <w:r w:rsidR="00E20C08" w:rsidRPr="001D70FF">
        <w:rPr>
          <w:rFonts w:ascii="Times New Roman Regular" w:hAnsi="Times New Roman Regular" w:cs="Times New Roman Regular"/>
          <w:b/>
          <w:bCs/>
          <w:color w:val="auto"/>
          <w:sz w:val="28"/>
          <w:szCs w:val="28"/>
        </w:rPr>
        <w:t>8</w:t>
      </w:r>
      <w:r w:rsidRPr="001D70FF">
        <w:rPr>
          <w:rFonts w:ascii="Times New Roman Regular" w:hAnsi="Times New Roman Regular" w:cs="Times New Roman Regular"/>
          <w:b/>
          <w:bCs/>
          <w:color w:val="auto"/>
          <w:sz w:val="28"/>
          <w:szCs w:val="28"/>
        </w:rPr>
        <w:t xml:space="preserve"> Non-functional testing</w:t>
      </w:r>
      <w:bookmarkEnd w:id="362"/>
    </w:p>
    <w:p w14:paraId="3961A82E" w14:textId="307702D1" w:rsidR="00A71603" w:rsidRPr="00B551BF" w:rsidRDefault="00AB0E30" w:rsidP="00A71603">
      <w:pPr>
        <w:spacing w:line="360" w:lineRule="auto"/>
        <w:jc w:val="both"/>
        <w:rPr>
          <w:rFonts w:ascii="Times New Roman" w:hAnsi="Times New Roman" w:cs="Times New Roman"/>
          <w:sz w:val="24"/>
          <w:szCs w:val="24"/>
        </w:rPr>
      </w:pPr>
      <w:bookmarkStart w:id="364" w:name="_Toc132325899"/>
      <w:r w:rsidRPr="00AB0E30">
        <w:rPr>
          <w:rFonts w:ascii="Times New Roman" w:hAnsi="Times New Roman" w:cs="Times New Roman"/>
          <w:sz w:val="24"/>
          <w:szCs w:val="24"/>
        </w:rPr>
        <w:t xml:space="preserve">The system's non-functional requirements were evaluated to assess how well they correspond with the non-functional requirements and design objectives specified in </w:t>
      </w:r>
      <w:r w:rsidRPr="00AB0E30">
        <w:rPr>
          <w:rFonts w:ascii="Times New Roman" w:hAnsi="Times New Roman" w:cs="Times New Roman"/>
          <w:b/>
          <w:sz w:val="24"/>
          <w:szCs w:val="24"/>
        </w:rPr>
        <w:t>Chapter 4</w:t>
      </w:r>
      <w:r w:rsidRPr="00AB0E30">
        <w:rPr>
          <w:rFonts w:ascii="Times New Roman" w:hAnsi="Times New Roman" w:cs="Times New Roman"/>
          <w:sz w:val="24"/>
          <w:szCs w:val="24"/>
        </w:rPr>
        <w:t xml:space="preserve"> and </w:t>
      </w:r>
      <w:r w:rsidRPr="00AB0E30">
        <w:rPr>
          <w:rFonts w:ascii="Times New Roman" w:hAnsi="Times New Roman" w:cs="Times New Roman"/>
          <w:b/>
          <w:sz w:val="24"/>
          <w:szCs w:val="24"/>
        </w:rPr>
        <w:t>Chapter 5</w:t>
      </w:r>
      <w:r w:rsidRPr="00AB0E30">
        <w:rPr>
          <w:rFonts w:ascii="Times New Roman" w:hAnsi="Times New Roman" w:cs="Times New Roman"/>
          <w:sz w:val="24"/>
          <w:szCs w:val="24"/>
        </w:rPr>
        <w:t xml:space="preserve">, respectively. </w:t>
      </w:r>
      <w:r w:rsidRPr="00AB0E30">
        <w:rPr>
          <w:rFonts w:ascii="Times New Roman" w:hAnsi="Times New Roman" w:cs="Times New Roman"/>
          <w:b/>
          <w:sz w:val="24"/>
          <w:szCs w:val="24"/>
        </w:rPr>
        <w:t>APPENDIX F.2</w:t>
      </w:r>
      <w:r w:rsidRPr="00AB0E30">
        <w:rPr>
          <w:rFonts w:ascii="Times New Roman" w:hAnsi="Times New Roman" w:cs="Times New Roman"/>
          <w:sz w:val="24"/>
          <w:szCs w:val="24"/>
        </w:rPr>
        <w:t xml:space="preserve"> details the specific breakdown of the non-functional testing that was executed.</w:t>
      </w:r>
    </w:p>
    <w:p w14:paraId="2E466D45" w14:textId="2170B290" w:rsidR="00E20C08" w:rsidRPr="001D70FF"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.9 Limitations of the testing process</w:t>
      </w:r>
      <w:bookmarkEnd w:id="364"/>
    </w:p>
    <w:p w14:paraId="727DB920" w14:textId="7A5159B7" w:rsidR="00A71603" w:rsidRPr="00B551BF" w:rsidRDefault="00A71603" w:rsidP="00A71603">
      <w:pPr>
        <w:spacing w:line="360" w:lineRule="auto"/>
        <w:jc w:val="both"/>
        <w:rPr>
          <w:rFonts w:ascii="Times New Roman" w:hAnsi="Times New Roman" w:cs="Times New Roman"/>
          <w:sz w:val="24"/>
          <w:szCs w:val="24"/>
        </w:rPr>
      </w:pPr>
      <w:bookmarkStart w:id="365" w:name="_Toc132325900"/>
      <w:r>
        <w:rPr>
          <w:rFonts w:ascii="Times New Roman" w:hAnsi="Times New Roman" w:cs="Times New Roman"/>
          <w:sz w:val="24"/>
          <w:szCs w:val="24"/>
        </w:rPr>
        <w:t>Pending….</w:t>
      </w:r>
      <w:r w:rsidR="00AB0E30">
        <w:rPr>
          <w:rFonts w:ascii="Times New Roman" w:hAnsi="Times New Roman" w:cs="Times New Roman"/>
          <w:sz w:val="24"/>
          <w:szCs w:val="24"/>
        </w:rPr>
        <w:t xml:space="preserve"> </w:t>
      </w:r>
      <w:r w:rsidR="00AB0E30" w:rsidRPr="00AB0E30">
        <w:rPr>
          <w:rFonts w:ascii="Times New Roman" w:hAnsi="Times New Roman" w:cs="Times New Roman"/>
          <w:sz w:val="24"/>
          <w:szCs w:val="24"/>
          <w:highlight w:val="yellow"/>
        </w:rPr>
        <w:t>We have to fill this part at last</w:t>
      </w:r>
    </w:p>
    <w:p w14:paraId="6A906C12" w14:textId="28BE0086" w:rsidR="002124D3"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t>8.10 Chapter summary</w:t>
      </w:r>
      <w:bookmarkStart w:id="366" w:name="_GoBack"/>
      <w:bookmarkEnd w:id="365"/>
      <w:bookmarkEnd w:id="366"/>
    </w:p>
    <w:p w14:paraId="5C33FC08" w14:textId="45A2289D" w:rsidR="00A71603" w:rsidRPr="00B551BF" w:rsidRDefault="005236F9" w:rsidP="00A71603">
      <w:pPr>
        <w:spacing w:line="360" w:lineRule="auto"/>
        <w:jc w:val="both"/>
        <w:rPr>
          <w:rFonts w:ascii="Times New Roman" w:hAnsi="Times New Roman" w:cs="Times New Roman"/>
          <w:sz w:val="24"/>
          <w:szCs w:val="24"/>
        </w:rPr>
      </w:pPr>
      <w:r w:rsidRPr="0068222F">
        <w:rPr>
          <w:rFonts w:ascii="Times New Roman" w:hAnsi="Times New Roman" w:cs="Times New Roman"/>
          <w:sz w:val="24"/>
          <w:szCs w:val="24"/>
        </w:rPr>
        <w:t>In the beginning of this chapter, the aims of the testing process and the standards for conducting it were introduced. The evaluation of the models in use was performed by testing the main research component, and functional, non-functional, and integration testing were utilized to assess the system. Ultimately, any constraints of this methodology were identified</w:t>
      </w:r>
      <w:r>
        <w:rPr>
          <w:rFonts w:ascii="Times New Roman" w:hAnsi="Times New Roman" w:cs="Times New Roman"/>
          <w:sz w:val="24"/>
          <w:szCs w:val="24"/>
        </w:rPr>
        <w:t>.</w:t>
      </w:r>
    </w:p>
    <w:p w14:paraId="1FFB4E66" w14:textId="50DC4C5D" w:rsidR="009D54C2" w:rsidRDefault="009D54C2" w:rsidP="00186D82">
      <w:pPr>
        <w:spacing w:line="360" w:lineRule="auto"/>
        <w:jc w:val="both"/>
        <w:rPr>
          <w:rFonts w:ascii="Times New Roman" w:hAnsi="Times New Roman" w:cs="Times New Roman"/>
          <w:sz w:val="24"/>
          <w:szCs w:val="24"/>
        </w:rPr>
      </w:pPr>
    </w:p>
    <w:p w14:paraId="26B63E8C" w14:textId="388A3F6D" w:rsidR="003974CF" w:rsidRPr="00B551BF" w:rsidRDefault="003974CF" w:rsidP="00186D82">
      <w:pPr>
        <w:spacing w:line="360" w:lineRule="auto"/>
        <w:jc w:val="both"/>
        <w:rPr>
          <w:rFonts w:ascii="Times New Roman" w:hAnsi="Times New Roman" w:cs="Times New Roman"/>
          <w:sz w:val="24"/>
          <w:szCs w:val="24"/>
        </w:rPr>
      </w:pPr>
    </w:p>
    <w:p w14:paraId="758A63DE" w14:textId="77777777" w:rsidR="003974CF" w:rsidRDefault="003974CF" w:rsidP="00186D82">
      <w:pPr>
        <w:spacing w:line="360" w:lineRule="auto"/>
        <w:jc w:val="both"/>
        <w:rPr>
          <w:rFonts w:ascii="Times New Roman Regular" w:hAnsi="Times New Roman Regular" w:cs="Times New Roman Regular" w:hint="eastAsia"/>
          <w:sz w:val="24"/>
          <w:szCs w:val="24"/>
        </w:rPr>
        <w:sectPr w:rsidR="003974CF">
          <w:headerReference w:type="default" r:id="rId64"/>
          <w:headerReference w:type="first" r:id="rId65"/>
          <w:pgSz w:w="12240" w:h="15840"/>
          <w:pgMar w:top="1440" w:right="1440" w:bottom="1440" w:left="1440" w:header="720" w:footer="720" w:gutter="0"/>
          <w:cols w:space="720"/>
          <w:titlePg/>
          <w:docGrid w:linePitch="360"/>
        </w:sectPr>
      </w:pPr>
    </w:p>
    <w:p w14:paraId="59264285" w14:textId="4E714877" w:rsidR="003974CF" w:rsidRPr="000A4532" w:rsidRDefault="003974CF" w:rsidP="000A4532">
      <w:pPr>
        <w:pStyle w:val="Heading1"/>
        <w:pBdr>
          <w:bottom w:val="double" w:sz="6" w:space="1" w:color="auto"/>
        </w:pBdr>
        <w:spacing w:line="360" w:lineRule="auto"/>
        <w:rPr>
          <w:rFonts w:ascii="Times New Roman" w:hAnsi="Times New Roman" w:cs="Times New Roman"/>
          <w:b/>
          <w:bCs/>
          <w:color w:val="auto"/>
          <w:sz w:val="32"/>
          <w:szCs w:val="32"/>
        </w:rPr>
      </w:pPr>
      <w:bookmarkStart w:id="367" w:name="_Toc132325901"/>
      <w:r w:rsidRPr="000A4532">
        <w:rPr>
          <w:rFonts w:ascii="Times New Roman" w:hAnsi="Times New Roman" w:cs="Times New Roman"/>
          <w:b/>
          <w:bCs/>
          <w:color w:val="auto"/>
          <w:sz w:val="32"/>
          <w:szCs w:val="32"/>
          <w:highlight w:val="yellow"/>
        </w:rPr>
        <w:lastRenderedPageBreak/>
        <w:t xml:space="preserve">CHAPTER </w:t>
      </w:r>
      <w:r w:rsidR="00D7254D" w:rsidRPr="000A4532">
        <w:rPr>
          <w:rFonts w:ascii="Times New Roman" w:hAnsi="Times New Roman" w:cs="Times New Roman"/>
          <w:b/>
          <w:bCs/>
          <w:color w:val="auto"/>
          <w:sz w:val="32"/>
          <w:szCs w:val="32"/>
          <w:highlight w:val="yellow"/>
        </w:rPr>
        <w:t>09</w:t>
      </w:r>
      <w:r w:rsidRPr="000A4532">
        <w:rPr>
          <w:rFonts w:ascii="Times New Roman" w:hAnsi="Times New Roman" w:cs="Times New Roman"/>
          <w:b/>
          <w:bCs/>
          <w:color w:val="auto"/>
          <w:sz w:val="32"/>
          <w:szCs w:val="32"/>
          <w:highlight w:val="yellow"/>
        </w:rPr>
        <w:t xml:space="preserve">. </w:t>
      </w:r>
      <w:r w:rsidR="00446580" w:rsidRPr="000A4532">
        <w:rPr>
          <w:rFonts w:ascii="Times New Roman" w:hAnsi="Times New Roman" w:cs="Times New Roman"/>
          <w:b/>
          <w:bCs/>
          <w:color w:val="auto"/>
          <w:sz w:val="32"/>
          <w:szCs w:val="32"/>
          <w:highlight w:val="yellow"/>
        </w:rPr>
        <w:t>EVALUATION</w:t>
      </w:r>
      <w:bookmarkEnd w:id="367"/>
    </w:p>
    <w:p w14:paraId="060CF924" w14:textId="62D92609" w:rsidR="00337E50"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8" w:name="_Toc132325902"/>
      <w:r w:rsidRPr="00D4027D">
        <w:rPr>
          <w:rFonts w:ascii="Times New Roman Regular" w:hAnsi="Times New Roman Regular" w:cs="Times New Roman Regular"/>
          <w:b/>
          <w:bCs/>
          <w:color w:val="auto"/>
          <w:sz w:val="28"/>
          <w:szCs w:val="28"/>
        </w:rPr>
        <w:t xml:space="preserve">9.1 Chapter </w:t>
      </w:r>
      <w:r w:rsidR="006F706F" w:rsidRPr="00D4027D">
        <w:rPr>
          <w:rFonts w:ascii="Times New Roman Regular" w:hAnsi="Times New Roman Regular" w:cs="Times New Roman Regular" w:hint="eastAsia"/>
          <w:b/>
          <w:bCs/>
          <w:color w:val="auto"/>
          <w:sz w:val="28"/>
          <w:szCs w:val="28"/>
        </w:rPr>
        <w:t>Overview</w:t>
      </w:r>
      <w:bookmarkEnd w:id="368"/>
    </w:p>
    <w:p w14:paraId="33B315B7" w14:textId="4083C37D" w:rsidR="003974CF" w:rsidRPr="00D4027D" w:rsidRDefault="006F706F" w:rsidP="00282924">
      <w:pPr>
        <w:spacing w:line="360" w:lineRule="auto"/>
        <w:jc w:val="both"/>
        <w:rPr>
          <w:rFonts w:ascii="Times New Roman" w:hAnsi="Times New Roman" w:cs="Times New Roman"/>
          <w:sz w:val="24"/>
          <w:szCs w:val="24"/>
        </w:rPr>
      </w:pPr>
      <w:r w:rsidRPr="006F706F">
        <w:rPr>
          <w:rFonts w:ascii="Times New Roman" w:hAnsi="Times New Roman" w:cs="Times New Roman"/>
          <w:sz w:val="24"/>
          <w:szCs w:val="24"/>
        </w:rPr>
        <w:t>Once the prototype design was successfully implemented and optimized through multiple testing combinations to achieve maximum performance, the system was assessed in accordance with the requirements outlined in the SRS chapter. This particular chapter is devoted to the project's evaluation, which includes self-evaluation by the author and evaluations by technical, domain, and industry experts</w:t>
      </w:r>
      <w:r>
        <w:rPr>
          <w:rFonts w:ascii="Times New Roman" w:hAnsi="Times New Roman" w:cs="Times New Roman"/>
          <w:sz w:val="24"/>
          <w:szCs w:val="24"/>
        </w:rPr>
        <w:t>.</w:t>
      </w:r>
    </w:p>
    <w:p w14:paraId="36CB59E4" w14:textId="4E8BA7E1"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9" w:name="_Toc132325903"/>
      <w:r w:rsidRPr="00D4027D">
        <w:rPr>
          <w:rFonts w:ascii="Times New Roman Regular" w:hAnsi="Times New Roman Regular" w:cs="Times New Roman Regular"/>
          <w:b/>
          <w:bCs/>
          <w:color w:val="auto"/>
          <w:sz w:val="28"/>
          <w:szCs w:val="28"/>
        </w:rPr>
        <w:t xml:space="preserve">9.2 Evaluation </w:t>
      </w:r>
      <w:r w:rsidR="006F706F" w:rsidRPr="00D4027D">
        <w:rPr>
          <w:rFonts w:ascii="Times New Roman Regular" w:hAnsi="Times New Roman Regular" w:cs="Times New Roman Regular" w:hint="eastAsia"/>
          <w:b/>
          <w:bCs/>
          <w:color w:val="auto"/>
          <w:sz w:val="28"/>
          <w:szCs w:val="28"/>
        </w:rPr>
        <w:t xml:space="preserve">Methodology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Approach</w:t>
      </w:r>
      <w:bookmarkEnd w:id="369"/>
    </w:p>
    <w:p w14:paraId="5D58A319" w14:textId="77777777" w:rsidR="000A4532" w:rsidRPr="00D4027D" w:rsidRDefault="000A4532" w:rsidP="000A4532">
      <w:pPr>
        <w:spacing w:line="360" w:lineRule="auto"/>
        <w:jc w:val="both"/>
        <w:rPr>
          <w:rFonts w:ascii="Times New Roman" w:hAnsi="Times New Roman" w:cs="Times New Roman"/>
          <w:sz w:val="24"/>
          <w:szCs w:val="24"/>
        </w:rPr>
      </w:pPr>
      <w:bookmarkStart w:id="370" w:name="_Toc132325904"/>
      <w:r>
        <w:rPr>
          <w:rFonts w:ascii="Times New Roman" w:hAnsi="Times New Roman" w:cs="Times New Roman"/>
          <w:sz w:val="24"/>
          <w:szCs w:val="24"/>
        </w:rPr>
        <w:t>Pending….</w:t>
      </w:r>
    </w:p>
    <w:p w14:paraId="5CAFF654" w14:textId="45D05FB2"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9.3 Evaluation </w:t>
      </w:r>
      <w:r w:rsidR="006F706F" w:rsidRPr="00D4027D">
        <w:rPr>
          <w:rFonts w:ascii="Times New Roman Regular" w:hAnsi="Times New Roman Regular" w:cs="Times New Roman Regular" w:hint="eastAsia"/>
          <w:b/>
          <w:bCs/>
          <w:color w:val="auto"/>
          <w:sz w:val="28"/>
          <w:szCs w:val="28"/>
        </w:rPr>
        <w:t>Criteria</w:t>
      </w:r>
      <w:bookmarkEnd w:id="370"/>
    </w:p>
    <w:p w14:paraId="55BA68DE" w14:textId="77777777" w:rsidR="00A71603" w:rsidRPr="00D4027D" w:rsidRDefault="00A71603" w:rsidP="00A71603">
      <w:pPr>
        <w:spacing w:line="360" w:lineRule="auto"/>
        <w:jc w:val="both"/>
        <w:rPr>
          <w:rFonts w:ascii="Times New Roman" w:hAnsi="Times New Roman" w:cs="Times New Roman"/>
          <w:sz w:val="24"/>
          <w:szCs w:val="24"/>
        </w:rPr>
      </w:pPr>
      <w:bookmarkStart w:id="371" w:name="_Toc132182725"/>
      <w:r>
        <w:rPr>
          <w:rFonts w:ascii="Times New Roman" w:hAnsi="Times New Roman" w:cs="Times New Roman"/>
          <w:sz w:val="24"/>
          <w:szCs w:val="24"/>
        </w:rPr>
        <w:t>Pending….</w:t>
      </w:r>
    </w:p>
    <w:p w14:paraId="4ACA3156" w14:textId="6DD8FAA4" w:rsidR="00F27798" w:rsidRPr="00F27798" w:rsidRDefault="00F27798" w:rsidP="00F27798">
      <w:pPr>
        <w:pStyle w:val="Caption"/>
        <w:keepNext/>
        <w:jc w:val="center"/>
        <w:rPr>
          <w:rFonts w:ascii="Times New Roman" w:hAnsi="Times New Roman" w:cs="Times New Roman"/>
          <w:b w:val="0"/>
          <w:bCs w:val="0"/>
          <w:smallCaps w:val="0"/>
          <w:color w:val="auto"/>
          <w:sz w:val="24"/>
          <w:szCs w:val="24"/>
        </w:rPr>
      </w:pPr>
      <w:r w:rsidRPr="00F27798">
        <w:rPr>
          <w:rFonts w:ascii="Times New Roman" w:hAnsi="Times New Roman" w:cs="Times New Roman"/>
          <w:b w:val="0"/>
          <w:bCs w:val="0"/>
          <w:smallCaps w:val="0"/>
          <w:color w:val="auto"/>
          <w:sz w:val="24"/>
          <w:szCs w:val="24"/>
        </w:rPr>
        <w:t xml:space="preserve">Table </w:t>
      </w:r>
      <w:r w:rsidRPr="00F27798">
        <w:rPr>
          <w:rFonts w:ascii="Times New Roman" w:hAnsi="Times New Roman" w:cs="Times New Roman"/>
          <w:b w:val="0"/>
          <w:bCs w:val="0"/>
          <w:smallCaps w:val="0"/>
          <w:color w:val="auto"/>
          <w:sz w:val="24"/>
          <w:szCs w:val="24"/>
        </w:rPr>
        <w:fldChar w:fldCharType="begin"/>
      </w:r>
      <w:r w:rsidRPr="00F27798">
        <w:rPr>
          <w:rFonts w:ascii="Times New Roman" w:hAnsi="Times New Roman" w:cs="Times New Roman"/>
          <w:b w:val="0"/>
          <w:bCs w:val="0"/>
          <w:smallCaps w:val="0"/>
          <w:color w:val="auto"/>
          <w:sz w:val="24"/>
          <w:szCs w:val="24"/>
        </w:rPr>
        <w:instrText xml:space="preserve"> SEQ Table \* ARABIC </w:instrText>
      </w:r>
      <w:r w:rsidRPr="00F27798">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26</w:t>
      </w:r>
      <w:r w:rsidRPr="00F27798">
        <w:rPr>
          <w:rFonts w:ascii="Times New Roman" w:hAnsi="Times New Roman" w:cs="Times New Roman"/>
          <w:b w:val="0"/>
          <w:bCs w:val="0"/>
          <w:smallCaps w:val="0"/>
          <w:color w:val="auto"/>
          <w:sz w:val="24"/>
          <w:szCs w:val="24"/>
        </w:rPr>
        <w:fldChar w:fldCharType="end"/>
      </w:r>
      <w:r w:rsidRPr="00F27798">
        <w:rPr>
          <w:rFonts w:ascii="Times New Roman" w:hAnsi="Times New Roman" w:cs="Times New Roman"/>
          <w:b w:val="0"/>
          <w:bCs w:val="0"/>
          <w:smallCaps w:val="0"/>
          <w:color w:val="auto"/>
          <w:sz w:val="24"/>
          <w:szCs w:val="24"/>
        </w:rPr>
        <w:t>: Evaluation criteria</w:t>
      </w:r>
      <w:bookmarkEnd w:id="371"/>
    </w:p>
    <w:tbl>
      <w:tblPr>
        <w:tblStyle w:val="TableGrid"/>
        <w:tblW w:w="0" w:type="auto"/>
        <w:tblLook w:val="04A0" w:firstRow="1" w:lastRow="0" w:firstColumn="1" w:lastColumn="0" w:noHBand="0" w:noVBand="1"/>
      </w:tblPr>
      <w:tblGrid>
        <w:gridCol w:w="895"/>
        <w:gridCol w:w="2340"/>
        <w:gridCol w:w="6115"/>
      </w:tblGrid>
      <w:tr w:rsidR="005429FE" w14:paraId="3E94FD0C" w14:textId="77777777" w:rsidTr="00CF60C4">
        <w:tc>
          <w:tcPr>
            <w:tcW w:w="895" w:type="dxa"/>
            <w:tcBorders>
              <w:bottom w:val="single" w:sz="4" w:space="0" w:color="auto"/>
            </w:tcBorders>
          </w:tcPr>
          <w:p w14:paraId="692ACE21" w14:textId="2F3D75F9" w:rsidR="005429FE" w:rsidRDefault="00155EDB" w:rsidP="005429F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CR </w:t>
            </w:r>
            <w:r w:rsidR="005429FE">
              <w:rPr>
                <w:rFonts w:ascii="Times New Roman" w:hAnsi="Times New Roman" w:cs="Times New Roman"/>
                <w:b/>
                <w:bCs/>
                <w:sz w:val="24"/>
                <w:szCs w:val="24"/>
              </w:rPr>
              <w:t>ID</w:t>
            </w:r>
          </w:p>
        </w:tc>
        <w:tc>
          <w:tcPr>
            <w:tcW w:w="2340" w:type="dxa"/>
          </w:tcPr>
          <w:p w14:paraId="477170C8" w14:textId="48A47BB6"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Criterion</w:t>
            </w:r>
          </w:p>
        </w:tc>
        <w:tc>
          <w:tcPr>
            <w:tcW w:w="6115" w:type="dxa"/>
          </w:tcPr>
          <w:p w14:paraId="66008FAE" w14:textId="6577B389"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F16707" w14:paraId="21340254" w14:textId="77777777" w:rsidTr="00CF60C4">
        <w:tc>
          <w:tcPr>
            <w:tcW w:w="895" w:type="dxa"/>
            <w:tcBorders>
              <w:bottom w:val="single" w:sz="4" w:space="0" w:color="auto"/>
            </w:tcBorders>
          </w:tcPr>
          <w:p w14:paraId="78005F70" w14:textId="57EE5E46" w:rsidR="00F16707" w:rsidRPr="00FB5E8E" w:rsidRDefault="00313F64" w:rsidP="00F16707">
            <w:pPr>
              <w:spacing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2340" w:type="dxa"/>
          </w:tcPr>
          <w:p w14:paraId="74BC9258" w14:textId="5A0D945B" w:rsidR="00F16707" w:rsidRDefault="00F16707" w:rsidP="00F16707">
            <w:pPr>
              <w:spacing w:line="360" w:lineRule="auto"/>
              <w:rPr>
                <w:rFonts w:ascii="Times New Roman" w:hAnsi="Times New Roman" w:cs="Times New Roman"/>
                <w:sz w:val="24"/>
                <w:szCs w:val="24"/>
              </w:rPr>
            </w:pPr>
          </w:p>
        </w:tc>
        <w:tc>
          <w:tcPr>
            <w:tcW w:w="6115" w:type="dxa"/>
          </w:tcPr>
          <w:p w14:paraId="014723C6" w14:textId="6B55EA62" w:rsidR="00F16707" w:rsidRDefault="00F16707" w:rsidP="00F16707">
            <w:pPr>
              <w:spacing w:line="360" w:lineRule="auto"/>
              <w:jc w:val="both"/>
              <w:rPr>
                <w:rFonts w:ascii="Times New Roman" w:hAnsi="Times New Roman" w:cs="Times New Roman"/>
                <w:sz w:val="24"/>
                <w:szCs w:val="24"/>
              </w:rPr>
            </w:pPr>
          </w:p>
        </w:tc>
      </w:tr>
      <w:tr w:rsidR="00F16707" w14:paraId="1340317B" w14:textId="77777777" w:rsidTr="00CF60C4">
        <w:tc>
          <w:tcPr>
            <w:tcW w:w="895" w:type="dxa"/>
            <w:tcBorders>
              <w:top w:val="single" w:sz="4" w:space="0" w:color="auto"/>
            </w:tcBorders>
          </w:tcPr>
          <w:p w14:paraId="3DC296BC" w14:textId="7D73A006" w:rsidR="00F16707" w:rsidRPr="00FB5E8E" w:rsidRDefault="00313F64" w:rsidP="00F16707">
            <w:pPr>
              <w:spacing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2340" w:type="dxa"/>
          </w:tcPr>
          <w:p w14:paraId="634A081D" w14:textId="4C8A58B8" w:rsidR="00F16707" w:rsidRDefault="00F16707" w:rsidP="00F16707">
            <w:pPr>
              <w:spacing w:line="360" w:lineRule="auto"/>
              <w:jc w:val="both"/>
              <w:rPr>
                <w:rFonts w:ascii="Times New Roman" w:hAnsi="Times New Roman" w:cs="Times New Roman"/>
                <w:sz w:val="24"/>
                <w:szCs w:val="24"/>
              </w:rPr>
            </w:pPr>
          </w:p>
        </w:tc>
        <w:tc>
          <w:tcPr>
            <w:tcW w:w="6115" w:type="dxa"/>
          </w:tcPr>
          <w:p w14:paraId="2A261D56" w14:textId="0B796E55" w:rsidR="00F16707" w:rsidRDefault="00F16707" w:rsidP="00F16707">
            <w:pPr>
              <w:spacing w:line="360" w:lineRule="auto"/>
              <w:jc w:val="both"/>
              <w:rPr>
                <w:rFonts w:ascii="Times New Roman" w:hAnsi="Times New Roman" w:cs="Times New Roman"/>
                <w:sz w:val="24"/>
                <w:szCs w:val="24"/>
              </w:rPr>
            </w:pPr>
          </w:p>
        </w:tc>
      </w:tr>
      <w:tr w:rsidR="00F16707" w14:paraId="2183DA40" w14:textId="77777777" w:rsidTr="00117423">
        <w:tc>
          <w:tcPr>
            <w:tcW w:w="895" w:type="dxa"/>
          </w:tcPr>
          <w:p w14:paraId="1ED3765E" w14:textId="50278ECB" w:rsidR="00F16707" w:rsidRPr="00FB5E8E" w:rsidRDefault="00313F64" w:rsidP="00F16707">
            <w:pPr>
              <w:spacing w:line="360" w:lineRule="auto"/>
              <w:jc w:val="center"/>
              <w:rPr>
                <w:rFonts w:ascii="Times New Roman" w:hAnsi="Times New Roman" w:cs="Times New Roman"/>
                <w:sz w:val="24"/>
                <w:szCs w:val="24"/>
              </w:rPr>
            </w:pPr>
            <w:r>
              <w:rPr>
                <w:rFonts w:ascii="Times New Roman" w:hAnsi="Times New Roman" w:cs="Times New Roman"/>
                <w:sz w:val="24"/>
                <w:szCs w:val="24"/>
              </w:rPr>
              <w:t>CR3</w:t>
            </w:r>
          </w:p>
        </w:tc>
        <w:tc>
          <w:tcPr>
            <w:tcW w:w="2340" w:type="dxa"/>
          </w:tcPr>
          <w:p w14:paraId="20B6E8DE" w14:textId="3D984E8D" w:rsidR="00F16707" w:rsidRDefault="00F16707" w:rsidP="00F16707">
            <w:pPr>
              <w:spacing w:line="360" w:lineRule="auto"/>
              <w:rPr>
                <w:rFonts w:ascii="Times New Roman" w:hAnsi="Times New Roman" w:cs="Times New Roman"/>
                <w:sz w:val="24"/>
                <w:szCs w:val="24"/>
              </w:rPr>
            </w:pPr>
          </w:p>
        </w:tc>
        <w:tc>
          <w:tcPr>
            <w:tcW w:w="6115" w:type="dxa"/>
          </w:tcPr>
          <w:p w14:paraId="2410546F" w14:textId="5AE5D139" w:rsidR="00F16707" w:rsidRDefault="00F16707" w:rsidP="00F16707">
            <w:pPr>
              <w:spacing w:line="360" w:lineRule="auto"/>
              <w:jc w:val="both"/>
              <w:rPr>
                <w:rFonts w:ascii="Times New Roman" w:hAnsi="Times New Roman" w:cs="Times New Roman"/>
                <w:sz w:val="24"/>
                <w:szCs w:val="24"/>
              </w:rPr>
            </w:pPr>
          </w:p>
        </w:tc>
      </w:tr>
      <w:tr w:rsidR="00F16707" w14:paraId="33A985D2" w14:textId="77777777" w:rsidTr="00117423">
        <w:tc>
          <w:tcPr>
            <w:tcW w:w="895" w:type="dxa"/>
          </w:tcPr>
          <w:p w14:paraId="49687BF8" w14:textId="7903BF8B" w:rsidR="00F16707" w:rsidRPr="00FB5E8E" w:rsidRDefault="00313F64" w:rsidP="00F16707">
            <w:pPr>
              <w:spacing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2340" w:type="dxa"/>
          </w:tcPr>
          <w:p w14:paraId="5A589E5E" w14:textId="2EC63647" w:rsidR="00F16707" w:rsidRDefault="00F16707" w:rsidP="00F16707">
            <w:pPr>
              <w:spacing w:line="360" w:lineRule="auto"/>
              <w:jc w:val="both"/>
              <w:rPr>
                <w:rFonts w:ascii="Times New Roman" w:hAnsi="Times New Roman" w:cs="Times New Roman"/>
                <w:sz w:val="24"/>
                <w:szCs w:val="24"/>
              </w:rPr>
            </w:pPr>
          </w:p>
        </w:tc>
        <w:tc>
          <w:tcPr>
            <w:tcW w:w="6115" w:type="dxa"/>
          </w:tcPr>
          <w:p w14:paraId="14C0632E" w14:textId="7F14642A" w:rsidR="00F16707" w:rsidRDefault="00F16707" w:rsidP="00F16707">
            <w:pPr>
              <w:spacing w:line="360" w:lineRule="auto"/>
              <w:jc w:val="both"/>
              <w:rPr>
                <w:rFonts w:ascii="Times New Roman" w:hAnsi="Times New Roman" w:cs="Times New Roman"/>
                <w:sz w:val="24"/>
                <w:szCs w:val="24"/>
              </w:rPr>
            </w:pPr>
          </w:p>
        </w:tc>
      </w:tr>
      <w:tr w:rsidR="00F16707" w14:paraId="2E93167B" w14:textId="77777777" w:rsidTr="00117423">
        <w:tc>
          <w:tcPr>
            <w:tcW w:w="895" w:type="dxa"/>
          </w:tcPr>
          <w:p w14:paraId="7548F99D" w14:textId="60260CF7" w:rsidR="00F16707" w:rsidRPr="00FB5E8E" w:rsidRDefault="00F16707" w:rsidP="00F16707">
            <w:pPr>
              <w:spacing w:line="360" w:lineRule="auto"/>
              <w:jc w:val="center"/>
              <w:rPr>
                <w:rFonts w:ascii="Times New Roman" w:hAnsi="Times New Roman" w:cs="Times New Roman"/>
                <w:sz w:val="24"/>
                <w:szCs w:val="24"/>
              </w:rPr>
            </w:pPr>
          </w:p>
        </w:tc>
        <w:tc>
          <w:tcPr>
            <w:tcW w:w="2340" w:type="dxa"/>
          </w:tcPr>
          <w:p w14:paraId="7F7DB8E4" w14:textId="2472B8BE" w:rsidR="00F16707" w:rsidRDefault="00F16707" w:rsidP="00F16707">
            <w:pPr>
              <w:spacing w:line="360" w:lineRule="auto"/>
              <w:jc w:val="both"/>
              <w:rPr>
                <w:rFonts w:ascii="Times New Roman" w:hAnsi="Times New Roman" w:cs="Times New Roman"/>
                <w:sz w:val="24"/>
                <w:szCs w:val="24"/>
              </w:rPr>
            </w:pPr>
          </w:p>
        </w:tc>
        <w:tc>
          <w:tcPr>
            <w:tcW w:w="6115" w:type="dxa"/>
          </w:tcPr>
          <w:p w14:paraId="152B0608" w14:textId="686FCF5B" w:rsidR="00F16707" w:rsidRDefault="00F16707" w:rsidP="00F16707">
            <w:pPr>
              <w:spacing w:line="360" w:lineRule="auto"/>
              <w:jc w:val="both"/>
              <w:rPr>
                <w:rFonts w:ascii="Times New Roman" w:hAnsi="Times New Roman" w:cs="Times New Roman"/>
                <w:sz w:val="24"/>
                <w:szCs w:val="24"/>
              </w:rPr>
            </w:pPr>
          </w:p>
        </w:tc>
      </w:tr>
      <w:tr w:rsidR="00F16707" w14:paraId="526891A7" w14:textId="77777777" w:rsidTr="00117423">
        <w:tc>
          <w:tcPr>
            <w:tcW w:w="895" w:type="dxa"/>
          </w:tcPr>
          <w:p w14:paraId="1C862FF3" w14:textId="149EB904" w:rsidR="00F16707" w:rsidRPr="00FB5E8E" w:rsidRDefault="00F16707" w:rsidP="00F16707">
            <w:pPr>
              <w:spacing w:line="360" w:lineRule="auto"/>
              <w:jc w:val="center"/>
              <w:rPr>
                <w:rFonts w:ascii="Times New Roman" w:hAnsi="Times New Roman" w:cs="Times New Roman"/>
                <w:sz w:val="24"/>
                <w:szCs w:val="24"/>
              </w:rPr>
            </w:pPr>
          </w:p>
        </w:tc>
        <w:tc>
          <w:tcPr>
            <w:tcW w:w="2340" w:type="dxa"/>
          </w:tcPr>
          <w:p w14:paraId="000489DB" w14:textId="6D955304" w:rsidR="00F16707" w:rsidRDefault="00F16707" w:rsidP="00F16707">
            <w:pPr>
              <w:spacing w:line="360" w:lineRule="auto"/>
              <w:jc w:val="both"/>
              <w:rPr>
                <w:rFonts w:ascii="Times New Roman" w:hAnsi="Times New Roman" w:cs="Times New Roman"/>
                <w:sz w:val="24"/>
                <w:szCs w:val="24"/>
              </w:rPr>
            </w:pPr>
          </w:p>
        </w:tc>
        <w:tc>
          <w:tcPr>
            <w:tcW w:w="6115" w:type="dxa"/>
          </w:tcPr>
          <w:p w14:paraId="492959D8" w14:textId="2ECC458F" w:rsidR="00F16707" w:rsidRDefault="00F16707" w:rsidP="00F16707">
            <w:pPr>
              <w:spacing w:line="360" w:lineRule="auto"/>
              <w:jc w:val="both"/>
              <w:rPr>
                <w:rFonts w:ascii="Times New Roman" w:hAnsi="Times New Roman" w:cs="Times New Roman"/>
                <w:sz w:val="24"/>
                <w:szCs w:val="24"/>
              </w:rPr>
            </w:pPr>
          </w:p>
        </w:tc>
      </w:tr>
      <w:tr w:rsidR="00F16707" w14:paraId="6C0124C3" w14:textId="77777777" w:rsidTr="00117423">
        <w:tc>
          <w:tcPr>
            <w:tcW w:w="895" w:type="dxa"/>
          </w:tcPr>
          <w:p w14:paraId="4FBBB27F" w14:textId="0C20B418" w:rsidR="00F16707" w:rsidRPr="00FB5E8E" w:rsidRDefault="00F16707" w:rsidP="00F16707">
            <w:pPr>
              <w:spacing w:line="360" w:lineRule="auto"/>
              <w:jc w:val="center"/>
              <w:rPr>
                <w:rFonts w:ascii="Times New Roman" w:hAnsi="Times New Roman" w:cs="Times New Roman"/>
                <w:sz w:val="24"/>
                <w:szCs w:val="24"/>
              </w:rPr>
            </w:pPr>
          </w:p>
        </w:tc>
        <w:tc>
          <w:tcPr>
            <w:tcW w:w="2340" w:type="dxa"/>
          </w:tcPr>
          <w:p w14:paraId="357A56FA" w14:textId="500287CD" w:rsidR="00F16707" w:rsidRDefault="00F16707" w:rsidP="00F16707">
            <w:pPr>
              <w:spacing w:line="360" w:lineRule="auto"/>
              <w:jc w:val="both"/>
              <w:rPr>
                <w:rFonts w:ascii="Times New Roman" w:hAnsi="Times New Roman" w:cs="Times New Roman"/>
                <w:sz w:val="24"/>
                <w:szCs w:val="24"/>
              </w:rPr>
            </w:pPr>
          </w:p>
        </w:tc>
        <w:tc>
          <w:tcPr>
            <w:tcW w:w="6115" w:type="dxa"/>
          </w:tcPr>
          <w:p w14:paraId="3167890A" w14:textId="282C8BF9" w:rsidR="00F16707" w:rsidRDefault="00F16707" w:rsidP="00F16707">
            <w:pPr>
              <w:spacing w:line="360" w:lineRule="auto"/>
              <w:jc w:val="both"/>
              <w:rPr>
                <w:rFonts w:ascii="Times New Roman" w:hAnsi="Times New Roman" w:cs="Times New Roman"/>
                <w:sz w:val="24"/>
                <w:szCs w:val="24"/>
              </w:rPr>
            </w:pPr>
          </w:p>
        </w:tc>
      </w:tr>
      <w:tr w:rsidR="00F16707" w14:paraId="45EBB776" w14:textId="77777777" w:rsidTr="00117423">
        <w:tc>
          <w:tcPr>
            <w:tcW w:w="895" w:type="dxa"/>
          </w:tcPr>
          <w:p w14:paraId="2DD01228" w14:textId="61460BCD" w:rsidR="00F16707" w:rsidRPr="00FB5E8E" w:rsidRDefault="00F16707" w:rsidP="00F16707">
            <w:pPr>
              <w:spacing w:line="360" w:lineRule="auto"/>
              <w:jc w:val="center"/>
              <w:rPr>
                <w:rFonts w:ascii="Times New Roman" w:hAnsi="Times New Roman" w:cs="Times New Roman"/>
                <w:sz w:val="24"/>
                <w:szCs w:val="24"/>
              </w:rPr>
            </w:pPr>
          </w:p>
        </w:tc>
        <w:tc>
          <w:tcPr>
            <w:tcW w:w="2340" w:type="dxa"/>
          </w:tcPr>
          <w:p w14:paraId="1E1C5C90" w14:textId="51E1DF72" w:rsidR="00F16707" w:rsidRDefault="00F16707" w:rsidP="00F16707">
            <w:pPr>
              <w:spacing w:line="360" w:lineRule="auto"/>
              <w:rPr>
                <w:rFonts w:ascii="Times New Roman" w:hAnsi="Times New Roman" w:cs="Times New Roman"/>
                <w:sz w:val="24"/>
                <w:szCs w:val="24"/>
              </w:rPr>
            </w:pPr>
          </w:p>
        </w:tc>
        <w:tc>
          <w:tcPr>
            <w:tcW w:w="6115" w:type="dxa"/>
          </w:tcPr>
          <w:p w14:paraId="4117B79C" w14:textId="5DA9B06B" w:rsidR="00F16707" w:rsidRDefault="00F16707" w:rsidP="00F16707">
            <w:pPr>
              <w:spacing w:line="360" w:lineRule="auto"/>
              <w:jc w:val="both"/>
              <w:rPr>
                <w:rFonts w:ascii="Times New Roman" w:hAnsi="Times New Roman" w:cs="Times New Roman"/>
                <w:sz w:val="24"/>
                <w:szCs w:val="24"/>
              </w:rPr>
            </w:pPr>
          </w:p>
        </w:tc>
      </w:tr>
    </w:tbl>
    <w:p w14:paraId="170F17BB" w14:textId="05B1455E"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2" w:name="_Toc132325905"/>
      <w:r w:rsidRPr="00D4027D">
        <w:rPr>
          <w:rFonts w:ascii="Times New Roman Regular" w:hAnsi="Times New Roman Regular" w:cs="Times New Roman Regular"/>
          <w:b/>
          <w:bCs/>
          <w:color w:val="auto"/>
          <w:sz w:val="28"/>
          <w:szCs w:val="28"/>
        </w:rPr>
        <w:lastRenderedPageBreak/>
        <w:t>9.4 Self-</w:t>
      </w:r>
      <w:r w:rsidR="006F706F" w:rsidRPr="00D4027D">
        <w:rPr>
          <w:rFonts w:ascii="Times New Roman Regular" w:hAnsi="Times New Roman Regular" w:cs="Times New Roman Regular" w:hint="eastAsia"/>
          <w:b/>
          <w:bCs/>
          <w:color w:val="auto"/>
          <w:sz w:val="28"/>
          <w:szCs w:val="28"/>
        </w:rPr>
        <w:t>Evaluation</w:t>
      </w:r>
      <w:bookmarkEnd w:id="372"/>
    </w:p>
    <w:p w14:paraId="090B9755" w14:textId="77777777" w:rsidR="00A71603" w:rsidRPr="00D4027D" w:rsidRDefault="00A71603" w:rsidP="00A71603">
      <w:pPr>
        <w:spacing w:line="360" w:lineRule="auto"/>
        <w:jc w:val="both"/>
        <w:rPr>
          <w:rFonts w:ascii="Times New Roman" w:hAnsi="Times New Roman" w:cs="Times New Roman"/>
          <w:sz w:val="24"/>
          <w:szCs w:val="24"/>
        </w:rPr>
      </w:pPr>
      <w:bookmarkStart w:id="373" w:name="_Toc132325906"/>
      <w:r>
        <w:rPr>
          <w:rFonts w:ascii="Times New Roman" w:hAnsi="Times New Roman" w:cs="Times New Roman"/>
          <w:sz w:val="24"/>
          <w:szCs w:val="24"/>
        </w:rPr>
        <w:t>Pending….</w:t>
      </w:r>
    </w:p>
    <w:p w14:paraId="777C26E9" w14:textId="417182B2"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9.5 Selection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Evaluators</w:t>
      </w:r>
      <w:bookmarkEnd w:id="373"/>
    </w:p>
    <w:p w14:paraId="1CB94297" w14:textId="77777777" w:rsidR="00A71603" w:rsidRPr="00D4027D" w:rsidRDefault="00A71603" w:rsidP="00A71603">
      <w:pPr>
        <w:spacing w:line="360" w:lineRule="auto"/>
        <w:jc w:val="both"/>
        <w:rPr>
          <w:rFonts w:ascii="Times New Roman" w:hAnsi="Times New Roman" w:cs="Times New Roman"/>
          <w:sz w:val="24"/>
          <w:szCs w:val="24"/>
        </w:rPr>
      </w:pPr>
      <w:bookmarkStart w:id="374" w:name="_Toc132325907"/>
      <w:r>
        <w:rPr>
          <w:rFonts w:ascii="Times New Roman" w:hAnsi="Times New Roman" w:cs="Times New Roman"/>
          <w:sz w:val="24"/>
          <w:szCs w:val="24"/>
        </w:rPr>
        <w:t>Pending….</w:t>
      </w:r>
    </w:p>
    <w:p w14:paraId="22A4C612" w14:textId="6029F08A"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9.6 Evaluation </w:t>
      </w:r>
      <w:r w:rsidR="006F706F" w:rsidRPr="00D4027D">
        <w:rPr>
          <w:rFonts w:ascii="Times New Roman Regular" w:hAnsi="Times New Roman Regular" w:cs="Times New Roman Regular" w:hint="eastAsia"/>
          <w:b/>
          <w:bCs/>
          <w:color w:val="auto"/>
          <w:sz w:val="28"/>
          <w:szCs w:val="28"/>
        </w:rPr>
        <w:t xml:space="preserve">Results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Expert Opinions</w:t>
      </w:r>
      <w:bookmarkEnd w:id="374"/>
    </w:p>
    <w:p w14:paraId="0A3C62DD" w14:textId="77777777" w:rsidR="00A71603" w:rsidRPr="00D4027D" w:rsidRDefault="00A71603" w:rsidP="00A71603">
      <w:pPr>
        <w:spacing w:line="360" w:lineRule="auto"/>
        <w:jc w:val="both"/>
        <w:rPr>
          <w:rFonts w:ascii="Times New Roman" w:hAnsi="Times New Roman" w:cs="Times New Roman"/>
          <w:sz w:val="24"/>
          <w:szCs w:val="24"/>
        </w:rPr>
      </w:pPr>
      <w:bookmarkStart w:id="375" w:name="_Toc132325908"/>
      <w:r>
        <w:rPr>
          <w:rFonts w:ascii="Times New Roman" w:hAnsi="Times New Roman" w:cs="Times New Roman"/>
          <w:sz w:val="24"/>
          <w:szCs w:val="24"/>
        </w:rPr>
        <w:t>Pending….</w:t>
      </w:r>
    </w:p>
    <w:p w14:paraId="463A1BBF" w14:textId="4B853A58"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9.7 Limitations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Evaluation</w:t>
      </w:r>
      <w:bookmarkEnd w:id="375"/>
    </w:p>
    <w:p w14:paraId="49A9811D" w14:textId="77777777" w:rsidR="00A71603" w:rsidRPr="00D4027D" w:rsidRDefault="00A71603" w:rsidP="00A71603">
      <w:pPr>
        <w:spacing w:line="360" w:lineRule="auto"/>
        <w:jc w:val="both"/>
        <w:rPr>
          <w:rFonts w:ascii="Times New Roman" w:hAnsi="Times New Roman" w:cs="Times New Roman"/>
          <w:sz w:val="24"/>
          <w:szCs w:val="24"/>
        </w:rPr>
      </w:pPr>
      <w:bookmarkStart w:id="376" w:name="_Toc132325909"/>
      <w:r>
        <w:rPr>
          <w:rFonts w:ascii="Times New Roman" w:hAnsi="Times New Roman" w:cs="Times New Roman"/>
          <w:sz w:val="24"/>
          <w:szCs w:val="24"/>
        </w:rPr>
        <w:t>Pending….</w:t>
      </w:r>
    </w:p>
    <w:p w14:paraId="19E8D4BA" w14:textId="14A991EF"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9.8 Evaluation of </w:t>
      </w:r>
      <w:r w:rsidR="006F706F" w:rsidRPr="00D4027D">
        <w:rPr>
          <w:rFonts w:ascii="Times New Roman Regular" w:hAnsi="Times New Roman Regular" w:cs="Times New Roman Regular" w:hint="eastAsia"/>
          <w:b/>
          <w:bCs/>
          <w:color w:val="auto"/>
          <w:sz w:val="28"/>
          <w:szCs w:val="28"/>
        </w:rPr>
        <w:t xml:space="preserve">Functional </w:t>
      </w:r>
      <w:r w:rsidRPr="00D4027D">
        <w:rPr>
          <w:rFonts w:ascii="Times New Roman Regular" w:hAnsi="Times New Roman Regular" w:cs="Times New Roman Regular"/>
          <w:b/>
          <w:bCs/>
          <w:color w:val="auto"/>
          <w:sz w:val="28"/>
          <w:szCs w:val="28"/>
        </w:rPr>
        <w:t>requirements</w:t>
      </w:r>
      <w:bookmarkEnd w:id="376"/>
    </w:p>
    <w:p w14:paraId="06CB24A8" w14:textId="77777777" w:rsidR="00A71603" w:rsidRPr="00D4027D" w:rsidRDefault="00A71603" w:rsidP="00A71603">
      <w:pPr>
        <w:spacing w:line="360" w:lineRule="auto"/>
        <w:jc w:val="both"/>
        <w:rPr>
          <w:rFonts w:ascii="Times New Roman" w:hAnsi="Times New Roman" w:cs="Times New Roman"/>
          <w:sz w:val="24"/>
          <w:szCs w:val="24"/>
        </w:rPr>
      </w:pPr>
      <w:bookmarkStart w:id="377" w:name="_Toc132325910"/>
      <w:r>
        <w:rPr>
          <w:rFonts w:ascii="Times New Roman" w:hAnsi="Times New Roman" w:cs="Times New Roman"/>
          <w:sz w:val="24"/>
          <w:szCs w:val="24"/>
        </w:rPr>
        <w:t>Pending….</w:t>
      </w:r>
    </w:p>
    <w:p w14:paraId="3BD428CC" w14:textId="5DCCA08B"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9.9 Evaluation of non-functional requirements</w:t>
      </w:r>
      <w:bookmarkEnd w:id="377"/>
    </w:p>
    <w:p w14:paraId="445AF832" w14:textId="77777777" w:rsidR="00A71603" w:rsidRPr="00D4027D" w:rsidRDefault="00A71603" w:rsidP="00A71603">
      <w:pPr>
        <w:spacing w:line="360" w:lineRule="auto"/>
        <w:jc w:val="both"/>
        <w:rPr>
          <w:rFonts w:ascii="Times New Roman" w:hAnsi="Times New Roman" w:cs="Times New Roman"/>
          <w:sz w:val="24"/>
          <w:szCs w:val="24"/>
        </w:rPr>
      </w:pPr>
      <w:r>
        <w:rPr>
          <w:rFonts w:ascii="Times New Roman" w:hAnsi="Times New Roman" w:cs="Times New Roman"/>
          <w:sz w:val="24"/>
          <w:szCs w:val="24"/>
        </w:rPr>
        <w:t>Pending….</w:t>
      </w:r>
    </w:p>
    <w:p w14:paraId="5D1DC89D" w14:textId="3A4A02D2" w:rsidR="0038180A" w:rsidRPr="00D4027D" w:rsidRDefault="0038180A" w:rsidP="0038180A">
      <w:pPr>
        <w:spacing w:line="360" w:lineRule="auto"/>
        <w:jc w:val="both"/>
        <w:rPr>
          <w:rFonts w:ascii="Times New Roman" w:hAnsi="Times New Roman" w:cs="Times New Roman"/>
          <w:sz w:val="24"/>
          <w:szCs w:val="24"/>
        </w:rPr>
      </w:pPr>
      <w:r>
        <w:rPr>
          <w:rFonts w:ascii="Times New Roman" w:hAnsi="Times New Roman" w:cs="Times New Roman"/>
          <w:sz w:val="24"/>
          <w:szCs w:val="24"/>
        </w:rPr>
        <w:t>.</w:t>
      </w:r>
    </w:p>
    <w:p w14:paraId="0E37DE99" w14:textId="653C1976"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8" w:name="_Toc132325911"/>
      <w:r w:rsidRPr="00D4027D">
        <w:rPr>
          <w:rFonts w:ascii="Times New Roman Regular" w:hAnsi="Times New Roman Regular" w:cs="Times New Roman Regular"/>
          <w:b/>
          <w:bCs/>
          <w:color w:val="auto"/>
          <w:sz w:val="28"/>
          <w:szCs w:val="28"/>
        </w:rPr>
        <w:t>9.10 Chapter summary</w:t>
      </w:r>
      <w:bookmarkEnd w:id="378"/>
    </w:p>
    <w:p w14:paraId="70F0820F" w14:textId="77777777" w:rsidR="00A71603" w:rsidRPr="00D4027D" w:rsidRDefault="00A71603" w:rsidP="00A71603">
      <w:pPr>
        <w:spacing w:line="360" w:lineRule="auto"/>
        <w:jc w:val="both"/>
        <w:rPr>
          <w:rFonts w:ascii="Times New Roman" w:hAnsi="Times New Roman" w:cs="Times New Roman"/>
          <w:sz w:val="24"/>
          <w:szCs w:val="24"/>
        </w:rPr>
      </w:pPr>
      <w:r>
        <w:rPr>
          <w:rFonts w:ascii="Times New Roman" w:hAnsi="Times New Roman" w:cs="Times New Roman"/>
          <w:sz w:val="24"/>
          <w:szCs w:val="24"/>
        </w:rPr>
        <w:t>Pending….</w:t>
      </w:r>
    </w:p>
    <w:p w14:paraId="564BD9EB" w14:textId="36F3EBC1" w:rsidR="003974CF" w:rsidRPr="00AF4766" w:rsidRDefault="003974CF" w:rsidP="00AF4766">
      <w:pPr>
        <w:jc w:val="both"/>
        <w:rPr>
          <w:rFonts w:ascii="Times New Roman" w:hAnsi="Times New Roman" w:cs="Times New Roman"/>
          <w:sz w:val="24"/>
          <w:szCs w:val="24"/>
        </w:rPr>
      </w:pPr>
    </w:p>
    <w:p w14:paraId="46A82DB8" w14:textId="3CEEC72F" w:rsidR="003974CF" w:rsidRPr="00AF4766" w:rsidRDefault="003974CF" w:rsidP="00AF4766">
      <w:pPr>
        <w:jc w:val="both"/>
        <w:rPr>
          <w:rFonts w:ascii="Times New Roman" w:hAnsi="Times New Roman" w:cs="Times New Roman"/>
          <w:sz w:val="24"/>
          <w:szCs w:val="24"/>
        </w:rPr>
      </w:pPr>
    </w:p>
    <w:p w14:paraId="2F5C19A9" w14:textId="7B513C16" w:rsidR="003974CF" w:rsidRPr="00AF4766" w:rsidRDefault="003974CF" w:rsidP="00AF4766">
      <w:pPr>
        <w:jc w:val="both"/>
        <w:rPr>
          <w:rFonts w:ascii="Times New Roman" w:hAnsi="Times New Roman" w:cs="Times New Roman"/>
          <w:sz w:val="24"/>
          <w:szCs w:val="24"/>
        </w:rPr>
      </w:pPr>
    </w:p>
    <w:p w14:paraId="767B1412" w14:textId="6ABDEEF2" w:rsidR="003974CF" w:rsidRPr="00AF4766" w:rsidRDefault="003974CF" w:rsidP="00AF4766">
      <w:pPr>
        <w:jc w:val="both"/>
        <w:rPr>
          <w:rFonts w:ascii="Times New Roman" w:hAnsi="Times New Roman" w:cs="Times New Roman"/>
          <w:sz w:val="24"/>
          <w:szCs w:val="24"/>
        </w:rPr>
      </w:pPr>
    </w:p>
    <w:p w14:paraId="1384B639" w14:textId="654F694B" w:rsidR="003974CF" w:rsidRPr="00AF4766" w:rsidRDefault="003974CF" w:rsidP="00AF4766">
      <w:pPr>
        <w:jc w:val="both"/>
        <w:rPr>
          <w:rFonts w:ascii="Times New Roman" w:hAnsi="Times New Roman" w:cs="Times New Roman"/>
          <w:sz w:val="24"/>
          <w:szCs w:val="24"/>
        </w:rPr>
      </w:pPr>
    </w:p>
    <w:p w14:paraId="3287521D" w14:textId="0C6603A5" w:rsidR="003974CF" w:rsidRPr="00AF4766" w:rsidRDefault="003974CF" w:rsidP="00AF4766">
      <w:pPr>
        <w:jc w:val="both"/>
        <w:rPr>
          <w:rFonts w:ascii="Times New Roman" w:hAnsi="Times New Roman" w:cs="Times New Roman"/>
          <w:sz w:val="24"/>
          <w:szCs w:val="24"/>
        </w:rPr>
      </w:pPr>
    </w:p>
    <w:p w14:paraId="40A69401" w14:textId="5188B3A4" w:rsidR="003974CF" w:rsidRPr="00AF4766" w:rsidRDefault="003974CF" w:rsidP="00AF4766">
      <w:pPr>
        <w:jc w:val="both"/>
        <w:rPr>
          <w:rFonts w:ascii="Times New Roman" w:hAnsi="Times New Roman" w:cs="Times New Roman"/>
          <w:sz w:val="24"/>
          <w:szCs w:val="24"/>
        </w:rPr>
      </w:pPr>
    </w:p>
    <w:p w14:paraId="04608D26" w14:textId="071393DF" w:rsidR="003974CF" w:rsidRPr="00AF4766" w:rsidRDefault="003974CF" w:rsidP="00AF4766">
      <w:pPr>
        <w:jc w:val="both"/>
        <w:rPr>
          <w:rFonts w:ascii="Times New Roman" w:hAnsi="Times New Roman" w:cs="Times New Roman"/>
          <w:sz w:val="24"/>
          <w:szCs w:val="24"/>
        </w:rPr>
      </w:pPr>
    </w:p>
    <w:p w14:paraId="151C73CF" w14:textId="7F937C99" w:rsidR="003974CF" w:rsidRPr="00AF4766" w:rsidRDefault="003974CF" w:rsidP="00AF4766">
      <w:pPr>
        <w:jc w:val="both"/>
        <w:rPr>
          <w:rFonts w:ascii="Times New Roman" w:hAnsi="Times New Roman" w:cs="Times New Roman"/>
          <w:sz w:val="24"/>
          <w:szCs w:val="24"/>
        </w:rPr>
      </w:pPr>
    </w:p>
    <w:p w14:paraId="582006D2" w14:textId="5FB28F43" w:rsidR="003974CF" w:rsidRPr="00AF4766" w:rsidRDefault="003974CF" w:rsidP="00AF4766">
      <w:pPr>
        <w:jc w:val="both"/>
        <w:rPr>
          <w:rFonts w:ascii="Times New Roman" w:hAnsi="Times New Roman" w:cs="Times New Roman"/>
          <w:sz w:val="24"/>
          <w:szCs w:val="24"/>
        </w:rPr>
      </w:pPr>
    </w:p>
    <w:p w14:paraId="602EE989" w14:textId="02C211B4" w:rsidR="003974CF" w:rsidRPr="00AF4766" w:rsidRDefault="003974CF" w:rsidP="00AF4766">
      <w:pPr>
        <w:jc w:val="both"/>
        <w:rPr>
          <w:rFonts w:ascii="Times New Roman" w:hAnsi="Times New Roman" w:cs="Times New Roman"/>
          <w:sz w:val="24"/>
          <w:szCs w:val="24"/>
        </w:rPr>
      </w:pPr>
    </w:p>
    <w:p w14:paraId="6A2DCD34" w14:textId="7A26212D" w:rsidR="003974CF" w:rsidRPr="00AF4766" w:rsidRDefault="003974CF" w:rsidP="00AF4766">
      <w:pPr>
        <w:jc w:val="both"/>
        <w:rPr>
          <w:rFonts w:ascii="Times New Roman" w:hAnsi="Times New Roman" w:cs="Times New Roman"/>
          <w:sz w:val="24"/>
          <w:szCs w:val="24"/>
        </w:rPr>
      </w:pPr>
    </w:p>
    <w:p w14:paraId="23D3B1A9" w14:textId="0B53730B" w:rsidR="003974CF" w:rsidRPr="00AF4766" w:rsidRDefault="003974CF" w:rsidP="00AF4766">
      <w:pPr>
        <w:jc w:val="both"/>
        <w:rPr>
          <w:rFonts w:ascii="Times New Roman" w:hAnsi="Times New Roman" w:cs="Times New Roman"/>
          <w:sz w:val="24"/>
          <w:szCs w:val="24"/>
        </w:rPr>
      </w:pPr>
    </w:p>
    <w:p w14:paraId="1B712DE3" w14:textId="5FFA1C7A" w:rsidR="003974CF" w:rsidRPr="00AF4766" w:rsidRDefault="003974CF" w:rsidP="00AF4766">
      <w:pPr>
        <w:jc w:val="both"/>
        <w:rPr>
          <w:rFonts w:ascii="Times New Roman" w:hAnsi="Times New Roman" w:cs="Times New Roman"/>
          <w:sz w:val="24"/>
          <w:szCs w:val="24"/>
        </w:rPr>
      </w:pPr>
    </w:p>
    <w:p w14:paraId="19236B4F" w14:textId="7ED87A41" w:rsidR="003974CF" w:rsidRPr="00AF4766" w:rsidRDefault="003974CF" w:rsidP="00AF4766">
      <w:pPr>
        <w:jc w:val="both"/>
        <w:rPr>
          <w:rFonts w:ascii="Times New Roman" w:hAnsi="Times New Roman" w:cs="Times New Roman"/>
          <w:sz w:val="24"/>
          <w:szCs w:val="24"/>
        </w:rPr>
      </w:pPr>
    </w:p>
    <w:p w14:paraId="51D71788" w14:textId="43AEA96D" w:rsidR="003974CF" w:rsidRPr="00AF4766" w:rsidRDefault="003974CF" w:rsidP="00AF4766">
      <w:pPr>
        <w:jc w:val="both"/>
        <w:rPr>
          <w:rFonts w:ascii="Times New Roman" w:hAnsi="Times New Roman" w:cs="Times New Roman"/>
          <w:sz w:val="24"/>
          <w:szCs w:val="24"/>
        </w:rPr>
      </w:pPr>
    </w:p>
    <w:p w14:paraId="1EA69F74" w14:textId="793FEB58" w:rsidR="003974CF" w:rsidRPr="00AF4766" w:rsidRDefault="003974CF" w:rsidP="00AF4766">
      <w:pPr>
        <w:jc w:val="both"/>
        <w:rPr>
          <w:rFonts w:ascii="Times New Roman" w:hAnsi="Times New Roman" w:cs="Times New Roman"/>
          <w:sz w:val="24"/>
          <w:szCs w:val="24"/>
        </w:rPr>
      </w:pPr>
    </w:p>
    <w:p w14:paraId="243496BE" w14:textId="1087AF99" w:rsidR="003974CF" w:rsidRPr="00AF4766" w:rsidRDefault="003974CF" w:rsidP="00AF4766">
      <w:pPr>
        <w:jc w:val="both"/>
        <w:rPr>
          <w:rFonts w:ascii="Times New Roman" w:hAnsi="Times New Roman" w:cs="Times New Roman"/>
          <w:sz w:val="24"/>
          <w:szCs w:val="24"/>
        </w:rPr>
      </w:pPr>
    </w:p>
    <w:p w14:paraId="40683961" w14:textId="796E0BF0" w:rsidR="003974CF" w:rsidRPr="00AF4766" w:rsidRDefault="003974CF" w:rsidP="00AF4766">
      <w:pPr>
        <w:jc w:val="both"/>
        <w:rPr>
          <w:rFonts w:ascii="Times New Roman" w:hAnsi="Times New Roman" w:cs="Times New Roman"/>
          <w:sz w:val="24"/>
          <w:szCs w:val="24"/>
        </w:rPr>
      </w:pPr>
    </w:p>
    <w:p w14:paraId="0DCCDDE4" w14:textId="0769364B" w:rsidR="003974CF" w:rsidRPr="00AF4766" w:rsidRDefault="003974CF" w:rsidP="00AF4766">
      <w:pPr>
        <w:jc w:val="both"/>
        <w:rPr>
          <w:rFonts w:ascii="Times New Roman" w:hAnsi="Times New Roman" w:cs="Times New Roman"/>
          <w:sz w:val="24"/>
          <w:szCs w:val="24"/>
        </w:rPr>
      </w:pPr>
    </w:p>
    <w:p w14:paraId="6A549324" w14:textId="499DB940" w:rsidR="003974CF" w:rsidRPr="00AF4766" w:rsidRDefault="003974CF" w:rsidP="00AF4766">
      <w:pPr>
        <w:jc w:val="both"/>
        <w:rPr>
          <w:rFonts w:ascii="Times New Roman" w:hAnsi="Times New Roman" w:cs="Times New Roman"/>
          <w:sz w:val="24"/>
          <w:szCs w:val="24"/>
        </w:rPr>
      </w:pPr>
    </w:p>
    <w:p w14:paraId="42D898AD" w14:textId="0A66092E" w:rsidR="003974CF" w:rsidRPr="00AF4766" w:rsidRDefault="003974CF" w:rsidP="00AF4766">
      <w:pPr>
        <w:jc w:val="both"/>
        <w:rPr>
          <w:rFonts w:ascii="Times New Roman" w:hAnsi="Times New Roman" w:cs="Times New Roman"/>
          <w:sz w:val="24"/>
          <w:szCs w:val="24"/>
        </w:rPr>
      </w:pPr>
    </w:p>
    <w:p w14:paraId="077AE582" w14:textId="10C35DC2" w:rsidR="003974CF" w:rsidRPr="00AF4766" w:rsidRDefault="003974CF" w:rsidP="00AF4766">
      <w:pPr>
        <w:jc w:val="both"/>
        <w:rPr>
          <w:rFonts w:ascii="Times New Roman" w:hAnsi="Times New Roman" w:cs="Times New Roman"/>
          <w:sz w:val="24"/>
          <w:szCs w:val="24"/>
        </w:rPr>
      </w:pPr>
    </w:p>
    <w:p w14:paraId="31F0916D" w14:textId="7507D40B" w:rsidR="003974CF" w:rsidRPr="00AF4766" w:rsidRDefault="003974CF" w:rsidP="00AF4766">
      <w:pPr>
        <w:jc w:val="both"/>
        <w:rPr>
          <w:rFonts w:ascii="Times New Roman" w:hAnsi="Times New Roman" w:cs="Times New Roman"/>
          <w:sz w:val="24"/>
          <w:szCs w:val="24"/>
        </w:rPr>
      </w:pPr>
    </w:p>
    <w:p w14:paraId="485E94D8" w14:textId="6F80FD34" w:rsidR="003974CF" w:rsidRPr="00AF4766" w:rsidRDefault="003974CF" w:rsidP="00AF4766">
      <w:pPr>
        <w:jc w:val="both"/>
        <w:rPr>
          <w:rFonts w:ascii="Times New Roman" w:hAnsi="Times New Roman" w:cs="Times New Roman"/>
          <w:sz w:val="24"/>
          <w:szCs w:val="24"/>
        </w:rPr>
      </w:pPr>
    </w:p>
    <w:p w14:paraId="1757B2FD" w14:textId="77777777" w:rsidR="003974CF" w:rsidRPr="00AF4766" w:rsidRDefault="003974CF" w:rsidP="00AF4766">
      <w:pPr>
        <w:spacing w:line="360" w:lineRule="auto"/>
        <w:jc w:val="both"/>
        <w:rPr>
          <w:rFonts w:ascii="Times New Roman" w:hAnsi="Times New Roman" w:cs="Times New Roman"/>
          <w:sz w:val="24"/>
          <w:szCs w:val="24"/>
        </w:rPr>
      </w:pPr>
    </w:p>
    <w:p w14:paraId="655ACD13" w14:textId="1E93635D" w:rsidR="003974CF" w:rsidRDefault="003974CF">
      <w:pPr>
        <w:spacing w:line="360" w:lineRule="auto"/>
        <w:jc w:val="both"/>
        <w:rPr>
          <w:rFonts w:ascii="Times New Roman Regular" w:hAnsi="Times New Roman Regular" w:cs="Times New Roman Regular" w:hint="eastAsia"/>
          <w:sz w:val="24"/>
          <w:szCs w:val="24"/>
        </w:rPr>
        <w:sectPr w:rsidR="003974CF">
          <w:headerReference w:type="default" r:id="rId66"/>
          <w:headerReference w:type="first" r:id="rId67"/>
          <w:pgSz w:w="12240" w:h="15840"/>
          <w:pgMar w:top="1440" w:right="1440" w:bottom="1440" w:left="1440" w:header="720" w:footer="720" w:gutter="0"/>
          <w:cols w:space="720"/>
          <w:titlePg/>
          <w:docGrid w:linePitch="360"/>
        </w:sectPr>
      </w:pPr>
    </w:p>
    <w:p w14:paraId="677A3BA0" w14:textId="561F47E3" w:rsidR="00B40933" w:rsidRPr="006C488A" w:rsidRDefault="00FD2F9D" w:rsidP="006C488A">
      <w:pPr>
        <w:pStyle w:val="Heading1"/>
        <w:pBdr>
          <w:bottom w:val="double" w:sz="6" w:space="1" w:color="auto"/>
        </w:pBdr>
        <w:spacing w:line="360" w:lineRule="auto"/>
        <w:rPr>
          <w:rFonts w:ascii="Times New Roman" w:hAnsi="Times New Roman" w:cs="Times New Roman"/>
          <w:b/>
          <w:bCs/>
          <w:color w:val="auto"/>
          <w:sz w:val="32"/>
          <w:szCs w:val="32"/>
        </w:rPr>
      </w:pPr>
      <w:bookmarkStart w:id="379" w:name="_Toc125663154"/>
      <w:bookmarkStart w:id="380" w:name="_Toc132325912"/>
      <w:r w:rsidRPr="006C488A">
        <w:rPr>
          <w:rFonts w:ascii="Times New Roman" w:hAnsi="Times New Roman" w:cs="Times New Roman"/>
          <w:b/>
          <w:bCs/>
          <w:color w:val="auto"/>
          <w:sz w:val="32"/>
          <w:szCs w:val="32"/>
        </w:rPr>
        <w:lastRenderedPageBreak/>
        <w:t xml:space="preserve">CHAPTER </w:t>
      </w:r>
      <w:r w:rsidR="009511C1" w:rsidRPr="006C488A">
        <w:rPr>
          <w:rFonts w:ascii="Times New Roman" w:hAnsi="Times New Roman" w:cs="Times New Roman"/>
          <w:b/>
          <w:bCs/>
          <w:color w:val="auto"/>
          <w:sz w:val="32"/>
          <w:szCs w:val="32"/>
        </w:rPr>
        <w:t>10</w:t>
      </w:r>
      <w:r w:rsidRPr="006C488A">
        <w:rPr>
          <w:rFonts w:ascii="Times New Roman" w:hAnsi="Times New Roman" w:cs="Times New Roman"/>
          <w:b/>
          <w:bCs/>
          <w:color w:val="auto"/>
          <w:sz w:val="32"/>
          <w:szCs w:val="32"/>
        </w:rPr>
        <w:t>. CONCLUSION</w:t>
      </w:r>
      <w:bookmarkEnd w:id="379"/>
      <w:bookmarkEnd w:id="380"/>
    </w:p>
    <w:p w14:paraId="574E4E47" w14:textId="734B2F6D" w:rsidR="00B40933" w:rsidRDefault="00CD6132"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1" w:name="_Toc125663155"/>
      <w:bookmarkStart w:id="382" w:name="_Toc132325913"/>
      <w:r w:rsidRPr="003A1DE9">
        <w:rPr>
          <w:rFonts w:ascii="Times New Roman Regular" w:hAnsi="Times New Roman Regular" w:cs="Times New Roman Regular"/>
          <w:b/>
          <w:bCs/>
          <w:color w:val="auto"/>
          <w:sz w:val="28"/>
          <w:szCs w:val="28"/>
        </w:rPr>
        <w:t xml:space="preserve">10.1 Chapter </w:t>
      </w:r>
      <w:r w:rsidR="00BF527A" w:rsidRPr="003A1DE9">
        <w:rPr>
          <w:rFonts w:ascii="Times New Roman Regular" w:hAnsi="Times New Roman Regular" w:cs="Times New Roman Regular" w:hint="eastAsia"/>
          <w:b/>
          <w:bCs/>
          <w:color w:val="auto"/>
          <w:sz w:val="28"/>
          <w:szCs w:val="28"/>
        </w:rPr>
        <w:t>Overview</w:t>
      </w:r>
      <w:bookmarkEnd w:id="381"/>
      <w:bookmarkEnd w:id="382"/>
    </w:p>
    <w:p w14:paraId="721DDBDF" w14:textId="3F62C774" w:rsidR="00B40933" w:rsidRPr="00BF527A" w:rsidRDefault="00BF527A">
      <w:pPr>
        <w:spacing w:line="360" w:lineRule="auto"/>
        <w:jc w:val="both"/>
        <w:rPr>
          <w:rFonts w:ascii="Times New Roman" w:hAnsi="Times New Roman" w:cs="Times New Roman"/>
          <w:sz w:val="24"/>
        </w:rPr>
      </w:pPr>
      <w:r w:rsidRPr="00F552CE">
        <w:rPr>
          <w:rFonts w:ascii="Times New Roman" w:hAnsi="Times New Roman" w:cs="Times New Roman"/>
          <w:sz w:val="24"/>
        </w:rPr>
        <w:t xml:space="preserve">This chapter covers the preliminary conclusion of the research project, including the </w:t>
      </w:r>
      <w:r>
        <w:rPr>
          <w:rFonts w:ascii="Times New Roman" w:hAnsi="Times New Roman" w:cs="Times New Roman"/>
          <w:sz w:val="24"/>
        </w:rPr>
        <w:t>core</w:t>
      </w:r>
      <w:r w:rsidRPr="00F552CE">
        <w:rPr>
          <w:rFonts w:ascii="Times New Roman" w:hAnsi="Times New Roman" w:cs="Times New Roman"/>
          <w:sz w:val="24"/>
        </w:rPr>
        <w:t xml:space="preserve"> functionality of its implementation</w:t>
      </w:r>
      <w:r>
        <w:rPr>
          <w:rFonts w:ascii="Times New Roman" w:hAnsi="Times New Roman" w:cs="Times New Roman"/>
          <w:sz w:val="24"/>
        </w:rPr>
        <w:t xml:space="preserve"> for the MVP</w:t>
      </w:r>
      <w:r w:rsidRPr="00F552CE">
        <w:rPr>
          <w:rFonts w:ascii="Times New Roman" w:hAnsi="Times New Roman" w:cs="Times New Roman"/>
          <w:sz w:val="24"/>
        </w:rPr>
        <w:t xml:space="preserve">. The chapter will also review the </w:t>
      </w:r>
      <w:r>
        <w:rPr>
          <w:rFonts w:ascii="Times New Roman" w:hAnsi="Times New Roman" w:cs="Times New Roman"/>
          <w:sz w:val="24"/>
        </w:rPr>
        <w:t>achievements</w:t>
      </w:r>
      <w:r w:rsidRPr="00F552CE">
        <w:rPr>
          <w:rFonts w:ascii="Times New Roman" w:hAnsi="Times New Roman" w:cs="Times New Roman"/>
          <w:sz w:val="24"/>
        </w:rPr>
        <w:t xml:space="preserve"> of the project's goals and objectives and the obstacles encountered. Additionally, </w:t>
      </w:r>
      <w:r>
        <w:rPr>
          <w:rFonts w:ascii="Times New Roman" w:hAnsi="Times New Roman" w:cs="Times New Roman"/>
          <w:sz w:val="24"/>
        </w:rPr>
        <w:t>an</w:t>
      </w:r>
      <w:r w:rsidRPr="00F552CE">
        <w:rPr>
          <w:rFonts w:ascii="Times New Roman" w:hAnsi="Times New Roman" w:cs="Times New Roman"/>
          <w:sz w:val="24"/>
        </w:rPr>
        <w:t xml:space="preserve"> outline</w:t>
      </w:r>
      <w:r>
        <w:rPr>
          <w:rFonts w:ascii="Times New Roman" w:hAnsi="Times New Roman" w:cs="Times New Roman"/>
          <w:sz w:val="24"/>
        </w:rPr>
        <w:t xml:space="preserve"> of</w:t>
      </w:r>
      <w:r w:rsidRPr="00F552CE">
        <w:rPr>
          <w:rFonts w:ascii="Times New Roman" w:hAnsi="Times New Roman" w:cs="Times New Roman"/>
          <w:sz w:val="24"/>
        </w:rPr>
        <w:t xml:space="preserve"> the author's prior knowledge and</w:t>
      </w:r>
      <w:r>
        <w:rPr>
          <w:rFonts w:ascii="Times New Roman" w:hAnsi="Times New Roman" w:cs="Times New Roman"/>
          <w:sz w:val="24"/>
        </w:rPr>
        <w:t xml:space="preserve"> modules of the program which helped to support the project will be documented along with any </w:t>
      </w:r>
      <w:r w:rsidRPr="00F552CE">
        <w:rPr>
          <w:rFonts w:ascii="Times New Roman" w:hAnsi="Times New Roman" w:cs="Times New Roman"/>
          <w:sz w:val="24"/>
        </w:rPr>
        <w:t>new knowledge and skills acquired</w:t>
      </w:r>
      <w:r w:rsidR="003B1CD1">
        <w:rPr>
          <w:rFonts w:ascii="Times New Roman Regular" w:hAnsi="Times New Roman Regular" w:cs="Times New Roman Regular"/>
          <w:sz w:val="24"/>
          <w:szCs w:val="24"/>
        </w:rPr>
        <w:t>.</w:t>
      </w:r>
    </w:p>
    <w:p w14:paraId="64356C3B" w14:textId="1F7CE338" w:rsidR="007B1454" w:rsidRDefault="007B1454"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3" w:name="_Toc132325914"/>
      <w:r w:rsidRPr="007971FE">
        <w:rPr>
          <w:rFonts w:ascii="Times New Roman Regular" w:hAnsi="Times New Roman Regular" w:cs="Times New Roman Regular"/>
          <w:b/>
          <w:bCs/>
          <w:color w:val="auto"/>
          <w:sz w:val="28"/>
          <w:szCs w:val="28"/>
        </w:rPr>
        <w:t xml:space="preserve">10.2 Achievement of </w:t>
      </w:r>
      <w:r w:rsidR="00BF527A" w:rsidRPr="007971FE">
        <w:rPr>
          <w:rFonts w:ascii="Times New Roman Regular" w:hAnsi="Times New Roman Regular" w:cs="Times New Roman Regular" w:hint="eastAsia"/>
          <w:b/>
          <w:bCs/>
          <w:color w:val="auto"/>
          <w:sz w:val="28"/>
          <w:szCs w:val="28"/>
        </w:rPr>
        <w:t xml:space="preserve">Research Aim </w:t>
      </w:r>
      <w:r w:rsidRPr="007971FE">
        <w:rPr>
          <w:rFonts w:ascii="Times New Roman Regular" w:hAnsi="Times New Roman Regular" w:cs="Times New Roman Regular"/>
          <w:b/>
          <w:bCs/>
          <w:color w:val="auto"/>
          <w:sz w:val="28"/>
          <w:szCs w:val="28"/>
        </w:rPr>
        <w:t xml:space="preserve">&amp; </w:t>
      </w:r>
      <w:r w:rsidR="00BF527A" w:rsidRPr="007971FE">
        <w:rPr>
          <w:rFonts w:ascii="Times New Roman Regular" w:hAnsi="Times New Roman Regular" w:cs="Times New Roman Regular" w:hint="eastAsia"/>
          <w:b/>
          <w:bCs/>
          <w:color w:val="auto"/>
          <w:sz w:val="28"/>
          <w:szCs w:val="28"/>
        </w:rPr>
        <w:t>Objectives</w:t>
      </w:r>
      <w:bookmarkEnd w:id="383"/>
    </w:p>
    <w:p w14:paraId="02C45D49" w14:textId="478236AF" w:rsidR="009C1117" w:rsidRPr="007971FE" w:rsidRDefault="009C1117" w:rsidP="009C1117">
      <w:pPr>
        <w:pStyle w:val="Heading2"/>
        <w:spacing w:line="360" w:lineRule="auto"/>
        <w:rPr>
          <w:rFonts w:ascii="Times New Roman Regular" w:hAnsi="Times New Roman Regular" w:cs="Times New Roman Regular" w:hint="eastAsia"/>
          <w:b/>
          <w:bCs/>
          <w:color w:val="auto"/>
          <w:sz w:val="24"/>
          <w:szCs w:val="24"/>
        </w:rPr>
      </w:pPr>
      <w:bookmarkStart w:id="384" w:name="_Toc132325915"/>
      <w:r w:rsidRPr="007971FE">
        <w:rPr>
          <w:rFonts w:ascii="Times New Roman Regular" w:hAnsi="Times New Roman Regular" w:cs="Times New Roman Regular"/>
          <w:b/>
          <w:bCs/>
          <w:color w:val="auto"/>
          <w:sz w:val="24"/>
          <w:szCs w:val="24"/>
        </w:rPr>
        <w:t xml:space="preserve">10.2.1 Achievement of </w:t>
      </w:r>
      <w:r w:rsidR="00BF527A" w:rsidRPr="007971FE">
        <w:rPr>
          <w:rFonts w:ascii="Times New Roman Regular" w:hAnsi="Times New Roman Regular" w:cs="Times New Roman Regular" w:hint="eastAsia"/>
          <w:b/>
          <w:bCs/>
          <w:color w:val="auto"/>
          <w:sz w:val="24"/>
          <w:szCs w:val="24"/>
        </w:rPr>
        <w:t>Aim</w:t>
      </w:r>
      <w:bookmarkEnd w:id="384"/>
    </w:p>
    <w:p w14:paraId="54805518" w14:textId="77777777" w:rsidR="00BF527A" w:rsidRDefault="00BF527A" w:rsidP="00BF527A">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w:t>
      </w:r>
      <w:r w:rsidRPr="00587585">
        <w:rPr>
          <w:rFonts w:ascii="Times New Roman" w:hAnsi="Times New Roman" w:cs="Times New Roman"/>
          <w:i/>
          <w:color w:val="000000" w:themeColor="text1"/>
          <w:sz w:val="24"/>
          <w:szCs w:val="24"/>
        </w:rPr>
        <w:t>The aim of this research is to design, develop and evaluate an optimal generalized transformer architecture from a range of popularly used architectures by fine-tuning via hyperparameter optimization, therefore obtaining the recommended architecture's optimum performance.</w:t>
      </w:r>
      <w:r>
        <w:rPr>
          <w:rFonts w:ascii="Times New Roman" w:hAnsi="Times New Roman" w:cs="Times New Roman"/>
          <w:b/>
          <w:color w:val="000000" w:themeColor="text1"/>
          <w:sz w:val="24"/>
          <w:szCs w:val="24"/>
        </w:rPr>
        <w:t>”</w:t>
      </w:r>
    </w:p>
    <w:p w14:paraId="79C3C16B" w14:textId="626B4ACF" w:rsidR="007B1454" w:rsidRPr="00BF527A" w:rsidRDefault="008D305E">
      <w:pPr>
        <w:spacing w:line="360" w:lineRule="auto"/>
        <w:jc w:val="both"/>
        <w:rPr>
          <w:rFonts w:ascii="Times New Roman" w:hAnsi="Times New Roman" w:cs="Times New Roman"/>
          <w:color w:val="000000" w:themeColor="text1"/>
          <w:sz w:val="24"/>
          <w:szCs w:val="24"/>
        </w:rPr>
      </w:pPr>
      <w:r>
        <w:rPr>
          <w:rFonts w:ascii="Times New Roman Regular" w:hAnsi="Times New Roman Regular" w:cs="Times New Roman Regular"/>
          <w:sz w:val="24"/>
          <w:szCs w:val="24"/>
        </w:rPr>
        <w:tab/>
      </w:r>
      <w:r w:rsidR="00BF527A">
        <w:rPr>
          <w:rFonts w:ascii="Times New Roman" w:hAnsi="Times New Roman" w:cs="Times New Roman"/>
          <w:color w:val="000000" w:themeColor="text1"/>
          <w:sz w:val="24"/>
          <w:szCs w:val="24"/>
        </w:rPr>
        <w:t>The core components related to the aim of the research is successfully completed by designing, developing &amp; evaluating a performance adaptive generalized transformer. The core functionality was researched in a way to be automated in order to meet the project requirements. The evaluations for the respective work done is attached in the implementation chapter.</w:t>
      </w:r>
    </w:p>
    <w:p w14:paraId="11B4A00E" w14:textId="68602032" w:rsidR="009D700D" w:rsidRPr="007971FE" w:rsidRDefault="009D700D" w:rsidP="009D700D">
      <w:pPr>
        <w:pStyle w:val="Heading2"/>
        <w:spacing w:line="360" w:lineRule="auto"/>
        <w:rPr>
          <w:rFonts w:ascii="Times New Roman Regular" w:hAnsi="Times New Roman Regular" w:cs="Times New Roman Regular" w:hint="eastAsia"/>
          <w:b/>
          <w:bCs/>
          <w:color w:val="auto"/>
          <w:sz w:val="24"/>
          <w:szCs w:val="24"/>
        </w:rPr>
      </w:pPr>
      <w:bookmarkStart w:id="385" w:name="_Toc132325916"/>
      <w:r w:rsidRPr="007971FE">
        <w:rPr>
          <w:rFonts w:ascii="Times New Roman Regular" w:hAnsi="Times New Roman Regular" w:cs="Times New Roman Regular"/>
          <w:b/>
          <w:bCs/>
          <w:color w:val="auto"/>
          <w:sz w:val="24"/>
          <w:szCs w:val="24"/>
        </w:rPr>
        <w:t xml:space="preserve">10.2.2 Achievement of </w:t>
      </w:r>
      <w:r w:rsidR="00BF527A" w:rsidRPr="007971FE">
        <w:rPr>
          <w:rFonts w:ascii="Times New Roman Regular" w:hAnsi="Times New Roman Regular" w:cs="Times New Roman Regular" w:hint="eastAsia"/>
          <w:b/>
          <w:bCs/>
          <w:color w:val="auto"/>
          <w:sz w:val="24"/>
          <w:szCs w:val="24"/>
        </w:rPr>
        <w:t>Objectives</w:t>
      </w:r>
      <w:bookmarkEnd w:id="385"/>
    </w:p>
    <w:p w14:paraId="45BEC050" w14:textId="77777777" w:rsidR="00BF527A" w:rsidRPr="009A2A6B" w:rsidRDefault="00BF527A" w:rsidP="00BF527A">
      <w:pPr>
        <w:spacing w:line="360" w:lineRule="auto"/>
        <w:jc w:val="both"/>
        <w:rPr>
          <w:rFonts w:ascii="Times New Roman" w:hAnsi="Times New Roman" w:cs="Times New Roman"/>
          <w:sz w:val="24"/>
        </w:rPr>
      </w:pPr>
      <w:bookmarkStart w:id="386" w:name="_Toc132325917"/>
      <w:r w:rsidRPr="009A2A6B">
        <w:rPr>
          <w:rFonts w:ascii="Times New Roman" w:hAnsi="Times New Roman" w:cs="Times New Roman"/>
          <w:sz w:val="24"/>
        </w:rPr>
        <w:t xml:space="preserve">Appendix G – contains the </w:t>
      </w:r>
      <w:r>
        <w:rPr>
          <w:rFonts w:ascii="Times New Roman" w:hAnsi="Times New Roman" w:cs="Times New Roman"/>
          <w:sz w:val="24"/>
        </w:rPr>
        <w:t xml:space="preserve">achievement status related to the research objectives which were mentioned in the Chapter 01. </w:t>
      </w:r>
      <w:r w:rsidRPr="009A2A6B">
        <w:rPr>
          <w:rFonts w:ascii="Times New Roman" w:hAnsi="Times New Roman" w:cs="Times New Roman"/>
          <w:sz w:val="24"/>
        </w:rPr>
        <w:t>"</w:t>
      </w:r>
      <w:r>
        <w:rPr>
          <w:rFonts w:ascii="Times New Roman" w:hAnsi="Times New Roman" w:cs="Times New Roman"/>
          <w:sz w:val="24"/>
        </w:rPr>
        <w:t>Completed</w:t>
      </w:r>
      <w:r w:rsidRPr="009A2A6B">
        <w:rPr>
          <w:rFonts w:ascii="Times New Roman" w:hAnsi="Times New Roman" w:cs="Times New Roman"/>
          <w:sz w:val="24"/>
        </w:rPr>
        <w:t>" is the mark next to tasks that were successfully completed, while "Incomplete" is the mark next to those that weren't.</w:t>
      </w:r>
    </w:p>
    <w:p w14:paraId="5B78EC21" w14:textId="2048F227" w:rsidR="00437536" w:rsidRPr="007971FE" w:rsidRDefault="00437536" w:rsidP="00AC1106">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7971FE">
        <w:rPr>
          <w:rFonts w:ascii="Times New Roman Regular" w:hAnsi="Times New Roman Regular" w:cs="Times New Roman Regular"/>
          <w:b/>
          <w:bCs/>
          <w:color w:val="auto"/>
          <w:sz w:val="28"/>
          <w:szCs w:val="28"/>
        </w:rPr>
        <w:t>10.3 Utilization of knowledge from the degree</w:t>
      </w:r>
      <w:bookmarkEnd w:id="386"/>
    </w:p>
    <w:p w14:paraId="1AE33984" w14:textId="31FF02C2" w:rsidR="00BF527A" w:rsidRPr="00695547" w:rsidRDefault="00BF527A" w:rsidP="00BF527A">
      <w:pPr>
        <w:jc w:val="center"/>
        <w:rPr>
          <w:rFonts w:ascii="Times New Roman" w:hAnsi="Times New Roman" w:cs="Times New Roman"/>
          <w:sz w:val="24"/>
        </w:rPr>
      </w:pPr>
      <w:bookmarkStart w:id="387" w:name="_Toc132325918"/>
      <w:r w:rsidRPr="00695547">
        <w:rPr>
          <w:rFonts w:ascii="Times New Roman" w:hAnsi="Times New Roman" w:cs="Times New Roman"/>
          <w:sz w:val="24"/>
        </w:rPr>
        <w:t>Table 10.1: Utilization of Knowledge gained from the course</w:t>
      </w:r>
    </w:p>
    <w:tbl>
      <w:tblPr>
        <w:tblStyle w:val="TableGrid"/>
        <w:tblW w:w="9399" w:type="dxa"/>
        <w:tblLook w:val="04A0" w:firstRow="1" w:lastRow="0" w:firstColumn="1" w:lastColumn="0" w:noHBand="0" w:noVBand="1"/>
      </w:tblPr>
      <w:tblGrid>
        <w:gridCol w:w="2065"/>
        <w:gridCol w:w="7334"/>
      </w:tblGrid>
      <w:tr w:rsidR="00BF527A" w14:paraId="409C2AF0" w14:textId="77777777" w:rsidTr="00BF527A">
        <w:trPr>
          <w:trHeight w:val="109"/>
        </w:trPr>
        <w:tc>
          <w:tcPr>
            <w:tcW w:w="2065" w:type="dxa"/>
          </w:tcPr>
          <w:p w14:paraId="1A223FB8"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Module(s)</w:t>
            </w:r>
          </w:p>
        </w:tc>
        <w:tc>
          <w:tcPr>
            <w:tcW w:w="7334" w:type="dxa"/>
          </w:tcPr>
          <w:p w14:paraId="2EF32340"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Utilized Knowledge</w:t>
            </w:r>
          </w:p>
        </w:tc>
      </w:tr>
      <w:tr w:rsidR="00BF527A" w14:paraId="34D4E3C1" w14:textId="77777777" w:rsidTr="00BF527A">
        <w:trPr>
          <w:trHeight w:val="334"/>
        </w:trPr>
        <w:tc>
          <w:tcPr>
            <w:tcW w:w="2065" w:type="dxa"/>
          </w:tcPr>
          <w:p w14:paraId="4228071D"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lastRenderedPageBreak/>
              <w:t>Machine Learning</w:t>
            </w:r>
          </w:p>
        </w:tc>
        <w:tc>
          <w:tcPr>
            <w:tcW w:w="7334" w:type="dxa"/>
          </w:tcPr>
          <w:p w14:paraId="14A5B9C8"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Understanding the concept underlying data collection and preprocessing, as well as how to train machine learning models, was extremely helpful in developing the models for this research project.</w:t>
            </w:r>
          </w:p>
        </w:tc>
      </w:tr>
      <w:tr w:rsidR="00BF527A" w14:paraId="48AD285C" w14:textId="77777777" w:rsidTr="00BF527A">
        <w:trPr>
          <w:trHeight w:val="215"/>
        </w:trPr>
        <w:tc>
          <w:tcPr>
            <w:tcW w:w="2065" w:type="dxa"/>
          </w:tcPr>
          <w:p w14:paraId="6632427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Applied AI</w:t>
            </w:r>
          </w:p>
        </w:tc>
        <w:tc>
          <w:tcPr>
            <w:tcW w:w="7334" w:type="dxa"/>
          </w:tcPr>
          <w:p w14:paraId="312DE4BE"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in-depth understanding of how algorithms interact while building ML models provided an understanding of the theoretical principles.</w:t>
            </w:r>
          </w:p>
        </w:tc>
      </w:tr>
      <w:tr w:rsidR="00BF527A" w14:paraId="2E08E9F9" w14:textId="77777777" w:rsidTr="00BF527A">
        <w:trPr>
          <w:trHeight w:val="445"/>
        </w:trPr>
        <w:tc>
          <w:tcPr>
            <w:tcW w:w="2065" w:type="dxa"/>
          </w:tcPr>
          <w:p w14:paraId="35F23B5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Software Development Group Project</w:t>
            </w:r>
          </w:p>
        </w:tc>
        <w:tc>
          <w:tcPr>
            <w:tcW w:w="7334" w:type="dxa"/>
          </w:tcPr>
          <w:p w14:paraId="28DC7F35"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This module served as more of a trial run for the Final Year Project; it provided a basic understanding of how to plan, conduct, and assess the research project, providing students the confidence and knowledge necessary to carry out research in their final year.</w:t>
            </w:r>
          </w:p>
        </w:tc>
      </w:tr>
      <w:tr w:rsidR="00BF527A" w14:paraId="5EBF66EA" w14:textId="77777777" w:rsidTr="00BF527A">
        <w:trPr>
          <w:trHeight w:val="330"/>
        </w:trPr>
        <w:tc>
          <w:tcPr>
            <w:tcW w:w="2065" w:type="dxa"/>
          </w:tcPr>
          <w:p w14:paraId="2704C781"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Object Oriented Programming</w:t>
            </w:r>
          </w:p>
        </w:tc>
        <w:tc>
          <w:tcPr>
            <w:tcW w:w="7334" w:type="dxa"/>
          </w:tcPr>
          <w:p w14:paraId="7D6675BA"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knowledge about creating classes and how objects are important helped to enhance the development side area of knowledge for the project.</w:t>
            </w:r>
          </w:p>
        </w:tc>
      </w:tr>
      <w:tr w:rsidR="00BF527A" w14:paraId="3B6EE9FC" w14:textId="77777777" w:rsidTr="00BF527A">
        <w:trPr>
          <w:trHeight w:val="334"/>
        </w:trPr>
        <w:tc>
          <w:tcPr>
            <w:tcW w:w="2065" w:type="dxa"/>
          </w:tcPr>
          <w:p w14:paraId="6FDC1312"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Python Programming (PP1)</w:t>
            </w:r>
          </w:p>
        </w:tc>
        <w:tc>
          <w:tcPr>
            <w:tcW w:w="7334" w:type="dxa"/>
          </w:tcPr>
          <w:p w14:paraId="68D4813D"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This project has the usage of Flask (Python Programming Language Web Framework), PP1 module helped to get introduced to working with Python.</w:t>
            </w:r>
          </w:p>
        </w:tc>
      </w:tr>
      <w:tr w:rsidR="00BF527A" w14:paraId="2F0E2B28" w14:textId="77777777" w:rsidTr="00BF527A">
        <w:trPr>
          <w:trHeight w:val="334"/>
        </w:trPr>
        <w:tc>
          <w:tcPr>
            <w:tcW w:w="2065" w:type="dxa"/>
          </w:tcPr>
          <w:p w14:paraId="291346C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Database Systems</w:t>
            </w:r>
          </w:p>
        </w:tc>
        <w:tc>
          <w:tcPr>
            <w:tcW w:w="7334" w:type="dxa"/>
          </w:tcPr>
          <w:p w14:paraId="63903A01"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knowledge and the idea of how queries are used to communicate with the database from the webserver system, helped a lot in order to perform read &amp; write operations.</w:t>
            </w:r>
          </w:p>
        </w:tc>
      </w:tr>
      <w:tr w:rsidR="00BF527A" w14:paraId="7ACC8A22" w14:textId="77777777" w:rsidTr="00BF527A">
        <w:trPr>
          <w:trHeight w:val="440"/>
        </w:trPr>
        <w:tc>
          <w:tcPr>
            <w:tcW w:w="2065" w:type="dxa"/>
          </w:tcPr>
          <w:p w14:paraId="4D9A5B7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Web Design &amp; Development</w:t>
            </w:r>
          </w:p>
        </w:tc>
        <w:tc>
          <w:tcPr>
            <w:tcW w:w="7334" w:type="dxa"/>
          </w:tcPr>
          <w:p w14:paraId="35B4F94B"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concepts thought from this module was used to build the UI for the prototype and the foundation idea of using HTML, CSS and JS supported a lot to move into working with advanced frameworks like React.</w:t>
            </w:r>
          </w:p>
        </w:tc>
      </w:tr>
    </w:tbl>
    <w:p w14:paraId="2E705DCE" w14:textId="15DDDB94"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4E12A3">
        <w:rPr>
          <w:rFonts w:ascii="Times New Roman Regular" w:hAnsi="Times New Roman Regular" w:cs="Times New Roman Regular"/>
          <w:b/>
          <w:bCs/>
          <w:color w:val="auto"/>
          <w:sz w:val="28"/>
          <w:szCs w:val="28"/>
        </w:rPr>
        <w:t xml:space="preserve">10.4 Use of </w:t>
      </w:r>
      <w:r w:rsidR="00BF527A" w:rsidRPr="004E12A3">
        <w:rPr>
          <w:rFonts w:ascii="Times New Roman Regular" w:hAnsi="Times New Roman Regular" w:cs="Times New Roman Regular" w:hint="eastAsia"/>
          <w:b/>
          <w:bCs/>
          <w:color w:val="auto"/>
          <w:sz w:val="28"/>
          <w:szCs w:val="28"/>
        </w:rPr>
        <w:t>Existing Skills</w:t>
      </w:r>
      <w:bookmarkEnd w:id="387"/>
    </w:p>
    <w:p w14:paraId="462B90D6" w14:textId="77777777" w:rsidR="00BF527A" w:rsidRPr="00ED1D66" w:rsidRDefault="00BF527A" w:rsidP="00C46E03">
      <w:pPr>
        <w:pStyle w:val="ListParagraph"/>
        <w:numPr>
          <w:ilvl w:val="0"/>
          <w:numId w:val="20"/>
        </w:numPr>
        <w:spacing w:line="360" w:lineRule="auto"/>
        <w:jc w:val="both"/>
        <w:rPr>
          <w:rFonts w:ascii="Times New Roman" w:hAnsi="Times New Roman" w:cs="Times New Roman"/>
          <w:sz w:val="24"/>
          <w:szCs w:val="24"/>
        </w:rPr>
      </w:pPr>
      <w:bookmarkStart w:id="388" w:name="_Toc132325919"/>
      <w:r w:rsidRPr="00794134">
        <w:rPr>
          <w:rFonts w:ascii="Times New Roman" w:hAnsi="Times New Roman" w:cs="Times New Roman"/>
          <w:b/>
          <w:sz w:val="24"/>
          <w:szCs w:val="24"/>
        </w:rPr>
        <w:t>Full-Stack Web Development</w:t>
      </w:r>
      <w:r w:rsidRPr="00794134">
        <w:rPr>
          <w:rFonts w:ascii="Times New Roman" w:hAnsi="Times New Roman" w:cs="Times New Roman"/>
          <w:sz w:val="24"/>
          <w:szCs w:val="24"/>
        </w:rPr>
        <w:t xml:space="preserve"> – </w:t>
      </w:r>
      <w:r w:rsidRPr="00DE2023">
        <w:rPr>
          <w:rFonts w:ascii="Times New Roman" w:hAnsi="Times New Roman" w:cs="Times New Roman"/>
          <w:sz w:val="24"/>
          <w:szCs w:val="24"/>
        </w:rPr>
        <w:t>Throughout his internship, the author worked on a number of R&amp;D projects at 99x, where he was able to use cutting-edge technologies for a full stack web development project.</w:t>
      </w:r>
    </w:p>
    <w:p w14:paraId="10602A5A" w14:textId="77777777"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sidRPr="00794134">
        <w:rPr>
          <w:rFonts w:ascii="Times New Roman" w:hAnsi="Times New Roman" w:cs="Times New Roman"/>
          <w:b/>
          <w:sz w:val="24"/>
          <w:szCs w:val="24"/>
        </w:rPr>
        <w:t>Machine Learning / Deep Learning</w:t>
      </w:r>
      <w:r w:rsidRPr="00794134">
        <w:rPr>
          <w:rFonts w:ascii="Times New Roman" w:hAnsi="Times New Roman" w:cs="Times New Roman"/>
          <w:sz w:val="24"/>
          <w:szCs w:val="24"/>
        </w:rPr>
        <w:t xml:space="preserve"> – </w:t>
      </w:r>
      <w:r w:rsidRPr="00DE2023">
        <w:rPr>
          <w:rFonts w:ascii="Times New Roman" w:hAnsi="Times New Roman" w:cs="Times New Roman"/>
          <w:sz w:val="24"/>
          <w:szCs w:val="24"/>
        </w:rPr>
        <w:t xml:space="preserve">During the internship, the author worked on many data science-related R&amp;D projects and also used a variety of online learning resources for self-learning and developing </w:t>
      </w:r>
      <w:r>
        <w:rPr>
          <w:rFonts w:ascii="Times New Roman" w:hAnsi="Times New Roman" w:cs="Times New Roman"/>
          <w:sz w:val="24"/>
          <w:szCs w:val="24"/>
        </w:rPr>
        <w:t xml:space="preserve">machine learning </w:t>
      </w:r>
      <w:r w:rsidRPr="00DE2023">
        <w:rPr>
          <w:rFonts w:ascii="Times New Roman" w:hAnsi="Times New Roman" w:cs="Times New Roman"/>
          <w:sz w:val="24"/>
          <w:szCs w:val="24"/>
        </w:rPr>
        <w:t>projects</w:t>
      </w:r>
      <w:r>
        <w:rPr>
          <w:rFonts w:ascii="Times New Roman" w:hAnsi="Times New Roman" w:cs="Times New Roman"/>
          <w:sz w:val="24"/>
          <w:szCs w:val="24"/>
        </w:rPr>
        <w:t>.</w:t>
      </w:r>
    </w:p>
    <w:p w14:paraId="5445728B" w14:textId="77777777"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 xml:space="preserve">Documentation Writing </w:t>
      </w:r>
      <w:r>
        <w:rPr>
          <w:rFonts w:ascii="Times New Roman" w:hAnsi="Times New Roman" w:cs="Times New Roman"/>
          <w:sz w:val="24"/>
          <w:szCs w:val="24"/>
        </w:rPr>
        <w:t xml:space="preserve">– </w:t>
      </w:r>
      <w:r w:rsidRPr="00DE2023">
        <w:rPr>
          <w:rFonts w:ascii="Times New Roman" w:hAnsi="Times New Roman" w:cs="Times New Roman"/>
          <w:sz w:val="24"/>
          <w:szCs w:val="24"/>
        </w:rPr>
        <w:t>During the internship and while working on the SDGP module report, the author gained expertise in creating project documentation</w:t>
      </w:r>
      <w:r>
        <w:rPr>
          <w:rFonts w:ascii="Times New Roman" w:hAnsi="Times New Roman" w:cs="Times New Roman"/>
          <w:sz w:val="24"/>
          <w:szCs w:val="24"/>
        </w:rPr>
        <w:t>.</w:t>
      </w:r>
    </w:p>
    <w:p w14:paraId="6002AB67" w14:textId="57B44E67"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4E12A3">
        <w:rPr>
          <w:rFonts w:ascii="Times New Roman Regular" w:hAnsi="Times New Roman Regular" w:cs="Times New Roman Regular"/>
          <w:b/>
          <w:bCs/>
          <w:color w:val="auto"/>
          <w:sz w:val="28"/>
          <w:szCs w:val="28"/>
        </w:rPr>
        <w:t xml:space="preserve">10.5 Use of </w:t>
      </w:r>
      <w:r w:rsidR="00BF527A" w:rsidRPr="004E12A3">
        <w:rPr>
          <w:rFonts w:ascii="Times New Roman Regular" w:hAnsi="Times New Roman Regular" w:cs="Times New Roman Regular" w:hint="eastAsia"/>
          <w:b/>
          <w:bCs/>
          <w:color w:val="auto"/>
          <w:sz w:val="28"/>
          <w:szCs w:val="28"/>
        </w:rPr>
        <w:t>New Skills</w:t>
      </w:r>
      <w:bookmarkEnd w:id="388"/>
    </w:p>
    <w:p w14:paraId="09EBF928" w14:textId="77777777" w:rsidR="00BF527A" w:rsidRPr="000B2E8A" w:rsidRDefault="00BF527A" w:rsidP="00C46E03">
      <w:pPr>
        <w:pStyle w:val="ListParagraph"/>
        <w:numPr>
          <w:ilvl w:val="0"/>
          <w:numId w:val="21"/>
        </w:numPr>
        <w:spacing w:line="360" w:lineRule="auto"/>
        <w:jc w:val="both"/>
        <w:rPr>
          <w:rFonts w:ascii="Times New Roman" w:hAnsi="Times New Roman" w:cs="Times New Roman"/>
          <w:b/>
          <w:sz w:val="24"/>
        </w:rPr>
      </w:pPr>
      <w:bookmarkStart w:id="389" w:name="_Toc132325920"/>
      <w:r w:rsidRPr="000B2E8A">
        <w:rPr>
          <w:rFonts w:ascii="Times New Roman" w:hAnsi="Times New Roman" w:cs="Times New Roman"/>
          <w:b/>
          <w:sz w:val="24"/>
        </w:rPr>
        <w:t xml:space="preserve">Text Summarization Systems – </w:t>
      </w:r>
      <w:r w:rsidRPr="000B2E8A">
        <w:rPr>
          <w:rFonts w:ascii="Times New Roman" w:hAnsi="Times New Roman" w:cs="Times New Roman"/>
          <w:sz w:val="24"/>
        </w:rPr>
        <w:t>The author has never before worked in an area involving text summarization systems. The author has investigated a number of techniques for dealing with text summarization using publicly accessible online resources, such as material from YouTube, GitHub, Google Colab, and others.</w:t>
      </w:r>
    </w:p>
    <w:p w14:paraId="3CC21998" w14:textId="77777777" w:rsidR="00BF527A" w:rsidRPr="0035597C" w:rsidRDefault="00BF527A" w:rsidP="00C46E03">
      <w:pPr>
        <w:pStyle w:val="ListParagraph"/>
        <w:numPr>
          <w:ilvl w:val="0"/>
          <w:numId w:val="21"/>
        </w:numPr>
        <w:spacing w:line="360" w:lineRule="auto"/>
        <w:jc w:val="both"/>
        <w:rPr>
          <w:rFonts w:ascii="Times New Roman" w:hAnsi="Times New Roman" w:cs="Times New Roman"/>
          <w:b/>
          <w:sz w:val="24"/>
        </w:rPr>
      </w:pPr>
      <w:r w:rsidRPr="000B2E8A">
        <w:rPr>
          <w:rFonts w:ascii="Times New Roman" w:hAnsi="Times New Roman" w:cs="Times New Roman"/>
          <w:b/>
          <w:sz w:val="24"/>
        </w:rPr>
        <w:t xml:space="preserve">Data Preprocessing Techniques – </w:t>
      </w:r>
      <w:r w:rsidRPr="000B2E8A">
        <w:rPr>
          <w:rFonts w:ascii="Times New Roman" w:hAnsi="Times New Roman" w:cs="Times New Roman"/>
          <w:sz w:val="24"/>
        </w:rPr>
        <w:t xml:space="preserve">The author had to learn new various text preprocessing techniques since the </w:t>
      </w:r>
      <w:r>
        <w:rPr>
          <w:rFonts w:ascii="Times New Roman" w:hAnsi="Times New Roman" w:cs="Times New Roman"/>
          <w:sz w:val="24"/>
        </w:rPr>
        <w:t xml:space="preserve">project domain lies under text summarization therefore the data after preprocessing has to be meaningful. </w:t>
      </w:r>
    </w:p>
    <w:p w14:paraId="7D5CC08B" w14:textId="77777777" w:rsidR="00BF527A" w:rsidRPr="00705182" w:rsidRDefault="00BF527A" w:rsidP="00C46E03">
      <w:pPr>
        <w:pStyle w:val="ListParagraph"/>
        <w:numPr>
          <w:ilvl w:val="0"/>
          <w:numId w:val="21"/>
        </w:numPr>
        <w:spacing w:line="360" w:lineRule="auto"/>
        <w:jc w:val="both"/>
        <w:rPr>
          <w:rFonts w:ascii="Times New Roman" w:hAnsi="Times New Roman" w:cs="Times New Roman"/>
          <w:b/>
          <w:sz w:val="24"/>
        </w:rPr>
      </w:pPr>
      <w:r>
        <w:rPr>
          <w:rFonts w:ascii="Times New Roman" w:hAnsi="Times New Roman" w:cs="Times New Roman"/>
          <w:b/>
          <w:sz w:val="24"/>
        </w:rPr>
        <w:t xml:space="preserve">Hyperparameter Optimization – </w:t>
      </w:r>
      <w:r>
        <w:rPr>
          <w:rFonts w:ascii="Times New Roman" w:hAnsi="Times New Roman" w:cs="Times New Roman"/>
          <w:sz w:val="24"/>
        </w:rPr>
        <w:t>Hyperparameter tuning frameworks were explored and experimented to automated the hyperparameter search. Tutorials and tech articles were refereed in order to implement this with in the project.</w:t>
      </w:r>
      <w:r>
        <w:rPr>
          <w:rFonts w:ascii="Times New Roman" w:hAnsi="Times New Roman" w:cs="Times New Roman"/>
          <w:b/>
          <w:sz w:val="24"/>
        </w:rPr>
        <w:t xml:space="preserve"> </w:t>
      </w:r>
    </w:p>
    <w:p w14:paraId="54913AEF" w14:textId="18EDA439" w:rsidR="006B2831" w:rsidRPr="008873AA" w:rsidRDefault="006B2831" w:rsidP="006B283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8873AA">
        <w:rPr>
          <w:rFonts w:ascii="Times New Roman Regular" w:hAnsi="Times New Roman Regular" w:cs="Times New Roman Regular"/>
          <w:b/>
          <w:bCs/>
          <w:color w:val="auto"/>
          <w:sz w:val="28"/>
          <w:szCs w:val="28"/>
        </w:rPr>
        <w:t>10.6 Achievement of learning outcomes</w:t>
      </w:r>
      <w:bookmarkEnd w:id="389"/>
    </w:p>
    <w:p w14:paraId="03F2D78A" w14:textId="14C1DAF4" w:rsidR="0092056A" w:rsidRPr="003F1D06" w:rsidRDefault="000A4532" w:rsidP="008A4391">
      <w:pPr>
        <w:spacing w:line="360" w:lineRule="auto"/>
        <w:jc w:val="both"/>
        <w:rPr>
          <w:rFonts w:ascii="Times New Roman Regular" w:hAnsi="Times New Roman Regular" w:cs="Times New Roman Regular" w:hint="eastAsia"/>
          <w:sz w:val="24"/>
          <w:szCs w:val="24"/>
        </w:rPr>
      </w:pPr>
      <w:r w:rsidRPr="000A4532">
        <w:rPr>
          <w:rFonts w:ascii="Times New Roman Regular" w:hAnsi="Times New Roman Regular" w:cs="Times New Roman Regular"/>
          <w:sz w:val="24"/>
          <w:szCs w:val="24"/>
          <w:highlight w:val="yellow"/>
        </w:rPr>
        <w:t>Pending</w:t>
      </w:r>
    </w:p>
    <w:p w14:paraId="27D7380A" w14:textId="75DE9EFA" w:rsidR="0092056A" w:rsidRPr="008873AA" w:rsidRDefault="0092056A" w:rsidP="0092056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90" w:name="_Toc132325921"/>
      <w:r w:rsidRPr="008873AA">
        <w:rPr>
          <w:rFonts w:ascii="Times New Roman Regular" w:hAnsi="Times New Roman Regular" w:cs="Times New Roman Regular"/>
          <w:b/>
          <w:bCs/>
          <w:color w:val="auto"/>
          <w:sz w:val="28"/>
          <w:szCs w:val="28"/>
        </w:rPr>
        <w:t xml:space="preserve">10.7 </w:t>
      </w:r>
      <w:r w:rsidR="00BE2E21" w:rsidRPr="008873AA">
        <w:rPr>
          <w:rFonts w:ascii="Times New Roman Regular" w:hAnsi="Times New Roman Regular" w:cs="Times New Roman Regular"/>
          <w:b/>
          <w:bCs/>
          <w:color w:val="auto"/>
          <w:sz w:val="28"/>
          <w:szCs w:val="28"/>
        </w:rPr>
        <w:t xml:space="preserve">Problems and </w:t>
      </w:r>
      <w:r w:rsidR="000A4532" w:rsidRPr="008873AA">
        <w:rPr>
          <w:rFonts w:ascii="Times New Roman Regular" w:hAnsi="Times New Roman Regular" w:cs="Times New Roman Regular" w:hint="eastAsia"/>
          <w:b/>
          <w:bCs/>
          <w:color w:val="auto"/>
          <w:sz w:val="28"/>
          <w:szCs w:val="28"/>
        </w:rPr>
        <w:t xml:space="preserve">Challenges </w:t>
      </w:r>
      <w:r w:rsidRPr="008873AA">
        <w:rPr>
          <w:rFonts w:ascii="Times New Roman Regular" w:hAnsi="Times New Roman Regular" w:cs="Times New Roman Regular"/>
          <w:b/>
          <w:bCs/>
          <w:color w:val="auto"/>
          <w:sz w:val="28"/>
          <w:szCs w:val="28"/>
        </w:rPr>
        <w:t>faced</w:t>
      </w:r>
      <w:bookmarkEnd w:id="390"/>
    </w:p>
    <w:p w14:paraId="35C0B5E6" w14:textId="77777777" w:rsidR="000A4532" w:rsidRDefault="000A4532" w:rsidP="000A4532">
      <w:pPr>
        <w:spacing w:line="360" w:lineRule="auto"/>
        <w:jc w:val="center"/>
        <w:rPr>
          <w:rFonts w:ascii="Times New Roman" w:hAnsi="Times New Roman" w:cs="Times New Roman"/>
          <w:sz w:val="24"/>
        </w:rPr>
      </w:pPr>
      <w:bookmarkStart w:id="391" w:name="_Toc125663156"/>
      <w:bookmarkStart w:id="392" w:name="_Toc132325922"/>
      <w:r w:rsidRPr="00695547">
        <w:rPr>
          <w:rFonts w:ascii="Times New Roman" w:hAnsi="Times New Roman" w:cs="Times New Roman"/>
          <w:sz w:val="24"/>
        </w:rPr>
        <w:t>Table 10.2: Mitigations to Problems and Challenges Faced</w:t>
      </w:r>
    </w:p>
    <w:tbl>
      <w:tblPr>
        <w:tblStyle w:val="TableGrid"/>
        <w:tblW w:w="0" w:type="auto"/>
        <w:tblLook w:val="04A0" w:firstRow="1" w:lastRow="0" w:firstColumn="1" w:lastColumn="0" w:noHBand="0" w:noVBand="1"/>
      </w:tblPr>
      <w:tblGrid>
        <w:gridCol w:w="3376"/>
        <w:gridCol w:w="5868"/>
      </w:tblGrid>
      <w:tr w:rsidR="000A4532" w14:paraId="5B2892BD" w14:textId="77777777" w:rsidTr="000A4532">
        <w:trPr>
          <w:trHeight w:val="456"/>
        </w:trPr>
        <w:tc>
          <w:tcPr>
            <w:tcW w:w="3376" w:type="dxa"/>
          </w:tcPr>
          <w:p w14:paraId="3D0EFB64"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Problem/Challenge</w:t>
            </w:r>
          </w:p>
        </w:tc>
        <w:tc>
          <w:tcPr>
            <w:tcW w:w="5868" w:type="dxa"/>
          </w:tcPr>
          <w:p w14:paraId="02CF0612"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Mitigation</w:t>
            </w:r>
          </w:p>
        </w:tc>
      </w:tr>
      <w:tr w:rsidR="000A4532" w14:paraId="4C486487" w14:textId="77777777" w:rsidTr="000A4532">
        <w:trPr>
          <w:trHeight w:val="1403"/>
        </w:trPr>
        <w:tc>
          <w:tcPr>
            <w:tcW w:w="3376" w:type="dxa"/>
          </w:tcPr>
          <w:p w14:paraId="3E925154" w14:textId="77777777" w:rsidR="000A4532" w:rsidRDefault="000A4532" w:rsidP="00520140">
            <w:pPr>
              <w:spacing w:line="360" w:lineRule="auto"/>
              <w:jc w:val="both"/>
              <w:rPr>
                <w:rFonts w:ascii="Times New Roman" w:hAnsi="Times New Roman" w:cs="Times New Roman"/>
                <w:sz w:val="24"/>
              </w:rPr>
            </w:pPr>
            <w:r w:rsidRPr="003874D3">
              <w:rPr>
                <w:rFonts w:ascii="Times New Roman" w:hAnsi="Times New Roman" w:cs="Times New Roman"/>
                <w:sz w:val="24"/>
              </w:rPr>
              <w:t>Significant training time and computing resource limitations.</w:t>
            </w:r>
          </w:p>
        </w:tc>
        <w:tc>
          <w:tcPr>
            <w:tcW w:w="5868" w:type="dxa"/>
          </w:tcPr>
          <w:p w14:paraId="0E46C6E1" w14:textId="77777777" w:rsidR="000A4532" w:rsidRDefault="000A4532" w:rsidP="00520140">
            <w:pPr>
              <w:spacing w:line="360" w:lineRule="auto"/>
              <w:jc w:val="both"/>
              <w:rPr>
                <w:rFonts w:ascii="Times New Roman" w:hAnsi="Times New Roman" w:cs="Times New Roman"/>
                <w:sz w:val="24"/>
              </w:rPr>
            </w:pPr>
            <w:r w:rsidRPr="00AF7F58">
              <w:rPr>
                <w:rFonts w:ascii="Times New Roman" w:hAnsi="Times New Roman" w:cs="Times New Roman"/>
                <w:sz w:val="24"/>
              </w:rPr>
              <w:t>Transformer-based model training demands a lot of GPU power. To get around this problem, the author trains the models using Google Colab.</w:t>
            </w:r>
          </w:p>
        </w:tc>
      </w:tr>
      <w:tr w:rsidR="000A4532" w14:paraId="67A2404A" w14:textId="77777777" w:rsidTr="000A4532">
        <w:trPr>
          <w:trHeight w:val="1860"/>
        </w:trPr>
        <w:tc>
          <w:tcPr>
            <w:tcW w:w="3376" w:type="dxa"/>
          </w:tcPr>
          <w:p w14:paraId="10457121" w14:textId="77777777" w:rsidR="000A4532" w:rsidRDefault="000A4532" w:rsidP="00520140">
            <w:pPr>
              <w:spacing w:line="360" w:lineRule="auto"/>
              <w:rPr>
                <w:rFonts w:ascii="Times New Roman" w:hAnsi="Times New Roman" w:cs="Times New Roman"/>
                <w:sz w:val="24"/>
              </w:rPr>
            </w:pPr>
            <w:r>
              <w:rPr>
                <w:rFonts w:ascii="Times New Roman" w:hAnsi="Times New Roman" w:cs="Times New Roman"/>
                <w:sz w:val="24"/>
              </w:rPr>
              <w:t>Limited experts for the domain</w:t>
            </w:r>
          </w:p>
        </w:tc>
        <w:tc>
          <w:tcPr>
            <w:tcW w:w="5868" w:type="dxa"/>
          </w:tcPr>
          <w:p w14:paraId="5311A98C" w14:textId="77777777" w:rsidR="000A4532" w:rsidRDefault="000A4532" w:rsidP="00520140">
            <w:pPr>
              <w:spacing w:line="360" w:lineRule="auto"/>
              <w:jc w:val="both"/>
              <w:rPr>
                <w:rFonts w:ascii="Times New Roman" w:hAnsi="Times New Roman" w:cs="Times New Roman"/>
                <w:sz w:val="24"/>
              </w:rPr>
            </w:pPr>
            <w:r w:rsidRPr="00AF7F58">
              <w:rPr>
                <w:rFonts w:ascii="Times New Roman" w:hAnsi="Times New Roman" w:cs="Times New Roman"/>
                <w:sz w:val="24"/>
              </w:rPr>
              <w:t>The author contacted domain experts via LinkedIn in order to conduct interviews for requirement gathering because there weren't many domain experts that could be contacted in person.</w:t>
            </w:r>
          </w:p>
        </w:tc>
      </w:tr>
      <w:tr w:rsidR="000A4532" w14:paraId="2E30C5F1" w14:textId="77777777" w:rsidTr="000A4532">
        <w:trPr>
          <w:trHeight w:val="1386"/>
        </w:trPr>
        <w:tc>
          <w:tcPr>
            <w:tcW w:w="3376" w:type="dxa"/>
          </w:tcPr>
          <w:p w14:paraId="56894E51" w14:textId="77777777" w:rsidR="000A4532" w:rsidRDefault="000A4532" w:rsidP="00520140">
            <w:pPr>
              <w:spacing w:line="360" w:lineRule="auto"/>
              <w:jc w:val="both"/>
              <w:rPr>
                <w:rFonts w:ascii="Times New Roman" w:hAnsi="Times New Roman" w:cs="Times New Roman"/>
                <w:sz w:val="24"/>
              </w:rPr>
            </w:pPr>
            <w:r w:rsidRPr="00AF7F58">
              <w:rPr>
                <w:rFonts w:ascii="Times New Roman" w:hAnsi="Times New Roman" w:cs="Times New Roman"/>
                <w:sz w:val="24"/>
              </w:rPr>
              <w:lastRenderedPageBreak/>
              <w:t xml:space="preserve">Due to frequent power outages, there </w:t>
            </w:r>
            <w:r>
              <w:rPr>
                <w:rFonts w:ascii="Times New Roman" w:hAnsi="Times New Roman" w:cs="Times New Roman"/>
                <w:sz w:val="24"/>
              </w:rPr>
              <w:t>were</w:t>
            </w:r>
            <w:r w:rsidRPr="00AF7F58">
              <w:rPr>
                <w:rFonts w:ascii="Times New Roman" w:hAnsi="Times New Roman" w:cs="Times New Roman"/>
                <w:sz w:val="24"/>
              </w:rPr>
              <w:t xml:space="preserve"> battery problems and internet connectivity issues.</w:t>
            </w:r>
          </w:p>
        </w:tc>
        <w:tc>
          <w:tcPr>
            <w:tcW w:w="5868" w:type="dxa"/>
          </w:tcPr>
          <w:p w14:paraId="6C8E67CB" w14:textId="77777777" w:rsidR="000A4532" w:rsidRDefault="000A4532" w:rsidP="00520140">
            <w:pPr>
              <w:spacing w:line="360" w:lineRule="auto"/>
              <w:jc w:val="both"/>
              <w:rPr>
                <w:rFonts w:ascii="Times New Roman" w:hAnsi="Times New Roman" w:cs="Times New Roman"/>
                <w:sz w:val="24"/>
              </w:rPr>
            </w:pPr>
            <w:r w:rsidRPr="00BC0FE4">
              <w:rPr>
                <w:rFonts w:ascii="Times New Roman" w:hAnsi="Times New Roman" w:cs="Times New Roman"/>
                <w:sz w:val="24"/>
              </w:rPr>
              <w:t>The author continued working on the project despite the power outages by working late or in the early morning at co-working spaces.</w:t>
            </w:r>
          </w:p>
        </w:tc>
      </w:tr>
    </w:tbl>
    <w:p w14:paraId="7E88F14B" w14:textId="4520C287" w:rsidR="00B40933" w:rsidRPr="00380375" w:rsidRDefault="00CD6132"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t>10.</w:t>
      </w:r>
      <w:r w:rsidR="00A14585" w:rsidRPr="00380375">
        <w:rPr>
          <w:rFonts w:ascii="Times New Roman Regular" w:hAnsi="Times New Roman Regular" w:cs="Times New Roman Regular"/>
          <w:b/>
          <w:bCs/>
          <w:color w:val="auto"/>
          <w:sz w:val="28"/>
          <w:szCs w:val="28"/>
        </w:rPr>
        <w:t>8</w:t>
      </w:r>
      <w:r w:rsidRPr="00380375">
        <w:rPr>
          <w:rFonts w:ascii="Times New Roman Regular" w:hAnsi="Times New Roman Regular" w:cs="Times New Roman Regular"/>
          <w:b/>
          <w:bCs/>
          <w:color w:val="auto"/>
          <w:sz w:val="28"/>
          <w:szCs w:val="28"/>
        </w:rPr>
        <w:t xml:space="preserve"> Deviations</w:t>
      </w:r>
      <w:bookmarkEnd w:id="391"/>
      <w:bookmarkEnd w:id="392"/>
    </w:p>
    <w:p w14:paraId="783BF68C" w14:textId="77777777" w:rsidR="000A4532" w:rsidRPr="00724A8A" w:rsidRDefault="000A4532" w:rsidP="000A4532">
      <w:pPr>
        <w:spacing w:line="360" w:lineRule="auto"/>
        <w:jc w:val="both"/>
        <w:rPr>
          <w:rFonts w:ascii="Times New Roman" w:hAnsi="Times New Roman" w:cs="Times New Roman"/>
          <w:sz w:val="24"/>
          <w:szCs w:val="24"/>
        </w:rPr>
      </w:pPr>
      <w:bookmarkStart w:id="393" w:name="_Toc125663160"/>
      <w:bookmarkStart w:id="394" w:name="_Toc132325923"/>
      <w:r w:rsidRPr="00724A8A">
        <w:rPr>
          <w:rFonts w:ascii="Times New Roman" w:hAnsi="Times New Roman" w:cs="Times New Roman"/>
          <w:sz w:val="24"/>
          <w:szCs w:val="24"/>
        </w:rPr>
        <w:t xml:space="preserve">The initial goal of the author was to create an optimized solution for movie review summarization using transformers, but after discussions made with supervisors the research gap of the author for the technical contribution being only hyperparameter tuning of transformer felt small in magnitude, therefore the idea of creating a </w:t>
      </w:r>
      <w:r w:rsidRPr="00724A8A">
        <w:rPr>
          <w:rFonts w:ascii="Times New Roman" w:hAnsi="Times New Roman" w:cs="Times New Roman"/>
          <w:b/>
          <w:i/>
          <w:sz w:val="24"/>
          <w:szCs w:val="24"/>
        </w:rPr>
        <w:t>performance adaptive generalized solution</w:t>
      </w:r>
      <w:r w:rsidRPr="00724A8A">
        <w:rPr>
          <w:rFonts w:ascii="Times New Roman" w:hAnsi="Times New Roman" w:cs="Times New Roman"/>
          <w:sz w:val="24"/>
          <w:szCs w:val="24"/>
        </w:rPr>
        <w:t xml:space="preserve"> was considered to continue the research implementation on. </w:t>
      </w:r>
    </w:p>
    <w:p w14:paraId="2F6E4B0D" w14:textId="77777777" w:rsidR="000A4532" w:rsidRPr="00724A8A" w:rsidRDefault="000A4532" w:rsidP="000A4532">
      <w:pPr>
        <w:spacing w:line="360" w:lineRule="auto"/>
        <w:jc w:val="both"/>
        <w:rPr>
          <w:rFonts w:ascii="Times New Roman" w:hAnsi="Times New Roman" w:cs="Times New Roman"/>
          <w:sz w:val="24"/>
          <w:szCs w:val="24"/>
        </w:rPr>
      </w:pPr>
      <w:r w:rsidRPr="00724A8A">
        <w:rPr>
          <w:rFonts w:ascii="Times New Roman" w:hAnsi="Times New Roman" w:cs="Times New Roman"/>
          <w:sz w:val="24"/>
          <w:szCs w:val="24"/>
        </w:rPr>
        <w:tab/>
        <w:t>After considering the possibilities of implementation this solution, the experts interviewed for the requirement gathering mentioned it to be challenging with the time frame of the project to execute however the author was able to complete the initial core functionalities for the prototype.</w:t>
      </w:r>
    </w:p>
    <w:p w14:paraId="301EB8D6" w14:textId="5EB86585" w:rsidR="00B40933" w:rsidRPr="00380375" w:rsidRDefault="00B97F0B"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t>10.</w:t>
      </w:r>
      <w:r w:rsidR="00227B8D" w:rsidRPr="00380375">
        <w:rPr>
          <w:rFonts w:ascii="Times New Roman Regular" w:hAnsi="Times New Roman Regular" w:cs="Times New Roman Regular"/>
          <w:b/>
          <w:bCs/>
          <w:color w:val="auto"/>
          <w:sz w:val="28"/>
          <w:szCs w:val="28"/>
        </w:rPr>
        <w:t>9</w:t>
      </w:r>
      <w:r w:rsidRPr="00380375">
        <w:rPr>
          <w:rFonts w:ascii="Times New Roman Regular" w:hAnsi="Times New Roman Regular" w:cs="Times New Roman Regular"/>
          <w:b/>
          <w:bCs/>
          <w:color w:val="auto"/>
          <w:sz w:val="28"/>
          <w:szCs w:val="28"/>
        </w:rPr>
        <w:t xml:space="preserve"> </w:t>
      </w:r>
      <w:bookmarkEnd w:id="393"/>
      <w:r w:rsidR="00227B8D" w:rsidRPr="00380375">
        <w:rPr>
          <w:rFonts w:ascii="Times New Roman Regular" w:hAnsi="Times New Roman Regular" w:cs="Times New Roman Regular"/>
          <w:b/>
          <w:bCs/>
          <w:color w:val="auto"/>
          <w:sz w:val="28"/>
          <w:szCs w:val="28"/>
        </w:rPr>
        <w:t>Limitations of the research</w:t>
      </w:r>
      <w:bookmarkEnd w:id="394"/>
    </w:p>
    <w:p w14:paraId="5A02F496" w14:textId="77777777" w:rsidR="000A4532" w:rsidRDefault="000A4532" w:rsidP="00C46E03">
      <w:pPr>
        <w:pStyle w:val="ListParagraph"/>
        <w:numPr>
          <w:ilvl w:val="0"/>
          <w:numId w:val="22"/>
        </w:numPr>
        <w:spacing w:line="360" w:lineRule="auto"/>
        <w:jc w:val="both"/>
        <w:rPr>
          <w:rFonts w:ascii="Times New Roman" w:hAnsi="Times New Roman" w:cs="Times New Roman"/>
          <w:sz w:val="24"/>
          <w:szCs w:val="24"/>
        </w:rPr>
      </w:pPr>
      <w:bookmarkStart w:id="395" w:name="_Toc132325924"/>
      <w:r w:rsidRPr="00E251D1">
        <w:rPr>
          <w:rFonts w:ascii="Times New Roman" w:hAnsi="Times New Roman" w:cs="Times New Roman"/>
          <w:sz w:val="24"/>
          <w:szCs w:val="24"/>
        </w:rPr>
        <w:t>After the core implementation, the author attempted to implement additional performance improvements such as model hybridization, but due to the limited time available, the amount of research that needed to be done in the area of transformer hybridization was significant, which prevented the author from continuing.</w:t>
      </w:r>
    </w:p>
    <w:p w14:paraId="3E6DFE53" w14:textId="77777777" w:rsidR="000A4532" w:rsidRPr="00E251D1" w:rsidRDefault="000A4532" w:rsidP="00C46E03">
      <w:pPr>
        <w:pStyle w:val="ListParagraph"/>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Due to the limitations of GPUs, various other transformer models weren’t explored for abstractive text summarization.</w:t>
      </w:r>
    </w:p>
    <w:p w14:paraId="4BF5F696" w14:textId="48F189AC" w:rsidR="00424455" w:rsidRDefault="00227B8D" w:rsidP="008C02BF">
      <w:pPr>
        <w:pStyle w:val="Heading1"/>
        <w:pBdr>
          <w:bottom w:val="single" w:sz="6" w:space="1" w:color="auto"/>
        </w:pBdr>
        <w:spacing w:line="360" w:lineRule="auto"/>
        <w:rPr>
          <w:rFonts w:ascii="Times New Roman Regular" w:hAnsi="Times New Roman Regular" w:cs="Times New Roman Regular" w:hint="eastAsia"/>
          <w:b/>
          <w:bCs/>
          <w:sz w:val="28"/>
          <w:szCs w:val="28"/>
        </w:rPr>
      </w:pPr>
      <w:r w:rsidRPr="00380375">
        <w:rPr>
          <w:rFonts w:ascii="Times New Roman Regular" w:hAnsi="Times New Roman Regular" w:cs="Times New Roman Regular"/>
          <w:b/>
          <w:bCs/>
          <w:color w:val="auto"/>
          <w:sz w:val="28"/>
          <w:szCs w:val="28"/>
        </w:rPr>
        <w:t>10.</w:t>
      </w:r>
      <w:r w:rsidR="00506B55" w:rsidRPr="00380375">
        <w:rPr>
          <w:rFonts w:ascii="Times New Roman Regular" w:hAnsi="Times New Roman Regular" w:cs="Times New Roman Regular"/>
          <w:b/>
          <w:bCs/>
          <w:color w:val="auto"/>
          <w:sz w:val="28"/>
          <w:szCs w:val="28"/>
        </w:rPr>
        <w:t>10</w:t>
      </w:r>
      <w:r w:rsidRPr="00380375">
        <w:rPr>
          <w:rFonts w:ascii="Times New Roman Regular" w:hAnsi="Times New Roman Regular" w:cs="Times New Roman Regular"/>
          <w:b/>
          <w:bCs/>
          <w:color w:val="auto"/>
          <w:sz w:val="28"/>
          <w:szCs w:val="28"/>
        </w:rPr>
        <w:t xml:space="preserve"> Future enhancements</w:t>
      </w:r>
      <w:bookmarkEnd w:id="395"/>
    </w:p>
    <w:p w14:paraId="54FA64E7" w14:textId="77777777" w:rsidR="000A4532" w:rsidRDefault="000A4532" w:rsidP="00C46E03">
      <w:pPr>
        <w:pStyle w:val="ListParagraph"/>
        <w:numPr>
          <w:ilvl w:val="0"/>
          <w:numId w:val="23"/>
        </w:numPr>
        <w:spacing w:line="360" w:lineRule="auto"/>
        <w:jc w:val="both"/>
        <w:rPr>
          <w:rFonts w:ascii="Times New Roman" w:hAnsi="Times New Roman" w:cs="Times New Roman"/>
          <w:sz w:val="24"/>
        </w:rPr>
      </w:pPr>
      <w:bookmarkStart w:id="396" w:name="_Toc132325925"/>
      <w:r w:rsidRPr="00E251D1">
        <w:rPr>
          <w:rFonts w:ascii="Times New Roman" w:hAnsi="Times New Roman" w:cs="Times New Roman"/>
          <w:sz w:val="24"/>
        </w:rPr>
        <w:t>Making use of transformer hybridization to future improve the performance of the text summarization models.</w:t>
      </w:r>
    </w:p>
    <w:p w14:paraId="24FDD13B" w14:textId="77777777" w:rsidR="000A4532" w:rsidRPr="009A6B2D" w:rsidRDefault="000A4532" w:rsidP="00C46E03">
      <w:pPr>
        <w:pStyle w:val="ListParagraph"/>
        <w:numPr>
          <w:ilvl w:val="0"/>
          <w:numId w:val="23"/>
        </w:numPr>
        <w:spacing w:line="360" w:lineRule="auto"/>
        <w:jc w:val="both"/>
        <w:rPr>
          <w:rFonts w:ascii="Times New Roman" w:hAnsi="Times New Roman" w:cs="Times New Roman"/>
          <w:sz w:val="24"/>
          <w:szCs w:val="24"/>
        </w:rPr>
      </w:pPr>
      <w:r w:rsidRPr="009A6B2D">
        <w:rPr>
          <w:rFonts w:ascii="Times New Roman" w:hAnsi="Times New Roman" w:cs="Times New Roman"/>
          <w:sz w:val="24"/>
          <w:szCs w:val="24"/>
        </w:rPr>
        <w:t>Since there is a potential that user reviews entered aren't always accurate, it becomes sense to include text paraphrase models for the user reviews.</w:t>
      </w:r>
    </w:p>
    <w:p w14:paraId="385079B5" w14:textId="77777777" w:rsidR="000A4532" w:rsidRPr="009A6B2D" w:rsidRDefault="000A4532" w:rsidP="00C46E03">
      <w:pPr>
        <w:pStyle w:val="ListParagraph"/>
        <w:numPr>
          <w:ilvl w:val="0"/>
          <w:numId w:val="23"/>
        </w:numPr>
        <w:spacing w:line="360" w:lineRule="auto"/>
        <w:jc w:val="both"/>
        <w:rPr>
          <w:rFonts w:ascii="Times New Roman" w:hAnsi="Times New Roman" w:cs="Times New Roman"/>
          <w:sz w:val="24"/>
          <w:szCs w:val="24"/>
        </w:rPr>
      </w:pPr>
      <w:r w:rsidRPr="009A6B2D">
        <w:rPr>
          <w:rFonts w:ascii="Times New Roman" w:hAnsi="Times New Roman" w:cs="Times New Roman"/>
          <w:sz w:val="24"/>
          <w:szCs w:val="24"/>
        </w:rPr>
        <w:lastRenderedPageBreak/>
        <w:t>Applying</w:t>
      </w:r>
      <w:r>
        <w:rPr>
          <w:rFonts w:ascii="Times New Roman" w:hAnsi="Times New Roman" w:cs="Times New Roman"/>
          <w:sz w:val="24"/>
          <w:szCs w:val="24"/>
        </w:rPr>
        <w:t xml:space="preserve"> key word extraction for the sentiment classification of the review summary, to identify what key words contributed to the sentiment classification, this will help the domain users improve their service.</w:t>
      </w:r>
    </w:p>
    <w:p w14:paraId="753B2A25" w14:textId="64F28B97" w:rsidR="00227B8D" w:rsidRPr="00380375" w:rsidRDefault="00227B8D" w:rsidP="00DC435B">
      <w:pPr>
        <w:pStyle w:val="Heading1"/>
        <w:pBdr>
          <w:bottom w:val="single" w:sz="6" w:space="1" w:color="auto"/>
        </w:pBdr>
        <w:spacing w:line="360" w:lineRule="auto"/>
        <w:rPr>
          <w:rFonts w:ascii="Times New Roman" w:hAnsi="Times New Roman" w:cs="Times New Roman"/>
          <w:b/>
          <w:bCs/>
          <w:color w:val="auto"/>
          <w:sz w:val="28"/>
          <w:szCs w:val="28"/>
        </w:rPr>
      </w:pPr>
      <w:r w:rsidRPr="00380375">
        <w:rPr>
          <w:rFonts w:ascii="Times New Roman" w:hAnsi="Times New Roman" w:cs="Times New Roman"/>
          <w:b/>
          <w:bCs/>
          <w:color w:val="auto"/>
          <w:sz w:val="28"/>
          <w:szCs w:val="28"/>
        </w:rPr>
        <w:t>10.1</w:t>
      </w:r>
      <w:r w:rsidR="00506B55" w:rsidRPr="00380375">
        <w:rPr>
          <w:rFonts w:ascii="Times New Roman" w:hAnsi="Times New Roman" w:cs="Times New Roman"/>
          <w:b/>
          <w:bCs/>
          <w:color w:val="auto"/>
          <w:sz w:val="28"/>
          <w:szCs w:val="28"/>
        </w:rPr>
        <w:t>1</w:t>
      </w:r>
      <w:r w:rsidRPr="00380375">
        <w:rPr>
          <w:rFonts w:ascii="Times New Roman" w:hAnsi="Times New Roman" w:cs="Times New Roman"/>
          <w:b/>
          <w:bCs/>
          <w:color w:val="auto"/>
          <w:sz w:val="28"/>
          <w:szCs w:val="28"/>
        </w:rPr>
        <w:t xml:space="preserve"> </w:t>
      </w:r>
      <w:r w:rsidR="008F1A8B" w:rsidRPr="00380375">
        <w:rPr>
          <w:rFonts w:ascii="Times New Roman" w:hAnsi="Times New Roman" w:cs="Times New Roman"/>
          <w:b/>
          <w:bCs/>
          <w:color w:val="auto"/>
          <w:sz w:val="28"/>
          <w:szCs w:val="28"/>
        </w:rPr>
        <w:t xml:space="preserve">Achievement of the </w:t>
      </w:r>
      <w:r w:rsidR="000A4532" w:rsidRPr="00380375">
        <w:rPr>
          <w:rFonts w:ascii="Times New Roman" w:hAnsi="Times New Roman" w:cs="Times New Roman"/>
          <w:b/>
          <w:bCs/>
          <w:color w:val="auto"/>
          <w:sz w:val="28"/>
          <w:szCs w:val="28"/>
        </w:rPr>
        <w:t xml:space="preserve">Contribution </w:t>
      </w:r>
      <w:r w:rsidR="008F1A8B" w:rsidRPr="00380375">
        <w:rPr>
          <w:rFonts w:ascii="Times New Roman" w:hAnsi="Times New Roman" w:cs="Times New Roman"/>
          <w:b/>
          <w:bCs/>
          <w:color w:val="auto"/>
          <w:sz w:val="28"/>
          <w:szCs w:val="28"/>
        </w:rPr>
        <w:t xml:space="preserve">to the </w:t>
      </w:r>
      <w:r w:rsidR="000A4532" w:rsidRPr="00380375">
        <w:rPr>
          <w:rFonts w:ascii="Times New Roman" w:hAnsi="Times New Roman" w:cs="Times New Roman"/>
          <w:b/>
          <w:bCs/>
          <w:color w:val="auto"/>
          <w:sz w:val="28"/>
          <w:szCs w:val="28"/>
        </w:rPr>
        <w:t xml:space="preserve">Body </w:t>
      </w:r>
      <w:r w:rsidR="008F1A8B" w:rsidRPr="00380375">
        <w:rPr>
          <w:rFonts w:ascii="Times New Roman" w:hAnsi="Times New Roman" w:cs="Times New Roman"/>
          <w:b/>
          <w:bCs/>
          <w:color w:val="auto"/>
          <w:sz w:val="28"/>
          <w:szCs w:val="28"/>
        </w:rPr>
        <w:t xml:space="preserve">of </w:t>
      </w:r>
      <w:r w:rsidR="000A4532" w:rsidRPr="00380375">
        <w:rPr>
          <w:rFonts w:ascii="Times New Roman" w:hAnsi="Times New Roman" w:cs="Times New Roman"/>
          <w:b/>
          <w:bCs/>
          <w:color w:val="auto"/>
          <w:sz w:val="28"/>
          <w:szCs w:val="28"/>
        </w:rPr>
        <w:t>Knowledge</w:t>
      </w:r>
      <w:bookmarkEnd w:id="396"/>
    </w:p>
    <w:p w14:paraId="487ED66C" w14:textId="77777777" w:rsidR="000A4532" w:rsidRPr="005B12CE" w:rsidRDefault="000A4532" w:rsidP="000A4532">
      <w:pPr>
        <w:spacing w:line="360" w:lineRule="auto"/>
        <w:jc w:val="both"/>
        <w:rPr>
          <w:rFonts w:ascii="Times New Roman" w:hAnsi="Times New Roman" w:cs="Times New Roman"/>
          <w:sz w:val="24"/>
        </w:rPr>
      </w:pPr>
      <w:bookmarkStart w:id="397" w:name="_Toc132325926"/>
      <w:r>
        <w:rPr>
          <w:rFonts w:ascii="Times New Roman" w:hAnsi="Times New Roman" w:cs="Times New Roman"/>
          <w:sz w:val="24"/>
        </w:rPr>
        <w:t>The author successfully contributed to the problem domain, which was the movie review summarization along with the deviations made (model generalization), the technical contributions in order to increase the performance of the system was also made and lastly the author made additional contributions to the project bringing the research project to a conclusion.</w:t>
      </w:r>
    </w:p>
    <w:p w14:paraId="32947137" w14:textId="34183692"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10.11.1 </w:t>
      </w:r>
      <w:r w:rsidR="000A4532" w:rsidRPr="00380375">
        <w:rPr>
          <w:rFonts w:ascii="Times New Roman Regular" w:hAnsi="Times New Roman Regular" w:cs="Times New Roman Regular" w:hint="eastAsia"/>
          <w:b/>
          <w:bCs/>
          <w:color w:val="auto"/>
          <w:sz w:val="24"/>
          <w:szCs w:val="24"/>
        </w:rPr>
        <w:t>Domain Contributions</w:t>
      </w:r>
      <w:bookmarkEnd w:id="397"/>
    </w:p>
    <w:p w14:paraId="73CA53CD" w14:textId="77777777" w:rsidR="000A4532" w:rsidRDefault="000A4532" w:rsidP="000A4532">
      <w:pPr>
        <w:spacing w:line="360" w:lineRule="auto"/>
        <w:jc w:val="both"/>
        <w:rPr>
          <w:rFonts w:ascii="Times New Roman" w:hAnsi="Times New Roman" w:cs="Times New Roman"/>
          <w:sz w:val="24"/>
          <w:szCs w:val="24"/>
        </w:rPr>
      </w:pPr>
      <w:bookmarkStart w:id="398" w:name="_Toc132325927"/>
      <w:r w:rsidRPr="00612FFE">
        <w:rPr>
          <w:rFonts w:ascii="Times New Roman" w:hAnsi="Times New Roman" w:cs="Times New Roman"/>
          <w:sz w:val="24"/>
          <w:szCs w:val="24"/>
        </w:rPr>
        <w:t>The author as able to address the performance gap listed for movie review summarization, in order for the need of advanced approaches to increase the performance and achieve a better result.</w:t>
      </w:r>
      <w:r>
        <w:rPr>
          <w:rFonts w:ascii="Times New Roman" w:hAnsi="Times New Roman" w:cs="Times New Roman"/>
          <w:sz w:val="24"/>
          <w:szCs w:val="24"/>
        </w:rPr>
        <w:t xml:space="preserve"> </w:t>
      </w:r>
    </w:p>
    <w:p w14:paraId="33FDCF31" w14:textId="77777777" w:rsidR="000A4532" w:rsidRPr="002A14AD" w:rsidRDefault="000A4532" w:rsidP="000A453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Moreover, generalization approach considered here contributions to various other domains facing the similar problem to be address as a common. </w:t>
      </w:r>
    </w:p>
    <w:p w14:paraId="1E4CD1B1" w14:textId="25F3CB1E"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10.11.2 </w:t>
      </w:r>
      <w:bookmarkEnd w:id="398"/>
      <w:r w:rsidR="000A4532">
        <w:rPr>
          <w:rFonts w:ascii="Times New Roman Regular" w:hAnsi="Times New Roman Regular" w:cs="Times New Roman Regular"/>
          <w:b/>
          <w:bCs/>
          <w:color w:val="auto"/>
          <w:sz w:val="24"/>
          <w:szCs w:val="24"/>
        </w:rPr>
        <w:t>Technical Contribution</w:t>
      </w:r>
    </w:p>
    <w:p w14:paraId="32FC6C1E" w14:textId="77777777" w:rsidR="000A4532" w:rsidRDefault="000A4532" w:rsidP="000A4532">
      <w:pPr>
        <w:spacing w:line="360" w:lineRule="auto"/>
        <w:jc w:val="both"/>
        <w:rPr>
          <w:rFonts w:ascii="Times New Roman" w:hAnsi="Times New Roman" w:cs="Times New Roman"/>
          <w:sz w:val="24"/>
        </w:rPr>
      </w:pPr>
      <w:bookmarkStart w:id="399" w:name="_Toc132325928"/>
      <w:r w:rsidRPr="002A14AD">
        <w:rPr>
          <w:rFonts w:ascii="Times New Roman" w:hAnsi="Times New Roman" w:cs="Times New Roman"/>
          <w:sz w:val="24"/>
        </w:rPr>
        <w:t>Using a top-tier explored transformer model, automat</w:t>
      </w:r>
      <w:r>
        <w:rPr>
          <w:rFonts w:ascii="Times New Roman" w:hAnsi="Times New Roman" w:cs="Times New Roman"/>
          <w:sz w:val="24"/>
        </w:rPr>
        <w:t>ing</w:t>
      </w:r>
      <w:r w:rsidRPr="002A14AD">
        <w:rPr>
          <w:rFonts w:ascii="Times New Roman" w:hAnsi="Times New Roman" w:cs="Times New Roman"/>
          <w:sz w:val="24"/>
        </w:rPr>
        <w:t xml:space="preserve"> hyperparameter search for </w:t>
      </w:r>
      <w:r>
        <w:rPr>
          <w:rFonts w:ascii="Times New Roman" w:hAnsi="Times New Roman" w:cs="Times New Roman"/>
          <w:sz w:val="24"/>
        </w:rPr>
        <w:t>every</w:t>
      </w:r>
      <w:r w:rsidRPr="002A14AD">
        <w:rPr>
          <w:rFonts w:ascii="Times New Roman" w:hAnsi="Times New Roman" w:cs="Times New Roman"/>
          <w:sz w:val="24"/>
        </w:rPr>
        <w:t xml:space="preserve"> domain, and use the newly exposed data to automate model retraining with the </w:t>
      </w:r>
      <w:r>
        <w:rPr>
          <w:rFonts w:ascii="Times New Roman" w:hAnsi="Times New Roman" w:cs="Times New Roman"/>
          <w:sz w:val="24"/>
        </w:rPr>
        <w:t xml:space="preserve">searched </w:t>
      </w:r>
      <w:r w:rsidRPr="002A14AD">
        <w:rPr>
          <w:rFonts w:ascii="Times New Roman" w:hAnsi="Times New Roman" w:cs="Times New Roman"/>
          <w:sz w:val="24"/>
        </w:rPr>
        <w:t>optimal set of hyperparameters.</w:t>
      </w:r>
    </w:p>
    <w:p w14:paraId="18CC9112" w14:textId="77777777" w:rsidR="000A4532" w:rsidRPr="00352BC6" w:rsidRDefault="000A4532" w:rsidP="000A4532">
      <w:pPr>
        <w:spacing w:line="360" w:lineRule="auto"/>
        <w:jc w:val="both"/>
        <w:rPr>
          <w:rFonts w:ascii="Times New Roman" w:hAnsi="Times New Roman" w:cs="Times New Roman"/>
          <w:sz w:val="24"/>
        </w:rPr>
      </w:pPr>
      <w:r>
        <w:rPr>
          <w:rFonts w:ascii="Times New Roman" w:hAnsi="Times New Roman" w:cs="Times New Roman"/>
          <w:sz w:val="24"/>
        </w:rPr>
        <w:tab/>
        <w:t>Currently, there are no such approaches taken from the research done by the author, and the author believes that this approach would benefit multiple domains at the same time.</w:t>
      </w:r>
    </w:p>
    <w:p w14:paraId="300FE216" w14:textId="19B96B9A" w:rsidR="00E9379F" w:rsidRPr="00380375" w:rsidRDefault="00E9379F" w:rsidP="000A4532">
      <w:pPr>
        <w:pStyle w:val="Heading2"/>
        <w:spacing w:line="360" w:lineRule="auto"/>
        <w:jc w:val="both"/>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10.11.3 Additional </w:t>
      </w:r>
      <w:r w:rsidR="000A4532" w:rsidRPr="00380375">
        <w:rPr>
          <w:rFonts w:ascii="Times New Roman Regular" w:hAnsi="Times New Roman Regular" w:cs="Times New Roman Regular" w:hint="eastAsia"/>
          <w:b/>
          <w:bCs/>
          <w:color w:val="auto"/>
          <w:sz w:val="24"/>
          <w:szCs w:val="24"/>
        </w:rPr>
        <w:t>Contribution</w:t>
      </w:r>
      <w:bookmarkEnd w:id="399"/>
      <w:r w:rsidR="000A4532">
        <w:rPr>
          <w:rFonts w:ascii="Times New Roman Regular" w:hAnsi="Times New Roman Regular" w:cs="Times New Roman Regular"/>
          <w:b/>
          <w:bCs/>
          <w:color w:val="auto"/>
          <w:sz w:val="24"/>
          <w:szCs w:val="24"/>
        </w:rPr>
        <w:t>s</w:t>
      </w:r>
    </w:p>
    <w:p w14:paraId="51AECC1D"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bookmarkStart w:id="400" w:name="_Toc132325929"/>
      <w:r w:rsidRPr="00352BC6">
        <w:rPr>
          <w:rFonts w:ascii="Times New Roman" w:hAnsi="Times New Roman" w:cs="Times New Roman"/>
          <w:sz w:val="24"/>
          <w:szCs w:val="24"/>
        </w:rPr>
        <w:t>Research-based Data Preprocessing scripts specifically for text summarization issue domains.</w:t>
      </w:r>
    </w:p>
    <w:p w14:paraId="39D95D36"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on the generated review summary</w:t>
      </w:r>
    </w:p>
    <w:p w14:paraId="62D9B0F0"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Experimented the model training with multiple datasets, to get the best possible set of evaluation results.</w:t>
      </w:r>
    </w:p>
    <w:p w14:paraId="4BB08E45" w14:textId="0B22C02B" w:rsidR="00B40933" w:rsidRPr="00380375" w:rsidRDefault="00EC06BF" w:rsidP="00DC435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lastRenderedPageBreak/>
        <w:t>10.</w:t>
      </w:r>
      <w:r w:rsidR="008319E7" w:rsidRPr="00380375">
        <w:rPr>
          <w:rFonts w:ascii="Times New Roman Regular" w:hAnsi="Times New Roman Regular" w:cs="Times New Roman Regular"/>
          <w:b/>
          <w:bCs/>
          <w:color w:val="auto"/>
          <w:sz w:val="28"/>
          <w:szCs w:val="28"/>
        </w:rPr>
        <w:t>12</w:t>
      </w:r>
      <w:r w:rsidRPr="00380375">
        <w:rPr>
          <w:rFonts w:ascii="Times New Roman Regular" w:hAnsi="Times New Roman Regular" w:cs="Times New Roman Regular"/>
          <w:b/>
          <w:bCs/>
          <w:color w:val="auto"/>
          <w:sz w:val="28"/>
          <w:szCs w:val="28"/>
        </w:rPr>
        <w:t xml:space="preserve"> Implementation code</w:t>
      </w:r>
      <w:bookmarkEnd w:id="400"/>
    </w:p>
    <w:p w14:paraId="256FC35B" w14:textId="77777777" w:rsidR="000A4532" w:rsidRPr="00AC189B" w:rsidRDefault="000A4532" w:rsidP="000A4532">
      <w:pPr>
        <w:spacing w:line="360" w:lineRule="auto"/>
        <w:jc w:val="both"/>
        <w:rPr>
          <w:rFonts w:ascii="Times New Roman" w:hAnsi="Times New Roman" w:cs="Times New Roman"/>
          <w:sz w:val="24"/>
        </w:rPr>
      </w:pPr>
      <w:bookmarkStart w:id="401" w:name="_Toc132325930"/>
      <w:r w:rsidRPr="00AC189B">
        <w:rPr>
          <w:rFonts w:ascii="Times New Roman" w:hAnsi="Times New Roman" w:cs="Times New Roman"/>
          <w:sz w:val="24"/>
        </w:rPr>
        <w:t xml:space="preserve">All related code and documentation material are made available in GitHub by the author at </w:t>
      </w:r>
      <w:hyperlink r:id="rId68" w:history="1">
        <w:r w:rsidRPr="00AC189B">
          <w:rPr>
            <w:rStyle w:val="Hyperlink"/>
            <w:rFonts w:ascii="Times New Roman" w:hAnsi="Times New Roman" w:cs="Times New Roman"/>
            <w:sz w:val="24"/>
          </w:rPr>
          <w:t>https://github.com/nazhimkalam/gensum/tree/main/Code</w:t>
        </w:r>
      </w:hyperlink>
    </w:p>
    <w:p w14:paraId="54A6E9B1" w14:textId="28445B55" w:rsidR="008319E7" w:rsidRPr="00380375" w:rsidRDefault="008319E7" w:rsidP="00761E2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t>10.13 Concluding remarks</w:t>
      </w:r>
      <w:bookmarkEnd w:id="401"/>
    </w:p>
    <w:p w14:paraId="6D6956BA" w14:textId="35E2BFAF" w:rsidR="00761E26" w:rsidRPr="00761E26" w:rsidRDefault="000A4532" w:rsidP="000A4532">
      <w:pPr>
        <w:spacing w:line="360" w:lineRule="auto"/>
        <w:jc w:val="both"/>
        <w:rPr>
          <w:rFonts w:ascii="Times New Roman" w:hAnsi="Times New Roman" w:cs="Times New Roman"/>
          <w:sz w:val="24"/>
          <w:szCs w:val="24"/>
        </w:rPr>
        <w:sectPr w:rsidR="00761E26" w:rsidRPr="00761E26">
          <w:headerReference w:type="default" r:id="rId69"/>
          <w:headerReference w:type="first" r:id="rId70"/>
          <w:pgSz w:w="12240" w:h="15840"/>
          <w:pgMar w:top="1440" w:right="1440" w:bottom="1440" w:left="1440" w:header="720" w:footer="720" w:gutter="0"/>
          <w:cols w:space="720"/>
          <w:titlePg/>
          <w:docGrid w:linePitch="360"/>
        </w:sectPr>
      </w:pPr>
      <w:r w:rsidRPr="00440E1F">
        <w:rPr>
          <w:rFonts w:ascii="Times New Roman" w:hAnsi="Times New Roman" w:cs="Times New Roman"/>
          <w:sz w:val="24"/>
        </w:rPr>
        <w:t>The conclusion of this study finds that the author was able to design, build, and evaluate an adaptive generalized abstractive text summarization system using optimized transformers and automated hyperparameter tuning and model retraining. The purpose of this chapter was to determine if the author met the goals and objectives of the project, and to examine the role of the author's prior knowledge and academic background in supporting the research. Additionally, the author discusses the new skills they acquired during the project and the challenges and obstacles they encountered, as well as the deviations taken and the limitations of the research. The author also goes in detail about the opportunities for future improvements and also discusses about the contribution to the body of knowledge which include domain, technical and additional contributions made. The author is currently working on publishing a research paper based on their findings.</w:t>
      </w:r>
    </w:p>
    <w:p w14:paraId="7D310498" w14:textId="6E0D5E98" w:rsidR="00B40933" w:rsidRPr="004C36C4" w:rsidRDefault="00FD2F9D" w:rsidP="00910E8B">
      <w:pPr>
        <w:pStyle w:val="Heading1"/>
        <w:pBdr>
          <w:bottom w:val="double" w:sz="6" w:space="1" w:color="auto"/>
        </w:pBdr>
        <w:spacing w:line="360" w:lineRule="auto"/>
        <w:jc w:val="center"/>
        <w:rPr>
          <w:rFonts w:ascii="Arial" w:hAnsi="Arial" w:cs="Arial"/>
          <w:b/>
          <w:bCs/>
          <w:color w:val="auto"/>
          <w:sz w:val="32"/>
          <w:szCs w:val="32"/>
        </w:rPr>
      </w:pPr>
      <w:bookmarkStart w:id="402" w:name="_Toc125663163"/>
      <w:bookmarkStart w:id="403" w:name="_Toc132325931"/>
      <w:r w:rsidRPr="004C36C4">
        <w:rPr>
          <w:rFonts w:ascii="Arial" w:hAnsi="Arial" w:cs="Arial"/>
          <w:b/>
          <w:bCs/>
          <w:color w:val="auto"/>
          <w:sz w:val="32"/>
          <w:szCs w:val="32"/>
        </w:rPr>
        <w:lastRenderedPageBreak/>
        <w:t>REFERENCES</w:t>
      </w:r>
      <w:bookmarkEnd w:id="402"/>
      <w:bookmarkEnd w:id="403"/>
    </w:p>
    <w:p w14:paraId="2AE4527D" w14:textId="63726245" w:rsidR="00E1102E" w:rsidRDefault="00E1102E" w:rsidP="004647C2">
      <w:pPr>
        <w:spacing w:before="240" w:line="360" w:lineRule="auto"/>
        <w:rPr>
          <w:rStyle w:val="Hyperlink"/>
          <w:rFonts w:ascii="Times New Roman Regular" w:hAnsi="Times New Roman Regular" w:cs="Times New Roman Regular" w:hint="eastAsia"/>
          <w:sz w:val="24"/>
          <w:szCs w:val="24"/>
        </w:rPr>
      </w:pPr>
      <w:bookmarkStart w:id="404" w:name="abrahamref"/>
      <w:bookmarkStart w:id="405" w:name="nakamotoref"/>
      <w:r>
        <w:rPr>
          <w:rFonts w:ascii="Times New Roman Regular" w:hAnsi="Times New Roman Regular" w:cs="Times New Roman Regular"/>
          <w:sz w:val="24"/>
          <w:szCs w:val="24"/>
        </w:rPr>
        <w:t xml:space="preserve">Abraham, J., Higdon, D., Nelson, J. and Ibarra, J. (2018). Cryptocurrency Price Prediction Using Tweet Volumes and Sentiment Analysis. </w:t>
      </w:r>
      <w:r>
        <w:rPr>
          <w:rFonts w:ascii="Times New Roman Regular" w:hAnsi="Times New Roman Regular" w:cs="Times New Roman Regular"/>
          <w:i/>
          <w:iCs/>
          <w:sz w:val="24"/>
          <w:szCs w:val="24"/>
        </w:rPr>
        <w:t>SMU Data Science Review</w:t>
      </w:r>
      <w:r>
        <w:rPr>
          <w:rFonts w:ascii="Times New Roman Regular" w:hAnsi="Times New Roman Regular" w:cs="Times New Roman Regular"/>
          <w:sz w:val="24"/>
          <w:szCs w:val="24"/>
        </w:rPr>
        <w:t xml:space="preserve">: Vol. 1: No. 3, Article 1. Available at: </w:t>
      </w:r>
      <w:hyperlink r:id="rId71" w:history="1">
        <w:r w:rsidRPr="003D0D49">
          <w:rPr>
            <w:rStyle w:val="Hyperlink"/>
            <w:rFonts w:ascii="Consolas" w:hAnsi="Consolas" w:cs="Times New Roman Regular"/>
            <w:color w:val="auto"/>
            <w:sz w:val="20"/>
            <w:szCs w:val="20"/>
            <w:u w:val="none"/>
          </w:rPr>
          <w:t>https://scholar.smu.edu/datasciencereview/vol1/iss3/1</w:t>
        </w:r>
      </w:hyperlink>
    </w:p>
    <w:p w14:paraId="143D43D4" w14:textId="0E1ABBF3" w:rsidR="00E1102E" w:rsidRPr="00334293" w:rsidRDefault="00E1102E" w:rsidP="00075BDC">
      <w:pPr>
        <w:spacing w:line="360" w:lineRule="auto"/>
        <w:rPr>
          <w:rFonts w:ascii="Times New Roman" w:hAnsi="Times New Roman" w:cs="Times New Roman"/>
          <w:color w:val="000000"/>
          <w:sz w:val="24"/>
          <w:szCs w:val="24"/>
        </w:rPr>
      </w:pPr>
      <w:bookmarkStart w:id="406" w:name="liquidMITref"/>
      <w:bookmarkEnd w:id="404"/>
      <w:r>
        <w:rPr>
          <w:rFonts w:ascii="Times New Roman" w:hAnsi="Times New Roman" w:cs="Times New Roman"/>
          <w:color w:val="000000"/>
          <w:sz w:val="24"/>
          <w:szCs w:val="24"/>
        </w:rPr>
        <w:t xml:space="preserve">Ackerman, D. </w:t>
      </w:r>
      <w:r w:rsidRPr="00334293">
        <w:rPr>
          <w:rFonts w:ascii="Times New Roman" w:hAnsi="Times New Roman" w:cs="Times New Roman"/>
          <w:color w:val="000000"/>
          <w:sz w:val="24"/>
          <w:szCs w:val="24"/>
        </w:rPr>
        <w:t>(2021)</w:t>
      </w:r>
      <w:r>
        <w:rPr>
          <w:rFonts w:ascii="Times New Roman" w:hAnsi="Times New Roman" w:cs="Times New Roman"/>
          <w:color w:val="000000"/>
          <w:sz w:val="24"/>
          <w:szCs w:val="24"/>
        </w:rPr>
        <w:t xml:space="preserve">. </w:t>
      </w:r>
      <w:r w:rsidRPr="00334293">
        <w:rPr>
          <w:rFonts w:ascii="Times New Roman" w:hAnsi="Times New Roman" w:cs="Times New Roman"/>
          <w:color w:val="000000"/>
          <w:sz w:val="24"/>
          <w:szCs w:val="24"/>
        </w:rPr>
        <w:t xml:space="preserve">“Liquid” machine-learning system adapts to changing conditions. </w:t>
      </w:r>
      <w:r w:rsidRPr="00334293">
        <w:rPr>
          <w:rFonts w:ascii="Times New Roman" w:hAnsi="Times New Roman" w:cs="Times New Roman"/>
          <w:i/>
          <w:iCs/>
          <w:color w:val="000000"/>
          <w:sz w:val="24"/>
          <w:szCs w:val="24"/>
        </w:rPr>
        <w:t>MIT News | Massachusetts Institute of Technology</w:t>
      </w:r>
      <w:r w:rsidRPr="00334293">
        <w:rPr>
          <w:rFonts w:ascii="Times New Roman" w:hAnsi="Times New Roman" w:cs="Times New Roman"/>
          <w:color w:val="000000"/>
          <w:sz w:val="24"/>
          <w:szCs w:val="24"/>
        </w:rPr>
        <w:t xml:space="preserve">. Available from </w:t>
      </w:r>
      <w:hyperlink r:id="rId72" w:history="1">
        <w:r w:rsidRPr="00E26837">
          <w:rPr>
            <w:rStyle w:val="Hyperlink"/>
            <w:rFonts w:ascii="Consolas" w:hAnsi="Consolas" w:cs="Times New Roman"/>
            <w:color w:val="auto"/>
            <w:sz w:val="20"/>
            <w:szCs w:val="20"/>
            <w:u w:val="none"/>
          </w:rPr>
          <w:t>https://news.mit.edu/2021/machine-learning-adapts-0128</w:t>
        </w:r>
      </w:hyperlink>
      <w:r w:rsidRPr="00334293">
        <w:rPr>
          <w:rFonts w:ascii="Times New Roman" w:hAnsi="Times New Roman" w:cs="Times New Roman"/>
          <w:color w:val="000000"/>
          <w:sz w:val="24"/>
          <w:szCs w:val="24"/>
        </w:rPr>
        <w:t xml:space="preserve"> [Accessed 17 October 2022].</w:t>
      </w:r>
    </w:p>
    <w:p w14:paraId="0D5FDB42" w14:textId="77777777" w:rsidR="00E1102E" w:rsidRPr="00334293" w:rsidRDefault="00E1102E" w:rsidP="00075BDC">
      <w:pPr>
        <w:spacing w:line="360" w:lineRule="auto"/>
        <w:rPr>
          <w:rFonts w:ascii="Times New Roman" w:hAnsi="Times New Roman" w:cs="Times New Roman"/>
          <w:color w:val="000000"/>
          <w:sz w:val="24"/>
          <w:szCs w:val="24"/>
        </w:rPr>
      </w:pPr>
      <w:bookmarkStart w:id="407" w:name="ahmedref"/>
      <w:bookmarkEnd w:id="406"/>
      <w:r w:rsidRPr="00334293">
        <w:rPr>
          <w:rFonts w:ascii="Times New Roman" w:hAnsi="Times New Roman" w:cs="Times New Roman"/>
          <w:color w:val="000000"/>
          <w:sz w:val="24"/>
          <w:szCs w:val="24"/>
        </w:rPr>
        <w:t xml:space="preserve">Ahmed, NK., Atiya, AF., Gayar, NE. and El-Shishiny, H. An Empirical Comparison of Machine Learning Models for Time Series Forecasting. </w:t>
      </w:r>
      <w:r w:rsidRPr="00334293">
        <w:rPr>
          <w:rFonts w:ascii="Times New Roman" w:hAnsi="Times New Roman" w:cs="Times New Roman"/>
          <w:i/>
          <w:iCs/>
          <w:color w:val="000000"/>
          <w:sz w:val="24"/>
          <w:szCs w:val="24"/>
        </w:rPr>
        <w:t>Econometric Reviews</w:t>
      </w:r>
      <w:r w:rsidRPr="00334293">
        <w:rPr>
          <w:rFonts w:ascii="Times New Roman" w:hAnsi="Times New Roman" w:cs="Times New Roman"/>
          <w:color w:val="000000"/>
          <w:sz w:val="24"/>
          <w:szCs w:val="24"/>
        </w:rPr>
        <w:t>. 2010;29(5-6):594–621.</w:t>
      </w:r>
    </w:p>
    <w:p w14:paraId="316B3224" w14:textId="1B2FD038" w:rsidR="00E1102E" w:rsidRPr="00334293" w:rsidRDefault="00E1102E" w:rsidP="00075BDC">
      <w:pPr>
        <w:spacing w:line="360" w:lineRule="auto"/>
        <w:rPr>
          <w:rFonts w:ascii="Times New Roman" w:hAnsi="Times New Roman" w:cs="Times New Roman"/>
          <w:sz w:val="24"/>
          <w:szCs w:val="24"/>
        </w:rPr>
      </w:pPr>
      <w:bookmarkStart w:id="408" w:name="alonsomonsalveref"/>
      <w:bookmarkEnd w:id="407"/>
      <w:r w:rsidRPr="00334293">
        <w:rPr>
          <w:rFonts w:ascii="Times New Roman" w:hAnsi="Times New Roman" w:cs="Times New Roman"/>
          <w:sz w:val="24"/>
          <w:szCs w:val="24"/>
        </w:rPr>
        <w:t xml:space="preserve">Alonso-Monsalve, S. et al. (2020). Convolution on neural networks for high-frequency trend prediction of cryptocurrency exchange rates using technical indicators. </w:t>
      </w:r>
      <w:r w:rsidRPr="00334293">
        <w:rPr>
          <w:rFonts w:ascii="Times New Roman" w:hAnsi="Times New Roman" w:cs="Times New Roman"/>
          <w:i/>
          <w:iCs/>
          <w:sz w:val="24"/>
          <w:szCs w:val="24"/>
        </w:rPr>
        <w:t>Expert Systems with Applications</w:t>
      </w:r>
      <w:r w:rsidRPr="00334293">
        <w:rPr>
          <w:rFonts w:ascii="Times New Roman" w:hAnsi="Times New Roman" w:cs="Times New Roman"/>
          <w:sz w:val="24"/>
          <w:szCs w:val="24"/>
        </w:rPr>
        <w:t xml:space="preserve">, 149, 113250. Available from </w:t>
      </w:r>
      <w:hyperlink r:id="rId73" w:history="1">
        <w:r w:rsidRPr="00B31831">
          <w:rPr>
            <w:rStyle w:val="Hyperlink"/>
            <w:rFonts w:ascii="Consolas" w:hAnsi="Consolas" w:cs="Times New Roman"/>
            <w:color w:val="auto"/>
            <w:sz w:val="20"/>
            <w:szCs w:val="20"/>
            <w:u w:val="none"/>
          </w:rPr>
          <w:t>https://doi.org/10.1016/j.eswa.2020.113250</w:t>
        </w:r>
      </w:hyperlink>
      <w:r w:rsidRPr="00334293">
        <w:rPr>
          <w:rFonts w:ascii="Times New Roman" w:hAnsi="Times New Roman" w:cs="Times New Roman"/>
          <w:sz w:val="24"/>
          <w:szCs w:val="24"/>
        </w:rPr>
        <w:t xml:space="preserve"> [Accessed 22 October 2022].</w:t>
      </w:r>
    </w:p>
    <w:p w14:paraId="786F6DA2" w14:textId="6893725F" w:rsidR="00E1102E" w:rsidRPr="00334293" w:rsidRDefault="00E1102E" w:rsidP="00075BDC">
      <w:pPr>
        <w:spacing w:line="360" w:lineRule="auto"/>
        <w:rPr>
          <w:rFonts w:ascii="Times New Roman" w:hAnsi="Times New Roman" w:cs="Times New Roman"/>
          <w:color w:val="000000"/>
          <w:sz w:val="24"/>
          <w:szCs w:val="24"/>
        </w:rPr>
      </w:pPr>
      <w:bookmarkStart w:id="409" w:name="anumasaref"/>
      <w:bookmarkEnd w:id="408"/>
      <w:r w:rsidRPr="00334293">
        <w:rPr>
          <w:rFonts w:ascii="Times New Roman" w:hAnsi="Times New Roman" w:cs="Times New Roman"/>
          <w:color w:val="000000"/>
          <w:sz w:val="24"/>
          <w:szCs w:val="24"/>
        </w:rPr>
        <w:t xml:space="preserve">Anumasa, S. and Srijith, P.K. (2022). Latent Time Neural Ordinary Differential Equations. </w:t>
      </w:r>
      <w:r w:rsidRPr="00334293">
        <w:rPr>
          <w:rFonts w:ascii="Times New Roman" w:hAnsi="Times New Roman" w:cs="Times New Roman"/>
          <w:i/>
          <w:iCs/>
          <w:color w:val="000000"/>
          <w:sz w:val="24"/>
          <w:szCs w:val="24"/>
        </w:rPr>
        <w:t>Proceedings of the AAAI Conference on Artificial Intelligence</w:t>
      </w:r>
      <w:r w:rsidRPr="00334293">
        <w:rPr>
          <w:rFonts w:ascii="Times New Roman" w:hAnsi="Times New Roman" w:cs="Times New Roman"/>
          <w:color w:val="000000"/>
          <w:sz w:val="24"/>
          <w:szCs w:val="24"/>
        </w:rPr>
        <w:t xml:space="preserve">, 36 (6), 6010–6018. Available from </w:t>
      </w:r>
      <w:hyperlink r:id="rId74" w:history="1">
        <w:r w:rsidRPr="00E26837">
          <w:rPr>
            <w:rStyle w:val="Hyperlink"/>
            <w:rFonts w:ascii="Consolas" w:hAnsi="Consolas" w:cs="Times New Roman"/>
            <w:color w:val="auto"/>
            <w:sz w:val="20"/>
            <w:szCs w:val="20"/>
            <w:u w:val="none"/>
          </w:rPr>
          <w:t>https://doi.org/10.1609/aaai.v36i6.20547</w:t>
        </w:r>
      </w:hyperlink>
      <w:r w:rsidRPr="00334293">
        <w:rPr>
          <w:rFonts w:ascii="Times New Roman" w:hAnsi="Times New Roman" w:cs="Times New Roman"/>
          <w:color w:val="000000"/>
          <w:sz w:val="24"/>
          <w:szCs w:val="24"/>
        </w:rPr>
        <w:t xml:space="preserve"> [Accessed 17 October 2022].</w:t>
      </w:r>
    </w:p>
    <w:p w14:paraId="65CDE8E5" w14:textId="77777777" w:rsidR="00E1102E" w:rsidRDefault="00E1102E" w:rsidP="00075BDC">
      <w:pPr>
        <w:spacing w:line="360" w:lineRule="auto"/>
        <w:rPr>
          <w:rFonts w:ascii="Times New Roman" w:hAnsi="Times New Roman" w:cs="Times New Roman"/>
          <w:sz w:val="24"/>
          <w:szCs w:val="24"/>
        </w:rPr>
      </w:pPr>
      <w:bookmarkStart w:id="410" w:name="avdeychikref"/>
      <w:bookmarkEnd w:id="409"/>
      <w:r w:rsidRPr="00334293">
        <w:rPr>
          <w:rFonts w:ascii="Times New Roman" w:hAnsi="Times New Roman" w:cs="Times New Roman"/>
          <w:sz w:val="24"/>
          <w:szCs w:val="24"/>
        </w:rPr>
        <w:t xml:space="preserve">Avdeychik, V., &amp; Capozzi, J. (2018). SEC’s Division of Investment Management Voices Concerns Over Registered Funds Investing in Cryptocurrencies and Cryptocurrency Related Products. </w:t>
      </w:r>
      <w:r w:rsidRPr="00334293">
        <w:rPr>
          <w:rFonts w:ascii="Times New Roman" w:hAnsi="Times New Roman" w:cs="Times New Roman"/>
          <w:i/>
          <w:iCs/>
          <w:sz w:val="24"/>
          <w:szCs w:val="24"/>
        </w:rPr>
        <w:t>Journal of Investment Compliance</w:t>
      </w:r>
      <w:r w:rsidRPr="00334293">
        <w:rPr>
          <w:rFonts w:ascii="Times New Roman" w:hAnsi="Times New Roman" w:cs="Times New Roman"/>
          <w:sz w:val="24"/>
          <w:szCs w:val="24"/>
        </w:rPr>
        <w:t xml:space="preserve">, 19(2), 8–12. </w:t>
      </w:r>
      <w:bookmarkEnd w:id="410"/>
    </w:p>
    <w:p w14:paraId="276C7B93" w14:textId="77777777" w:rsidR="00E1102E" w:rsidRPr="00334293" w:rsidRDefault="00E1102E" w:rsidP="00075BDC">
      <w:pPr>
        <w:spacing w:line="360" w:lineRule="auto"/>
        <w:rPr>
          <w:rFonts w:ascii="Times New Roman" w:hAnsi="Times New Roman" w:cs="Times New Roman"/>
          <w:sz w:val="24"/>
          <w:szCs w:val="24"/>
        </w:rPr>
      </w:pPr>
      <w:bookmarkStart w:id="411" w:name="baldimtsiref"/>
      <w:r w:rsidRPr="00334293">
        <w:rPr>
          <w:rFonts w:ascii="Times New Roman" w:hAnsi="Times New Roman" w:cs="Times New Roman"/>
          <w:sz w:val="24"/>
          <w:szCs w:val="24"/>
        </w:rPr>
        <w:t xml:space="preserve">Baldimtsi, F., Kiayias, A., &amp; Samari, K. (2017). Watermarking Public-Key Cryptographic Functionalities and Implementations. In Nguyen, P. Q., &amp; Zhou, J. (Eds.). </w:t>
      </w:r>
      <w:r w:rsidRPr="00334293">
        <w:rPr>
          <w:rFonts w:ascii="Times New Roman" w:hAnsi="Times New Roman" w:cs="Times New Roman"/>
          <w:i/>
          <w:iCs/>
          <w:sz w:val="24"/>
          <w:szCs w:val="24"/>
        </w:rPr>
        <w:t>Information Security</w:t>
      </w:r>
      <w:r w:rsidRPr="00334293">
        <w:rPr>
          <w:rFonts w:ascii="Times New Roman" w:hAnsi="Times New Roman" w:cs="Times New Roman"/>
          <w:sz w:val="24"/>
          <w:szCs w:val="24"/>
        </w:rPr>
        <w:t xml:space="preserve">, 173–191. Berlin: Springer. </w:t>
      </w:r>
    </w:p>
    <w:p w14:paraId="07CD7CD7" w14:textId="02F7D6C3" w:rsidR="00E1102E" w:rsidRPr="00334293" w:rsidRDefault="00E1102E" w:rsidP="00075BDC">
      <w:pPr>
        <w:spacing w:line="360" w:lineRule="auto"/>
        <w:rPr>
          <w:rFonts w:ascii="Times New Roman" w:hAnsi="Times New Roman" w:cs="Times New Roman"/>
          <w:color w:val="000000"/>
          <w:sz w:val="24"/>
          <w:szCs w:val="24"/>
        </w:rPr>
      </w:pPr>
      <w:bookmarkStart w:id="412" w:name="bhardwajref"/>
      <w:bookmarkEnd w:id="411"/>
      <w:r w:rsidRPr="00334293">
        <w:rPr>
          <w:rFonts w:ascii="Times New Roman" w:hAnsi="Times New Roman" w:cs="Times New Roman"/>
          <w:color w:val="000000"/>
          <w:sz w:val="24"/>
          <w:szCs w:val="24"/>
        </w:rPr>
        <w:t xml:space="preserve">Bhardwaj, S.P. et al. (2014). An Empirical Investigation of Arima and Garch Models in Agricultural Price Forecasting. </w:t>
      </w:r>
      <w:r w:rsidRPr="00E933FA">
        <w:rPr>
          <w:rFonts w:ascii="Times New Roman" w:hAnsi="Times New Roman" w:cs="Times New Roman"/>
          <w:i/>
          <w:iCs/>
          <w:color w:val="000000"/>
          <w:sz w:val="24"/>
          <w:szCs w:val="24"/>
        </w:rPr>
        <w:t>Economic Affairs</w:t>
      </w:r>
      <w:r w:rsidRPr="00334293">
        <w:rPr>
          <w:rFonts w:ascii="Times New Roman" w:hAnsi="Times New Roman" w:cs="Times New Roman"/>
          <w:color w:val="000000"/>
          <w:sz w:val="24"/>
          <w:szCs w:val="24"/>
        </w:rPr>
        <w:t xml:space="preserve">, 59 (3), 415. Available from </w:t>
      </w:r>
      <w:hyperlink r:id="rId75" w:history="1">
        <w:r w:rsidRPr="00B35FF0">
          <w:rPr>
            <w:rStyle w:val="Hyperlink"/>
            <w:rFonts w:ascii="Consolas" w:hAnsi="Consolas" w:cs="Times New Roman"/>
            <w:color w:val="auto"/>
            <w:sz w:val="20"/>
            <w:szCs w:val="20"/>
            <w:u w:val="none"/>
          </w:rPr>
          <w:t>https://doi.org/10.5958/0976-4666.2014.00009.6</w:t>
        </w:r>
      </w:hyperlink>
      <w:r w:rsidRPr="00334293">
        <w:rPr>
          <w:rFonts w:ascii="Times New Roman" w:hAnsi="Times New Roman" w:cs="Times New Roman"/>
          <w:color w:val="000000"/>
          <w:sz w:val="24"/>
          <w:szCs w:val="24"/>
        </w:rPr>
        <w:t xml:space="preserve"> [Accessed 17 October 2022].</w:t>
      </w:r>
    </w:p>
    <w:p w14:paraId="713AEDB0" w14:textId="28C5C48D" w:rsidR="00E1102E" w:rsidRDefault="00E1102E" w:rsidP="00075BDC">
      <w:pPr>
        <w:spacing w:line="360" w:lineRule="auto"/>
        <w:rPr>
          <w:rFonts w:ascii="Times New Roman Regular" w:hAnsi="Times New Roman Regular" w:cs="Times New Roman Regular" w:hint="eastAsia"/>
          <w:sz w:val="24"/>
          <w:szCs w:val="24"/>
        </w:rPr>
      </w:pPr>
      <w:bookmarkStart w:id="413" w:name="bi4allref"/>
      <w:bookmarkEnd w:id="412"/>
      <w:r>
        <w:rPr>
          <w:rFonts w:ascii="Times New Roman Regular" w:hAnsi="Times New Roman Regular" w:cs="Times New Roman Regular"/>
          <w:sz w:val="24"/>
          <w:szCs w:val="24"/>
        </w:rPr>
        <w:lastRenderedPageBreak/>
        <w:t xml:space="preserve">BI4ALL (2021). Supervised Machine Learning in Time Series Forecasting. </w:t>
      </w:r>
      <w:r>
        <w:rPr>
          <w:rFonts w:ascii="Times New Roman Regular" w:hAnsi="Times New Roman Regular" w:cs="Times New Roman Regular"/>
          <w:i/>
          <w:iCs/>
          <w:sz w:val="24"/>
          <w:szCs w:val="24"/>
        </w:rPr>
        <w:t>BI4ALL – Turning Data into Insights</w:t>
      </w:r>
      <w:r>
        <w:rPr>
          <w:rFonts w:ascii="Times New Roman Regular" w:hAnsi="Times New Roman Regular" w:cs="Times New Roman Regular"/>
          <w:sz w:val="24"/>
          <w:szCs w:val="24"/>
        </w:rPr>
        <w:t xml:space="preserve">. Available from </w:t>
      </w:r>
      <w:hyperlink r:id="rId76" w:history="1">
        <w:r w:rsidRPr="00E81F65">
          <w:rPr>
            <w:rStyle w:val="Hyperlink"/>
            <w:rFonts w:ascii="Consolas" w:hAnsi="Consolas" w:cs="Times New Roman Regular"/>
            <w:color w:val="auto"/>
            <w:sz w:val="20"/>
            <w:szCs w:val="20"/>
            <w:u w:val="none"/>
          </w:rPr>
          <w:t>https://www.bi4all.pt/en/news/en-blog/supervised-machine-learning-in-time-series-forecasting/</w:t>
        </w:r>
      </w:hyperlink>
      <w:r>
        <w:rPr>
          <w:rFonts w:ascii="Times New Roman Regular" w:hAnsi="Times New Roman Regular" w:cs="Times New Roman Regular"/>
          <w:sz w:val="24"/>
          <w:szCs w:val="24"/>
        </w:rPr>
        <w:t xml:space="preserve"> [Accessed 12 October 2022].</w:t>
      </w:r>
    </w:p>
    <w:p w14:paraId="7CBD71DE" w14:textId="41459A43" w:rsidR="00E1102E" w:rsidRPr="00F700F0" w:rsidRDefault="00E1102E" w:rsidP="00075BDC">
      <w:pPr>
        <w:spacing w:line="360" w:lineRule="auto"/>
        <w:rPr>
          <w:rFonts w:ascii="Times New Roman" w:hAnsi="Times New Roman" w:cs="Times New Roman"/>
          <w:sz w:val="24"/>
          <w:szCs w:val="24"/>
        </w:rPr>
      </w:pPr>
      <w:bookmarkStart w:id="414" w:name="reactvvuevangularef"/>
      <w:bookmarkEnd w:id="413"/>
      <w:r w:rsidRPr="000E2856">
        <w:rPr>
          <w:rFonts w:ascii="Times New Roman" w:hAnsi="Times New Roman" w:cs="Times New Roman"/>
          <w:sz w:val="24"/>
          <w:szCs w:val="24"/>
        </w:rPr>
        <w:t>Boisdequin</w:t>
      </w:r>
      <w:r>
        <w:rPr>
          <w:rFonts w:ascii="Times New Roman" w:hAnsi="Times New Roman" w:cs="Times New Roman"/>
          <w:sz w:val="24"/>
          <w:szCs w:val="24"/>
        </w:rPr>
        <w:t xml:space="preserve">, H. (2020). </w:t>
      </w:r>
      <w:r w:rsidRPr="00F700F0">
        <w:rPr>
          <w:rFonts w:ascii="Times New Roman" w:hAnsi="Times New Roman" w:cs="Times New Roman"/>
          <w:sz w:val="24"/>
          <w:szCs w:val="24"/>
        </w:rPr>
        <w:t xml:space="preserve">React vs Vue vs Angular vs Svelte. </w:t>
      </w:r>
      <w:r w:rsidRPr="00F700F0">
        <w:rPr>
          <w:rFonts w:ascii="Times New Roman" w:hAnsi="Times New Roman" w:cs="Times New Roman"/>
          <w:i/>
          <w:iCs/>
          <w:sz w:val="24"/>
          <w:szCs w:val="24"/>
        </w:rPr>
        <w:t xml:space="preserve">DEV Community </w:t>
      </w:r>
      <w:r w:rsidRPr="00F700F0">
        <w:rPr>
          <w:rFonts w:ascii="Segoe UI Emoji" w:hAnsi="Segoe UI Emoji" w:cs="Segoe UI Emoji"/>
          <w:i/>
          <w:iCs/>
          <w:sz w:val="24"/>
          <w:szCs w:val="24"/>
        </w:rPr>
        <w:t>👩</w:t>
      </w:r>
      <w:r w:rsidRPr="00F700F0">
        <w:rPr>
          <w:rFonts w:ascii="Times New Roman" w:hAnsi="Times New Roman" w:cs="Times New Roman"/>
          <w:i/>
          <w:iCs/>
          <w:sz w:val="24"/>
          <w:szCs w:val="24"/>
        </w:rPr>
        <w:t>‍</w:t>
      </w:r>
      <w:r w:rsidRPr="00F700F0">
        <w:rPr>
          <w:rFonts w:ascii="Segoe UI Emoji" w:hAnsi="Segoe UI Emoji" w:cs="Segoe UI Emoji"/>
          <w:i/>
          <w:iCs/>
          <w:sz w:val="24"/>
          <w:szCs w:val="24"/>
        </w:rPr>
        <w:t>💻👨</w:t>
      </w:r>
      <w:r w:rsidRPr="00F700F0">
        <w:rPr>
          <w:rFonts w:ascii="Times New Roman" w:hAnsi="Times New Roman" w:cs="Times New Roman"/>
          <w:i/>
          <w:iCs/>
          <w:sz w:val="24"/>
          <w:szCs w:val="24"/>
        </w:rPr>
        <w:t>‍</w:t>
      </w:r>
      <w:r w:rsidRPr="00F700F0">
        <w:rPr>
          <w:rFonts w:ascii="Segoe UI Emoji" w:hAnsi="Segoe UI Emoji" w:cs="Segoe UI Emoji"/>
          <w:i/>
          <w:iCs/>
          <w:sz w:val="24"/>
          <w:szCs w:val="24"/>
        </w:rPr>
        <w:t>💻</w:t>
      </w:r>
      <w:r w:rsidRPr="00F700F0">
        <w:rPr>
          <w:rFonts w:ascii="Times New Roman" w:hAnsi="Times New Roman" w:cs="Times New Roman"/>
          <w:sz w:val="24"/>
          <w:szCs w:val="24"/>
        </w:rPr>
        <w:t xml:space="preserve">. Available from </w:t>
      </w:r>
      <w:hyperlink r:id="rId77" w:history="1">
        <w:r w:rsidRPr="00BC1508">
          <w:rPr>
            <w:rStyle w:val="Hyperlink"/>
            <w:rFonts w:ascii="Consolas" w:hAnsi="Consolas" w:cs="Times New Roman"/>
            <w:color w:val="auto"/>
            <w:sz w:val="20"/>
            <w:szCs w:val="20"/>
            <w:u w:val="none"/>
          </w:rPr>
          <w:t>https://dev.to/hb/react-vs-vue-vs-angular-vs-svelte-1fdm</w:t>
        </w:r>
      </w:hyperlink>
      <w:r w:rsidRPr="00F700F0">
        <w:rPr>
          <w:rFonts w:ascii="Times New Roman" w:hAnsi="Times New Roman" w:cs="Times New Roman"/>
          <w:sz w:val="24"/>
          <w:szCs w:val="24"/>
        </w:rPr>
        <w:t xml:space="preserve"> [Accessed 18 October 2022].</w:t>
      </w:r>
    </w:p>
    <w:p w14:paraId="0AC65873" w14:textId="611E6E2C" w:rsidR="00E1102E" w:rsidRDefault="00E1102E" w:rsidP="00075BDC">
      <w:pPr>
        <w:spacing w:line="360" w:lineRule="auto"/>
        <w:rPr>
          <w:rFonts w:ascii="Times New Roman" w:hAnsi="Times New Roman" w:cs="Times New Roman"/>
          <w:sz w:val="24"/>
          <w:szCs w:val="24"/>
        </w:rPr>
      </w:pPr>
      <w:bookmarkStart w:id="415" w:name="boomref"/>
      <w:bookmarkEnd w:id="414"/>
      <w:r>
        <w:rPr>
          <w:rFonts w:ascii="Times New Roman" w:hAnsi="Times New Roman" w:cs="Times New Roman"/>
          <w:sz w:val="24"/>
          <w:szCs w:val="24"/>
        </w:rPr>
        <w:t xml:space="preserve">Boom, V.D. </w:t>
      </w:r>
      <w:r w:rsidRPr="00334293">
        <w:rPr>
          <w:rFonts w:ascii="Times New Roman" w:hAnsi="Times New Roman" w:cs="Times New Roman"/>
          <w:sz w:val="24"/>
          <w:szCs w:val="24"/>
        </w:rPr>
        <w:t>(2021)</w:t>
      </w:r>
      <w:r>
        <w:rPr>
          <w:rFonts w:ascii="Times New Roman" w:hAnsi="Times New Roman" w:cs="Times New Roman"/>
          <w:sz w:val="24"/>
          <w:szCs w:val="24"/>
        </w:rPr>
        <w:t xml:space="preserve">. </w:t>
      </w:r>
      <w:r w:rsidRPr="00334293">
        <w:rPr>
          <w:rFonts w:ascii="Times New Roman" w:hAnsi="Times New Roman" w:cs="Times New Roman"/>
          <w:sz w:val="24"/>
          <w:szCs w:val="24"/>
        </w:rPr>
        <w:t xml:space="preserve">Want to Buy Crypto? Here’s What to Look for In a Crypto Exchange. </w:t>
      </w:r>
      <w:r w:rsidRPr="00334293">
        <w:rPr>
          <w:rFonts w:ascii="Times New Roman" w:hAnsi="Times New Roman" w:cs="Times New Roman"/>
          <w:i/>
          <w:iCs/>
          <w:sz w:val="24"/>
          <w:szCs w:val="24"/>
        </w:rPr>
        <w:t>Time</w:t>
      </w:r>
      <w:r w:rsidRPr="00CB0665">
        <w:rPr>
          <w:rFonts w:ascii="Times New Roman" w:hAnsi="Times New Roman" w:cs="Times New Roman"/>
          <w:i/>
          <w:iCs/>
          <w:sz w:val="24"/>
          <w:szCs w:val="24"/>
        </w:rPr>
        <w:t>, 11 June</w:t>
      </w:r>
      <w:r w:rsidRPr="00334293">
        <w:rPr>
          <w:rFonts w:ascii="Times New Roman" w:hAnsi="Times New Roman" w:cs="Times New Roman"/>
          <w:sz w:val="24"/>
          <w:szCs w:val="24"/>
        </w:rPr>
        <w:t xml:space="preserve">. Available from </w:t>
      </w:r>
      <w:hyperlink r:id="rId78" w:history="1">
        <w:r w:rsidRPr="00BC1508">
          <w:rPr>
            <w:rStyle w:val="Hyperlink"/>
            <w:rFonts w:ascii="Consolas" w:hAnsi="Consolas" w:cs="Times New Roman"/>
            <w:color w:val="auto"/>
            <w:sz w:val="20"/>
            <w:szCs w:val="20"/>
            <w:u w:val="none"/>
          </w:rPr>
          <w:t>https://time.com/nextadvisor/investing/cryptocurrency/what-are-cryptocurrency-exchanges</w:t>
        </w:r>
      </w:hyperlink>
      <w:r w:rsidRPr="00334293">
        <w:rPr>
          <w:rFonts w:ascii="Times New Roman" w:hAnsi="Times New Roman" w:cs="Times New Roman"/>
          <w:sz w:val="24"/>
          <w:szCs w:val="24"/>
        </w:rPr>
        <w:t xml:space="preserve"> [Accessed 23 October 2022].</w:t>
      </w:r>
    </w:p>
    <w:p w14:paraId="763BDE8F" w14:textId="22E5643C" w:rsidR="00E1102E" w:rsidRPr="00077D67" w:rsidRDefault="00E1102E" w:rsidP="00391582">
      <w:pPr>
        <w:spacing w:line="360" w:lineRule="auto"/>
        <w:rPr>
          <w:rFonts w:ascii="Times New Roman" w:eastAsia="Times New Roman" w:hAnsi="Times New Roman" w:cs="Times New Roman"/>
          <w:sz w:val="24"/>
          <w:szCs w:val="24"/>
        </w:rPr>
      </w:pPr>
      <w:bookmarkStart w:id="416" w:name="bouktifref"/>
      <w:bookmarkEnd w:id="415"/>
      <w:r w:rsidRPr="00077D67">
        <w:rPr>
          <w:rFonts w:ascii="Times New Roman" w:eastAsia="Times New Roman" w:hAnsi="Times New Roman" w:cs="Times New Roman"/>
          <w:sz w:val="24"/>
          <w:szCs w:val="24"/>
        </w:rPr>
        <w:t xml:space="preserve">Bouktif, S. et al. (2018). Optimal Deep Learning LSTM Model for Electric Load Forecasting using Feature Selection and Genetic Algorithm: Comparison with Machine Learning Approaches †. </w:t>
      </w:r>
      <w:r w:rsidRPr="00077D67">
        <w:rPr>
          <w:rFonts w:ascii="Times New Roman" w:eastAsia="Times New Roman" w:hAnsi="Times New Roman" w:cs="Times New Roman"/>
          <w:i/>
          <w:iCs/>
          <w:sz w:val="24"/>
          <w:szCs w:val="24"/>
        </w:rPr>
        <w:t>Energies</w:t>
      </w:r>
      <w:r w:rsidRPr="00077D67">
        <w:rPr>
          <w:rFonts w:ascii="Times New Roman" w:eastAsia="Times New Roman" w:hAnsi="Times New Roman" w:cs="Times New Roman"/>
          <w:sz w:val="24"/>
          <w:szCs w:val="24"/>
        </w:rPr>
        <w:t xml:space="preserve">, 11 (7), 1636. Available from </w:t>
      </w:r>
      <w:hyperlink r:id="rId79" w:history="1">
        <w:r w:rsidRPr="00077D67">
          <w:rPr>
            <w:rStyle w:val="Hyperlink"/>
            <w:rFonts w:ascii="Consolas" w:eastAsia="Times New Roman" w:hAnsi="Consolas" w:cs="Times New Roman"/>
            <w:color w:val="auto"/>
            <w:sz w:val="20"/>
            <w:szCs w:val="20"/>
            <w:u w:val="none"/>
          </w:rPr>
          <w:t>https://doi.org/10.3390/en11071636</w:t>
        </w:r>
      </w:hyperlink>
      <w:r w:rsidRPr="00077D67">
        <w:rPr>
          <w:rFonts w:ascii="Times New Roman" w:eastAsia="Times New Roman" w:hAnsi="Times New Roman" w:cs="Times New Roman"/>
          <w:sz w:val="24"/>
          <w:szCs w:val="24"/>
        </w:rPr>
        <w:t xml:space="preserve"> [Accessed 28 December 2022].</w:t>
      </w:r>
    </w:p>
    <w:p w14:paraId="71D60949" w14:textId="77777777" w:rsidR="00E1102E" w:rsidRPr="00334293" w:rsidRDefault="00E1102E" w:rsidP="00075BDC">
      <w:pPr>
        <w:spacing w:line="360" w:lineRule="auto"/>
        <w:rPr>
          <w:rFonts w:ascii="Times New Roman" w:hAnsi="Times New Roman" w:cs="Times New Roman"/>
          <w:sz w:val="24"/>
          <w:szCs w:val="24"/>
        </w:rPr>
      </w:pPr>
      <w:bookmarkStart w:id="417" w:name="bouriref"/>
      <w:bookmarkEnd w:id="416"/>
      <w:r w:rsidRPr="00334293">
        <w:rPr>
          <w:rFonts w:ascii="Times New Roman" w:hAnsi="Times New Roman" w:cs="Times New Roman"/>
          <w:sz w:val="24"/>
          <w:szCs w:val="24"/>
        </w:rPr>
        <w:t xml:space="preserve">Bouri, E., Gupta, R., Lau, C. K. M., Roubaud, D., &amp; Wang, S. (2018). Bitcoin and global financial stress: A copula-based approach to dependence and causality in the quantiles. </w:t>
      </w:r>
      <w:r w:rsidRPr="00334293">
        <w:rPr>
          <w:rFonts w:ascii="Times New Roman" w:hAnsi="Times New Roman" w:cs="Times New Roman"/>
          <w:i/>
          <w:iCs/>
          <w:sz w:val="24"/>
          <w:szCs w:val="24"/>
        </w:rPr>
        <w:t>The Quarterly Review of Economics and Finance</w:t>
      </w:r>
      <w:r w:rsidRPr="00334293">
        <w:rPr>
          <w:rFonts w:ascii="Times New Roman" w:hAnsi="Times New Roman" w:cs="Times New Roman"/>
          <w:sz w:val="24"/>
          <w:szCs w:val="24"/>
        </w:rPr>
        <w:t>, 69, 297–307.</w:t>
      </w:r>
    </w:p>
    <w:p w14:paraId="3B2F20BE" w14:textId="087B911A" w:rsidR="00E1102E" w:rsidRPr="00334293" w:rsidRDefault="00E1102E" w:rsidP="00075BDC">
      <w:pPr>
        <w:spacing w:line="360" w:lineRule="auto"/>
        <w:rPr>
          <w:rFonts w:ascii="Times New Roman" w:hAnsi="Times New Roman" w:cs="Times New Roman"/>
          <w:sz w:val="24"/>
          <w:szCs w:val="24"/>
        </w:rPr>
      </w:pPr>
      <w:bookmarkStart w:id="418" w:name="buhalisref"/>
      <w:bookmarkEnd w:id="405"/>
      <w:bookmarkEnd w:id="417"/>
      <w:r w:rsidRPr="00334293">
        <w:rPr>
          <w:rFonts w:ascii="Times New Roman" w:hAnsi="Times New Roman" w:cs="Times New Roman"/>
          <w:sz w:val="24"/>
          <w:szCs w:val="24"/>
        </w:rPr>
        <w:t xml:space="preserve">Buhalis, D. et al. (2019). Technological disruptions in services: lessons from tourism and hospitality. </w:t>
      </w:r>
      <w:r w:rsidRPr="00334293">
        <w:rPr>
          <w:rFonts w:ascii="Times New Roman" w:hAnsi="Times New Roman" w:cs="Times New Roman"/>
          <w:i/>
          <w:iCs/>
          <w:sz w:val="24"/>
          <w:szCs w:val="24"/>
        </w:rPr>
        <w:t>Journal of Service Management</w:t>
      </w:r>
      <w:r w:rsidRPr="00334293">
        <w:rPr>
          <w:rFonts w:ascii="Times New Roman" w:hAnsi="Times New Roman" w:cs="Times New Roman"/>
          <w:sz w:val="24"/>
          <w:szCs w:val="24"/>
        </w:rPr>
        <w:t xml:space="preserve">, 30 (4), 484–506. Available from </w:t>
      </w:r>
      <w:hyperlink r:id="rId80" w:history="1">
        <w:r w:rsidRPr="00B31831">
          <w:rPr>
            <w:rStyle w:val="Hyperlink"/>
            <w:rFonts w:ascii="Consolas" w:hAnsi="Consolas" w:cs="Times New Roman"/>
            <w:color w:val="auto"/>
            <w:sz w:val="20"/>
            <w:szCs w:val="20"/>
            <w:u w:val="none"/>
          </w:rPr>
          <w:t>https://doi.org/10.1108/JOSM-12-2018-0398</w:t>
        </w:r>
      </w:hyperlink>
      <w:r w:rsidRPr="00334293">
        <w:rPr>
          <w:rFonts w:ascii="Times New Roman" w:hAnsi="Times New Roman" w:cs="Times New Roman"/>
          <w:sz w:val="24"/>
          <w:szCs w:val="24"/>
        </w:rPr>
        <w:t xml:space="preserve"> [Accessed 22 October 2022].</w:t>
      </w:r>
    </w:p>
    <w:p w14:paraId="1A07F02B" w14:textId="77777777" w:rsidR="00E1102E" w:rsidRDefault="00E1102E" w:rsidP="00075BDC">
      <w:pPr>
        <w:spacing w:line="360" w:lineRule="auto"/>
        <w:rPr>
          <w:rFonts w:ascii="Times New Roman Regular" w:hAnsi="Times New Roman Regular" w:cs="Times New Roman Regular" w:hint="eastAsia"/>
          <w:sz w:val="24"/>
          <w:szCs w:val="24"/>
        </w:rPr>
      </w:pPr>
      <w:bookmarkStart w:id="419" w:name="jainref"/>
      <w:bookmarkEnd w:id="418"/>
      <w:r>
        <w:rPr>
          <w:rFonts w:ascii="Times New Roman Regular" w:hAnsi="Times New Roman Regular" w:cs="Times New Roman Regular"/>
          <w:sz w:val="24"/>
          <w:szCs w:val="24"/>
        </w:rPr>
        <w:t xml:space="preserve">Chaman L. Jain. Answers to your forecasting questions. </w:t>
      </w:r>
      <w:r>
        <w:rPr>
          <w:rFonts w:ascii="Times New Roman Regular" w:hAnsi="Times New Roman Regular" w:cs="Times New Roman Regular"/>
          <w:i/>
          <w:iCs/>
          <w:sz w:val="24"/>
          <w:szCs w:val="24"/>
        </w:rPr>
        <w:t>Journal of Business Forecasting</w:t>
      </w:r>
      <w:r>
        <w:rPr>
          <w:rFonts w:ascii="Times New Roman Regular" w:hAnsi="Times New Roman Regular" w:cs="Times New Roman Regular"/>
          <w:sz w:val="24"/>
          <w:szCs w:val="24"/>
        </w:rPr>
        <w:t>, 36, Spring 2017.</w:t>
      </w:r>
      <w:bookmarkEnd w:id="419"/>
    </w:p>
    <w:p w14:paraId="3D955E9D" w14:textId="7BE15D7C" w:rsidR="00E1102E" w:rsidRDefault="00E1102E" w:rsidP="00075BDC">
      <w:pPr>
        <w:spacing w:line="360" w:lineRule="auto"/>
        <w:rPr>
          <w:rFonts w:ascii="Times New Roman Regular" w:hAnsi="Times New Roman Regular" w:cs="Times New Roman Regular" w:hint="eastAsia"/>
          <w:sz w:val="24"/>
          <w:szCs w:val="24"/>
        </w:rPr>
      </w:pPr>
      <w:bookmarkStart w:id="420" w:name="chenref"/>
      <w:r>
        <w:rPr>
          <w:rFonts w:ascii="Times New Roman Regular" w:hAnsi="Times New Roman Regular" w:cs="Times New Roman Regular"/>
          <w:sz w:val="24"/>
          <w:szCs w:val="24"/>
        </w:rPr>
        <w:t xml:space="preserve">Chen, R.T.Q. et al. (2019). Neural Ordinary Differential Equations. Available from </w:t>
      </w:r>
      <w:hyperlink r:id="rId81" w:history="1">
        <w:r w:rsidRPr="00530FCA">
          <w:rPr>
            <w:rStyle w:val="Hyperlink"/>
            <w:rFonts w:ascii="Consolas" w:hAnsi="Consolas" w:cs="Times New Roman Regular"/>
            <w:color w:val="auto"/>
            <w:sz w:val="20"/>
            <w:szCs w:val="20"/>
            <w:u w:val="none"/>
          </w:rPr>
          <w:t>https://doi.org/10.48550/arXiv.1806.07366</w:t>
        </w:r>
      </w:hyperlink>
      <w:r>
        <w:rPr>
          <w:rFonts w:ascii="Times New Roman Regular" w:hAnsi="Times New Roman Regular" w:cs="Times New Roman Regular"/>
          <w:sz w:val="24"/>
          <w:szCs w:val="24"/>
        </w:rPr>
        <w:t xml:space="preserve"> [Accessed 25 September 2022].</w:t>
      </w:r>
    </w:p>
    <w:p w14:paraId="265B8155" w14:textId="2E319008" w:rsidR="00E1102E" w:rsidRDefault="00E1102E" w:rsidP="00075BDC">
      <w:pPr>
        <w:spacing w:line="360" w:lineRule="auto"/>
        <w:rPr>
          <w:rFonts w:ascii="Times New Roman Regular" w:hAnsi="Times New Roman Regular" w:cs="Times New Roman Regular" w:hint="eastAsia"/>
          <w:sz w:val="24"/>
          <w:szCs w:val="24"/>
        </w:rPr>
      </w:pPr>
      <w:bookmarkStart w:id="421" w:name="choref"/>
      <w:bookmarkEnd w:id="420"/>
      <w:r w:rsidRPr="00D82BE2">
        <w:rPr>
          <w:rFonts w:ascii="Times New Roman" w:eastAsia="Times New Roman" w:hAnsi="Times New Roman" w:cs="Times New Roman"/>
          <w:sz w:val="24"/>
          <w:szCs w:val="24"/>
        </w:rPr>
        <w:t xml:space="preserve">Cho, K. et al. (2014). Learning Phrase Representations using RNN Encoder-Decoder for Statistical Machine Translation. Available from </w:t>
      </w:r>
      <w:hyperlink r:id="rId82" w:history="1">
        <w:r w:rsidRPr="00D82BE2">
          <w:rPr>
            <w:rStyle w:val="Hyperlink"/>
            <w:rFonts w:ascii="Consolas" w:eastAsia="Times New Roman" w:hAnsi="Consolas" w:cs="Times New Roman"/>
            <w:color w:val="auto"/>
            <w:sz w:val="20"/>
            <w:szCs w:val="20"/>
            <w:u w:val="none"/>
          </w:rPr>
          <w:t>https://doi.org/10.48550/ARXIV.1406.1078</w:t>
        </w:r>
      </w:hyperlink>
      <w:r w:rsidRPr="00D82BE2">
        <w:rPr>
          <w:rFonts w:ascii="Times New Roman" w:eastAsia="Times New Roman" w:hAnsi="Times New Roman" w:cs="Times New Roman"/>
          <w:sz w:val="24"/>
          <w:szCs w:val="24"/>
        </w:rPr>
        <w:t xml:space="preserve"> [Accessed 9 April 2023].</w:t>
      </w:r>
    </w:p>
    <w:p w14:paraId="1F7D5A9F" w14:textId="5170FB1E" w:rsidR="00E1102E" w:rsidRPr="001A1677" w:rsidRDefault="00E1102E" w:rsidP="00075BDC">
      <w:pPr>
        <w:spacing w:line="360" w:lineRule="auto"/>
        <w:rPr>
          <w:rFonts w:ascii="Times New Roman Regular" w:hAnsi="Times New Roman Regular" w:cs="Times New Roman Regular" w:hint="eastAsia"/>
          <w:sz w:val="24"/>
          <w:szCs w:val="24"/>
        </w:rPr>
      </w:pPr>
      <w:bookmarkStart w:id="422" w:name="critienref"/>
      <w:bookmarkEnd w:id="421"/>
      <w:r w:rsidRPr="00334293">
        <w:rPr>
          <w:rFonts w:ascii="Times New Roman" w:hAnsi="Times New Roman" w:cs="Times New Roman"/>
          <w:color w:val="000000"/>
          <w:sz w:val="24"/>
          <w:szCs w:val="24"/>
        </w:rPr>
        <w:lastRenderedPageBreak/>
        <w:t xml:space="preserve">Critien, J.V., Gatt, A. and Ellul, J. (2022). Bitcoin price change and trend prediction through twitter sentiment and data volume. </w:t>
      </w:r>
      <w:r w:rsidRPr="00334293">
        <w:rPr>
          <w:rFonts w:ascii="Times New Roman" w:hAnsi="Times New Roman" w:cs="Times New Roman"/>
          <w:i/>
          <w:iCs/>
          <w:color w:val="000000"/>
          <w:sz w:val="24"/>
          <w:szCs w:val="24"/>
        </w:rPr>
        <w:t>Financial Innovation</w:t>
      </w:r>
      <w:r w:rsidRPr="00334293">
        <w:rPr>
          <w:rFonts w:ascii="Times New Roman" w:hAnsi="Times New Roman" w:cs="Times New Roman"/>
          <w:color w:val="000000"/>
          <w:sz w:val="24"/>
          <w:szCs w:val="24"/>
        </w:rPr>
        <w:t xml:space="preserve">, 8 (1), 45. Available from </w:t>
      </w:r>
      <w:hyperlink r:id="rId83" w:history="1">
        <w:r w:rsidRPr="00B35FF0">
          <w:rPr>
            <w:rStyle w:val="Hyperlink"/>
            <w:rFonts w:ascii="Consolas" w:hAnsi="Consolas" w:cs="Times New Roman"/>
            <w:color w:val="auto"/>
            <w:sz w:val="20"/>
            <w:szCs w:val="20"/>
            <w:u w:val="none"/>
          </w:rPr>
          <w:t>https://doi.org/10.1186/s40854-022-00352-7</w:t>
        </w:r>
      </w:hyperlink>
      <w:r w:rsidRPr="00334293">
        <w:rPr>
          <w:rFonts w:ascii="Times New Roman" w:hAnsi="Times New Roman" w:cs="Times New Roman"/>
          <w:color w:val="000000"/>
          <w:sz w:val="24"/>
          <w:szCs w:val="24"/>
        </w:rPr>
        <w:t xml:space="preserve"> [Accessed 16 October 2022].</w:t>
      </w:r>
    </w:p>
    <w:p w14:paraId="270A36D7" w14:textId="25B4F660" w:rsidR="00E1102E" w:rsidRPr="00336B8B" w:rsidRDefault="00E1102E" w:rsidP="00075BDC">
      <w:pPr>
        <w:spacing w:line="360" w:lineRule="auto"/>
        <w:rPr>
          <w:rFonts w:ascii="Times New Roman" w:hAnsi="Times New Roman" w:cs="Times New Roman"/>
          <w:color w:val="000000"/>
          <w:sz w:val="24"/>
          <w:szCs w:val="24"/>
        </w:rPr>
      </w:pPr>
      <w:bookmarkStart w:id="423" w:name="dubovikovref"/>
      <w:bookmarkEnd w:id="422"/>
      <w:r w:rsidRPr="00F700F0">
        <w:rPr>
          <w:rFonts w:ascii="Times New Roman" w:hAnsi="Times New Roman" w:cs="Times New Roman"/>
          <w:sz w:val="24"/>
          <w:szCs w:val="24"/>
        </w:rPr>
        <w:t xml:space="preserve">Dubovikov, K. (2018). PyTorch vs TensorFlow — spotting the difference. </w:t>
      </w:r>
      <w:r w:rsidRPr="00F700F0">
        <w:rPr>
          <w:rFonts w:ascii="Times New Roman" w:hAnsi="Times New Roman" w:cs="Times New Roman"/>
          <w:i/>
          <w:iCs/>
          <w:sz w:val="24"/>
          <w:szCs w:val="24"/>
        </w:rPr>
        <w:t>Medium</w:t>
      </w:r>
      <w:r w:rsidRPr="00F700F0">
        <w:rPr>
          <w:rFonts w:ascii="Times New Roman" w:hAnsi="Times New Roman" w:cs="Times New Roman"/>
          <w:sz w:val="24"/>
          <w:szCs w:val="24"/>
        </w:rPr>
        <w:t xml:space="preserve">. Available from </w:t>
      </w:r>
      <w:hyperlink r:id="rId84" w:history="1">
        <w:r w:rsidRPr="00BC1508">
          <w:rPr>
            <w:rStyle w:val="Hyperlink"/>
            <w:rFonts w:ascii="Consolas" w:hAnsi="Consolas" w:cs="Times New Roman"/>
            <w:color w:val="auto"/>
            <w:sz w:val="20"/>
            <w:szCs w:val="20"/>
            <w:u w:val="none"/>
          </w:rPr>
          <w:t>https://towardsdatascience.com/pytorch-vs-tensorflow-spotting-the-difference-25c75777377b</w:t>
        </w:r>
      </w:hyperlink>
      <w:r w:rsidRPr="00F700F0">
        <w:rPr>
          <w:rFonts w:ascii="Times New Roman" w:hAnsi="Times New Roman" w:cs="Times New Roman"/>
          <w:sz w:val="24"/>
          <w:szCs w:val="24"/>
        </w:rPr>
        <w:t xml:space="preserve"> [Accessed 18 October 2022].</w:t>
      </w:r>
    </w:p>
    <w:p w14:paraId="4DE6AEF8" w14:textId="3963E14C" w:rsidR="00E1102E" w:rsidRDefault="00E1102E" w:rsidP="00075BDC">
      <w:pPr>
        <w:spacing w:line="360" w:lineRule="auto"/>
        <w:rPr>
          <w:rFonts w:ascii="Times New Roman Regular" w:hAnsi="Times New Roman Regular" w:cs="Times New Roman Regular" w:hint="eastAsia"/>
          <w:sz w:val="24"/>
          <w:szCs w:val="24"/>
        </w:rPr>
      </w:pPr>
      <w:bookmarkStart w:id="424" w:name="duvenaudref"/>
      <w:bookmarkEnd w:id="423"/>
      <w:r>
        <w:rPr>
          <w:rFonts w:ascii="Times New Roman Regular" w:hAnsi="Times New Roman Regular" w:cs="Times New Roman Regular"/>
          <w:sz w:val="24"/>
          <w:szCs w:val="24"/>
        </w:rPr>
        <w:t xml:space="preserve">Duvenaud, D (2021). Directions in ML: Latent Stochastic Differential Equations: An Unexplored Model Class. </w:t>
      </w:r>
      <w:r>
        <w:rPr>
          <w:rFonts w:ascii="Times New Roman Regular" w:hAnsi="Times New Roman Regular" w:cs="Times New Roman Regular"/>
          <w:i/>
          <w:iCs/>
          <w:sz w:val="24"/>
          <w:szCs w:val="24"/>
        </w:rPr>
        <w:t>YouTube</w:t>
      </w:r>
      <w:r>
        <w:rPr>
          <w:rFonts w:ascii="Times New Roman Regular" w:hAnsi="Times New Roman Regular" w:cs="Times New Roman Regular"/>
          <w:sz w:val="24"/>
          <w:szCs w:val="24"/>
        </w:rPr>
        <w:t xml:space="preserve">. Available from </w:t>
      </w:r>
      <w:hyperlink r:id="rId85" w:history="1">
        <w:r w:rsidRPr="0011261B">
          <w:rPr>
            <w:rStyle w:val="Hyperlink"/>
            <w:rFonts w:ascii="Consolas" w:hAnsi="Consolas" w:cs="Times New Roman Regular"/>
            <w:color w:val="auto"/>
            <w:sz w:val="20"/>
            <w:szCs w:val="20"/>
            <w:u w:val="none"/>
          </w:rPr>
          <w:t>https://www.youtube.com/watch?v=6iEjF08xgBg</w:t>
        </w:r>
      </w:hyperlink>
      <w:r>
        <w:rPr>
          <w:rFonts w:ascii="Times New Roman Regular" w:hAnsi="Times New Roman Regular" w:cs="Times New Roman Regular"/>
          <w:sz w:val="24"/>
          <w:szCs w:val="24"/>
        </w:rPr>
        <w:t>. [Accessed on 30 Sep. 2022].</w:t>
      </w:r>
    </w:p>
    <w:p w14:paraId="25D34A45" w14:textId="36692C20" w:rsidR="00E1102E" w:rsidRPr="00334293" w:rsidRDefault="00E1102E" w:rsidP="00075BDC">
      <w:pPr>
        <w:spacing w:line="360" w:lineRule="auto"/>
        <w:rPr>
          <w:rFonts w:ascii="Times New Roman" w:hAnsi="Times New Roman" w:cs="Times New Roman"/>
          <w:color w:val="000000"/>
          <w:sz w:val="24"/>
          <w:szCs w:val="24"/>
        </w:rPr>
      </w:pPr>
      <w:bookmarkStart w:id="425" w:name="garchref"/>
      <w:bookmarkStart w:id="426" w:name="engleref"/>
      <w:bookmarkEnd w:id="424"/>
      <w:r w:rsidRPr="001369FE">
        <w:rPr>
          <w:rFonts w:ascii="Times New Roman" w:hAnsi="Times New Roman" w:cs="Times New Roman"/>
          <w:color w:val="000000"/>
          <w:sz w:val="24"/>
          <w:szCs w:val="24"/>
        </w:rPr>
        <w:t xml:space="preserve">Engle, R.F. (1982). Autoregressive Conditional Heteroscedasticity with Estimates of the Variance of United Kingdom Inflation. </w:t>
      </w:r>
      <w:r w:rsidRPr="001369FE">
        <w:rPr>
          <w:rFonts w:ascii="Times New Roman" w:hAnsi="Times New Roman" w:cs="Times New Roman"/>
          <w:i/>
          <w:iCs/>
          <w:color w:val="000000"/>
          <w:sz w:val="24"/>
          <w:szCs w:val="24"/>
        </w:rPr>
        <w:t>Econometrica</w:t>
      </w:r>
      <w:r w:rsidRPr="001369FE">
        <w:rPr>
          <w:rFonts w:ascii="Times New Roman" w:hAnsi="Times New Roman" w:cs="Times New Roman"/>
          <w:color w:val="000000"/>
          <w:sz w:val="24"/>
          <w:szCs w:val="24"/>
        </w:rPr>
        <w:t xml:space="preserve">, 50 (4), 987. Available from </w:t>
      </w:r>
      <w:hyperlink r:id="rId86" w:history="1">
        <w:r w:rsidRPr="00B35FF0">
          <w:rPr>
            <w:rStyle w:val="Hyperlink"/>
            <w:rFonts w:ascii="Consolas" w:hAnsi="Consolas" w:cs="Times New Roman"/>
            <w:color w:val="auto"/>
            <w:sz w:val="20"/>
            <w:szCs w:val="20"/>
            <w:u w:val="none"/>
          </w:rPr>
          <w:t>https://doi.org/10.2307/1912773</w:t>
        </w:r>
      </w:hyperlink>
      <w:r w:rsidRPr="001369FE">
        <w:rPr>
          <w:rFonts w:ascii="Times New Roman" w:hAnsi="Times New Roman" w:cs="Times New Roman"/>
          <w:color w:val="000000"/>
          <w:sz w:val="24"/>
          <w:szCs w:val="24"/>
        </w:rPr>
        <w:t xml:space="preserve"> [Accessed 28 December 2022].</w:t>
      </w:r>
    </w:p>
    <w:p w14:paraId="35D4FB4E" w14:textId="3E4C43FA" w:rsidR="00E1102E" w:rsidRDefault="00E1102E" w:rsidP="00075BDC">
      <w:pPr>
        <w:spacing w:line="360" w:lineRule="auto"/>
        <w:rPr>
          <w:rFonts w:ascii="Times New Roman" w:eastAsia="Times New Roman" w:hAnsi="Times New Roman" w:cs="Times New Roman"/>
          <w:sz w:val="24"/>
          <w:szCs w:val="24"/>
        </w:rPr>
      </w:pPr>
      <w:bookmarkStart w:id="427" w:name="fischerref"/>
      <w:bookmarkEnd w:id="425"/>
      <w:bookmarkEnd w:id="426"/>
      <w:r w:rsidRPr="00371B20">
        <w:rPr>
          <w:rFonts w:ascii="Times New Roman" w:eastAsia="Times New Roman" w:hAnsi="Times New Roman" w:cs="Times New Roman"/>
          <w:sz w:val="24"/>
          <w:szCs w:val="24"/>
        </w:rPr>
        <w:t xml:space="preserve">Fischer, T. and Krauss, C. (2018). Deep learning with long short-term memory networks for financial market predictions. </w:t>
      </w:r>
      <w:r w:rsidRPr="00371B20">
        <w:rPr>
          <w:rFonts w:ascii="Times New Roman" w:eastAsia="Times New Roman" w:hAnsi="Times New Roman" w:cs="Times New Roman"/>
          <w:i/>
          <w:iCs/>
          <w:sz w:val="24"/>
          <w:szCs w:val="24"/>
        </w:rPr>
        <w:t>European Journal of Operational Research</w:t>
      </w:r>
      <w:r w:rsidRPr="00371B20">
        <w:rPr>
          <w:rFonts w:ascii="Times New Roman" w:eastAsia="Times New Roman" w:hAnsi="Times New Roman" w:cs="Times New Roman"/>
          <w:sz w:val="24"/>
          <w:szCs w:val="24"/>
        </w:rPr>
        <w:t xml:space="preserve">, 270 (2), 654–669. Available from </w:t>
      </w:r>
      <w:hyperlink r:id="rId87" w:history="1">
        <w:r w:rsidRPr="00371B20">
          <w:rPr>
            <w:rStyle w:val="Hyperlink"/>
            <w:rFonts w:ascii="Consolas" w:eastAsia="Times New Roman" w:hAnsi="Consolas" w:cs="Times New Roman"/>
            <w:color w:val="auto"/>
            <w:sz w:val="20"/>
            <w:szCs w:val="20"/>
            <w:u w:val="none"/>
          </w:rPr>
          <w:t>https://doi.org/10.1016/j.ejor.2017.11.054</w:t>
        </w:r>
      </w:hyperlink>
      <w:r w:rsidRPr="00371B20">
        <w:rPr>
          <w:rFonts w:ascii="Times New Roman" w:eastAsia="Times New Roman" w:hAnsi="Times New Roman" w:cs="Times New Roman"/>
          <w:sz w:val="24"/>
          <w:szCs w:val="24"/>
        </w:rPr>
        <w:t xml:space="preserve"> [Accessed 14 February 2023].</w:t>
      </w:r>
      <w:bookmarkEnd w:id="427"/>
    </w:p>
    <w:p w14:paraId="46B9A8B1" w14:textId="26886862" w:rsidR="00E1102E" w:rsidRPr="00EE1E30" w:rsidRDefault="00E1102E" w:rsidP="00075BDC">
      <w:pPr>
        <w:spacing w:line="360" w:lineRule="auto"/>
        <w:rPr>
          <w:rFonts w:ascii="Times New Roman" w:eastAsia="Times New Roman" w:hAnsi="Times New Roman" w:cs="Times New Roman"/>
          <w:sz w:val="24"/>
          <w:szCs w:val="24"/>
        </w:rPr>
      </w:pPr>
      <w:bookmarkStart w:id="428" w:name="fleischerref"/>
      <w:r>
        <w:rPr>
          <w:rFonts w:ascii="Times New Roman Regular" w:hAnsi="Times New Roman Regular" w:cs="Times New Roman Regular"/>
          <w:sz w:val="24"/>
          <w:szCs w:val="24"/>
        </w:rPr>
        <w:t xml:space="preserve">Fleischer, J.P. et al. (2022). Time Series Analysis of Cryptocurrency Prices Using Long Short-Term Memory. </w:t>
      </w:r>
      <w:r>
        <w:rPr>
          <w:rFonts w:ascii="Times New Roman Regular" w:hAnsi="Times New Roman Regular" w:cs="Times New Roman Regular"/>
          <w:i/>
          <w:iCs/>
          <w:sz w:val="24"/>
          <w:szCs w:val="24"/>
        </w:rPr>
        <w:t>Algorithms</w:t>
      </w:r>
      <w:r>
        <w:rPr>
          <w:rFonts w:ascii="Times New Roman Regular" w:hAnsi="Times New Roman Regular" w:cs="Times New Roman Regular"/>
          <w:sz w:val="24"/>
          <w:szCs w:val="24"/>
        </w:rPr>
        <w:t xml:space="preserve">, 15 (7), 230. Available from </w:t>
      </w:r>
      <w:hyperlink r:id="rId88" w:history="1">
        <w:r w:rsidRPr="00B37E93">
          <w:rPr>
            <w:rStyle w:val="Hyperlink"/>
            <w:rFonts w:ascii="Consolas" w:hAnsi="Consolas" w:cs="Times New Roman Regular"/>
            <w:color w:val="auto"/>
            <w:sz w:val="20"/>
            <w:szCs w:val="20"/>
            <w:u w:val="none"/>
          </w:rPr>
          <w:t>https://doi.org/10.3390/a15070230</w:t>
        </w:r>
      </w:hyperlink>
      <w:r>
        <w:rPr>
          <w:rFonts w:ascii="Times New Roman Regular" w:hAnsi="Times New Roman Regular" w:cs="Times New Roman Regular"/>
          <w:sz w:val="24"/>
          <w:szCs w:val="24"/>
        </w:rPr>
        <w:t xml:space="preserve"> [Accessed 26 September 2022].</w:t>
      </w:r>
      <w:bookmarkEnd w:id="428"/>
    </w:p>
    <w:p w14:paraId="5B896178" w14:textId="13A4A3C9" w:rsidR="00E1102E" w:rsidRPr="00C83CD7" w:rsidRDefault="00E1102E" w:rsidP="00075BDC">
      <w:pPr>
        <w:spacing w:line="360" w:lineRule="auto"/>
        <w:rPr>
          <w:rFonts w:ascii="Times New Roman Regular" w:hAnsi="Times New Roman Regular" w:cs="Times New Roman Regular" w:hint="eastAsia"/>
          <w:sz w:val="24"/>
          <w:szCs w:val="24"/>
        </w:rPr>
      </w:pPr>
      <w:bookmarkStart w:id="429" w:name="cryptofortuneref"/>
      <w:r>
        <w:rPr>
          <w:rFonts w:ascii="Times New Roman" w:hAnsi="Times New Roman" w:cs="Times New Roman"/>
          <w:sz w:val="24"/>
          <w:szCs w:val="24"/>
        </w:rPr>
        <w:t xml:space="preserve">Fortune Business Insights </w:t>
      </w:r>
      <w:r w:rsidRPr="00334293">
        <w:rPr>
          <w:rFonts w:ascii="Times New Roman" w:hAnsi="Times New Roman" w:cs="Times New Roman"/>
          <w:sz w:val="24"/>
          <w:szCs w:val="24"/>
        </w:rPr>
        <w:t>(2021)</w:t>
      </w:r>
      <w:r>
        <w:rPr>
          <w:rFonts w:ascii="Times New Roman" w:hAnsi="Times New Roman" w:cs="Times New Roman"/>
          <w:sz w:val="24"/>
          <w:szCs w:val="24"/>
        </w:rPr>
        <w:t xml:space="preserve">. </w:t>
      </w:r>
      <w:r w:rsidRPr="00334293">
        <w:rPr>
          <w:rFonts w:ascii="Times New Roman" w:hAnsi="Times New Roman" w:cs="Times New Roman"/>
          <w:sz w:val="24"/>
          <w:szCs w:val="24"/>
        </w:rPr>
        <w:t>Cryptocurrency Market Size, Growth &amp; Trends | Forecast [2028].</w:t>
      </w:r>
      <w:r>
        <w:rPr>
          <w:rFonts w:ascii="Times New Roman" w:hAnsi="Times New Roman" w:cs="Times New Roman"/>
          <w:sz w:val="24"/>
          <w:szCs w:val="24"/>
        </w:rPr>
        <w:t xml:space="preserve"> </w:t>
      </w:r>
      <w:r w:rsidRPr="00CE07FB">
        <w:rPr>
          <w:rFonts w:ascii="Times New Roman" w:hAnsi="Times New Roman" w:cs="Times New Roman"/>
          <w:i/>
          <w:iCs/>
          <w:sz w:val="24"/>
          <w:szCs w:val="24"/>
        </w:rPr>
        <w:t>Fortune Business Insights</w:t>
      </w:r>
      <w:r>
        <w:rPr>
          <w:rFonts w:ascii="Times New Roman" w:hAnsi="Times New Roman" w:cs="Times New Roman"/>
          <w:sz w:val="24"/>
          <w:szCs w:val="24"/>
        </w:rPr>
        <w:t xml:space="preserve">. </w:t>
      </w:r>
      <w:r w:rsidRPr="00334293">
        <w:rPr>
          <w:rFonts w:ascii="Times New Roman" w:hAnsi="Times New Roman" w:cs="Times New Roman"/>
          <w:sz w:val="24"/>
          <w:szCs w:val="24"/>
        </w:rPr>
        <w:t xml:space="preserve">Available from </w:t>
      </w:r>
      <w:hyperlink r:id="rId89" w:history="1">
        <w:r w:rsidRPr="00B31831">
          <w:rPr>
            <w:rStyle w:val="Hyperlink"/>
            <w:rFonts w:ascii="Consolas" w:hAnsi="Consolas" w:cs="Times New Roman"/>
            <w:color w:val="auto"/>
            <w:sz w:val="20"/>
            <w:szCs w:val="20"/>
            <w:u w:val="none"/>
          </w:rPr>
          <w:t>https://www.fortunebusinessinsights.com/industry-reports/cryptocurrency-market-100149</w:t>
        </w:r>
      </w:hyperlink>
      <w:r w:rsidRPr="00334293">
        <w:rPr>
          <w:rFonts w:ascii="Times New Roman" w:hAnsi="Times New Roman" w:cs="Times New Roman"/>
          <w:sz w:val="24"/>
          <w:szCs w:val="24"/>
        </w:rPr>
        <w:t xml:space="preserve"> [Accessed 23 October 2022].</w:t>
      </w:r>
    </w:p>
    <w:p w14:paraId="406D2A43" w14:textId="69D4260C" w:rsidR="00E1102E" w:rsidRDefault="00E1102E" w:rsidP="00075BDC">
      <w:pPr>
        <w:spacing w:line="360" w:lineRule="auto"/>
        <w:rPr>
          <w:rFonts w:ascii="Times New Roman Regular" w:hAnsi="Times New Roman Regular" w:cs="Times New Roman Regular" w:hint="eastAsia"/>
          <w:sz w:val="24"/>
          <w:szCs w:val="24"/>
        </w:rPr>
      </w:pPr>
      <w:bookmarkStart w:id="430" w:name="funahashiref"/>
      <w:bookmarkEnd w:id="429"/>
      <w:r>
        <w:rPr>
          <w:rFonts w:ascii="Times New Roman Regular" w:hAnsi="Times New Roman Regular" w:cs="Times New Roman Regular"/>
          <w:sz w:val="24"/>
          <w:szCs w:val="24"/>
        </w:rPr>
        <w:t xml:space="preserve">Funahashi, K. and Nakamura, Y. (1993). Approximation of dynamical systems by continuous time recurrent neural networks. </w:t>
      </w:r>
      <w:r>
        <w:rPr>
          <w:rFonts w:ascii="Times New Roman Regular" w:hAnsi="Times New Roman Regular" w:cs="Times New Roman Regular"/>
          <w:i/>
          <w:iCs/>
          <w:sz w:val="24"/>
          <w:szCs w:val="24"/>
        </w:rPr>
        <w:t>Neural Networks</w:t>
      </w:r>
      <w:r>
        <w:rPr>
          <w:rFonts w:ascii="Times New Roman Regular" w:hAnsi="Times New Roman Regular" w:cs="Times New Roman Regular"/>
          <w:sz w:val="24"/>
          <w:szCs w:val="24"/>
        </w:rPr>
        <w:t xml:space="preserve">, 6 (6), 801–806. Available from </w:t>
      </w:r>
      <w:hyperlink r:id="rId90" w:history="1">
        <w:r w:rsidRPr="0094383B">
          <w:rPr>
            <w:rStyle w:val="Hyperlink"/>
            <w:rFonts w:ascii="Consolas" w:hAnsi="Consolas" w:cs="Times New Roman Regular"/>
            <w:color w:val="auto"/>
            <w:sz w:val="20"/>
            <w:szCs w:val="20"/>
            <w:u w:val="none"/>
          </w:rPr>
          <w:t>https://doi.org/10.1016/S0893-6080(05)80125-X</w:t>
        </w:r>
      </w:hyperlink>
      <w:r>
        <w:rPr>
          <w:rFonts w:ascii="Times New Roman Regular" w:hAnsi="Times New Roman Regular" w:cs="Times New Roman Regular"/>
          <w:sz w:val="24"/>
          <w:szCs w:val="24"/>
        </w:rPr>
        <w:t xml:space="preserve"> [Accessed 14 October 2022].</w:t>
      </w:r>
    </w:p>
    <w:p w14:paraId="36FB14DF" w14:textId="77777777" w:rsidR="00E1102E" w:rsidRPr="00334293" w:rsidRDefault="00E1102E" w:rsidP="00075BDC">
      <w:pPr>
        <w:spacing w:line="360" w:lineRule="auto"/>
        <w:rPr>
          <w:rFonts w:ascii="Times New Roman" w:hAnsi="Times New Roman" w:cs="Times New Roman"/>
          <w:color w:val="000000"/>
          <w:sz w:val="24"/>
          <w:szCs w:val="24"/>
        </w:rPr>
      </w:pPr>
      <w:bookmarkStart w:id="431" w:name="arimaref"/>
      <w:bookmarkEnd w:id="430"/>
      <w:r w:rsidRPr="00124A60">
        <w:rPr>
          <w:rFonts w:ascii="Times New Roman" w:hAnsi="Times New Roman" w:cs="Times New Roman"/>
          <w:color w:val="000000"/>
          <w:sz w:val="24"/>
          <w:szCs w:val="24"/>
        </w:rPr>
        <w:t>G. E. Box, G. M. Jenkins, G. C. Reinsel, and G. M. Ljung, Time series analysis: forecasting and control (John Wiley &amp; Sons, 2015).</w:t>
      </w:r>
    </w:p>
    <w:p w14:paraId="595C8241" w14:textId="337017BA" w:rsidR="00E1102E" w:rsidRDefault="00E1102E" w:rsidP="00075BDC">
      <w:pPr>
        <w:spacing w:line="360" w:lineRule="auto"/>
        <w:rPr>
          <w:rFonts w:ascii="Times New Roman Regular" w:hAnsi="Times New Roman Regular" w:cs="Times New Roman Regular" w:hint="eastAsia"/>
          <w:sz w:val="24"/>
          <w:szCs w:val="24"/>
        </w:rPr>
      </w:pPr>
      <w:bookmarkStart w:id="432" w:name="anaiveisnotbadref"/>
      <w:bookmarkEnd w:id="431"/>
      <w:r>
        <w:rPr>
          <w:rFonts w:ascii="Times New Roman Regular" w:hAnsi="Times New Roman Regular" w:cs="Times New Roman Regular"/>
          <w:sz w:val="24"/>
          <w:szCs w:val="24"/>
        </w:rPr>
        <w:lastRenderedPageBreak/>
        <w:t>Gilliland, M.</w:t>
      </w:r>
      <w:r w:rsidRPr="005809AE">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 xml:space="preserve">(2014). A naive forecast is not necessarily bad. </w:t>
      </w:r>
      <w:r>
        <w:rPr>
          <w:rFonts w:ascii="Times New Roman Regular" w:hAnsi="Times New Roman Regular" w:cs="Times New Roman Regular"/>
          <w:i/>
          <w:iCs/>
          <w:sz w:val="24"/>
          <w:szCs w:val="24"/>
        </w:rPr>
        <w:t>The Business Forecasting Deal</w:t>
      </w:r>
      <w:r>
        <w:rPr>
          <w:rFonts w:ascii="Times New Roman Regular" w:hAnsi="Times New Roman Regular" w:cs="Times New Roman Regular"/>
          <w:sz w:val="24"/>
          <w:szCs w:val="24"/>
        </w:rPr>
        <w:t xml:space="preserve">. Available from </w:t>
      </w:r>
      <w:hyperlink r:id="rId91" w:history="1">
        <w:r w:rsidRPr="00941127">
          <w:rPr>
            <w:rStyle w:val="Hyperlink"/>
            <w:rFonts w:ascii="Consolas" w:hAnsi="Consolas" w:cs="Times New Roman Regular"/>
            <w:color w:val="auto"/>
            <w:sz w:val="20"/>
            <w:szCs w:val="20"/>
            <w:u w:val="none"/>
          </w:rPr>
          <w:t>https://blogs.sas.com/content/forecasting/2014/04/30/a-naive-forecast-is-not-necessarily-bad/</w:t>
        </w:r>
      </w:hyperlink>
      <w:r>
        <w:rPr>
          <w:rFonts w:ascii="Times New Roman Regular" w:hAnsi="Times New Roman Regular" w:cs="Times New Roman Regular"/>
          <w:sz w:val="24"/>
          <w:szCs w:val="24"/>
        </w:rPr>
        <w:t xml:space="preserve"> [Accessed 15 October 2022].</w:t>
      </w:r>
    </w:p>
    <w:p w14:paraId="4CFDF03F" w14:textId="500D60D1" w:rsidR="00E1102E" w:rsidRDefault="00E1102E" w:rsidP="00075BDC">
      <w:pPr>
        <w:spacing w:line="360" w:lineRule="auto"/>
        <w:rPr>
          <w:rFonts w:ascii="Times New Roman Regular" w:hAnsi="Times New Roman Regular" w:cs="Times New Roman Regular" w:hint="eastAsia"/>
          <w:sz w:val="24"/>
          <w:szCs w:val="24"/>
        </w:rPr>
      </w:pPr>
      <w:bookmarkStart w:id="433" w:name="hasani2020ref"/>
      <w:bookmarkEnd w:id="432"/>
      <w:r>
        <w:rPr>
          <w:rFonts w:ascii="Times New Roman Regular" w:hAnsi="Times New Roman Regular" w:cs="Times New Roman Regular"/>
          <w:sz w:val="24"/>
          <w:szCs w:val="24"/>
        </w:rPr>
        <w:t xml:space="preserve">Hasani, R. et al. (2020). Liquid Time-constant Networks. Available from </w:t>
      </w:r>
      <w:hyperlink r:id="rId92" w:history="1">
        <w:r w:rsidRPr="0094383B">
          <w:rPr>
            <w:rStyle w:val="Hyperlink"/>
            <w:rFonts w:ascii="Consolas" w:hAnsi="Consolas" w:cs="Times New Roman Regular"/>
            <w:color w:val="auto"/>
            <w:sz w:val="20"/>
            <w:szCs w:val="20"/>
            <w:u w:val="none"/>
          </w:rPr>
          <w:t>https://doi.org/10.48550/arXiv.2006.04439</w:t>
        </w:r>
      </w:hyperlink>
      <w:r>
        <w:rPr>
          <w:rFonts w:ascii="Times New Roman Regular" w:hAnsi="Times New Roman Regular" w:cs="Times New Roman Regular"/>
          <w:sz w:val="24"/>
          <w:szCs w:val="24"/>
        </w:rPr>
        <w:t xml:space="preserve"> [Accessed 25 September 2022].</w:t>
      </w:r>
    </w:p>
    <w:p w14:paraId="44F68BA9" w14:textId="659311DF" w:rsidR="00E1102E" w:rsidRDefault="00E1102E" w:rsidP="00075BDC">
      <w:pPr>
        <w:spacing w:line="360" w:lineRule="auto"/>
        <w:rPr>
          <w:rFonts w:ascii="Times New Roman Regular" w:hAnsi="Times New Roman Regular" w:cs="Times New Roman Regular" w:hint="eastAsia"/>
          <w:sz w:val="24"/>
          <w:szCs w:val="24"/>
        </w:rPr>
      </w:pPr>
      <w:bookmarkStart w:id="434" w:name="hasani2021ref"/>
      <w:bookmarkEnd w:id="433"/>
      <w:r>
        <w:rPr>
          <w:rFonts w:ascii="Times New Roman Regular" w:hAnsi="Times New Roman Regular" w:cs="Times New Roman Regular"/>
          <w:sz w:val="24"/>
          <w:szCs w:val="24"/>
        </w:rPr>
        <w:t xml:space="preserve">Hasani, R. et al. (2021). Liquid Neural Networks. </w:t>
      </w:r>
      <w:r>
        <w:rPr>
          <w:rFonts w:ascii="Times New Roman Regular" w:hAnsi="Times New Roman Regular" w:cs="Times New Roman Regular"/>
          <w:i/>
          <w:iCs/>
          <w:sz w:val="24"/>
          <w:szCs w:val="24"/>
        </w:rPr>
        <w:t>YouTube</w:t>
      </w:r>
      <w:r>
        <w:rPr>
          <w:rFonts w:ascii="Times New Roman Regular" w:hAnsi="Times New Roman Regular" w:cs="Times New Roman Regular"/>
          <w:sz w:val="24"/>
          <w:szCs w:val="24"/>
        </w:rPr>
        <w:t xml:space="preserve">. Available from </w:t>
      </w:r>
      <w:hyperlink r:id="rId93" w:history="1">
        <w:r w:rsidRPr="0094383B">
          <w:rPr>
            <w:rStyle w:val="Hyperlink"/>
            <w:rFonts w:ascii="Consolas" w:hAnsi="Consolas" w:cs="Times New Roman Regular"/>
            <w:color w:val="auto"/>
            <w:sz w:val="20"/>
            <w:szCs w:val="20"/>
            <w:u w:val="none"/>
          </w:rPr>
          <w:t>https://www.youtube.com/watch?v=IlliqYiRhMU&amp;t=350s</w:t>
        </w:r>
      </w:hyperlink>
      <w:r>
        <w:rPr>
          <w:rFonts w:ascii="Times New Roman Regular" w:hAnsi="Times New Roman Regular" w:cs="Times New Roman Regular"/>
          <w:sz w:val="24"/>
          <w:szCs w:val="24"/>
        </w:rPr>
        <w:t>. [Accessed on 30 Sep. 2022].</w:t>
      </w:r>
    </w:p>
    <w:p w14:paraId="4158A604" w14:textId="5C7B4578" w:rsidR="00E1102E" w:rsidRDefault="00E1102E" w:rsidP="00075BDC">
      <w:pPr>
        <w:spacing w:line="360" w:lineRule="auto"/>
        <w:rPr>
          <w:rFonts w:ascii="Times New Roman Regular" w:hAnsi="Times New Roman Regular" w:cs="Times New Roman Regular" w:hint="eastAsia"/>
          <w:sz w:val="24"/>
          <w:szCs w:val="24"/>
        </w:rPr>
      </w:pPr>
      <w:bookmarkStart w:id="435" w:name="hochreiterref"/>
      <w:bookmarkEnd w:id="434"/>
      <w:r>
        <w:rPr>
          <w:rFonts w:ascii="Times New Roman Regular" w:hAnsi="Times New Roman Regular" w:cs="Times New Roman Regular"/>
          <w:sz w:val="24"/>
          <w:szCs w:val="24"/>
        </w:rPr>
        <w:t xml:space="preserve">Hochreiter, S. and Schmidhuber, J. (1997). Long Short-Term Memory. </w:t>
      </w:r>
      <w:r>
        <w:rPr>
          <w:rFonts w:ascii="Times New Roman Regular" w:hAnsi="Times New Roman Regular" w:cs="Times New Roman Regular"/>
          <w:i/>
          <w:iCs/>
          <w:sz w:val="24"/>
          <w:szCs w:val="24"/>
        </w:rPr>
        <w:t>Neural Computation</w:t>
      </w:r>
      <w:r>
        <w:rPr>
          <w:rFonts w:ascii="Times New Roman Regular" w:hAnsi="Times New Roman Regular" w:cs="Times New Roman Regular"/>
          <w:sz w:val="24"/>
          <w:szCs w:val="24"/>
        </w:rPr>
        <w:t xml:space="preserve">, 9 (8), 1735–1780. Available from </w:t>
      </w:r>
      <w:hyperlink r:id="rId94" w:history="1">
        <w:r w:rsidRPr="0094383B">
          <w:rPr>
            <w:rStyle w:val="Hyperlink"/>
            <w:rFonts w:ascii="Consolas" w:hAnsi="Consolas" w:cs="Times New Roman Regular"/>
            <w:color w:val="auto"/>
            <w:sz w:val="20"/>
            <w:szCs w:val="20"/>
            <w:u w:val="none"/>
          </w:rPr>
          <w:t>https://doi.org/10.1162/neco.1997.9.8.1735</w:t>
        </w:r>
      </w:hyperlink>
      <w:r>
        <w:rPr>
          <w:rFonts w:ascii="Times New Roman Regular" w:hAnsi="Times New Roman Regular" w:cs="Times New Roman Regular"/>
          <w:sz w:val="24"/>
          <w:szCs w:val="24"/>
        </w:rPr>
        <w:t xml:space="preserve"> [Accessed 25 September 2022].</w:t>
      </w:r>
    </w:p>
    <w:p w14:paraId="00E5B635" w14:textId="77777777" w:rsidR="00E1102E" w:rsidRPr="00334293" w:rsidRDefault="00E1102E" w:rsidP="00075BDC">
      <w:pPr>
        <w:spacing w:line="360" w:lineRule="auto"/>
        <w:rPr>
          <w:rFonts w:ascii="Times New Roman" w:hAnsi="Times New Roman" w:cs="Times New Roman"/>
          <w:color w:val="000000"/>
          <w:sz w:val="24"/>
          <w:szCs w:val="24"/>
        </w:rPr>
      </w:pPr>
      <w:bookmarkStart w:id="436" w:name="huttovaderref"/>
      <w:bookmarkEnd w:id="435"/>
      <w:r w:rsidRPr="00334293">
        <w:rPr>
          <w:rFonts w:ascii="Times New Roman" w:hAnsi="Times New Roman" w:cs="Times New Roman"/>
          <w:color w:val="000000"/>
          <w:sz w:val="24"/>
          <w:szCs w:val="24"/>
        </w:rPr>
        <w:t xml:space="preserve">Hutto, C., &amp; Gilbert, E. (2014). VADER: A Parsimonious Rule-Based Model for Sentiment Analysis of social media Text. </w:t>
      </w:r>
      <w:r w:rsidRPr="00334293">
        <w:rPr>
          <w:rFonts w:ascii="Times New Roman" w:hAnsi="Times New Roman" w:cs="Times New Roman"/>
          <w:i/>
          <w:iCs/>
          <w:color w:val="000000"/>
          <w:sz w:val="24"/>
          <w:szCs w:val="24"/>
        </w:rPr>
        <w:t>Proceedings of the International AAAI Conference on Web and social media</w:t>
      </w:r>
      <w:r w:rsidRPr="00334293">
        <w:rPr>
          <w:rFonts w:ascii="Times New Roman" w:hAnsi="Times New Roman" w:cs="Times New Roman"/>
          <w:color w:val="000000"/>
          <w:sz w:val="24"/>
          <w:szCs w:val="24"/>
        </w:rPr>
        <w:t>, 8(1), 216-225</w:t>
      </w:r>
    </w:p>
    <w:p w14:paraId="078BBF10" w14:textId="77777777" w:rsidR="00E1102E" w:rsidRPr="00334293" w:rsidRDefault="00E1102E" w:rsidP="00075BDC">
      <w:pPr>
        <w:spacing w:line="360" w:lineRule="auto"/>
        <w:rPr>
          <w:rFonts w:ascii="Times New Roman" w:hAnsi="Times New Roman" w:cs="Times New Roman"/>
          <w:color w:val="000000"/>
          <w:sz w:val="24"/>
          <w:szCs w:val="24"/>
        </w:rPr>
      </w:pPr>
      <w:bookmarkStart w:id="437" w:name="hyndman2006ref"/>
      <w:bookmarkEnd w:id="436"/>
      <w:r w:rsidRPr="00334293">
        <w:rPr>
          <w:rFonts w:ascii="Times New Roman" w:hAnsi="Times New Roman" w:cs="Times New Roman"/>
          <w:color w:val="000000"/>
          <w:sz w:val="24"/>
          <w:szCs w:val="24"/>
        </w:rPr>
        <w:t xml:space="preserve">Hyndman, R. J., &amp; Koehler, A. B. (2006). Another look at measures of forecast accuracy. </w:t>
      </w:r>
      <w:r w:rsidRPr="00334293">
        <w:rPr>
          <w:rFonts w:ascii="Times New Roman" w:hAnsi="Times New Roman" w:cs="Times New Roman"/>
          <w:i/>
          <w:iCs/>
          <w:color w:val="000000"/>
          <w:sz w:val="24"/>
          <w:szCs w:val="24"/>
        </w:rPr>
        <w:t>International Journal of Forecasting</w:t>
      </w:r>
      <w:r w:rsidRPr="00334293">
        <w:rPr>
          <w:rFonts w:ascii="Times New Roman" w:hAnsi="Times New Roman" w:cs="Times New Roman"/>
          <w:color w:val="000000"/>
          <w:sz w:val="24"/>
          <w:szCs w:val="24"/>
        </w:rPr>
        <w:t>, 22(4), 679–688</w:t>
      </w:r>
    </w:p>
    <w:p w14:paraId="172D77F2" w14:textId="24976BC1" w:rsidR="00E1102E" w:rsidRPr="00334293" w:rsidRDefault="00E1102E" w:rsidP="00075BDC">
      <w:pPr>
        <w:spacing w:line="360" w:lineRule="auto"/>
        <w:rPr>
          <w:rFonts w:ascii="Times New Roman" w:hAnsi="Times New Roman" w:cs="Times New Roman"/>
          <w:sz w:val="24"/>
          <w:szCs w:val="24"/>
        </w:rPr>
      </w:pPr>
      <w:bookmarkStart w:id="438" w:name="hyndman2021ref"/>
      <w:bookmarkEnd w:id="437"/>
      <w:r w:rsidRPr="00334293">
        <w:rPr>
          <w:rFonts w:ascii="Times New Roman" w:hAnsi="Times New Roman" w:cs="Times New Roman"/>
          <w:sz w:val="24"/>
          <w:szCs w:val="24"/>
        </w:rPr>
        <w:t xml:space="preserve">Hyndman, R.J., &amp; Athanasopoulos, G. (2021). </w:t>
      </w:r>
      <w:r w:rsidRPr="00334293">
        <w:rPr>
          <w:rFonts w:ascii="Times New Roman" w:hAnsi="Times New Roman" w:cs="Times New Roman"/>
          <w:i/>
          <w:iCs/>
          <w:sz w:val="24"/>
          <w:szCs w:val="24"/>
        </w:rPr>
        <w:t>Forecasting: principles and practice</w:t>
      </w:r>
      <w:r w:rsidRPr="00334293">
        <w:rPr>
          <w:rFonts w:ascii="Times New Roman" w:hAnsi="Times New Roman" w:cs="Times New Roman"/>
          <w:sz w:val="24"/>
          <w:szCs w:val="24"/>
        </w:rPr>
        <w:t xml:space="preserve">, 3rd edition, OTexts: Melbourne, Australia. Available from </w:t>
      </w:r>
      <w:hyperlink r:id="rId95" w:history="1">
        <w:r w:rsidRPr="00B35FF0">
          <w:rPr>
            <w:rStyle w:val="Hyperlink"/>
            <w:rFonts w:ascii="Consolas" w:hAnsi="Consolas" w:cs="Times New Roman"/>
            <w:color w:val="auto"/>
            <w:sz w:val="20"/>
            <w:szCs w:val="20"/>
            <w:u w:val="none"/>
          </w:rPr>
          <w:t>https://otexts.com/fpp3/</w:t>
        </w:r>
      </w:hyperlink>
      <w:r w:rsidRPr="00334293">
        <w:rPr>
          <w:rFonts w:ascii="Times New Roman" w:hAnsi="Times New Roman" w:cs="Times New Roman"/>
          <w:sz w:val="24"/>
          <w:szCs w:val="24"/>
        </w:rPr>
        <w:t>. [Accessed on 30 Sep. 2022].</w:t>
      </w:r>
    </w:p>
    <w:p w14:paraId="465F478F" w14:textId="03AF6509" w:rsidR="00E1102E" w:rsidRPr="00F700F0" w:rsidRDefault="00E1102E" w:rsidP="00075BDC">
      <w:pPr>
        <w:spacing w:line="360" w:lineRule="auto"/>
        <w:rPr>
          <w:rFonts w:ascii="Times New Roman" w:hAnsi="Times New Roman" w:cs="Times New Roman"/>
          <w:sz w:val="24"/>
          <w:szCs w:val="24"/>
        </w:rPr>
      </w:pPr>
      <w:bookmarkStart w:id="439" w:name="pythonvsrref"/>
      <w:bookmarkEnd w:id="438"/>
      <w:r>
        <w:rPr>
          <w:rFonts w:ascii="Times New Roman" w:hAnsi="Times New Roman" w:cs="Times New Roman"/>
          <w:sz w:val="24"/>
          <w:szCs w:val="24"/>
        </w:rPr>
        <w:t xml:space="preserve">IBM Cloud Team </w:t>
      </w:r>
      <w:r w:rsidRPr="00F700F0">
        <w:rPr>
          <w:rFonts w:ascii="Times New Roman" w:hAnsi="Times New Roman" w:cs="Times New Roman"/>
          <w:sz w:val="24"/>
          <w:szCs w:val="24"/>
        </w:rPr>
        <w:t>(2021)</w:t>
      </w:r>
      <w:r>
        <w:rPr>
          <w:rFonts w:ascii="Times New Roman" w:hAnsi="Times New Roman" w:cs="Times New Roman"/>
          <w:sz w:val="24"/>
          <w:szCs w:val="24"/>
        </w:rPr>
        <w:t xml:space="preserve">. </w:t>
      </w:r>
      <w:r w:rsidRPr="00F700F0">
        <w:rPr>
          <w:rFonts w:ascii="Times New Roman" w:hAnsi="Times New Roman" w:cs="Times New Roman"/>
          <w:sz w:val="24"/>
          <w:szCs w:val="24"/>
        </w:rPr>
        <w:t xml:space="preserve">Python vs. R: What’s the Difference? </w:t>
      </w:r>
      <w:r>
        <w:rPr>
          <w:rFonts w:ascii="Times New Roman" w:hAnsi="Times New Roman" w:cs="Times New Roman"/>
          <w:i/>
          <w:iCs/>
          <w:sz w:val="24"/>
          <w:szCs w:val="24"/>
        </w:rPr>
        <w:t>IBM</w:t>
      </w:r>
      <w:r>
        <w:rPr>
          <w:rFonts w:ascii="Times New Roman" w:hAnsi="Times New Roman" w:cs="Times New Roman"/>
          <w:sz w:val="24"/>
          <w:szCs w:val="24"/>
        </w:rPr>
        <w:t xml:space="preserve">. </w:t>
      </w:r>
      <w:r w:rsidRPr="00F700F0">
        <w:rPr>
          <w:rFonts w:ascii="Times New Roman" w:hAnsi="Times New Roman" w:cs="Times New Roman"/>
          <w:sz w:val="24"/>
          <w:szCs w:val="24"/>
        </w:rPr>
        <w:t xml:space="preserve">Available from </w:t>
      </w:r>
      <w:hyperlink r:id="rId96" w:history="1">
        <w:r w:rsidRPr="00BC1508">
          <w:rPr>
            <w:rStyle w:val="Hyperlink"/>
            <w:rFonts w:ascii="Consolas" w:hAnsi="Consolas" w:cs="Times New Roman"/>
            <w:color w:val="auto"/>
            <w:sz w:val="20"/>
            <w:szCs w:val="20"/>
            <w:u w:val="none"/>
          </w:rPr>
          <w:t>https://www.ibm.com/cloud/blog/python-vs-r</w:t>
        </w:r>
      </w:hyperlink>
      <w:r w:rsidRPr="00F700F0">
        <w:rPr>
          <w:rFonts w:ascii="Times New Roman" w:hAnsi="Times New Roman" w:cs="Times New Roman"/>
          <w:sz w:val="24"/>
          <w:szCs w:val="24"/>
        </w:rPr>
        <w:t xml:space="preserve"> [Accessed 18 October 2022].</w:t>
      </w:r>
    </w:p>
    <w:p w14:paraId="50490377" w14:textId="40B52CAF" w:rsidR="00E1102E" w:rsidRDefault="00E1102E" w:rsidP="00075BDC">
      <w:pPr>
        <w:spacing w:line="360" w:lineRule="auto"/>
        <w:rPr>
          <w:rFonts w:ascii="Times New Roman Regular" w:hAnsi="Times New Roman Regular" w:cs="Times New Roman Regular" w:hint="eastAsia"/>
          <w:sz w:val="24"/>
          <w:szCs w:val="24"/>
        </w:rPr>
      </w:pPr>
      <w:bookmarkStart w:id="440" w:name="flaskvsdjangoref"/>
      <w:bookmarkEnd w:id="439"/>
      <w:r w:rsidRPr="000C238C">
        <w:rPr>
          <w:rFonts w:ascii="Times New Roman Regular" w:hAnsi="Times New Roman Regular" w:cs="Times New Roman Regular"/>
          <w:sz w:val="24"/>
          <w:szCs w:val="24"/>
        </w:rPr>
        <w:t xml:space="preserve">InterviewBit </w:t>
      </w:r>
      <w:r>
        <w:rPr>
          <w:rFonts w:ascii="Times New Roman Regular" w:hAnsi="Times New Roman Regular" w:cs="Times New Roman Regular"/>
          <w:sz w:val="24"/>
          <w:szCs w:val="24"/>
        </w:rPr>
        <w:t xml:space="preserve">(2021). Flask Vs Django: Which Python Framework to Choose? </w:t>
      </w:r>
      <w:r>
        <w:rPr>
          <w:rFonts w:ascii="Times New Roman Regular" w:hAnsi="Times New Roman Regular" w:cs="Times New Roman Regular"/>
          <w:i/>
          <w:iCs/>
          <w:sz w:val="24"/>
          <w:szCs w:val="24"/>
        </w:rPr>
        <w:t>InterviewBit</w:t>
      </w:r>
      <w:r>
        <w:rPr>
          <w:rFonts w:ascii="Times New Roman Regular" w:hAnsi="Times New Roman Regular" w:cs="Times New Roman Regular"/>
          <w:sz w:val="24"/>
          <w:szCs w:val="24"/>
        </w:rPr>
        <w:t xml:space="preserve">. Available from </w:t>
      </w:r>
      <w:hyperlink r:id="rId97" w:history="1">
        <w:r w:rsidRPr="0011102C">
          <w:rPr>
            <w:rStyle w:val="Hyperlink"/>
            <w:rFonts w:ascii="Consolas" w:hAnsi="Consolas" w:cs="Times New Roman Regular"/>
            <w:color w:val="auto"/>
            <w:sz w:val="20"/>
            <w:szCs w:val="20"/>
            <w:u w:val="none"/>
          </w:rPr>
          <w:t>https://www.interviewbit.com/blog/flask-vs-django/</w:t>
        </w:r>
      </w:hyperlink>
      <w:r>
        <w:rPr>
          <w:rFonts w:ascii="Times New Roman Regular" w:hAnsi="Times New Roman Regular" w:cs="Times New Roman Regular"/>
          <w:sz w:val="24"/>
          <w:szCs w:val="24"/>
        </w:rPr>
        <w:t xml:space="preserve"> [Accessed 12 December 2022].</w:t>
      </w:r>
      <w:bookmarkEnd w:id="440"/>
    </w:p>
    <w:p w14:paraId="1C16CB8B" w14:textId="77777777" w:rsidR="00E1102E" w:rsidRPr="00334293" w:rsidRDefault="00E1102E" w:rsidP="00075BDC">
      <w:pPr>
        <w:spacing w:line="360" w:lineRule="auto"/>
        <w:rPr>
          <w:rFonts w:ascii="Times New Roman" w:hAnsi="Times New Roman" w:cs="Times New Roman"/>
          <w:sz w:val="24"/>
          <w:szCs w:val="24"/>
        </w:rPr>
      </w:pPr>
      <w:bookmarkStart w:id="441" w:name="kerrref"/>
      <w:r w:rsidRPr="00334293">
        <w:rPr>
          <w:rFonts w:ascii="Times New Roman" w:hAnsi="Times New Roman" w:cs="Times New Roman"/>
          <w:sz w:val="24"/>
          <w:szCs w:val="24"/>
        </w:rPr>
        <w:t xml:space="preserve">Kerr, J. (2018). How Can Legislators Protect Sport from the Integrity Threat Posed by Cryptocurrencies? </w:t>
      </w:r>
      <w:r w:rsidRPr="00334293">
        <w:rPr>
          <w:rFonts w:ascii="Times New Roman" w:hAnsi="Times New Roman" w:cs="Times New Roman"/>
          <w:i/>
          <w:iCs/>
          <w:sz w:val="24"/>
          <w:szCs w:val="24"/>
        </w:rPr>
        <w:t>The International Sports Law Journal</w:t>
      </w:r>
      <w:r w:rsidRPr="00334293">
        <w:rPr>
          <w:rFonts w:ascii="Times New Roman" w:hAnsi="Times New Roman" w:cs="Times New Roman"/>
          <w:sz w:val="24"/>
          <w:szCs w:val="24"/>
        </w:rPr>
        <w:t xml:space="preserve">, 18(1), 79–97. </w:t>
      </w:r>
    </w:p>
    <w:p w14:paraId="318B48C5" w14:textId="25C2CAE0" w:rsidR="00E1102E" w:rsidRDefault="00E1102E" w:rsidP="00075BDC">
      <w:pPr>
        <w:spacing w:line="360" w:lineRule="auto"/>
        <w:rPr>
          <w:rFonts w:ascii="Times New Roman Regular" w:hAnsi="Times New Roman Regular" w:cs="Times New Roman Regular" w:hint="eastAsia"/>
          <w:sz w:val="24"/>
          <w:szCs w:val="24"/>
        </w:rPr>
      </w:pPr>
      <w:bookmarkStart w:id="442" w:name="kervanciref"/>
      <w:bookmarkEnd w:id="441"/>
      <w:r>
        <w:rPr>
          <w:rFonts w:ascii="Times New Roman Regular" w:hAnsi="Times New Roman Regular" w:cs="Times New Roman Regular"/>
          <w:sz w:val="24"/>
          <w:szCs w:val="24"/>
        </w:rPr>
        <w:t xml:space="preserve">Kervanci, I. sibel and Akay, F. (2020). Review on Bitcoin Price Prediction Using Machine Learning and Statistical Methods. </w:t>
      </w:r>
      <w:r>
        <w:rPr>
          <w:rFonts w:ascii="Times New Roman Regular" w:hAnsi="Times New Roman Regular" w:cs="Times New Roman Regular"/>
          <w:i/>
          <w:iCs/>
          <w:sz w:val="24"/>
          <w:szCs w:val="24"/>
        </w:rPr>
        <w:t xml:space="preserve">Sakarya University Journal of Computer and Information </w:t>
      </w:r>
      <w:r>
        <w:rPr>
          <w:rFonts w:ascii="Times New Roman Regular" w:hAnsi="Times New Roman Regular" w:cs="Times New Roman Regular"/>
          <w:i/>
          <w:iCs/>
          <w:sz w:val="24"/>
          <w:szCs w:val="24"/>
        </w:rPr>
        <w:lastRenderedPageBreak/>
        <w:t>Sciences</w:t>
      </w:r>
      <w:r>
        <w:rPr>
          <w:rFonts w:ascii="Times New Roman Regular" w:hAnsi="Times New Roman Regular" w:cs="Times New Roman Regular"/>
          <w:sz w:val="24"/>
          <w:szCs w:val="24"/>
        </w:rPr>
        <w:t xml:space="preserve">. Available from </w:t>
      </w:r>
      <w:hyperlink r:id="rId98" w:history="1">
        <w:r w:rsidRPr="0094383B">
          <w:rPr>
            <w:rStyle w:val="Hyperlink"/>
            <w:rFonts w:ascii="Consolas" w:hAnsi="Consolas" w:cs="Times New Roman Regular"/>
            <w:color w:val="auto"/>
            <w:sz w:val="20"/>
            <w:szCs w:val="20"/>
            <w:u w:val="none"/>
          </w:rPr>
          <w:t>https://doi.org/10.35377/saucis.03.03.774276</w:t>
        </w:r>
      </w:hyperlink>
      <w:r>
        <w:rPr>
          <w:rFonts w:ascii="Times New Roman Regular" w:hAnsi="Times New Roman Regular" w:cs="Times New Roman Regular"/>
          <w:sz w:val="24"/>
          <w:szCs w:val="24"/>
        </w:rPr>
        <w:t xml:space="preserve"> [Accessed 25 September 2022].</w:t>
      </w:r>
    </w:p>
    <w:p w14:paraId="47738D06" w14:textId="07CFEC36" w:rsidR="00E1102E" w:rsidRPr="00334293" w:rsidRDefault="00E1102E" w:rsidP="00075BDC">
      <w:pPr>
        <w:spacing w:line="360" w:lineRule="auto"/>
        <w:rPr>
          <w:rFonts w:ascii="Times New Roman" w:hAnsi="Times New Roman" w:cs="Times New Roman"/>
        </w:rPr>
      </w:pPr>
      <w:bookmarkStart w:id="443" w:name="kfirref"/>
      <w:bookmarkEnd w:id="442"/>
      <w:r w:rsidRPr="00334293">
        <w:rPr>
          <w:rFonts w:ascii="Times New Roman" w:hAnsi="Times New Roman" w:cs="Times New Roman"/>
        </w:rPr>
        <w:t xml:space="preserve">Kfir, I. </w:t>
      </w:r>
      <w:r w:rsidRPr="00334293">
        <w:rPr>
          <w:rFonts w:ascii="Times New Roman" w:hAnsi="Times New Roman" w:cs="Times New Roman"/>
          <w:sz w:val="24"/>
          <w:szCs w:val="24"/>
        </w:rPr>
        <w:t xml:space="preserve">(2020). Cryptocurrencies, national security, crime and terrorism. </w:t>
      </w:r>
      <w:r w:rsidRPr="00334293">
        <w:rPr>
          <w:rFonts w:ascii="Times New Roman" w:hAnsi="Times New Roman" w:cs="Times New Roman"/>
          <w:i/>
          <w:iCs/>
          <w:sz w:val="24"/>
          <w:szCs w:val="24"/>
        </w:rPr>
        <w:t>Comparative Strategy</w:t>
      </w:r>
      <w:r w:rsidRPr="00334293">
        <w:rPr>
          <w:rFonts w:ascii="Times New Roman" w:hAnsi="Times New Roman" w:cs="Times New Roman"/>
          <w:sz w:val="24"/>
          <w:szCs w:val="24"/>
        </w:rPr>
        <w:t xml:space="preserve">, 39 (2), 113–127. Available </w:t>
      </w:r>
      <w:r w:rsidRPr="00334293">
        <w:rPr>
          <w:rFonts w:ascii="Times New Roman" w:hAnsi="Times New Roman" w:cs="Times New Roman"/>
        </w:rPr>
        <w:t xml:space="preserve">from </w:t>
      </w:r>
      <w:hyperlink r:id="rId99" w:history="1">
        <w:r w:rsidRPr="00391781">
          <w:rPr>
            <w:rStyle w:val="Hyperlink"/>
            <w:rFonts w:ascii="Consolas" w:hAnsi="Consolas" w:cs="Times New Roman"/>
            <w:color w:val="auto"/>
            <w:sz w:val="20"/>
            <w:szCs w:val="20"/>
            <w:u w:val="none"/>
          </w:rPr>
          <w:t>https://doi.org/10.1080/01495933.2020.1718983</w:t>
        </w:r>
      </w:hyperlink>
      <w:r w:rsidRPr="00334293">
        <w:rPr>
          <w:rFonts w:ascii="Times New Roman" w:hAnsi="Times New Roman" w:cs="Times New Roman"/>
        </w:rPr>
        <w:t xml:space="preserve"> [Accessed 22 October 2022].</w:t>
      </w:r>
    </w:p>
    <w:p w14:paraId="36F608C1" w14:textId="413EFE3E" w:rsidR="00E1102E" w:rsidRPr="00334293" w:rsidRDefault="00E1102E" w:rsidP="00075BDC">
      <w:pPr>
        <w:spacing w:line="360" w:lineRule="auto"/>
        <w:rPr>
          <w:rFonts w:ascii="Times New Roman" w:hAnsi="Times New Roman" w:cs="Times New Roman"/>
          <w:color w:val="000000"/>
          <w:sz w:val="24"/>
          <w:szCs w:val="24"/>
        </w:rPr>
      </w:pPr>
      <w:bookmarkStart w:id="444" w:name="kim2019ref"/>
      <w:bookmarkEnd w:id="443"/>
      <w:r w:rsidRPr="00334293">
        <w:rPr>
          <w:rFonts w:ascii="Times New Roman" w:hAnsi="Times New Roman" w:cs="Times New Roman"/>
          <w:color w:val="000000"/>
          <w:sz w:val="24"/>
          <w:szCs w:val="24"/>
        </w:rPr>
        <w:t xml:space="preserve">Kim, M. et al. (2019). A Hybrid Neural Network Model for Power Demand Forecasting. </w:t>
      </w:r>
      <w:r w:rsidRPr="00334293">
        <w:rPr>
          <w:rFonts w:ascii="Times New Roman" w:hAnsi="Times New Roman" w:cs="Times New Roman"/>
          <w:i/>
          <w:iCs/>
          <w:color w:val="000000"/>
          <w:sz w:val="24"/>
          <w:szCs w:val="24"/>
        </w:rPr>
        <w:t>Energies</w:t>
      </w:r>
      <w:r w:rsidRPr="00334293">
        <w:rPr>
          <w:rFonts w:ascii="Times New Roman" w:hAnsi="Times New Roman" w:cs="Times New Roman"/>
          <w:color w:val="000000"/>
          <w:sz w:val="24"/>
          <w:szCs w:val="24"/>
        </w:rPr>
        <w:t xml:space="preserve">, 12 (5), 931. Available from </w:t>
      </w:r>
      <w:hyperlink r:id="rId100" w:history="1">
        <w:r w:rsidRPr="00B35FF0">
          <w:rPr>
            <w:rStyle w:val="Hyperlink"/>
            <w:rFonts w:ascii="Consolas" w:hAnsi="Consolas" w:cs="Times New Roman"/>
            <w:color w:val="auto"/>
            <w:sz w:val="20"/>
            <w:szCs w:val="20"/>
            <w:u w:val="none"/>
          </w:rPr>
          <w:t>https://doi.org/10.3390/en12050931</w:t>
        </w:r>
      </w:hyperlink>
      <w:r w:rsidRPr="00334293">
        <w:rPr>
          <w:rFonts w:ascii="Times New Roman" w:hAnsi="Times New Roman" w:cs="Times New Roman"/>
          <w:color w:val="000000"/>
          <w:sz w:val="24"/>
          <w:szCs w:val="24"/>
        </w:rPr>
        <w:t xml:space="preserve"> [Accessed 16 October 2022].</w:t>
      </w:r>
    </w:p>
    <w:p w14:paraId="17BAAB55" w14:textId="7817B35C" w:rsidR="00E1102E" w:rsidRPr="00334293" w:rsidRDefault="00E1102E" w:rsidP="00075BDC">
      <w:pPr>
        <w:spacing w:line="360" w:lineRule="auto"/>
        <w:rPr>
          <w:rFonts w:ascii="Times New Roman" w:hAnsi="Times New Roman" w:cs="Times New Roman"/>
          <w:color w:val="000000"/>
          <w:sz w:val="24"/>
          <w:szCs w:val="24"/>
        </w:rPr>
      </w:pPr>
      <w:bookmarkStart w:id="445" w:name="kim2016ref"/>
      <w:bookmarkEnd w:id="444"/>
      <w:r w:rsidRPr="00334293">
        <w:rPr>
          <w:rFonts w:ascii="Times New Roman" w:hAnsi="Times New Roman" w:cs="Times New Roman"/>
          <w:color w:val="000000"/>
          <w:sz w:val="24"/>
          <w:szCs w:val="24"/>
        </w:rPr>
        <w:t xml:space="preserve">Kim, Y.B. et al. (2016). Predicting Fluctuations in Cryptocurrency Transactions Based on User Comments and Replies. </w:t>
      </w:r>
      <w:r w:rsidRPr="00334293">
        <w:rPr>
          <w:rFonts w:ascii="Times New Roman" w:hAnsi="Times New Roman" w:cs="Times New Roman"/>
          <w:i/>
          <w:iCs/>
          <w:color w:val="000000"/>
          <w:sz w:val="24"/>
          <w:szCs w:val="24"/>
        </w:rPr>
        <w:t>PLOS ONE</w:t>
      </w:r>
      <w:r w:rsidRPr="00334293">
        <w:rPr>
          <w:rFonts w:ascii="Times New Roman" w:hAnsi="Times New Roman" w:cs="Times New Roman"/>
          <w:color w:val="000000"/>
          <w:sz w:val="24"/>
          <w:szCs w:val="24"/>
        </w:rPr>
        <w:t xml:space="preserve">, 11 (8), e0161197. Available from </w:t>
      </w:r>
      <w:hyperlink r:id="rId101" w:history="1">
        <w:r w:rsidRPr="004A5F62">
          <w:rPr>
            <w:rStyle w:val="Hyperlink"/>
            <w:rFonts w:ascii="Consolas" w:hAnsi="Consolas" w:cs="Times New Roman"/>
            <w:color w:val="auto"/>
            <w:sz w:val="20"/>
            <w:szCs w:val="20"/>
            <w:u w:val="none"/>
          </w:rPr>
          <w:t>https://doi.org/10.1371/journal.pone.0161197</w:t>
        </w:r>
      </w:hyperlink>
      <w:r w:rsidRPr="00334293">
        <w:rPr>
          <w:rFonts w:ascii="Times New Roman" w:hAnsi="Times New Roman" w:cs="Times New Roman"/>
          <w:color w:val="000000"/>
          <w:sz w:val="24"/>
          <w:szCs w:val="24"/>
        </w:rPr>
        <w:t xml:space="preserve"> [Accessed 16 October 2022].</w:t>
      </w:r>
    </w:p>
    <w:p w14:paraId="6F4B9FD6" w14:textId="45A06EA0" w:rsidR="00E1102E" w:rsidRPr="00334293" w:rsidRDefault="00E1102E" w:rsidP="00075BDC">
      <w:pPr>
        <w:spacing w:line="360" w:lineRule="auto"/>
        <w:rPr>
          <w:rFonts w:ascii="Times New Roman" w:hAnsi="Times New Roman" w:cs="Times New Roman"/>
          <w:color w:val="000000"/>
          <w:sz w:val="24"/>
          <w:szCs w:val="24"/>
        </w:rPr>
      </w:pPr>
      <w:bookmarkStart w:id="446" w:name="kuanref"/>
      <w:bookmarkEnd w:id="445"/>
      <w:r w:rsidRPr="00334293">
        <w:rPr>
          <w:rFonts w:ascii="Times New Roman" w:hAnsi="Times New Roman" w:cs="Times New Roman"/>
          <w:color w:val="000000"/>
          <w:sz w:val="24"/>
          <w:szCs w:val="24"/>
        </w:rPr>
        <w:t xml:space="preserve">Kuan, L. et al. (2017). Short-term electricity load forecasting method based on multilayered self-normalizing GRU network. </w:t>
      </w:r>
      <w:r w:rsidRPr="00334293">
        <w:rPr>
          <w:rFonts w:ascii="Times New Roman" w:hAnsi="Times New Roman" w:cs="Times New Roman"/>
          <w:i/>
          <w:iCs/>
          <w:color w:val="000000"/>
          <w:sz w:val="24"/>
          <w:szCs w:val="24"/>
        </w:rPr>
        <w:t>2017 IEEE Conference on Energy Internet and Energy System Integration</w:t>
      </w:r>
      <w:r w:rsidRPr="00334293">
        <w:rPr>
          <w:rFonts w:ascii="Times New Roman" w:hAnsi="Times New Roman" w:cs="Times New Roman"/>
          <w:color w:val="000000"/>
          <w:sz w:val="24"/>
          <w:szCs w:val="24"/>
        </w:rPr>
        <w:t xml:space="preserve"> (EI2). November 2017. Beijing: IEEE, 1–5. Available from </w:t>
      </w:r>
      <w:hyperlink r:id="rId102" w:history="1">
        <w:r w:rsidRPr="00B35FF0">
          <w:rPr>
            <w:rStyle w:val="Hyperlink"/>
            <w:rFonts w:ascii="Consolas" w:hAnsi="Consolas" w:cs="Times New Roman"/>
            <w:color w:val="auto"/>
            <w:sz w:val="20"/>
            <w:szCs w:val="20"/>
            <w:u w:val="none"/>
          </w:rPr>
          <w:t>https://doi.org/10.1109/EI2.2017.8245330</w:t>
        </w:r>
      </w:hyperlink>
      <w:r w:rsidRPr="00334293">
        <w:rPr>
          <w:rFonts w:ascii="Times New Roman" w:hAnsi="Times New Roman" w:cs="Times New Roman"/>
          <w:color w:val="000000"/>
          <w:sz w:val="24"/>
          <w:szCs w:val="24"/>
        </w:rPr>
        <w:t xml:space="preserve"> [Accessed 17 October 2022].</w:t>
      </w:r>
    </w:p>
    <w:p w14:paraId="433FCB47" w14:textId="1EB76765" w:rsidR="00E1102E" w:rsidRDefault="00E1102E" w:rsidP="00075BDC">
      <w:pPr>
        <w:spacing w:line="360" w:lineRule="auto"/>
        <w:rPr>
          <w:rFonts w:ascii="Times New Roman Regular" w:hAnsi="Times New Roman Regular" w:cs="Times New Roman Regular" w:hint="eastAsia"/>
          <w:sz w:val="24"/>
          <w:szCs w:val="24"/>
        </w:rPr>
      </w:pPr>
      <w:bookmarkStart w:id="447" w:name="pytorchvstensorflowref"/>
      <w:bookmarkEnd w:id="446"/>
      <w:r>
        <w:rPr>
          <w:rFonts w:ascii="Times New Roman Regular" w:hAnsi="Times New Roman Regular" w:cs="Times New Roman Regular"/>
          <w:sz w:val="24"/>
          <w:szCs w:val="24"/>
        </w:rPr>
        <w:t xml:space="preserve">Kurama, V. (2022). PyTorch vs. TensorFlow: 2022 Deep Learning Comparison | Built In. </w:t>
      </w:r>
      <w:r>
        <w:rPr>
          <w:rFonts w:ascii="Times New Roman Regular" w:hAnsi="Times New Roman Regular" w:cs="Times New Roman Regular"/>
          <w:i/>
          <w:iCs/>
          <w:sz w:val="24"/>
          <w:szCs w:val="24"/>
        </w:rPr>
        <w:t>Built In</w:t>
      </w:r>
      <w:r>
        <w:rPr>
          <w:rFonts w:ascii="Times New Roman Regular" w:hAnsi="Times New Roman Regular" w:cs="Times New Roman Regular"/>
          <w:sz w:val="24"/>
          <w:szCs w:val="24"/>
        </w:rPr>
        <w:t xml:space="preserve">. Available from </w:t>
      </w:r>
      <w:hyperlink r:id="rId103" w:history="1">
        <w:r w:rsidRPr="00432FED">
          <w:rPr>
            <w:rStyle w:val="Hyperlink"/>
            <w:rFonts w:ascii="Consolas" w:hAnsi="Consolas" w:cs="Times New Roman Regular"/>
            <w:color w:val="auto"/>
            <w:sz w:val="20"/>
            <w:szCs w:val="20"/>
            <w:u w:val="none"/>
          </w:rPr>
          <w:t>https://builtin.com/data-science/pytorch-vs-tensorflow</w:t>
        </w:r>
      </w:hyperlink>
      <w:r>
        <w:rPr>
          <w:rFonts w:ascii="Times New Roman Regular" w:hAnsi="Times New Roman Regular" w:cs="Times New Roman Regular"/>
          <w:sz w:val="24"/>
          <w:szCs w:val="24"/>
        </w:rPr>
        <w:t xml:space="preserve"> [Accessed 12 December 2022].</w:t>
      </w:r>
      <w:bookmarkEnd w:id="447"/>
    </w:p>
    <w:p w14:paraId="01664A6C" w14:textId="77777777" w:rsidR="00E1102E" w:rsidRDefault="00E1102E" w:rsidP="00075BDC">
      <w:pPr>
        <w:spacing w:line="360" w:lineRule="auto"/>
        <w:rPr>
          <w:rFonts w:ascii="Times New Roman Regular" w:hAnsi="Times New Roman Regular" w:cs="Times New Roman Regular" w:hint="eastAsia"/>
          <w:sz w:val="24"/>
          <w:szCs w:val="24"/>
        </w:rPr>
      </w:pPr>
      <w:bookmarkStart w:id="448" w:name="lapicqueref"/>
      <w:r>
        <w:rPr>
          <w:rFonts w:ascii="Times New Roman Regular" w:hAnsi="Times New Roman Regular" w:cs="Times New Roman Regular"/>
          <w:sz w:val="24"/>
          <w:szCs w:val="24"/>
        </w:rPr>
        <w:t xml:space="preserve">Lapicque, L. 1907. Recherches quantitatives sur l’excitation electrique des nerfs traitee comme une polarization. </w:t>
      </w:r>
      <w:r>
        <w:rPr>
          <w:rFonts w:ascii="Times New Roman Regular" w:hAnsi="Times New Roman Regular" w:cs="Times New Roman Regular"/>
          <w:i/>
          <w:iCs/>
          <w:sz w:val="24"/>
          <w:szCs w:val="24"/>
        </w:rPr>
        <w:t>Journal de Physiologie et de Pathologie Generalej</w:t>
      </w:r>
      <w:r>
        <w:rPr>
          <w:rFonts w:ascii="Times New Roman Regular" w:hAnsi="Times New Roman Regular" w:cs="Times New Roman Regular"/>
          <w:sz w:val="24"/>
          <w:szCs w:val="24"/>
        </w:rPr>
        <w:t xml:space="preserve"> 9: 620–635.</w:t>
      </w:r>
      <w:bookmarkEnd w:id="448"/>
    </w:p>
    <w:p w14:paraId="4C41CCBA" w14:textId="7521333A" w:rsidR="00E1102E" w:rsidRPr="00334293" w:rsidRDefault="00E1102E" w:rsidP="00075BDC">
      <w:pPr>
        <w:spacing w:line="360" w:lineRule="auto"/>
        <w:rPr>
          <w:rFonts w:ascii="Times New Roman" w:hAnsi="Times New Roman" w:cs="Times New Roman"/>
          <w:color w:val="000000"/>
          <w:sz w:val="24"/>
          <w:szCs w:val="24"/>
        </w:rPr>
      </w:pPr>
      <w:bookmarkStart w:id="449" w:name="larabenitezref"/>
      <w:r w:rsidRPr="00334293">
        <w:rPr>
          <w:rFonts w:ascii="Times New Roman" w:hAnsi="Times New Roman" w:cs="Times New Roman"/>
          <w:color w:val="000000"/>
          <w:sz w:val="24"/>
          <w:szCs w:val="24"/>
        </w:rPr>
        <w:t xml:space="preserve">Lara-Benítez, P., Carranza-García, M. and Riquelme, J.C. (2021). An Experimental Review on Deep Learning Architectures for Time Series Forecasting. </w:t>
      </w:r>
      <w:r w:rsidRPr="00334293">
        <w:rPr>
          <w:rFonts w:ascii="Times New Roman" w:hAnsi="Times New Roman" w:cs="Times New Roman"/>
          <w:i/>
          <w:iCs/>
          <w:color w:val="000000"/>
          <w:sz w:val="24"/>
          <w:szCs w:val="24"/>
        </w:rPr>
        <w:t>International Journal of Neural Systems</w:t>
      </w:r>
      <w:r w:rsidRPr="00334293">
        <w:rPr>
          <w:rFonts w:ascii="Times New Roman" w:hAnsi="Times New Roman" w:cs="Times New Roman"/>
          <w:color w:val="000000"/>
          <w:sz w:val="24"/>
          <w:szCs w:val="24"/>
        </w:rPr>
        <w:t xml:space="preserve">, 31 (03), 2130001. Available from </w:t>
      </w:r>
      <w:hyperlink r:id="rId104" w:history="1">
        <w:r w:rsidRPr="00B35FF0">
          <w:rPr>
            <w:rStyle w:val="Hyperlink"/>
            <w:rFonts w:ascii="Consolas" w:hAnsi="Consolas" w:cs="Times New Roman"/>
            <w:color w:val="auto"/>
            <w:sz w:val="20"/>
            <w:szCs w:val="20"/>
            <w:u w:val="none"/>
          </w:rPr>
          <w:t>https://doi.org/10.1142/S0129065721300011</w:t>
        </w:r>
      </w:hyperlink>
      <w:r w:rsidRPr="00334293">
        <w:rPr>
          <w:rFonts w:ascii="Times New Roman" w:hAnsi="Times New Roman" w:cs="Times New Roman"/>
          <w:color w:val="000000"/>
          <w:sz w:val="24"/>
          <w:szCs w:val="24"/>
        </w:rPr>
        <w:t xml:space="preserve"> [Accessed 16 October 2022].</w:t>
      </w:r>
    </w:p>
    <w:p w14:paraId="1357DDF5" w14:textId="31C59DDE" w:rsidR="00E1102E" w:rsidRPr="00334293" w:rsidRDefault="00E1102E" w:rsidP="00075BDC">
      <w:pPr>
        <w:spacing w:line="360" w:lineRule="auto"/>
        <w:rPr>
          <w:rFonts w:ascii="Times New Roman" w:hAnsi="Times New Roman" w:cs="Times New Roman"/>
          <w:color w:val="000000"/>
          <w:sz w:val="24"/>
          <w:szCs w:val="24"/>
        </w:rPr>
      </w:pPr>
      <w:bookmarkStart w:id="450" w:name="liawref"/>
      <w:bookmarkEnd w:id="449"/>
      <w:r w:rsidRPr="00334293">
        <w:rPr>
          <w:rFonts w:ascii="Times New Roman" w:hAnsi="Times New Roman" w:cs="Times New Roman"/>
          <w:color w:val="000000"/>
          <w:sz w:val="24"/>
          <w:szCs w:val="24"/>
        </w:rPr>
        <w:t xml:space="preserve">Li, A.W. and Bastos, G.S. (2020). Stock Market Forecasting Using Deep Learning and Technical Analysis: A Systematic Review. </w:t>
      </w:r>
      <w:r w:rsidRPr="00334293">
        <w:rPr>
          <w:rFonts w:ascii="Times New Roman" w:hAnsi="Times New Roman" w:cs="Times New Roman"/>
          <w:i/>
          <w:iCs/>
          <w:color w:val="000000"/>
          <w:sz w:val="24"/>
          <w:szCs w:val="24"/>
        </w:rPr>
        <w:t>IEEE Access</w:t>
      </w:r>
      <w:r w:rsidRPr="00334293">
        <w:rPr>
          <w:rFonts w:ascii="Times New Roman" w:hAnsi="Times New Roman" w:cs="Times New Roman"/>
          <w:color w:val="000000"/>
          <w:sz w:val="24"/>
          <w:szCs w:val="24"/>
        </w:rPr>
        <w:t xml:space="preserve">, 8, 185232–185242. Available from </w:t>
      </w:r>
      <w:hyperlink r:id="rId105" w:history="1">
        <w:r w:rsidRPr="00B35FF0">
          <w:rPr>
            <w:rStyle w:val="Hyperlink"/>
            <w:rFonts w:ascii="Consolas" w:hAnsi="Consolas" w:cs="Times New Roman"/>
            <w:color w:val="auto"/>
            <w:sz w:val="20"/>
            <w:szCs w:val="20"/>
            <w:u w:val="none"/>
          </w:rPr>
          <w:t>https://doi.org/10.1109/ACCESS.2020.3030226</w:t>
        </w:r>
      </w:hyperlink>
      <w:r w:rsidRPr="00334293">
        <w:rPr>
          <w:rFonts w:ascii="Times New Roman" w:hAnsi="Times New Roman" w:cs="Times New Roman"/>
          <w:color w:val="000000"/>
          <w:sz w:val="24"/>
          <w:szCs w:val="24"/>
        </w:rPr>
        <w:t xml:space="preserve"> [Accessed 16 October 2022].</w:t>
      </w:r>
    </w:p>
    <w:p w14:paraId="2CEAAB8A" w14:textId="6C26FD74" w:rsidR="00E1102E" w:rsidRPr="00334293" w:rsidRDefault="00E1102E" w:rsidP="00075BDC">
      <w:pPr>
        <w:spacing w:line="360" w:lineRule="auto"/>
        <w:rPr>
          <w:rFonts w:ascii="Times New Roman" w:hAnsi="Times New Roman" w:cs="Times New Roman"/>
          <w:color w:val="000000"/>
          <w:sz w:val="24"/>
          <w:szCs w:val="24"/>
        </w:rPr>
      </w:pPr>
      <w:bookmarkStart w:id="451" w:name="lisref"/>
      <w:bookmarkEnd w:id="450"/>
      <w:r w:rsidRPr="00334293">
        <w:rPr>
          <w:rFonts w:ascii="Times New Roman" w:hAnsi="Times New Roman" w:cs="Times New Roman"/>
          <w:color w:val="000000"/>
          <w:sz w:val="24"/>
          <w:szCs w:val="24"/>
        </w:rPr>
        <w:lastRenderedPageBreak/>
        <w:t xml:space="preserve">Li, S. et al. (2019). Enhancing the Locality and Breaking the Memory Bottleneck of Transformer on Time Series Forecasting. Available from </w:t>
      </w:r>
      <w:hyperlink r:id="rId106" w:history="1">
        <w:r w:rsidRPr="00E26837">
          <w:rPr>
            <w:rStyle w:val="Hyperlink"/>
            <w:rFonts w:ascii="Consolas" w:hAnsi="Consolas" w:cs="Times New Roman"/>
            <w:color w:val="auto"/>
            <w:sz w:val="20"/>
            <w:szCs w:val="20"/>
            <w:u w:val="none"/>
          </w:rPr>
          <w:t>https://doi.org/10.48550/ARXIV.1907.00235</w:t>
        </w:r>
      </w:hyperlink>
      <w:r w:rsidRPr="00334293">
        <w:rPr>
          <w:rFonts w:ascii="Times New Roman" w:hAnsi="Times New Roman" w:cs="Times New Roman"/>
          <w:color w:val="000000"/>
          <w:sz w:val="24"/>
          <w:szCs w:val="24"/>
        </w:rPr>
        <w:t xml:space="preserve"> [Accessed 17 October 2022].</w:t>
      </w:r>
    </w:p>
    <w:p w14:paraId="41C39510" w14:textId="6E461E71" w:rsidR="00E1102E" w:rsidRDefault="00E1102E" w:rsidP="00075BDC">
      <w:pPr>
        <w:spacing w:line="360" w:lineRule="auto"/>
        <w:rPr>
          <w:rFonts w:ascii="Times New Roman Regular" w:hAnsi="Times New Roman Regular" w:cs="Times New Roman Regular" w:hint="eastAsia"/>
          <w:sz w:val="24"/>
          <w:szCs w:val="24"/>
        </w:rPr>
      </w:pPr>
      <w:bookmarkStart w:id="452" w:name="lixref"/>
      <w:bookmarkEnd w:id="451"/>
      <w:r>
        <w:rPr>
          <w:rFonts w:ascii="Times New Roman Regular" w:hAnsi="Times New Roman Regular" w:cs="Times New Roman Regular"/>
          <w:sz w:val="24"/>
          <w:szCs w:val="24"/>
        </w:rPr>
        <w:t xml:space="preserve">Li, X. et al. (2020). Scalable Gradients for Stochastic Differential Equations. Available from </w:t>
      </w:r>
      <w:hyperlink r:id="rId107" w:history="1">
        <w:r w:rsidRPr="0094383B">
          <w:rPr>
            <w:rStyle w:val="Hyperlink"/>
            <w:rFonts w:ascii="Consolas" w:hAnsi="Consolas" w:cs="Times New Roman Regular"/>
            <w:color w:val="auto"/>
            <w:sz w:val="20"/>
            <w:szCs w:val="20"/>
            <w:u w:val="none"/>
          </w:rPr>
          <w:t>http://arxiv.org/abs/2001.01328</w:t>
        </w:r>
      </w:hyperlink>
      <w:r>
        <w:rPr>
          <w:rFonts w:ascii="Times New Roman Regular" w:hAnsi="Times New Roman Regular" w:cs="Times New Roman Regular"/>
          <w:sz w:val="24"/>
          <w:szCs w:val="24"/>
        </w:rPr>
        <w:t xml:space="preserve"> [Accessed 18 January 2023].</w:t>
      </w:r>
      <w:bookmarkEnd w:id="452"/>
    </w:p>
    <w:p w14:paraId="073A6F0B" w14:textId="1CD2C7EB" w:rsidR="00E1102E" w:rsidRPr="00334293" w:rsidRDefault="00E1102E" w:rsidP="00075BDC">
      <w:pPr>
        <w:spacing w:line="360" w:lineRule="auto"/>
        <w:rPr>
          <w:rFonts w:ascii="Times New Roman" w:hAnsi="Times New Roman" w:cs="Times New Roman"/>
          <w:color w:val="000000"/>
          <w:sz w:val="24"/>
          <w:szCs w:val="24"/>
        </w:rPr>
      </w:pPr>
      <w:bookmarkStart w:id="453" w:name="limsurveyref"/>
      <w:r w:rsidRPr="00334293">
        <w:rPr>
          <w:rFonts w:ascii="Times New Roman" w:hAnsi="Times New Roman" w:cs="Times New Roman"/>
          <w:color w:val="000000"/>
          <w:sz w:val="24"/>
          <w:szCs w:val="24"/>
        </w:rPr>
        <w:t xml:space="preserve">Lim, B. and Zohren, S. (2020). Time Series Forecasting </w:t>
      </w:r>
      <w:proofErr w:type="gramStart"/>
      <w:r w:rsidRPr="00334293">
        <w:rPr>
          <w:rFonts w:ascii="Times New Roman" w:hAnsi="Times New Roman" w:cs="Times New Roman"/>
          <w:color w:val="000000"/>
          <w:sz w:val="24"/>
          <w:szCs w:val="24"/>
        </w:rPr>
        <w:t>With</w:t>
      </w:r>
      <w:proofErr w:type="gramEnd"/>
      <w:r w:rsidRPr="00334293">
        <w:rPr>
          <w:rFonts w:ascii="Times New Roman" w:hAnsi="Times New Roman" w:cs="Times New Roman"/>
          <w:color w:val="000000"/>
          <w:sz w:val="24"/>
          <w:szCs w:val="24"/>
        </w:rPr>
        <w:t xml:space="preserve"> Deep Learning: A Survey. Available from </w:t>
      </w:r>
      <w:hyperlink r:id="rId108" w:history="1">
        <w:r w:rsidRPr="00391781">
          <w:rPr>
            <w:rStyle w:val="Hyperlink"/>
            <w:rFonts w:ascii="Consolas" w:hAnsi="Consolas" w:cs="Times New Roman"/>
            <w:color w:val="auto"/>
            <w:sz w:val="20"/>
            <w:szCs w:val="20"/>
            <w:u w:val="none"/>
          </w:rPr>
          <w:t>https://doi.org/10.1098/rsta.2020.0209</w:t>
        </w:r>
      </w:hyperlink>
      <w:r w:rsidRPr="00334293">
        <w:rPr>
          <w:rFonts w:ascii="Times New Roman" w:hAnsi="Times New Roman" w:cs="Times New Roman"/>
          <w:color w:val="000000"/>
          <w:sz w:val="24"/>
          <w:szCs w:val="24"/>
        </w:rPr>
        <w:t xml:space="preserve"> [Accessed 21 October 2022].</w:t>
      </w:r>
    </w:p>
    <w:p w14:paraId="67C29F82" w14:textId="523B9AAA" w:rsidR="00E1102E" w:rsidRPr="00334293" w:rsidRDefault="00E1102E" w:rsidP="00075BDC">
      <w:pPr>
        <w:spacing w:line="360" w:lineRule="auto"/>
        <w:rPr>
          <w:rFonts w:ascii="Times New Roman" w:hAnsi="Times New Roman" w:cs="Times New Roman"/>
          <w:color w:val="000000"/>
          <w:sz w:val="24"/>
          <w:szCs w:val="24"/>
        </w:rPr>
      </w:pPr>
      <w:bookmarkStart w:id="454" w:name="limtftref"/>
      <w:bookmarkEnd w:id="453"/>
      <w:r w:rsidRPr="00334293">
        <w:rPr>
          <w:rFonts w:ascii="Times New Roman" w:hAnsi="Times New Roman" w:cs="Times New Roman"/>
          <w:color w:val="000000"/>
          <w:sz w:val="24"/>
          <w:szCs w:val="24"/>
        </w:rPr>
        <w:t xml:space="preserve">Lim, B. et al. (2019). Temporal Fusion Transformers for Interpretable Multi-horizon Time Series Forecasting. Available from </w:t>
      </w:r>
      <w:hyperlink r:id="rId109" w:history="1">
        <w:r w:rsidRPr="00B35FF0">
          <w:rPr>
            <w:rStyle w:val="Hyperlink"/>
            <w:rFonts w:ascii="Consolas" w:hAnsi="Consolas" w:cs="Times New Roman"/>
            <w:color w:val="auto"/>
            <w:sz w:val="20"/>
            <w:szCs w:val="20"/>
            <w:u w:val="none"/>
          </w:rPr>
          <w:t>https://doi.org/10.48550/ARXIV.1912.09363</w:t>
        </w:r>
      </w:hyperlink>
      <w:r w:rsidRPr="00334293">
        <w:rPr>
          <w:rFonts w:ascii="Times New Roman" w:hAnsi="Times New Roman" w:cs="Times New Roman"/>
          <w:color w:val="000000"/>
          <w:sz w:val="24"/>
          <w:szCs w:val="24"/>
        </w:rPr>
        <w:t xml:space="preserve"> [Accessed 17 October 2022].</w:t>
      </w:r>
    </w:p>
    <w:p w14:paraId="306E2601" w14:textId="2010AE0F" w:rsidR="00E1102E" w:rsidRPr="00334293" w:rsidRDefault="00E1102E" w:rsidP="00075BDC">
      <w:pPr>
        <w:spacing w:line="360" w:lineRule="auto"/>
        <w:rPr>
          <w:rFonts w:ascii="Times New Roman" w:hAnsi="Times New Roman" w:cs="Times New Roman"/>
          <w:sz w:val="24"/>
          <w:szCs w:val="24"/>
        </w:rPr>
      </w:pPr>
      <w:bookmarkStart w:id="455" w:name="maitiref"/>
      <w:bookmarkEnd w:id="454"/>
      <w:r w:rsidRPr="00334293">
        <w:rPr>
          <w:rFonts w:ascii="Times New Roman" w:hAnsi="Times New Roman" w:cs="Times New Roman"/>
          <w:sz w:val="24"/>
          <w:szCs w:val="24"/>
        </w:rPr>
        <w:t xml:space="preserve">Maiti, M., Vyklyuk, Y. and Vuković, D. (2020). Cryptocurrencies chaotic co‐movement forecasting with neural networks. </w:t>
      </w:r>
      <w:r w:rsidRPr="00334293">
        <w:rPr>
          <w:rFonts w:ascii="Times New Roman" w:hAnsi="Times New Roman" w:cs="Times New Roman"/>
          <w:i/>
          <w:iCs/>
          <w:sz w:val="24"/>
          <w:szCs w:val="24"/>
        </w:rPr>
        <w:t>Internet Technology Letters</w:t>
      </w:r>
      <w:r w:rsidRPr="00334293">
        <w:rPr>
          <w:rFonts w:ascii="Times New Roman" w:hAnsi="Times New Roman" w:cs="Times New Roman"/>
          <w:sz w:val="24"/>
          <w:szCs w:val="24"/>
        </w:rPr>
        <w:t xml:space="preserve">, 3 (3). Available from </w:t>
      </w:r>
      <w:hyperlink r:id="rId110" w:history="1">
        <w:r w:rsidRPr="00543919">
          <w:rPr>
            <w:rStyle w:val="Hyperlink"/>
            <w:rFonts w:ascii="Consolas" w:hAnsi="Consolas" w:cs="Times New Roman"/>
            <w:color w:val="auto"/>
            <w:sz w:val="20"/>
            <w:szCs w:val="20"/>
            <w:u w:val="none"/>
          </w:rPr>
          <w:t>https://doi.org/10.1002/itl2.157</w:t>
        </w:r>
      </w:hyperlink>
      <w:r w:rsidRPr="00334293">
        <w:rPr>
          <w:rFonts w:ascii="Times New Roman" w:hAnsi="Times New Roman" w:cs="Times New Roman"/>
          <w:sz w:val="24"/>
          <w:szCs w:val="24"/>
        </w:rPr>
        <w:t xml:space="preserve"> [Accessed 16 October 2022].</w:t>
      </w:r>
    </w:p>
    <w:p w14:paraId="0CB4BDCC" w14:textId="78077308" w:rsidR="00E1102E" w:rsidRDefault="00E1102E" w:rsidP="00075BDC">
      <w:pPr>
        <w:spacing w:line="360" w:lineRule="auto"/>
        <w:rPr>
          <w:rFonts w:ascii="Times New Roman Regular" w:hAnsi="Times New Roman Regular" w:cs="Times New Roman Regular" w:hint="eastAsia"/>
          <w:sz w:val="24"/>
          <w:szCs w:val="24"/>
        </w:rPr>
      </w:pPr>
      <w:bookmarkStart w:id="456" w:name="makridakisaref"/>
      <w:bookmarkEnd w:id="455"/>
      <w:r>
        <w:rPr>
          <w:rFonts w:ascii="Times New Roman Regular" w:hAnsi="Times New Roman Regular" w:cs="Times New Roman Regular"/>
          <w:sz w:val="24"/>
          <w:szCs w:val="24"/>
        </w:rPr>
        <w:t xml:space="preserve">Makridakis, S., Spiliotis, E. and Assimakopoulos, V. (2018a). Statistical and Machine Learning forecasting methods: Concerns and ways forward. </w:t>
      </w:r>
      <w:r>
        <w:rPr>
          <w:rFonts w:ascii="Times New Roman Regular" w:hAnsi="Times New Roman Regular" w:cs="Times New Roman Regular"/>
          <w:i/>
          <w:iCs/>
          <w:sz w:val="24"/>
          <w:szCs w:val="24"/>
        </w:rPr>
        <w:t>PLOS ONE</w:t>
      </w:r>
      <w:r>
        <w:rPr>
          <w:rFonts w:ascii="Times New Roman Regular" w:hAnsi="Times New Roman Regular" w:cs="Times New Roman Regular"/>
          <w:sz w:val="24"/>
          <w:szCs w:val="24"/>
        </w:rPr>
        <w:t xml:space="preserve">, 13 (3), e0194889. Available from </w:t>
      </w:r>
      <w:hyperlink r:id="rId111" w:history="1">
        <w:r w:rsidRPr="0094383B">
          <w:rPr>
            <w:rStyle w:val="Hyperlink"/>
            <w:rFonts w:ascii="Consolas" w:hAnsi="Consolas" w:cs="Times New Roman Regular"/>
            <w:color w:val="auto"/>
            <w:sz w:val="20"/>
            <w:szCs w:val="20"/>
            <w:u w:val="none"/>
          </w:rPr>
          <w:t>https://doi.org/10.1371/journal.pone.0194889</w:t>
        </w:r>
      </w:hyperlink>
      <w:r>
        <w:rPr>
          <w:rFonts w:ascii="Times New Roman Regular" w:hAnsi="Times New Roman Regular" w:cs="Times New Roman Regular"/>
          <w:sz w:val="24"/>
          <w:szCs w:val="24"/>
        </w:rPr>
        <w:t xml:space="preserve"> [Accessed 25 September 2022].</w:t>
      </w:r>
    </w:p>
    <w:p w14:paraId="0CE1EEE3" w14:textId="15F63110" w:rsidR="00E1102E" w:rsidRDefault="00E1102E" w:rsidP="00075BDC">
      <w:pPr>
        <w:spacing w:line="360" w:lineRule="auto"/>
        <w:rPr>
          <w:rFonts w:ascii="Times New Roman Regular" w:hAnsi="Times New Roman Regular" w:cs="Times New Roman Regular" w:hint="eastAsia"/>
          <w:sz w:val="24"/>
          <w:szCs w:val="24"/>
        </w:rPr>
      </w:pPr>
      <w:bookmarkStart w:id="457" w:name="makridakisbred"/>
      <w:bookmarkEnd w:id="456"/>
      <w:r>
        <w:rPr>
          <w:rFonts w:ascii="Times New Roman Regular" w:hAnsi="Times New Roman Regular" w:cs="Times New Roman Regular"/>
          <w:sz w:val="24"/>
          <w:szCs w:val="24"/>
        </w:rPr>
        <w:t xml:space="preserve">Makridakis, S., Spiliotis, E. and Assimakopoulos, V. (2018b). The M4 Competition: Results, findings, conclusion and way forward. </w:t>
      </w:r>
      <w:r>
        <w:rPr>
          <w:rFonts w:ascii="Times New Roman Regular" w:hAnsi="Times New Roman Regular" w:cs="Times New Roman Regular"/>
          <w:i/>
          <w:iCs/>
          <w:sz w:val="24"/>
          <w:szCs w:val="24"/>
        </w:rPr>
        <w:t>International Journal of Forecasting</w:t>
      </w:r>
      <w:r>
        <w:rPr>
          <w:rFonts w:ascii="Times New Roman Regular" w:hAnsi="Times New Roman Regular" w:cs="Times New Roman Regular"/>
          <w:sz w:val="24"/>
          <w:szCs w:val="24"/>
        </w:rPr>
        <w:t xml:space="preserve">, 34 (4), 802–808. Available from </w:t>
      </w:r>
      <w:hyperlink r:id="rId112" w:history="1">
        <w:r w:rsidRPr="0094383B">
          <w:rPr>
            <w:rStyle w:val="Hyperlink"/>
            <w:rFonts w:ascii="Consolas" w:hAnsi="Consolas" w:cs="Times New Roman Regular"/>
            <w:color w:val="auto"/>
            <w:sz w:val="20"/>
            <w:szCs w:val="20"/>
            <w:u w:val="none"/>
          </w:rPr>
          <w:t>https://doi.org/10.1016/j.ijforecast.2018.06.001</w:t>
        </w:r>
      </w:hyperlink>
      <w:r>
        <w:rPr>
          <w:rFonts w:ascii="Times New Roman Regular" w:hAnsi="Times New Roman Regular" w:cs="Times New Roman Regular"/>
          <w:sz w:val="24"/>
          <w:szCs w:val="24"/>
        </w:rPr>
        <w:t xml:space="preserve"> [Accessed 25 September 2022].</w:t>
      </w:r>
    </w:p>
    <w:p w14:paraId="529641A5" w14:textId="3CD795A6" w:rsidR="00E1102E" w:rsidRPr="00334293" w:rsidRDefault="00E1102E" w:rsidP="00075BDC">
      <w:pPr>
        <w:spacing w:line="360" w:lineRule="auto"/>
        <w:rPr>
          <w:rFonts w:ascii="Times New Roman" w:hAnsi="Times New Roman" w:cs="Times New Roman"/>
          <w:sz w:val="24"/>
          <w:szCs w:val="24"/>
        </w:rPr>
      </w:pPr>
      <w:bookmarkStart w:id="458" w:name="millerref"/>
      <w:bookmarkEnd w:id="457"/>
      <w:r w:rsidRPr="00334293">
        <w:rPr>
          <w:rFonts w:ascii="Times New Roman" w:hAnsi="Times New Roman" w:cs="Times New Roman"/>
          <w:sz w:val="24"/>
          <w:szCs w:val="24"/>
        </w:rPr>
        <w:t xml:space="preserve">Miller, P. (2016). Chapter 1—The Cryptocurrency Enigma. In Sammons, J. (Ed.), </w:t>
      </w:r>
      <w:r w:rsidRPr="00334293">
        <w:rPr>
          <w:rFonts w:ascii="Times New Roman" w:hAnsi="Times New Roman" w:cs="Times New Roman"/>
          <w:i/>
          <w:iCs/>
          <w:sz w:val="24"/>
          <w:szCs w:val="24"/>
        </w:rPr>
        <w:t>Digital Forensics</w:t>
      </w:r>
      <w:r w:rsidRPr="00334293">
        <w:rPr>
          <w:rFonts w:ascii="Times New Roman" w:hAnsi="Times New Roman" w:cs="Times New Roman"/>
          <w:sz w:val="24"/>
          <w:szCs w:val="24"/>
        </w:rPr>
        <w:t xml:space="preserve">, 1–25. Syngress. </w:t>
      </w:r>
      <w:hyperlink r:id="rId113" w:history="1">
        <w:r w:rsidRPr="00BC1508">
          <w:rPr>
            <w:rStyle w:val="Hyperlink"/>
            <w:rFonts w:ascii="Consolas" w:hAnsi="Consolas" w:cs="Times New Roman"/>
            <w:color w:val="auto"/>
            <w:sz w:val="20"/>
            <w:szCs w:val="20"/>
            <w:u w:val="none"/>
          </w:rPr>
          <w:t>https://doi.org/10.1016/B978-0-12-804526-8.00001-0</w:t>
        </w:r>
      </w:hyperlink>
    </w:p>
    <w:p w14:paraId="69614635" w14:textId="2C03BC77" w:rsidR="00E1102E" w:rsidRDefault="00E1102E" w:rsidP="00075BDC">
      <w:pPr>
        <w:spacing w:line="360" w:lineRule="auto"/>
        <w:rPr>
          <w:rFonts w:ascii="Times New Roman Regular" w:hAnsi="Times New Roman Regular" w:cs="Times New Roman Regular" w:hint="eastAsia"/>
          <w:sz w:val="24"/>
          <w:szCs w:val="24"/>
        </w:rPr>
      </w:pPr>
      <w:bookmarkStart w:id="459" w:name="mozerref"/>
      <w:bookmarkEnd w:id="458"/>
      <w:r>
        <w:rPr>
          <w:rFonts w:ascii="Times New Roman Regular" w:hAnsi="Times New Roman Regular" w:cs="Times New Roman Regular"/>
          <w:sz w:val="24"/>
          <w:szCs w:val="24"/>
        </w:rPr>
        <w:t xml:space="preserve">Mozer, M.C., Kazakov, D. and Lindsey, R.V. (2017). Discrete Event, Continuous Time RNNs. Available from </w:t>
      </w:r>
      <w:hyperlink r:id="rId114" w:history="1">
        <w:r w:rsidRPr="0094383B">
          <w:rPr>
            <w:rStyle w:val="Hyperlink"/>
            <w:rFonts w:ascii="Consolas" w:hAnsi="Consolas" w:cs="Times New Roman Regular"/>
            <w:color w:val="auto"/>
            <w:sz w:val="20"/>
            <w:szCs w:val="20"/>
            <w:u w:val="none"/>
          </w:rPr>
          <w:t>https://doi.org/10.48550/ARXIV.1710.04110</w:t>
        </w:r>
      </w:hyperlink>
      <w:r>
        <w:rPr>
          <w:rFonts w:ascii="Times New Roman Regular" w:hAnsi="Times New Roman Regular" w:cs="Times New Roman Regular"/>
          <w:sz w:val="24"/>
          <w:szCs w:val="24"/>
        </w:rPr>
        <w:t xml:space="preserve"> [Accessed 14 October 2022].</w:t>
      </w:r>
    </w:p>
    <w:p w14:paraId="53CF5557" w14:textId="17DB53DC" w:rsidR="00E1102E" w:rsidRDefault="00E1102E" w:rsidP="00075BDC">
      <w:pPr>
        <w:spacing w:line="360" w:lineRule="auto"/>
        <w:rPr>
          <w:rFonts w:ascii="Times New Roman Regular" w:hAnsi="Times New Roman Regular" w:cs="Times New Roman Regular" w:hint="eastAsia"/>
          <w:color w:val="000000"/>
          <w:sz w:val="24"/>
          <w:szCs w:val="24"/>
        </w:rPr>
      </w:pPr>
      <w:bookmarkStart w:id="460" w:name="mudassirref"/>
      <w:bookmarkEnd w:id="459"/>
      <w:r w:rsidRPr="00334293">
        <w:rPr>
          <w:rFonts w:ascii="Times New Roman" w:hAnsi="Times New Roman" w:cs="Times New Roman"/>
          <w:sz w:val="24"/>
          <w:szCs w:val="24"/>
        </w:rPr>
        <w:t xml:space="preserve">Mudassir, M. et al. (2020). Time-series forecasting of Bitcoin prices using high-dimensional features: a machine learning approach. </w:t>
      </w:r>
      <w:r w:rsidRPr="00334293">
        <w:rPr>
          <w:rFonts w:ascii="Times New Roman" w:hAnsi="Times New Roman" w:cs="Times New Roman"/>
          <w:i/>
          <w:iCs/>
          <w:sz w:val="24"/>
          <w:szCs w:val="24"/>
        </w:rPr>
        <w:t>Neural Computing and Applications</w:t>
      </w:r>
      <w:r w:rsidRPr="00334293">
        <w:rPr>
          <w:rFonts w:ascii="Times New Roman" w:hAnsi="Times New Roman" w:cs="Times New Roman"/>
          <w:sz w:val="24"/>
          <w:szCs w:val="24"/>
        </w:rPr>
        <w:t xml:space="preserve">. Available from </w:t>
      </w:r>
      <w:hyperlink r:id="rId115" w:history="1">
        <w:r w:rsidRPr="00BC1508">
          <w:rPr>
            <w:rStyle w:val="Hyperlink"/>
            <w:rFonts w:ascii="Consolas" w:hAnsi="Consolas" w:cs="Times New Roman"/>
            <w:color w:val="auto"/>
            <w:sz w:val="20"/>
            <w:szCs w:val="20"/>
            <w:u w:val="none"/>
          </w:rPr>
          <w:t>https://doi.org/10.1007/s00521-020-05129-6</w:t>
        </w:r>
      </w:hyperlink>
      <w:r w:rsidRPr="00334293">
        <w:rPr>
          <w:rFonts w:ascii="Times New Roman" w:hAnsi="Times New Roman" w:cs="Times New Roman"/>
          <w:sz w:val="24"/>
          <w:szCs w:val="24"/>
        </w:rPr>
        <w:t xml:space="preserve"> [Accessed 3 December 2022].</w:t>
      </w:r>
      <w:bookmarkEnd w:id="460"/>
    </w:p>
    <w:p w14:paraId="5409CEA2" w14:textId="77777777" w:rsidR="00E1102E" w:rsidRPr="00334293" w:rsidRDefault="00E1102E" w:rsidP="00075BDC">
      <w:pPr>
        <w:spacing w:line="360" w:lineRule="auto"/>
        <w:rPr>
          <w:rFonts w:ascii="Times New Roman" w:hAnsi="Times New Roman" w:cs="Times New Roman"/>
          <w:sz w:val="24"/>
          <w:szCs w:val="24"/>
        </w:rPr>
      </w:pPr>
      <w:bookmarkStart w:id="461" w:name="nicaref"/>
      <w:r w:rsidRPr="00334293">
        <w:rPr>
          <w:rFonts w:ascii="Times New Roman" w:hAnsi="Times New Roman" w:cs="Times New Roman"/>
          <w:sz w:val="24"/>
          <w:szCs w:val="24"/>
        </w:rPr>
        <w:lastRenderedPageBreak/>
        <w:t xml:space="preserve">Nica, O., Piotrowska, K., &amp; Schenk-Hoppé, K. R. (2017). Cryptocurrencies: Economic Benefits and Risks. SSRN Scholarly Paper ID 3059856. </w:t>
      </w:r>
    </w:p>
    <w:p w14:paraId="17490980" w14:textId="5995A1F0" w:rsidR="00E1102E" w:rsidRPr="00334293" w:rsidRDefault="00E1102E" w:rsidP="00075BDC">
      <w:pPr>
        <w:spacing w:line="360" w:lineRule="auto"/>
        <w:rPr>
          <w:rFonts w:ascii="Times New Roman" w:hAnsi="Times New Roman" w:cs="Times New Roman"/>
          <w:color w:val="000000"/>
          <w:sz w:val="24"/>
          <w:szCs w:val="24"/>
        </w:rPr>
      </w:pPr>
      <w:bookmarkStart w:id="462" w:name="orekshinref"/>
      <w:bookmarkEnd w:id="461"/>
      <w:r w:rsidRPr="00334293">
        <w:rPr>
          <w:rFonts w:ascii="Times New Roman" w:hAnsi="Times New Roman" w:cs="Times New Roman"/>
          <w:color w:val="000000"/>
          <w:sz w:val="24"/>
          <w:szCs w:val="24"/>
        </w:rPr>
        <w:t xml:space="preserve">Oreshkin, B.N. et al. (2020). N-BEATS: Neural basis expansion analysis for interpretable time series forecasting. Available from </w:t>
      </w:r>
      <w:hyperlink r:id="rId116" w:history="1">
        <w:r w:rsidRPr="00B35FF0">
          <w:rPr>
            <w:rStyle w:val="Hyperlink"/>
            <w:rFonts w:ascii="Consolas" w:hAnsi="Consolas" w:cs="Times New Roman"/>
            <w:color w:val="auto"/>
            <w:sz w:val="20"/>
            <w:szCs w:val="20"/>
            <w:u w:val="none"/>
          </w:rPr>
          <w:t>http://arxiv.org/abs/1905.10437</w:t>
        </w:r>
      </w:hyperlink>
      <w:r w:rsidRPr="00334293">
        <w:rPr>
          <w:rFonts w:ascii="Times New Roman" w:hAnsi="Times New Roman" w:cs="Times New Roman"/>
          <w:color w:val="000000"/>
          <w:sz w:val="24"/>
          <w:szCs w:val="24"/>
        </w:rPr>
        <w:t xml:space="preserve"> [Accessed 26 September 2022].</w:t>
      </w:r>
    </w:p>
    <w:p w14:paraId="67FE3582" w14:textId="28AF4E23" w:rsidR="00E1102E" w:rsidRPr="005013D0" w:rsidRDefault="00E1102E" w:rsidP="00075BDC">
      <w:pPr>
        <w:spacing w:line="360" w:lineRule="auto"/>
        <w:rPr>
          <w:rFonts w:ascii="Times New Roman" w:eastAsia="Times New Roman" w:hAnsi="Times New Roman" w:cs="Times New Roman"/>
          <w:sz w:val="24"/>
          <w:szCs w:val="24"/>
        </w:rPr>
      </w:pPr>
      <w:bookmarkStart w:id="463" w:name="panref"/>
      <w:bookmarkEnd w:id="462"/>
      <w:r w:rsidRPr="005013D0">
        <w:rPr>
          <w:rFonts w:ascii="Times New Roman" w:eastAsia="Times New Roman" w:hAnsi="Times New Roman" w:cs="Times New Roman"/>
          <w:sz w:val="24"/>
          <w:szCs w:val="24"/>
        </w:rPr>
        <w:t xml:space="preserve">Pan, C. et al. (2019). Very Short-Term Solar Generation Forecasting Based on LSTM with Temporal Attention Mechanism. </w:t>
      </w:r>
      <w:r w:rsidRPr="005013D0">
        <w:rPr>
          <w:rFonts w:ascii="Times New Roman" w:eastAsia="Times New Roman" w:hAnsi="Times New Roman" w:cs="Times New Roman"/>
          <w:i/>
          <w:iCs/>
          <w:sz w:val="24"/>
          <w:szCs w:val="24"/>
        </w:rPr>
        <w:t>2019 IEEE 5th International Conference on Computer and Communications (ICCC)</w:t>
      </w:r>
      <w:r w:rsidRPr="005013D0">
        <w:rPr>
          <w:rFonts w:ascii="Times New Roman" w:eastAsia="Times New Roman" w:hAnsi="Times New Roman" w:cs="Times New Roman"/>
          <w:sz w:val="24"/>
          <w:szCs w:val="24"/>
        </w:rPr>
        <w:t xml:space="preserve">. December 2019. Chengdu, China: IEEE, 267–271. Available from </w:t>
      </w:r>
      <w:hyperlink r:id="rId117" w:history="1">
        <w:r w:rsidRPr="005013D0">
          <w:rPr>
            <w:rStyle w:val="Hyperlink"/>
            <w:rFonts w:ascii="Consolas" w:eastAsia="Times New Roman" w:hAnsi="Consolas" w:cs="Times New Roman"/>
            <w:color w:val="auto"/>
            <w:sz w:val="20"/>
            <w:szCs w:val="20"/>
            <w:u w:val="none"/>
          </w:rPr>
          <w:t>https://doi.org/10.1109/ICCC47050.2019.9064298</w:t>
        </w:r>
      </w:hyperlink>
      <w:r w:rsidRPr="005013D0">
        <w:rPr>
          <w:rFonts w:ascii="Times New Roman" w:eastAsia="Times New Roman" w:hAnsi="Times New Roman" w:cs="Times New Roman"/>
          <w:sz w:val="24"/>
          <w:szCs w:val="24"/>
        </w:rPr>
        <w:t xml:space="preserve"> [Accessed 14 February 2023].</w:t>
      </w:r>
    </w:p>
    <w:p w14:paraId="1E57BD68" w14:textId="3025F345" w:rsidR="00E1102E" w:rsidRPr="00334293" w:rsidRDefault="00E1102E" w:rsidP="00075BDC">
      <w:pPr>
        <w:spacing w:line="360" w:lineRule="auto"/>
        <w:rPr>
          <w:rFonts w:ascii="Times New Roman" w:hAnsi="Times New Roman" w:cs="Times New Roman"/>
          <w:color w:val="000000"/>
          <w:sz w:val="24"/>
          <w:szCs w:val="24"/>
        </w:rPr>
      </w:pPr>
      <w:bookmarkStart w:id="464" w:name="pantref"/>
      <w:bookmarkEnd w:id="463"/>
      <w:r w:rsidRPr="00334293">
        <w:rPr>
          <w:rFonts w:ascii="Times New Roman" w:hAnsi="Times New Roman" w:cs="Times New Roman"/>
          <w:color w:val="000000"/>
          <w:sz w:val="24"/>
          <w:szCs w:val="24"/>
        </w:rPr>
        <w:t xml:space="preserve">Pant, D.R. et al. (2018). Recurrent Neural Network Based Bitcoin Price Prediction by Twitter Sentiment Analysis. 2018 IEEE 3rd International Conference on Computing, </w:t>
      </w:r>
      <w:r w:rsidRPr="00334293">
        <w:rPr>
          <w:rFonts w:ascii="Times New Roman" w:hAnsi="Times New Roman" w:cs="Times New Roman"/>
          <w:i/>
          <w:iCs/>
          <w:color w:val="000000"/>
          <w:sz w:val="24"/>
          <w:szCs w:val="24"/>
        </w:rPr>
        <w:t>Communication and Security (ICCCS)</w:t>
      </w:r>
      <w:r w:rsidRPr="00334293">
        <w:rPr>
          <w:rFonts w:ascii="Times New Roman" w:hAnsi="Times New Roman" w:cs="Times New Roman"/>
          <w:color w:val="000000"/>
          <w:sz w:val="24"/>
          <w:szCs w:val="24"/>
        </w:rPr>
        <w:t xml:space="preserve">. October 2018. Kathmandu: IEEE, 128–132. Available from </w:t>
      </w:r>
      <w:hyperlink r:id="rId118" w:history="1">
        <w:r w:rsidRPr="00B35FF0">
          <w:rPr>
            <w:rStyle w:val="Hyperlink"/>
            <w:rFonts w:ascii="Consolas" w:hAnsi="Consolas" w:cs="Times New Roman"/>
            <w:color w:val="auto"/>
            <w:sz w:val="20"/>
            <w:szCs w:val="20"/>
            <w:u w:val="none"/>
          </w:rPr>
          <w:t>https://doi.org/10.1109/CCCS.2018.8586824</w:t>
        </w:r>
      </w:hyperlink>
      <w:r w:rsidRPr="00334293">
        <w:rPr>
          <w:rFonts w:ascii="Times New Roman" w:hAnsi="Times New Roman" w:cs="Times New Roman"/>
          <w:color w:val="000000"/>
          <w:sz w:val="24"/>
          <w:szCs w:val="24"/>
        </w:rPr>
        <w:t xml:space="preserve"> [Accessed 16 October 2022].</w:t>
      </w:r>
    </w:p>
    <w:p w14:paraId="2709F7F4" w14:textId="7F039E16" w:rsidR="00E1102E" w:rsidRDefault="00E1102E" w:rsidP="00075BDC">
      <w:pPr>
        <w:spacing w:line="360" w:lineRule="auto"/>
        <w:rPr>
          <w:rFonts w:ascii="Times New Roman Regular" w:hAnsi="Times New Roman Regular" w:cs="Times New Roman Regular" w:hint="eastAsia"/>
          <w:sz w:val="24"/>
          <w:szCs w:val="24"/>
        </w:rPr>
      </w:pPr>
      <w:bookmarkStart w:id="465" w:name="angularvsreactvsvuevssvelteref"/>
      <w:bookmarkEnd w:id="464"/>
      <w:r w:rsidRPr="0091409E">
        <w:rPr>
          <w:rFonts w:ascii="Times New Roman Regular" w:hAnsi="Times New Roman Regular" w:cs="Times New Roman Regular"/>
          <w:sz w:val="24"/>
          <w:szCs w:val="24"/>
        </w:rPr>
        <w:t>Patadiya</w:t>
      </w:r>
      <w:r>
        <w:rPr>
          <w:rFonts w:ascii="Times New Roman Regular" w:hAnsi="Times New Roman Regular" w:cs="Times New Roman Regular"/>
          <w:sz w:val="24"/>
          <w:szCs w:val="24"/>
        </w:rPr>
        <w:t xml:space="preserve">, J. (2021). Angular vs React | Angular vs Vue | React vs Vue - Know the Difference. </w:t>
      </w:r>
      <w:r>
        <w:rPr>
          <w:rFonts w:ascii="Times New Roman Regular" w:hAnsi="Times New Roman Regular" w:cs="Times New Roman Regular"/>
          <w:i/>
          <w:iCs/>
          <w:sz w:val="24"/>
          <w:szCs w:val="24"/>
        </w:rPr>
        <w:t>Radixweb</w:t>
      </w:r>
      <w:r>
        <w:rPr>
          <w:rFonts w:ascii="Times New Roman Regular" w:hAnsi="Times New Roman Regular" w:cs="Times New Roman Regular"/>
          <w:sz w:val="24"/>
          <w:szCs w:val="24"/>
        </w:rPr>
        <w:t xml:space="preserve">. Available from </w:t>
      </w:r>
      <w:hyperlink r:id="rId119" w:history="1">
        <w:r w:rsidRPr="00B11A25">
          <w:rPr>
            <w:rStyle w:val="Hyperlink"/>
            <w:rFonts w:ascii="Consolas" w:hAnsi="Consolas" w:cs="Times New Roman Regular"/>
            <w:color w:val="auto"/>
            <w:sz w:val="20"/>
            <w:szCs w:val="20"/>
            <w:u w:val="none"/>
          </w:rPr>
          <w:t>https://radixweb.com/blog/angular-vs-react-vs-vue</w:t>
        </w:r>
      </w:hyperlink>
      <w:r>
        <w:rPr>
          <w:rFonts w:ascii="Times New Roman Regular" w:hAnsi="Times New Roman Regular" w:cs="Times New Roman Regular"/>
          <w:sz w:val="24"/>
          <w:szCs w:val="24"/>
        </w:rPr>
        <w:t xml:space="preserve"> [Accessed 12 December 2022].</w:t>
      </w:r>
      <w:bookmarkEnd w:id="465"/>
    </w:p>
    <w:p w14:paraId="447A15D2" w14:textId="1FC57C5E" w:rsidR="00E1102E" w:rsidRPr="00334293" w:rsidRDefault="00E1102E" w:rsidP="00075BDC">
      <w:pPr>
        <w:spacing w:line="360" w:lineRule="auto"/>
        <w:rPr>
          <w:rFonts w:ascii="Times New Roman" w:hAnsi="Times New Roman" w:cs="Times New Roman"/>
          <w:sz w:val="24"/>
          <w:szCs w:val="24"/>
        </w:rPr>
      </w:pPr>
      <w:bookmarkStart w:id="466" w:name="peluchettiref"/>
      <w:r w:rsidRPr="00334293">
        <w:rPr>
          <w:rFonts w:ascii="Times New Roman" w:hAnsi="Times New Roman" w:cs="Times New Roman"/>
          <w:sz w:val="24"/>
          <w:szCs w:val="24"/>
        </w:rPr>
        <w:t xml:space="preserve">Peluchetti, S. and Favaro, S. (2019). Infinitely deep neural networks as diffusion processes. Available from </w:t>
      </w:r>
      <w:hyperlink r:id="rId120" w:history="1">
        <w:r w:rsidRPr="00BC1508">
          <w:rPr>
            <w:rStyle w:val="Hyperlink"/>
            <w:rFonts w:ascii="Consolas" w:hAnsi="Consolas" w:cs="Times New Roman"/>
            <w:color w:val="auto"/>
            <w:sz w:val="20"/>
            <w:szCs w:val="20"/>
            <w:u w:val="none"/>
          </w:rPr>
          <w:t>https://doi.org/10.48550/ARXIV.1905.11065</w:t>
        </w:r>
      </w:hyperlink>
      <w:r w:rsidRPr="00334293">
        <w:rPr>
          <w:rFonts w:ascii="Times New Roman" w:hAnsi="Times New Roman" w:cs="Times New Roman"/>
          <w:sz w:val="24"/>
          <w:szCs w:val="24"/>
        </w:rPr>
        <w:t xml:space="preserve"> [Accessed 2 December 2022].</w:t>
      </w:r>
    </w:p>
    <w:p w14:paraId="1AA3EC63" w14:textId="342A2070" w:rsidR="00E1102E" w:rsidRPr="00334293" w:rsidRDefault="00E1102E" w:rsidP="00075BDC">
      <w:pPr>
        <w:spacing w:line="360" w:lineRule="auto"/>
        <w:rPr>
          <w:rFonts w:ascii="Times New Roman" w:hAnsi="Times New Roman" w:cs="Times New Roman"/>
          <w:color w:val="000000"/>
          <w:sz w:val="24"/>
          <w:szCs w:val="24"/>
        </w:rPr>
      </w:pPr>
      <w:bookmarkStart w:id="467" w:name="picassoref"/>
      <w:bookmarkEnd w:id="466"/>
      <w:r w:rsidRPr="00334293">
        <w:rPr>
          <w:rFonts w:ascii="Times New Roman" w:hAnsi="Times New Roman" w:cs="Times New Roman"/>
          <w:color w:val="000000"/>
          <w:sz w:val="24"/>
          <w:szCs w:val="24"/>
        </w:rPr>
        <w:t xml:space="preserve">Picasso, A. et al. (2019). Technical analysis and sentiment embeddings for market trend prediction. </w:t>
      </w:r>
      <w:r w:rsidRPr="00334293">
        <w:rPr>
          <w:rFonts w:ascii="Times New Roman" w:hAnsi="Times New Roman" w:cs="Times New Roman"/>
          <w:i/>
          <w:iCs/>
          <w:color w:val="000000"/>
          <w:sz w:val="24"/>
          <w:szCs w:val="24"/>
        </w:rPr>
        <w:t>Expert Systems with Applications</w:t>
      </w:r>
      <w:r w:rsidRPr="00334293">
        <w:rPr>
          <w:rFonts w:ascii="Times New Roman" w:hAnsi="Times New Roman" w:cs="Times New Roman"/>
          <w:color w:val="000000"/>
          <w:sz w:val="24"/>
          <w:szCs w:val="24"/>
        </w:rPr>
        <w:t xml:space="preserve">, 135, 60–70. Available from </w:t>
      </w:r>
      <w:hyperlink r:id="rId121" w:history="1">
        <w:r w:rsidRPr="00B35FF0">
          <w:rPr>
            <w:rStyle w:val="Hyperlink"/>
            <w:rFonts w:ascii="Consolas" w:hAnsi="Consolas" w:cs="Times New Roman"/>
            <w:color w:val="auto"/>
            <w:sz w:val="20"/>
            <w:szCs w:val="20"/>
            <w:u w:val="none"/>
          </w:rPr>
          <w:t>https://doi.org/10.1016/j.eswa.2019.06.014</w:t>
        </w:r>
      </w:hyperlink>
      <w:r w:rsidRPr="00334293">
        <w:rPr>
          <w:rFonts w:ascii="Times New Roman" w:hAnsi="Times New Roman" w:cs="Times New Roman"/>
          <w:color w:val="000000"/>
          <w:sz w:val="24"/>
          <w:szCs w:val="24"/>
        </w:rPr>
        <w:t xml:space="preserve"> [Accessed 16 October 2022].</w:t>
      </w:r>
    </w:p>
    <w:p w14:paraId="1DB0564D" w14:textId="4A78BD25" w:rsidR="00E1102E" w:rsidRDefault="00E1102E" w:rsidP="00075BDC">
      <w:pPr>
        <w:spacing w:line="360" w:lineRule="auto"/>
        <w:rPr>
          <w:rFonts w:ascii="Times New Roman Regular" w:hAnsi="Times New Roman Regular" w:cs="Times New Roman Regular" w:hint="eastAsia"/>
          <w:sz w:val="24"/>
          <w:szCs w:val="24"/>
        </w:rPr>
      </w:pPr>
      <w:bookmarkStart w:id="468" w:name="poulopoulosref"/>
      <w:bookmarkEnd w:id="467"/>
      <w:r>
        <w:rPr>
          <w:rFonts w:ascii="Times New Roman Regular" w:hAnsi="Times New Roman Regular" w:cs="Times New Roman Regular"/>
          <w:sz w:val="24"/>
          <w:szCs w:val="24"/>
        </w:rPr>
        <w:t xml:space="preserve">Poulopoulos, D. (2021). Is “Liquid” ML the answer to autonomous driving? </w:t>
      </w:r>
      <w:r>
        <w:rPr>
          <w:rFonts w:ascii="Times New Roman Regular" w:hAnsi="Times New Roman Regular" w:cs="Times New Roman Regular"/>
          <w:i/>
          <w:iCs/>
          <w:sz w:val="24"/>
          <w:szCs w:val="24"/>
        </w:rPr>
        <w:t>Medium</w:t>
      </w:r>
      <w:r>
        <w:rPr>
          <w:rFonts w:ascii="Times New Roman Regular" w:hAnsi="Times New Roman Regular" w:cs="Times New Roman Regular"/>
          <w:sz w:val="24"/>
          <w:szCs w:val="24"/>
        </w:rPr>
        <w:t xml:space="preserve">. Available from </w:t>
      </w:r>
      <w:hyperlink r:id="rId122" w:history="1">
        <w:r w:rsidRPr="00663B12">
          <w:rPr>
            <w:rStyle w:val="Hyperlink"/>
            <w:rFonts w:ascii="Consolas" w:hAnsi="Consolas" w:cs="Times New Roman Regular"/>
            <w:color w:val="auto"/>
            <w:sz w:val="20"/>
            <w:szCs w:val="20"/>
            <w:u w:val="none"/>
          </w:rPr>
          <w:t>https://towardsdatascience.com/is-liquid-ml-the-answer-to-autonomous-driving-bf2e899a9065</w:t>
        </w:r>
      </w:hyperlink>
      <w:r>
        <w:rPr>
          <w:rFonts w:ascii="Times New Roman Regular" w:hAnsi="Times New Roman Regular" w:cs="Times New Roman Regular"/>
          <w:sz w:val="24"/>
          <w:szCs w:val="24"/>
        </w:rPr>
        <w:t xml:space="preserve"> [Accessed 25 September 2022].</w:t>
      </w:r>
      <w:bookmarkEnd w:id="468"/>
    </w:p>
    <w:p w14:paraId="10EB94A1" w14:textId="4B532F3E" w:rsidR="00E1102E" w:rsidRPr="00334293" w:rsidRDefault="00E1102E" w:rsidP="00075BDC">
      <w:pPr>
        <w:spacing w:line="360" w:lineRule="auto"/>
        <w:rPr>
          <w:rFonts w:ascii="Times New Roman" w:hAnsi="Times New Roman" w:cs="Times New Roman"/>
          <w:sz w:val="24"/>
          <w:szCs w:val="24"/>
        </w:rPr>
      </w:pPr>
      <w:bookmarkStart w:id="469" w:name="pournaderref"/>
      <w:r w:rsidRPr="00334293">
        <w:rPr>
          <w:rFonts w:ascii="Times New Roman" w:hAnsi="Times New Roman" w:cs="Times New Roman"/>
          <w:sz w:val="24"/>
          <w:szCs w:val="24"/>
        </w:rPr>
        <w:t xml:space="preserve">Pournader, M. et al. (2020). Blockchain applications in supply chains, transport and logistics: a systematic review of the literature. </w:t>
      </w:r>
      <w:r w:rsidRPr="00334293">
        <w:rPr>
          <w:rFonts w:ascii="Times New Roman" w:hAnsi="Times New Roman" w:cs="Times New Roman"/>
          <w:i/>
          <w:iCs/>
          <w:sz w:val="24"/>
          <w:szCs w:val="24"/>
        </w:rPr>
        <w:t>International Journal of Production Research</w:t>
      </w:r>
      <w:r w:rsidRPr="00334293">
        <w:rPr>
          <w:rFonts w:ascii="Times New Roman" w:hAnsi="Times New Roman" w:cs="Times New Roman"/>
          <w:sz w:val="24"/>
          <w:szCs w:val="24"/>
        </w:rPr>
        <w:t xml:space="preserve">, 58 (7), 2063–2081. Available from </w:t>
      </w:r>
      <w:hyperlink r:id="rId123" w:history="1">
        <w:r w:rsidRPr="00B31831">
          <w:rPr>
            <w:rStyle w:val="Hyperlink"/>
            <w:rFonts w:ascii="Consolas" w:hAnsi="Consolas" w:cs="Times New Roman"/>
            <w:color w:val="auto"/>
            <w:sz w:val="20"/>
            <w:szCs w:val="20"/>
            <w:u w:val="none"/>
          </w:rPr>
          <w:t>https://doi.org/10.1080/00207543.2019.1650976</w:t>
        </w:r>
      </w:hyperlink>
      <w:r w:rsidRPr="00334293">
        <w:rPr>
          <w:rFonts w:ascii="Times New Roman" w:hAnsi="Times New Roman" w:cs="Times New Roman"/>
          <w:sz w:val="24"/>
          <w:szCs w:val="24"/>
        </w:rPr>
        <w:t xml:space="preserve"> [Accessed 22 October 2022].</w:t>
      </w:r>
    </w:p>
    <w:p w14:paraId="38B190FF" w14:textId="5C188F0C" w:rsidR="00E1102E" w:rsidRDefault="00E1102E" w:rsidP="00075BDC">
      <w:pPr>
        <w:spacing w:line="360" w:lineRule="auto"/>
        <w:rPr>
          <w:rFonts w:ascii="Times New Roman Regular" w:hAnsi="Times New Roman Regular" w:cs="Times New Roman Regular" w:hint="eastAsia"/>
          <w:sz w:val="24"/>
          <w:szCs w:val="24"/>
        </w:rPr>
      </w:pPr>
      <w:bookmarkStart w:id="470" w:name="pressref"/>
      <w:bookmarkEnd w:id="469"/>
      <w:r>
        <w:rPr>
          <w:rFonts w:ascii="Times New Roman Regular" w:hAnsi="Times New Roman Regular" w:cs="Times New Roman Regular"/>
          <w:sz w:val="24"/>
          <w:szCs w:val="24"/>
        </w:rPr>
        <w:lastRenderedPageBreak/>
        <w:t xml:space="preserve">Press, W.H. (ed.). (2007). </w:t>
      </w:r>
      <w:r>
        <w:rPr>
          <w:rFonts w:ascii="Times New Roman Regular" w:hAnsi="Times New Roman Regular" w:cs="Times New Roman Regular"/>
          <w:i/>
          <w:iCs/>
          <w:sz w:val="24"/>
          <w:szCs w:val="24"/>
        </w:rPr>
        <w:t>Numerical recipes: the art of scientific computing</w:t>
      </w:r>
      <w:r>
        <w:rPr>
          <w:rFonts w:ascii="Times New Roman Regular" w:hAnsi="Times New Roman Regular" w:cs="Times New Roman Regular"/>
          <w:sz w:val="24"/>
          <w:szCs w:val="24"/>
        </w:rPr>
        <w:t>, 3rd ed. Cambridge, UK; New York: Cambridge University Press.</w:t>
      </w:r>
      <w:bookmarkEnd w:id="470"/>
    </w:p>
    <w:p w14:paraId="0F145C6F" w14:textId="5995070F" w:rsidR="00E1102E" w:rsidRDefault="00E1102E" w:rsidP="00075BDC">
      <w:pPr>
        <w:spacing w:line="360" w:lineRule="auto"/>
        <w:rPr>
          <w:rFonts w:ascii="Times New Roman Regular" w:hAnsi="Times New Roman Regular" w:cs="Times New Roman Regular" w:hint="eastAsia"/>
          <w:sz w:val="24"/>
          <w:szCs w:val="24"/>
        </w:rPr>
      </w:pPr>
      <w:bookmarkStart w:id="471" w:name="rahoutiref"/>
      <w:r>
        <w:rPr>
          <w:rFonts w:ascii="Times New Roman Regular" w:hAnsi="Times New Roman Regular" w:cs="Times New Roman Regular"/>
          <w:sz w:val="24"/>
          <w:szCs w:val="24"/>
        </w:rPr>
        <w:t xml:space="preserve">Rahouti, M., Xiong, K. and Ghani, N. (2018). Bitcoin Concepts, Threats, and Machine-Learning Security Solutions. </w:t>
      </w:r>
      <w:r>
        <w:rPr>
          <w:rFonts w:ascii="Times New Roman Regular" w:hAnsi="Times New Roman Regular" w:cs="Times New Roman Regular"/>
          <w:i/>
          <w:iCs/>
          <w:sz w:val="24"/>
          <w:szCs w:val="24"/>
        </w:rPr>
        <w:t>IEEE Access</w:t>
      </w:r>
      <w:r>
        <w:rPr>
          <w:rFonts w:ascii="Times New Roman Regular" w:hAnsi="Times New Roman Regular" w:cs="Times New Roman Regular"/>
          <w:sz w:val="24"/>
          <w:szCs w:val="24"/>
        </w:rPr>
        <w:t xml:space="preserve">, 6, 67189–67205. Available from </w:t>
      </w:r>
      <w:hyperlink r:id="rId124" w:history="1">
        <w:r w:rsidRPr="00432FED">
          <w:rPr>
            <w:rStyle w:val="Hyperlink"/>
            <w:rFonts w:ascii="Consolas" w:hAnsi="Consolas" w:cs="Times New Roman Regular"/>
            <w:color w:val="auto"/>
            <w:sz w:val="20"/>
            <w:szCs w:val="20"/>
            <w:u w:val="none"/>
          </w:rPr>
          <w:t>https://doi.org/10.1109/ACCESS.2018.2874539</w:t>
        </w:r>
      </w:hyperlink>
      <w:r>
        <w:rPr>
          <w:rFonts w:ascii="Times New Roman Regular" w:hAnsi="Times New Roman Regular" w:cs="Times New Roman Regular"/>
          <w:sz w:val="24"/>
          <w:szCs w:val="24"/>
        </w:rPr>
        <w:t xml:space="preserve"> [Accessed 25 September 2022].</w:t>
      </w:r>
      <w:bookmarkEnd w:id="471"/>
    </w:p>
    <w:p w14:paraId="1B2AC0FA" w14:textId="470C47CA" w:rsidR="00E1102E" w:rsidRPr="00334293" w:rsidRDefault="00E1102E" w:rsidP="00075BDC">
      <w:pPr>
        <w:spacing w:line="360" w:lineRule="auto"/>
        <w:rPr>
          <w:rFonts w:ascii="Times New Roman" w:hAnsi="Times New Roman" w:cs="Times New Roman"/>
          <w:sz w:val="24"/>
          <w:szCs w:val="24"/>
        </w:rPr>
      </w:pPr>
      <w:bookmarkStart w:id="472" w:name="rajebref"/>
      <w:r w:rsidRPr="00334293">
        <w:rPr>
          <w:rFonts w:ascii="Times New Roman" w:hAnsi="Times New Roman" w:cs="Times New Roman"/>
          <w:sz w:val="24"/>
          <w:szCs w:val="24"/>
        </w:rPr>
        <w:t xml:space="preserve">Rejeb, A., Rejeb, K. and G. Keogh, J. (2021). Cryptocurrencies in Modern Finance: A Literature Review. </w:t>
      </w:r>
      <w:r w:rsidRPr="00334293">
        <w:rPr>
          <w:rFonts w:ascii="Times New Roman" w:hAnsi="Times New Roman" w:cs="Times New Roman"/>
          <w:i/>
          <w:iCs/>
          <w:sz w:val="24"/>
          <w:szCs w:val="24"/>
        </w:rPr>
        <w:t>ETIKONOMI</w:t>
      </w:r>
      <w:r w:rsidRPr="00334293">
        <w:rPr>
          <w:rFonts w:ascii="Times New Roman" w:hAnsi="Times New Roman" w:cs="Times New Roman"/>
          <w:sz w:val="24"/>
          <w:szCs w:val="24"/>
        </w:rPr>
        <w:t xml:space="preserve">, 20 (1), 93–118. Available from </w:t>
      </w:r>
      <w:hyperlink r:id="rId125" w:history="1">
        <w:r w:rsidRPr="00837E50">
          <w:rPr>
            <w:rStyle w:val="Hyperlink"/>
            <w:rFonts w:ascii="Consolas" w:hAnsi="Consolas" w:cs="Times New Roman"/>
            <w:color w:val="auto"/>
            <w:sz w:val="20"/>
            <w:szCs w:val="20"/>
            <w:u w:val="none"/>
          </w:rPr>
          <w:t>https://doi.org/10.15408/etk.v20i1.16911</w:t>
        </w:r>
      </w:hyperlink>
      <w:r w:rsidRPr="00334293">
        <w:rPr>
          <w:rFonts w:ascii="Times New Roman" w:hAnsi="Times New Roman" w:cs="Times New Roman"/>
          <w:sz w:val="24"/>
          <w:szCs w:val="24"/>
        </w:rPr>
        <w:t xml:space="preserve"> [Accessed 22 October 2022].</w:t>
      </w:r>
    </w:p>
    <w:p w14:paraId="523A0891" w14:textId="335413C6" w:rsidR="00E1102E" w:rsidRPr="00392B0B" w:rsidRDefault="00E1102E" w:rsidP="00075BDC">
      <w:pPr>
        <w:spacing w:line="360" w:lineRule="auto"/>
        <w:rPr>
          <w:rFonts w:ascii="Times New Roman" w:hAnsi="Times New Roman" w:cs="Times New Roman"/>
          <w:sz w:val="24"/>
          <w:szCs w:val="24"/>
        </w:rPr>
      </w:pPr>
      <w:bookmarkStart w:id="473" w:name="valipourref"/>
      <w:bookmarkStart w:id="474" w:name="rizwanref"/>
      <w:bookmarkEnd w:id="472"/>
      <w:r w:rsidRPr="0003154A">
        <w:rPr>
          <w:rFonts w:ascii="Times New Roman" w:hAnsi="Times New Roman" w:cs="Times New Roman"/>
          <w:sz w:val="24"/>
          <w:szCs w:val="24"/>
        </w:rPr>
        <w:t xml:space="preserve">Rizwan, M., Narejo, S. and Javed, M. (2019). Bitcoin price prediction using Deep Learning Algorithm. </w:t>
      </w:r>
      <w:r w:rsidRPr="0003154A">
        <w:rPr>
          <w:rFonts w:ascii="Times New Roman" w:hAnsi="Times New Roman" w:cs="Times New Roman"/>
          <w:i/>
          <w:iCs/>
          <w:sz w:val="24"/>
          <w:szCs w:val="24"/>
        </w:rPr>
        <w:t>2019 13th International Conference on Mathematics, Actuarial Science, Computer Science and Statistics (MACS)</w:t>
      </w:r>
      <w:r w:rsidRPr="0003154A">
        <w:rPr>
          <w:rFonts w:ascii="Times New Roman" w:hAnsi="Times New Roman" w:cs="Times New Roman"/>
          <w:sz w:val="24"/>
          <w:szCs w:val="24"/>
        </w:rPr>
        <w:t xml:space="preserve">. December 2019. Karachi, Pakistan: IEEE, 1–7. Available from </w:t>
      </w:r>
      <w:hyperlink r:id="rId126" w:history="1">
        <w:r w:rsidRPr="00543919">
          <w:rPr>
            <w:rStyle w:val="Hyperlink"/>
            <w:rFonts w:ascii="Consolas" w:hAnsi="Consolas" w:cs="Times New Roman"/>
            <w:color w:val="auto"/>
            <w:sz w:val="20"/>
            <w:szCs w:val="20"/>
            <w:u w:val="none"/>
          </w:rPr>
          <w:t>https://doi.org/10.1109/MACS48846.2019.9024772</w:t>
        </w:r>
      </w:hyperlink>
      <w:r w:rsidRPr="0003154A">
        <w:rPr>
          <w:rFonts w:ascii="Times New Roman" w:hAnsi="Times New Roman" w:cs="Times New Roman"/>
          <w:sz w:val="24"/>
          <w:szCs w:val="24"/>
        </w:rPr>
        <w:t xml:space="preserve"> [Accessed 26 September 2022].</w:t>
      </w:r>
    </w:p>
    <w:p w14:paraId="17678309" w14:textId="566D0757" w:rsidR="00E1102E" w:rsidRPr="00334293" w:rsidRDefault="00E1102E" w:rsidP="00075BDC">
      <w:pPr>
        <w:spacing w:line="360" w:lineRule="auto"/>
        <w:rPr>
          <w:rFonts w:ascii="Times New Roman" w:hAnsi="Times New Roman" w:cs="Times New Roman"/>
          <w:color w:val="000000"/>
          <w:sz w:val="24"/>
          <w:szCs w:val="24"/>
        </w:rPr>
      </w:pPr>
      <w:bookmarkStart w:id="475" w:name="rosenthalref"/>
      <w:bookmarkEnd w:id="473"/>
      <w:bookmarkEnd w:id="474"/>
      <w:r w:rsidRPr="00334293">
        <w:rPr>
          <w:rFonts w:ascii="Times New Roman" w:hAnsi="Times New Roman" w:cs="Times New Roman"/>
          <w:color w:val="000000"/>
          <w:sz w:val="24"/>
          <w:szCs w:val="24"/>
        </w:rPr>
        <w:t xml:space="preserve">Rosenthal, S. et al. (2014). SemEval-2014 Task 9: Sentiment Analysis in Twitter. Proceedings of the 8th International Workshop on Semantic Evaluation (SemEval 2014). 2014. </w:t>
      </w:r>
      <w:r w:rsidRPr="00334293">
        <w:rPr>
          <w:rFonts w:ascii="Times New Roman" w:hAnsi="Times New Roman" w:cs="Times New Roman"/>
          <w:i/>
          <w:iCs/>
          <w:color w:val="000000"/>
          <w:sz w:val="24"/>
          <w:szCs w:val="24"/>
        </w:rPr>
        <w:t>Dublin, Ireland: Association for Computational Linguistics</w:t>
      </w:r>
      <w:r w:rsidRPr="00334293">
        <w:rPr>
          <w:rFonts w:ascii="Times New Roman" w:hAnsi="Times New Roman" w:cs="Times New Roman"/>
          <w:color w:val="000000"/>
          <w:sz w:val="24"/>
          <w:szCs w:val="24"/>
        </w:rPr>
        <w:t xml:space="preserve">, 73–80. Available from </w:t>
      </w:r>
      <w:hyperlink r:id="rId127" w:history="1">
        <w:r w:rsidRPr="00B35FF0">
          <w:rPr>
            <w:rStyle w:val="Hyperlink"/>
            <w:rFonts w:ascii="Consolas" w:hAnsi="Consolas" w:cs="Times New Roman"/>
            <w:color w:val="auto"/>
            <w:sz w:val="20"/>
            <w:szCs w:val="20"/>
            <w:u w:val="none"/>
          </w:rPr>
          <w:t>https://doi.org/10.3115/v1/S14-2009</w:t>
        </w:r>
      </w:hyperlink>
      <w:r w:rsidRPr="00334293">
        <w:rPr>
          <w:rFonts w:ascii="Times New Roman" w:hAnsi="Times New Roman" w:cs="Times New Roman"/>
          <w:color w:val="000000"/>
          <w:sz w:val="24"/>
          <w:szCs w:val="24"/>
        </w:rPr>
        <w:t xml:space="preserve"> [Accessed 16 October 2022].</w:t>
      </w:r>
    </w:p>
    <w:p w14:paraId="791ABA5F" w14:textId="5E98161A" w:rsidR="00E1102E" w:rsidRPr="0003154A" w:rsidRDefault="00E1102E" w:rsidP="00075BDC">
      <w:pPr>
        <w:spacing w:line="360" w:lineRule="auto"/>
        <w:rPr>
          <w:rFonts w:ascii="Times New Roman" w:hAnsi="Times New Roman" w:cs="Times New Roman"/>
          <w:sz w:val="24"/>
          <w:szCs w:val="24"/>
        </w:rPr>
      </w:pPr>
      <w:bookmarkStart w:id="476" w:name="royref"/>
      <w:bookmarkEnd w:id="475"/>
      <w:r w:rsidRPr="0003154A">
        <w:rPr>
          <w:rFonts w:ascii="Times New Roman" w:hAnsi="Times New Roman" w:cs="Times New Roman"/>
          <w:sz w:val="24"/>
          <w:szCs w:val="24"/>
        </w:rPr>
        <w:t xml:space="preserve">Roy, S., Nanjiba, S. and Chakrabarty, A. (2018). Bitcoin Price Forecasting Using Time Series Analysis. </w:t>
      </w:r>
      <w:r w:rsidRPr="0003154A">
        <w:rPr>
          <w:rFonts w:ascii="Times New Roman" w:hAnsi="Times New Roman" w:cs="Times New Roman"/>
          <w:i/>
          <w:iCs/>
          <w:sz w:val="24"/>
          <w:szCs w:val="24"/>
        </w:rPr>
        <w:t>2018 21st International Conference of Computer and Information Technology (ICCIT)</w:t>
      </w:r>
      <w:r w:rsidRPr="0003154A">
        <w:rPr>
          <w:rFonts w:ascii="Times New Roman" w:hAnsi="Times New Roman" w:cs="Times New Roman"/>
          <w:sz w:val="24"/>
          <w:szCs w:val="24"/>
        </w:rPr>
        <w:t xml:space="preserve">. December 2018. Dhaka, Bangladesh: IEEE, 1–5. Available from </w:t>
      </w:r>
      <w:hyperlink r:id="rId128" w:history="1">
        <w:r w:rsidRPr="00543919">
          <w:rPr>
            <w:rStyle w:val="Hyperlink"/>
            <w:rFonts w:ascii="Consolas" w:hAnsi="Consolas" w:cs="Times New Roman"/>
            <w:color w:val="auto"/>
            <w:sz w:val="20"/>
            <w:szCs w:val="20"/>
            <w:u w:val="none"/>
          </w:rPr>
          <w:t>https://doi.org/10.1109/ICCITECHN.2018.8631923</w:t>
        </w:r>
      </w:hyperlink>
      <w:r w:rsidRPr="0003154A">
        <w:rPr>
          <w:rFonts w:ascii="Times New Roman" w:hAnsi="Times New Roman" w:cs="Times New Roman"/>
          <w:sz w:val="24"/>
          <w:szCs w:val="24"/>
        </w:rPr>
        <w:t xml:space="preserve"> [Accessed 25 September 2022].</w:t>
      </w:r>
    </w:p>
    <w:p w14:paraId="116CC101" w14:textId="65425EC6" w:rsidR="00E1102E" w:rsidRDefault="00E1102E" w:rsidP="00075BDC">
      <w:pPr>
        <w:spacing w:line="360" w:lineRule="auto"/>
        <w:rPr>
          <w:rFonts w:ascii="Times New Roman Regular" w:hAnsi="Times New Roman Regular" w:cs="Times New Roman Regular" w:hint="eastAsia"/>
          <w:sz w:val="24"/>
          <w:szCs w:val="24"/>
        </w:rPr>
      </w:pPr>
      <w:bookmarkStart w:id="477" w:name="rubanovaref"/>
      <w:bookmarkEnd w:id="476"/>
      <w:r>
        <w:rPr>
          <w:rFonts w:ascii="Times New Roman Regular" w:hAnsi="Times New Roman Regular" w:cs="Times New Roman Regular"/>
          <w:sz w:val="24"/>
          <w:szCs w:val="24"/>
        </w:rPr>
        <w:t xml:space="preserve">Rubanova, Y., Chen, R.T.Q. and Duvenaud, D. (2019). Latent ODEs for Irregularly-Sampled Time Series. Available from </w:t>
      </w:r>
      <w:hyperlink r:id="rId129" w:history="1">
        <w:r w:rsidRPr="00432FED">
          <w:rPr>
            <w:rStyle w:val="Hyperlink"/>
            <w:rFonts w:ascii="Consolas" w:hAnsi="Consolas" w:cs="Times New Roman Regular"/>
            <w:color w:val="auto"/>
            <w:sz w:val="20"/>
            <w:szCs w:val="20"/>
            <w:u w:val="none"/>
          </w:rPr>
          <w:t>https://doi.org/10.48550/ARXIV.1907.03907</w:t>
        </w:r>
      </w:hyperlink>
      <w:r>
        <w:rPr>
          <w:rFonts w:ascii="Times New Roman Regular" w:hAnsi="Times New Roman Regular" w:cs="Times New Roman Regular"/>
          <w:sz w:val="24"/>
          <w:szCs w:val="24"/>
        </w:rPr>
        <w:t xml:space="preserve"> [Accessed 18 October 2022].</w:t>
      </w:r>
      <w:bookmarkEnd w:id="477"/>
    </w:p>
    <w:p w14:paraId="14350BD2" w14:textId="6FBF097D" w:rsidR="00E1102E" w:rsidRDefault="00E1102E" w:rsidP="00075BDC">
      <w:pPr>
        <w:spacing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 Nakamoto, (2020). </w:t>
      </w:r>
      <w:r>
        <w:rPr>
          <w:rFonts w:ascii="Times New Roman Regular" w:hAnsi="Times New Roman Regular" w:cs="Times New Roman Regular"/>
          <w:i/>
          <w:iCs/>
          <w:sz w:val="24"/>
          <w:szCs w:val="24"/>
        </w:rPr>
        <w:t>Bitcoin: A peer-to-peer electronic cash system</w:t>
      </w:r>
      <w:r>
        <w:rPr>
          <w:rFonts w:ascii="Times New Roman Regular" w:hAnsi="Times New Roman Regular" w:cs="Times New Roman Regular"/>
          <w:sz w:val="24"/>
          <w:szCs w:val="24"/>
        </w:rPr>
        <w:t xml:space="preserve">. Available from </w:t>
      </w:r>
      <w:hyperlink r:id="rId130" w:history="1">
        <w:r w:rsidRPr="0038534B">
          <w:rPr>
            <w:rStyle w:val="Hyperlink"/>
            <w:rFonts w:ascii="Consolas" w:hAnsi="Consolas" w:cs="Times New Roman Regular"/>
            <w:color w:val="auto"/>
            <w:sz w:val="20"/>
            <w:szCs w:val="20"/>
            <w:u w:val="none"/>
          </w:rPr>
          <w:t>https://bitcoin.org/bitcoin.pdf</w:t>
        </w:r>
      </w:hyperlink>
      <w:r>
        <w:rPr>
          <w:rFonts w:ascii="Times New Roman Regular" w:hAnsi="Times New Roman Regular" w:cs="Times New Roman Regular"/>
          <w:sz w:val="24"/>
          <w:szCs w:val="24"/>
        </w:rPr>
        <w:t xml:space="preserve"> [Accessed 25 September 2022].</w:t>
      </w:r>
    </w:p>
    <w:p w14:paraId="52134391" w14:textId="2807E4AF" w:rsidR="00E1102E" w:rsidRPr="00334293" w:rsidRDefault="00E1102E" w:rsidP="00075BDC">
      <w:pPr>
        <w:spacing w:line="360" w:lineRule="auto"/>
        <w:rPr>
          <w:rFonts w:ascii="Times New Roman" w:hAnsi="Times New Roman" w:cs="Times New Roman"/>
          <w:color w:val="000000"/>
          <w:sz w:val="24"/>
          <w:szCs w:val="24"/>
        </w:rPr>
      </w:pPr>
      <w:bookmarkStart w:id="478" w:name="sagheerref"/>
      <w:r w:rsidRPr="00334293">
        <w:rPr>
          <w:rFonts w:ascii="Times New Roman" w:hAnsi="Times New Roman" w:cs="Times New Roman"/>
          <w:color w:val="000000"/>
          <w:sz w:val="24"/>
          <w:szCs w:val="24"/>
        </w:rPr>
        <w:t xml:space="preserve">Sagheer, A. and Kotb, M. (2019). Time series forecasting of petroleum production using deep LSTM recurrent networks. </w:t>
      </w:r>
      <w:r w:rsidRPr="00FB4039">
        <w:rPr>
          <w:rFonts w:ascii="Times New Roman" w:hAnsi="Times New Roman" w:cs="Times New Roman"/>
          <w:i/>
          <w:iCs/>
          <w:color w:val="000000"/>
          <w:sz w:val="24"/>
          <w:szCs w:val="24"/>
        </w:rPr>
        <w:t>Neurocomputing</w:t>
      </w:r>
      <w:r w:rsidRPr="00334293">
        <w:rPr>
          <w:rFonts w:ascii="Times New Roman" w:hAnsi="Times New Roman" w:cs="Times New Roman"/>
          <w:color w:val="000000"/>
          <w:sz w:val="24"/>
          <w:szCs w:val="24"/>
        </w:rPr>
        <w:t xml:space="preserve">, 323, 203–213. Available from </w:t>
      </w:r>
      <w:hyperlink r:id="rId131" w:history="1">
        <w:r w:rsidRPr="00B35FF0">
          <w:rPr>
            <w:rStyle w:val="Hyperlink"/>
            <w:rFonts w:ascii="Consolas" w:hAnsi="Consolas" w:cs="Times New Roman"/>
            <w:color w:val="auto"/>
            <w:sz w:val="20"/>
            <w:szCs w:val="20"/>
            <w:u w:val="none"/>
          </w:rPr>
          <w:t>https://doi.org/10.1016/j.neucom.2018.09.082</w:t>
        </w:r>
      </w:hyperlink>
      <w:r w:rsidRPr="00334293">
        <w:rPr>
          <w:rFonts w:ascii="Times New Roman" w:hAnsi="Times New Roman" w:cs="Times New Roman"/>
          <w:color w:val="000000"/>
          <w:sz w:val="24"/>
          <w:szCs w:val="24"/>
        </w:rPr>
        <w:t xml:space="preserve"> [Accessed 17 October 2022].</w:t>
      </w:r>
    </w:p>
    <w:p w14:paraId="4813E811" w14:textId="1D347DE8" w:rsidR="00E1102E" w:rsidRPr="00334293" w:rsidRDefault="00E1102E" w:rsidP="00075BDC">
      <w:pPr>
        <w:spacing w:line="360" w:lineRule="auto"/>
        <w:rPr>
          <w:rFonts w:ascii="Times New Roman" w:hAnsi="Times New Roman" w:cs="Times New Roman"/>
          <w:color w:val="000000"/>
          <w:sz w:val="24"/>
          <w:szCs w:val="24"/>
        </w:rPr>
      </w:pPr>
      <w:bookmarkStart w:id="479" w:name="sarkodieref"/>
      <w:bookmarkEnd w:id="478"/>
      <w:r w:rsidRPr="00334293">
        <w:rPr>
          <w:rFonts w:ascii="Times New Roman" w:hAnsi="Times New Roman" w:cs="Times New Roman"/>
          <w:color w:val="000000"/>
          <w:sz w:val="24"/>
          <w:szCs w:val="24"/>
        </w:rPr>
        <w:lastRenderedPageBreak/>
        <w:t xml:space="preserve">Sarkodie, S.A., Ahmed, M.Y. and Owusu, P.A. (2022). COVID-19 pandemic improves market signals of cryptocurrencies–evidence from Bitcoin, Bitcoin Cash, Ethereum, and Litecoin. </w:t>
      </w:r>
      <w:r w:rsidRPr="00334293">
        <w:rPr>
          <w:rFonts w:ascii="Times New Roman" w:hAnsi="Times New Roman" w:cs="Times New Roman"/>
          <w:i/>
          <w:iCs/>
          <w:color w:val="000000"/>
          <w:sz w:val="24"/>
          <w:szCs w:val="24"/>
        </w:rPr>
        <w:t>Finance Research Letters</w:t>
      </w:r>
      <w:r w:rsidRPr="00334293">
        <w:rPr>
          <w:rFonts w:ascii="Times New Roman" w:hAnsi="Times New Roman" w:cs="Times New Roman"/>
          <w:color w:val="000000"/>
          <w:sz w:val="24"/>
          <w:szCs w:val="24"/>
        </w:rPr>
        <w:t xml:space="preserve">, 44, 102049. Available from </w:t>
      </w:r>
      <w:hyperlink r:id="rId132" w:history="1">
        <w:r w:rsidRPr="004A5F62">
          <w:rPr>
            <w:rStyle w:val="Hyperlink"/>
            <w:rFonts w:ascii="Consolas" w:hAnsi="Consolas" w:cs="Times New Roman"/>
            <w:color w:val="auto"/>
            <w:sz w:val="20"/>
            <w:szCs w:val="20"/>
            <w:u w:val="none"/>
          </w:rPr>
          <w:t>https://doi.org/10.1016/j.frl.2021.102049</w:t>
        </w:r>
      </w:hyperlink>
      <w:r w:rsidRPr="00334293">
        <w:rPr>
          <w:rFonts w:ascii="Times New Roman" w:hAnsi="Times New Roman" w:cs="Times New Roman"/>
          <w:color w:val="000000"/>
          <w:sz w:val="24"/>
          <w:szCs w:val="24"/>
        </w:rPr>
        <w:t xml:space="preserve"> [Accessed 16 October 2022].</w:t>
      </w:r>
    </w:p>
    <w:p w14:paraId="3EBABE93" w14:textId="77777777" w:rsidR="00E1102E" w:rsidRPr="00F700F0" w:rsidRDefault="00E1102E" w:rsidP="00075BDC">
      <w:pPr>
        <w:spacing w:line="360" w:lineRule="auto"/>
        <w:rPr>
          <w:rFonts w:ascii="Times New Roman" w:hAnsi="Times New Roman" w:cs="Times New Roman"/>
          <w:sz w:val="24"/>
          <w:szCs w:val="24"/>
        </w:rPr>
      </w:pPr>
      <w:bookmarkStart w:id="480" w:name="saundersref"/>
      <w:bookmarkEnd w:id="479"/>
      <w:r w:rsidRPr="00F700F0">
        <w:rPr>
          <w:rFonts w:ascii="Times New Roman" w:hAnsi="Times New Roman" w:cs="Times New Roman"/>
          <w:sz w:val="24"/>
          <w:szCs w:val="24"/>
        </w:rPr>
        <w:t xml:space="preserve">Saunders, M.N.K., Lewis, P. and Thornhill, A. (2007). </w:t>
      </w:r>
      <w:r w:rsidRPr="00F700F0">
        <w:rPr>
          <w:rFonts w:ascii="Times New Roman" w:hAnsi="Times New Roman" w:cs="Times New Roman"/>
          <w:i/>
          <w:iCs/>
          <w:sz w:val="24"/>
          <w:szCs w:val="24"/>
        </w:rPr>
        <w:t>Research methods for business students</w:t>
      </w:r>
      <w:r w:rsidRPr="00F700F0">
        <w:rPr>
          <w:rFonts w:ascii="Times New Roman" w:hAnsi="Times New Roman" w:cs="Times New Roman"/>
          <w:sz w:val="24"/>
          <w:szCs w:val="24"/>
        </w:rPr>
        <w:t>, 4th ed. Harlow, England; New York: Financial Times/Prentice Hall.</w:t>
      </w:r>
    </w:p>
    <w:p w14:paraId="1D2DE48C" w14:textId="77777777" w:rsidR="00E1102E" w:rsidRPr="00334293" w:rsidRDefault="00E1102E" w:rsidP="00075BDC">
      <w:pPr>
        <w:spacing w:line="360" w:lineRule="auto"/>
        <w:rPr>
          <w:rFonts w:ascii="Times New Roman" w:hAnsi="Times New Roman" w:cs="Times New Roman"/>
          <w:sz w:val="24"/>
          <w:szCs w:val="24"/>
        </w:rPr>
      </w:pPr>
      <w:bookmarkStart w:id="481" w:name="schardingref"/>
      <w:bookmarkEnd w:id="480"/>
      <w:r w:rsidRPr="00334293">
        <w:rPr>
          <w:rFonts w:ascii="Times New Roman" w:hAnsi="Times New Roman" w:cs="Times New Roman"/>
          <w:sz w:val="24"/>
          <w:szCs w:val="24"/>
        </w:rPr>
        <w:t xml:space="preserve">Scharding, T. (2019). National Currency, World Currency, Cryptocurrency: A Fichtean Approach to the Ethics of Bitcoin. </w:t>
      </w:r>
      <w:r w:rsidRPr="00334293">
        <w:rPr>
          <w:rFonts w:ascii="Times New Roman" w:hAnsi="Times New Roman" w:cs="Times New Roman"/>
          <w:i/>
          <w:iCs/>
          <w:sz w:val="24"/>
          <w:szCs w:val="24"/>
        </w:rPr>
        <w:t>Business and Society Review</w:t>
      </w:r>
      <w:r w:rsidRPr="00334293">
        <w:rPr>
          <w:rFonts w:ascii="Times New Roman" w:hAnsi="Times New Roman" w:cs="Times New Roman"/>
          <w:sz w:val="24"/>
          <w:szCs w:val="24"/>
        </w:rPr>
        <w:t>, 124(2), 219–238.</w:t>
      </w:r>
    </w:p>
    <w:p w14:paraId="04A58BDB" w14:textId="79129E53" w:rsidR="00E1102E" w:rsidRDefault="00E1102E" w:rsidP="00075BDC">
      <w:pPr>
        <w:spacing w:line="360" w:lineRule="auto"/>
        <w:rPr>
          <w:rFonts w:ascii="Times New Roman Regular" w:hAnsi="Times New Roman Regular" w:cs="Times New Roman Regular" w:hint="eastAsia"/>
          <w:color w:val="000000"/>
          <w:sz w:val="24"/>
          <w:szCs w:val="24"/>
        </w:rPr>
      </w:pPr>
      <w:bookmarkStart w:id="482" w:name="serafiniref"/>
      <w:bookmarkEnd w:id="481"/>
      <w:r>
        <w:rPr>
          <w:rFonts w:ascii="Times New Roman Regular" w:hAnsi="Times New Roman Regular" w:cs="Times New Roman Regular"/>
          <w:color w:val="000000"/>
          <w:sz w:val="24"/>
          <w:szCs w:val="24"/>
        </w:rPr>
        <w:t xml:space="preserve">Serafini, G. et al. (2020). Sentiment-Driven Price Prediction of the Bitcoin based on Statistical and Deep Learning Approaches. </w:t>
      </w:r>
      <w:r>
        <w:rPr>
          <w:rFonts w:ascii="Times New Roman Regular" w:hAnsi="Times New Roman Regular" w:cs="Times New Roman Regular"/>
          <w:i/>
          <w:iCs/>
          <w:color w:val="000000"/>
          <w:sz w:val="24"/>
          <w:szCs w:val="24"/>
        </w:rPr>
        <w:t>2020 International Joint Conference on Neural Networks (IJCNN)</w:t>
      </w:r>
      <w:r>
        <w:rPr>
          <w:rFonts w:ascii="Times New Roman Regular" w:hAnsi="Times New Roman Regular" w:cs="Times New Roman Regular"/>
          <w:color w:val="000000"/>
          <w:sz w:val="24"/>
          <w:szCs w:val="24"/>
        </w:rPr>
        <w:t xml:space="preserve">. July 2020. Glasgow, United Kingdom: IEEE, 1–8. Available from </w:t>
      </w:r>
      <w:hyperlink r:id="rId133" w:history="1">
        <w:r w:rsidRPr="0038534B">
          <w:rPr>
            <w:rStyle w:val="Hyperlink"/>
            <w:rFonts w:ascii="Consolas" w:hAnsi="Consolas" w:cs="Times New Roman Regular"/>
            <w:color w:val="auto"/>
            <w:sz w:val="20"/>
            <w:szCs w:val="20"/>
            <w:u w:val="none"/>
          </w:rPr>
          <w:t>https://doi.org/10.1109/IJCNN48605.2020.9206704</w:t>
        </w:r>
      </w:hyperlink>
      <w:r>
        <w:rPr>
          <w:rFonts w:ascii="Times New Roman Regular" w:hAnsi="Times New Roman Regular" w:cs="Times New Roman Regular"/>
          <w:color w:val="000000"/>
          <w:sz w:val="24"/>
          <w:szCs w:val="24"/>
        </w:rPr>
        <w:t xml:space="preserve"> [Accessed 16 October 2022].</w:t>
      </w:r>
      <w:bookmarkEnd w:id="482"/>
    </w:p>
    <w:p w14:paraId="5DF2FE7D" w14:textId="6B1F5F97" w:rsidR="00E1102E" w:rsidRPr="00334293" w:rsidRDefault="00E1102E" w:rsidP="00075BDC">
      <w:pPr>
        <w:spacing w:line="360" w:lineRule="auto"/>
        <w:rPr>
          <w:rFonts w:ascii="Times New Roman" w:hAnsi="Times New Roman" w:cs="Times New Roman"/>
          <w:color w:val="000000"/>
          <w:sz w:val="24"/>
          <w:szCs w:val="24"/>
        </w:rPr>
      </w:pPr>
      <w:bookmarkStart w:id="483" w:name="shenref"/>
      <w:r w:rsidRPr="00334293">
        <w:rPr>
          <w:rFonts w:ascii="Times New Roman" w:hAnsi="Times New Roman" w:cs="Times New Roman"/>
          <w:color w:val="000000"/>
          <w:sz w:val="24"/>
          <w:szCs w:val="24"/>
        </w:rPr>
        <w:t xml:space="preserve">Shen, D., Urquhart, A. and Wang, P. (2019). Does twitter predict Bitcoin? </w:t>
      </w:r>
      <w:r w:rsidRPr="00334293">
        <w:rPr>
          <w:rFonts w:ascii="Times New Roman" w:hAnsi="Times New Roman" w:cs="Times New Roman"/>
          <w:i/>
          <w:iCs/>
          <w:color w:val="000000"/>
          <w:sz w:val="24"/>
          <w:szCs w:val="24"/>
        </w:rPr>
        <w:t>Economics Letters</w:t>
      </w:r>
      <w:r w:rsidRPr="00334293">
        <w:rPr>
          <w:rFonts w:ascii="Times New Roman" w:hAnsi="Times New Roman" w:cs="Times New Roman"/>
          <w:color w:val="000000"/>
          <w:sz w:val="24"/>
          <w:szCs w:val="24"/>
        </w:rPr>
        <w:t xml:space="preserve">, 174, 118–122. Available from </w:t>
      </w:r>
      <w:hyperlink r:id="rId134" w:history="1">
        <w:r w:rsidRPr="004A5F62">
          <w:rPr>
            <w:rStyle w:val="Hyperlink"/>
            <w:rFonts w:ascii="Consolas" w:hAnsi="Consolas"/>
            <w:color w:val="auto"/>
            <w:sz w:val="20"/>
            <w:szCs w:val="20"/>
            <w:u w:val="none"/>
          </w:rPr>
          <w:t>https://doi.org/10.1016/j.econlet.2018.11.007</w:t>
        </w:r>
      </w:hyperlink>
      <w:r w:rsidRPr="004A5F62">
        <w:rPr>
          <w:rFonts w:ascii="Times New Roman" w:hAnsi="Times New Roman" w:cs="Times New Roman"/>
          <w:sz w:val="24"/>
          <w:szCs w:val="24"/>
        </w:rPr>
        <w:t xml:space="preserve"> </w:t>
      </w:r>
      <w:r w:rsidRPr="00334293">
        <w:rPr>
          <w:rFonts w:ascii="Times New Roman" w:hAnsi="Times New Roman" w:cs="Times New Roman"/>
          <w:color w:val="000000"/>
          <w:sz w:val="24"/>
          <w:szCs w:val="24"/>
        </w:rPr>
        <w:t>[Accessed 16 October 2022].</w:t>
      </w:r>
    </w:p>
    <w:p w14:paraId="4E19E883" w14:textId="637DA9B8" w:rsidR="00E1102E" w:rsidRPr="00334293" w:rsidRDefault="00E1102E" w:rsidP="00075BDC">
      <w:pPr>
        <w:spacing w:line="360" w:lineRule="auto"/>
        <w:rPr>
          <w:rFonts w:ascii="Times New Roman" w:hAnsi="Times New Roman" w:cs="Times New Roman"/>
          <w:color w:val="000000"/>
          <w:sz w:val="24"/>
          <w:szCs w:val="24"/>
        </w:rPr>
      </w:pPr>
      <w:bookmarkStart w:id="484" w:name="shrivastavaref"/>
      <w:bookmarkEnd w:id="483"/>
      <w:r w:rsidRPr="00334293">
        <w:rPr>
          <w:rFonts w:ascii="Times New Roman" w:hAnsi="Times New Roman" w:cs="Times New Roman"/>
          <w:color w:val="000000"/>
          <w:sz w:val="24"/>
          <w:szCs w:val="24"/>
        </w:rPr>
        <w:t xml:space="preserve">Shrivastava, S. (2020). Cross Validation in Time Series. </w:t>
      </w:r>
      <w:r w:rsidRPr="00334293">
        <w:rPr>
          <w:rFonts w:ascii="Times New Roman" w:hAnsi="Times New Roman" w:cs="Times New Roman"/>
          <w:i/>
          <w:iCs/>
          <w:color w:val="000000"/>
          <w:sz w:val="24"/>
          <w:szCs w:val="24"/>
        </w:rPr>
        <w:t>Medium</w:t>
      </w:r>
      <w:r w:rsidRPr="00334293">
        <w:rPr>
          <w:rFonts w:ascii="Times New Roman" w:hAnsi="Times New Roman" w:cs="Times New Roman"/>
          <w:color w:val="000000"/>
          <w:sz w:val="24"/>
          <w:szCs w:val="24"/>
        </w:rPr>
        <w:t xml:space="preserve">. Available from </w:t>
      </w:r>
      <w:hyperlink r:id="rId135" w:history="1">
        <w:r w:rsidRPr="00391781">
          <w:rPr>
            <w:rStyle w:val="Hyperlink"/>
            <w:rFonts w:ascii="Consolas" w:hAnsi="Consolas" w:cs="Times New Roman"/>
            <w:color w:val="auto"/>
            <w:sz w:val="20"/>
            <w:szCs w:val="20"/>
            <w:u w:val="none"/>
          </w:rPr>
          <w:t>https://medium.com/@soumyachess1496/cross-validation-in-time-series-566ae4981ce4</w:t>
        </w:r>
      </w:hyperlink>
      <w:r w:rsidRPr="00334293">
        <w:rPr>
          <w:rFonts w:ascii="Times New Roman" w:hAnsi="Times New Roman" w:cs="Times New Roman"/>
          <w:color w:val="000000"/>
          <w:sz w:val="24"/>
          <w:szCs w:val="24"/>
        </w:rPr>
        <w:t xml:space="preserve"> [Accessed 12 October 2022].</w:t>
      </w:r>
    </w:p>
    <w:p w14:paraId="52F9C108" w14:textId="7588FE82" w:rsidR="00E1102E" w:rsidRPr="00334293" w:rsidRDefault="00E1102E" w:rsidP="00075BDC">
      <w:pPr>
        <w:spacing w:line="360" w:lineRule="auto"/>
        <w:rPr>
          <w:rFonts w:ascii="Times New Roman" w:hAnsi="Times New Roman" w:cs="Times New Roman"/>
          <w:color w:val="000000"/>
          <w:sz w:val="24"/>
          <w:szCs w:val="24"/>
        </w:rPr>
      </w:pPr>
      <w:bookmarkStart w:id="485" w:name="siamiref"/>
      <w:bookmarkEnd w:id="484"/>
      <w:r w:rsidRPr="00334293">
        <w:rPr>
          <w:rFonts w:ascii="Times New Roman" w:hAnsi="Times New Roman" w:cs="Times New Roman"/>
          <w:color w:val="000000"/>
          <w:sz w:val="24"/>
          <w:szCs w:val="24"/>
        </w:rPr>
        <w:t xml:space="preserve">Siami-Namini, S., Tavakoli, N. and Siami Namin, A. (2018). A Comparison of ARIMA and LSTM in Forecasting Time Series. </w:t>
      </w:r>
      <w:r w:rsidRPr="00334293">
        <w:rPr>
          <w:rFonts w:ascii="Times New Roman" w:hAnsi="Times New Roman" w:cs="Times New Roman"/>
          <w:i/>
          <w:iCs/>
          <w:color w:val="000000"/>
          <w:sz w:val="24"/>
          <w:szCs w:val="24"/>
        </w:rPr>
        <w:t>2018 17th IEEE International Conference on Machine Learning and Applications (ICMLA)</w:t>
      </w:r>
      <w:r w:rsidRPr="00334293">
        <w:rPr>
          <w:rFonts w:ascii="Times New Roman" w:hAnsi="Times New Roman" w:cs="Times New Roman"/>
          <w:color w:val="000000"/>
          <w:sz w:val="24"/>
          <w:szCs w:val="24"/>
        </w:rPr>
        <w:t xml:space="preserve">. December 2018. Orlando, FL: IEEE, 1394–1401. Available from </w:t>
      </w:r>
      <w:hyperlink r:id="rId136" w:history="1">
        <w:r w:rsidRPr="00B35FF0">
          <w:rPr>
            <w:rStyle w:val="Hyperlink"/>
            <w:rFonts w:ascii="Consolas" w:hAnsi="Consolas" w:cs="Times New Roman"/>
            <w:color w:val="auto"/>
            <w:sz w:val="20"/>
            <w:szCs w:val="20"/>
            <w:u w:val="none"/>
          </w:rPr>
          <w:t>https://doi.org/10.1109/ICMLA.2018.00227</w:t>
        </w:r>
      </w:hyperlink>
      <w:r w:rsidRPr="00334293">
        <w:rPr>
          <w:rFonts w:ascii="Times New Roman" w:hAnsi="Times New Roman" w:cs="Times New Roman"/>
          <w:color w:val="000000"/>
          <w:sz w:val="24"/>
          <w:szCs w:val="24"/>
        </w:rPr>
        <w:t xml:space="preserve"> [Accessed 17 October 2022].</w:t>
      </w:r>
    </w:p>
    <w:p w14:paraId="526F28C5" w14:textId="3405645F" w:rsidR="00E1102E" w:rsidRDefault="00E1102E" w:rsidP="00075BDC">
      <w:pPr>
        <w:spacing w:line="360" w:lineRule="auto"/>
        <w:rPr>
          <w:rFonts w:ascii="Times New Roman Regular" w:hAnsi="Times New Roman Regular" w:cs="Times New Roman Regular" w:hint="eastAsia"/>
          <w:sz w:val="24"/>
          <w:szCs w:val="24"/>
        </w:rPr>
      </w:pPr>
      <w:bookmarkStart w:id="486" w:name="smylref"/>
      <w:bookmarkEnd w:id="485"/>
      <w:r>
        <w:rPr>
          <w:rFonts w:ascii="Times New Roman Regular" w:hAnsi="Times New Roman Regular" w:cs="Times New Roman Regular"/>
          <w:sz w:val="24"/>
          <w:szCs w:val="24"/>
        </w:rPr>
        <w:t xml:space="preserve">Smyl, S. (2020). A hybrid method of exponential smoothing and recurrent neural networks for time series forecasting. </w:t>
      </w:r>
      <w:r>
        <w:rPr>
          <w:rFonts w:ascii="Times New Roman Regular" w:hAnsi="Times New Roman Regular" w:cs="Times New Roman Regular"/>
          <w:i/>
          <w:iCs/>
          <w:sz w:val="24"/>
          <w:szCs w:val="24"/>
        </w:rPr>
        <w:t>International Journal of Forecasting</w:t>
      </w:r>
      <w:r>
        <w:rPr>
          <w:rFonts w:ascii="Times New Roman Regular" w:hAnsi="Times New Roman Regular" w:cs="Times New Roman Regular"/>
          <w:sz w:val="24"/>
          <w:szCs w:val="24"/>
        </w:rPr>
        <w:t xml:space="preserve">, 36 (1), 75–85. Available from </w:t>
      </w:r>
      <w:hyperlink r:id="rId137" w:history="1">
        <w:r w:rsidRPr="0038534B">
          <w:rPr>
            <w:rStyle w:val="Hyperlink"/>
            <w:rFonts w:ascii="Consolas" w:hAnsi="Consolas" w:cs="Times New Roman Regular"/>
            <w:color w:val="auto"/>
            <w:sz w:val="20"/>
            <w:szCs w:val="20"/>
            <w:u w:val="none"/>
          </w:rPr>
          <w:t>https://doi.org/10.1016/j.ijforecast.2019.03.017</w:t>
        </w:r>
      </w:hyperlink>
      <w:r>
        <w:rPr>
          <w:rFonts w:ascii="Times New Roman Regular" w:hAnsi="Times New Roman Regular" w:cs="Times New Roman Regular"/>
          <w:sz w:val="24"/>
          <w:szCs w:val="24"/>
        </w:rPr>
        <w:t xml:space="preserve"> [Accessed 25 September 2022].</w:t>
      </w:r>
      <w:bookmarkEnd w:id="486"/>
    </w:p>
    <w:p w14:paraId="0D7BF7BE" w14:textId="649E9A65" w:rsidR="00E1102E" w:rsidRPr="00334293" w:rsidRDefault="00E1102E" w:rsidP="00075BDC">
      <w:pPr>
        <w:spacing w:line="360" w:lineRule="auto"/>
        <w:rPr>
          <w:rFonts w:ascii="Times New Roman" w:hAnsi="Times New Roman" w:cs="Times New Roman"/>
          <w:color w:val="000000"/>
          <w:sz w:val="24"/>
          <w:szCs w:val="24"/>
        </w:rPr>
      </w:pPr>
      <w:bookmarkStart w:id="487" w:name="taylorref"/>
      <w:r w:rsidRPr="00334293">
        <w:rPr>
          <w:rFonts w:ascii="Times New Roman" w:hAnsi="Times New Roman" w:cs="Times New Roman"/>
          <w:color w:val="000000"/>
          <w:sz w:val="24"/>
          <w:szCs w:val="24"/>
        </w:rPr>
        <w:t xml:space="preserve">Taylor, S.J. and Letham, B. (2017). Forecasting at scale. </w:t>
      </w:r>
      <w:r w:rsidRPr="00334293">
        <w:rPr>
          <w:rFonts w:ascii="Times New Roman" w:hAnsi="Times New Roman" w:cs="Times New Roman"/>
          <w:i/>
          <w:iCs/>
          <w:color w:val="000000"/>
          <w:sz w:val="24"/>
          <w:szCs w:val="24"/>
        </w:rPr>
        <w:t>PeerJ Preprints</w:t>
      </w:r>
      <w:r w:rsidRPr="00334293">
        <w:rPr>
          <w:rFonts w:ascii="Times New Roman" w:hAnsi="Times New Roman" w:cs="Times New Roman"/>
          <w:color w:val="000000"/>
          <w:sz w:val="24"/>
          <w:szCs w:val="24"/>
        </w:rPr>
        <w:t xml:space="preserve">. Available from </w:t>
      </w:r>
      <w:hyperlink r:id="rId138" w:history="1">
        <w:r w:rsidRPr="00B35FF0">
          <w:rPr>
            <w:rStyle w:val="Hyperlink"/>
            <w:rFonts w:ascii="Consolas" w:hAnsi="Consolas" w:cs="Times New Roman"/>
            <w:color w:val="auto"/>
            <w:sz w:val="20"/>
            <w:szCs w:val="20"/>
            <w:u w:val="none"/>
          </w:rPr>
          <w:t>https://doi.org/10.7287/peerj.preprints.3190v2</w:t>
        </w:r>
      </w:hyperlink>
      <w:r w:rsidRPr="00334293">
        <w:rPr>
          <w:rFonts w:ascii="Times New Roman" w:hAnsi="Times New Roman" w:cs="Times New Roman"/>
          <w:color w:val="000000"/>
          <w:sz w:val="24"/>
          <w:szCs w:val="24"/>
        </w:rPr>
        <w:t xml:space="preserve"> [Accessed 17 October 2022].</w:t>
      </w:r>
    </w:p>
    <w:p w14:paraId="67DBF642" w14:textId="1F19CD76" w:rsidR="00E1102E" w:rsidRDefault="00E1102E" w:rsidP="00075BDC">
      <w:pPr>
        <w:spacing w:line="360" w:lineRule="auto"/>
        <w:rPr>
          <w:rFonts w:ascii="Times New Roman Regular" w:hAnsi="Times New Roman Regular" w:cs="Times New Roman Regular" w:hint="eastAsia"/>
          <w:sz w:val="24"/>
          <w:szCs w:val="24"/>
        </w:rPr>
      </w:pPr>
      <w:bookmarkStart w:id="488" w:name="tzenref"/>
      <w:bookmarkEnd w:id="487"/>
      <w:r>
        <w:rPr>
          <w:rFonts w:ascii="Times New Roman Regular" w:hAnsi="Times New Roman Regular" w:cs="Times New Roman Regular"/>
          <w:sz w:val="24"/>
          <w:szCs w:val="24"/>
        </w:rPr>
        <w:lastRenderedPageBreak/>
        <w:t xml:space="preserve">Tzen, B. and Raginsky, M. (2019). Neural Stochastic Differential Equations: Deep Latent Gaussian Models in the Diffusion Limit. Available from </w:t>
      </w:r>
      <w:hyperlink r:id="rId139" w:history="1">
        <w:r w:rsidRPr="0038534B">
          <w:rPr>
            <w:rStyle w:val="Hyperlink"/>
            <w:rFonts w:ascii="Consolas" w:hAnsi="Consolas" w:cs="Times New Roman Regular"/>
            <w:color w:val="auto"/>
            <w:sz w:val="20"/>
            <w:szCs w:val="20"/>
            <w:u w:val="none"/>
          </w:rPr>
          <w:t>http://arxiv.org/abs/1905.09883</w:t>
        </w:r>
      </w:hyperlink>
      <w:r>
        <w:rPr>
          <w:rFonts w:ascii="Times New Roman Regular" w:hAnsi="Times New Roman Regular" w:cs="Times New Roman Regular"/>
          <w:sz w:val="24"/>
          <w:szCs w:val="24"/>
        </w:rPr>
        <w:t xml:space="preserve"> [Accessed 2 December 2022].</w:t>
      </w:r>
      <w:bookmarkEnd w:id="488"/>
    </w:p>
    <w:p w14:paraId="7C8331B1" w14:textId="64F991BB" w:rsidR="00E1102E" w:rsidRDefault="00E1102E" w:rsidP="00075BDC">
      <w:pPr>
        <w:spacing w:line="360" w:lineRule="auto"/>
        <w:rPr>
          <w:rFonts w:ascii="Times New Roman" w:eastAsia="Times New Roman" w:hAnsi="Times New Roman" w:cs="Times New Roman"/>
          <w:sz w:val="24"/>
          <w:szCs w:val="24"/>
        </w:rPr>
      </w:pPr>
      <w:bookmarkStart w:id="489" w:name="ugurluref"/>
      <w:r w:rsidRPr="005079EF">
        <w:rPr>
          <w:rFonts w:ascii="Times New Roman" w:eastAsia="Times New Roman" w:hAnsi="Times New Roman" w:cs="Times New Roman"/>
          <w:sz w:val="24"/>
          <w:szCs w:val="24"/>
        </w:rPr>
        <w:t xml:space="preserve">Ugurlu, U., Oksuz, I. and Tas, O. (2018). Electricity Price Forecasting Using Recurrent Neural Networks. </w:t>
      </w:r>
      <w:r w:rsidRPr="005079EF">
        <w:rPr>
          <w:rFonts w:ascii="Times New Roman" w:eastAsia="Times New Roman" w:hAnsi="Times New Roman" w:cs="Times New Roman"/>
          <w:i/>
          <w:iCs/>
          <w:sz w:val="24"/>
          <w:szCs w:val="24"/>
        </w:rPr>
        <w:t>Energies</w:t>
      </w:r>
      <w:r w:rsidRPr="005079EF">
        <w:rPr>
          <w:rFonts w:ascii="Times New Roman" w:eastAsia="Times New Roman" w:hAnsi="Times New Roman" w:cs="Times New Roman"/>
          <w:sz w:val="24"/>
          <w:szCs w:val="24"/>
        </w:rPr>
        <w:t xml:space="preserve">, 11 (5), 1255. Available from </w:t>
      </w:r>
      <w:hyperlink r:id="rId140" w:history="1">
        <w:r w:rsidRPr="005079EF">
          <w:rPr>
            <w:rStyle w:val="Hyperlink"/>
            <w:rFonts w:ascii="Consolas" w:eastAsia="Times New Roman" w:hAnsi="Consolas" w:cs="Times New Roman"/>
            <w:color w:val="auto"/>
            <w:sz w:val="20"/>
            <w:szCs w:val="20"/>
            <w:u w:val="none"/>
          </w:rPr>
          <w:t>https://doi.org/10.3390/en11051255</w:t>
        </w:r>
      </w:hyperlink>
      <w:r w:rsidRPr="005079EF">
        <w:rPr>
          <w:rFonts w:ascii="Times New Roman" w:eastAsia="Times New Roman" w:hAnsi="Times New Roman" w:cs="Times New Roman"/>
          <w:sz w:val="24"/>
          <w:szCs w:val="24"/>
        </w:rPr>
        <w:t xml:space="preserve"> [Accessed 14 February 2023].</w:t>
      </w:r>
    </w:p>
    <w:p w14:paraId="50164CD5" w14:textId="42EC24C8" w:rsidR="00E1102E" w:rsidRDefault="00E1102E" w:rsidP="00075BDC">
      <w:pPr>
        <w:spacing w:line="360" w:lineRule="auto"/>
        <w:rPr>
          <w:rFonts w:ascii="Times New Roman Regular" w:hAnsi="Times New Roman Regular" w:cs="Times New Roman Regular" w:hint="eastAsia"/>
          <w:color w:val="000000"/>
          <w:sz w:val="24"/>
          <w:szCs w:val="24"/>
        </w:rPr>
      </w:pPr>
      <w:bookmarkStart w:id="490" w:name="valenciaref"/>
      <w:bookmarkEnd w:id="489"/>
      <w:r>
        <w:rPr>
          <w:rFonts w:ascii="Times New Roman Regular" w:hAnsi="Times New Roman Regular" w:cs="Times New Roman Regular"/>
          <w:color w:val="000000"/>
          <w:sz w:val="24"/>
          <w:szCs w:val="24"/>
        </w:rPr>
        <w:t xml:space="preserve">Valencia, F., Gómez-Espinosa, A. and Valdés-Aguirre, B. (2019). Price Movement Prediction of Cryptocurrencies Using Sentiment Analysis and Machine Learning. </w:t>
      </w:r>
      <w:r>
        <w:rPr>
          <w:rFonts w:ascii="Times New Roman Regular" w:hAnsi="Times New Roman Regular" w:cs="Times New Roman Regular"/>
          <w:i/>
          <w:iCs/>
          <w:color w:val="000000"/>
          <w:sz w:val="24"/>
          <w:szCs w:val="24"/>
        </w:rPr>
        <w:t>Entropy</w:t>
      </w:r>
      <w:r>
        <w:rPr>
          <w:rFonts w:ascii="Times New Roman Regular" w:hAnsi="Times New Roman Regular" w:cs="Times New Roman Regular"/>
          <w:color w:val="000000"/>
          <w:sz w:val="24"/>
          <w:szCs w:val="24"/>
        </w:rPr>
        <w:t xml:space="preserve">, 21 (6), 589. Available from </w:t>
      </w:r>
      <w:hyperlink r:id="rId141" w:history="1">
        <w:r w:rsidRPr="0038534B">
          <w:rPr>
            <w:rStyle w:val="Hyperlink"/>
            <w:rFonts w:ascii="Consolas" w:hAnsi="Consolas" w:cs="Times New Roman Regular"/>
            <w:color w:val="auto"/>
            <w:sz w:val="20"/>
            <w:szCs w:val="20"/>
            <w:u w:val="none"/>
          </w:rPr>
          <w:t>https://doi.org/10.3390/e21060589</w:t>
        </w:r>
      </w:hyperlink>
      <w:r>
        <w:rPr>
          <w:rFonts w:ascii="Times New Roman Regular" w:hAnsi="Times New Roman Regular" w:cs="Times New Roman Regular"/>
          <w:color w:val="000000"/>
          <w:sz w:val="24"/>
          <w:szCs w:val="24"/>
        </w:rPr>
        <w:t xml:space="preserve"> [Accessed 16 October 2022].</w:t>
      </w:r>
    </w:p>
    <w:bookmarkEnd w:id="490"/>
    <w:p w14:paraId="028E7933" w14:textId="11131C1E" w:rsidR="00E1102E" w:rsidRPr="00412266" w:rsidRDefault="00E1102E" w:rsidP="00075BDC">
      <w:pPr>
        <w:spacing w:line="360" w:lineRule="auto"/>
        <w:rPr>
          <w:rFonts w:ascii="Times New Roman Regular" w:hAnsi="Times New Roman Regular" w:cs="Times New Roman Regular" w:hint="eastAsia"/>
          <w:color w:val="000000"/>
          <w:sz w:val="24"/>
          <w:szCs w:val="24"/>
        </w:rPr>
      </w:pPr>
      <w:r w:rsidRPr="00334293">
        <w:rPr>
          <w:rFonts w:ascii="Times New Roman" w:hAnsi="Times New Roman" w:cs="Times New Roman"/>
          <w:color w:val="000000"/>
          <w:sz w:val="24"/>
          <w:szCs w:val="24"/>
        </w:rPr>
        <w:t xml:space="preserve">Valipour, M. (2015). Long-term runoff study using SARIMA and ARIMA models in the United States: Runoff forecasting using SARIMA. </w:t>
      </w:r>
      <w:r w:rsidRPr="00334293">
        <w:rPr>
          <w:rFonts w:ascii="Times New Roman" w:hAnsi="Times New Roman" w:cs="Times New Roman"/>
          <w:i/>
          <w:iCs/>
          <w:color w:val="000000"/>
          <w:sz w:val="24"/>
          <w:szCs w:val="24"/>
        </w:rPr>
        <w:t>Meteorological Applications</w:t>
      </w:r>
      <w:r w:rsidRPr="00334293">
        <w:rPr>
          <w:rFonts w:ascii="Times New Roman" w:hAnsi="Times New Roman" w:cs="Times New Roman"/>
          <w:color w:val="000000"/>
          <w:sz w:val="24"/>
          <w:szCs w:val="24"/>
        </w:rPr>
        <w:t xml:space="preserve">, 22 (3), 592–598. Available from </w:t>
      </w:r>
      <w:hyperlink r:id="rId142" w:history="1">
        <w:r w:rsidRPr="00B35FF0">
          <w:rPr>
            <w:rStyle w:val="Hyperlink"/>
            <w:rFonts w:ascii="Consolas" w:hAnsi="Consolas" w:cs="Times New Roman"/>
            <w:color w:val="auto"/>
            <w:sz w:val="20"/>
            <w:szCs w:val="20"/>
            <w:u w:val="none"/>
          </w:rPr>
          <w:t>https://doi.org/10.1002/met.1491</w:t>
        </w:r>
      </w:hyperlink>
      <w:r w:rsidRPr="00334293">
        <w:rPr>
          <w:rFonts w:ascii="Times New Roman" w:hAnsi="Times New Roman" w:cs="Times New Roman"/>
          <w:color w:val="000000"/>
          <w:sz w:val="24"/>
          <w:szCs w:val="24"/>
        </w:rPr>
        <w:t xml:space="preserve"> [Accessed 16 October 2022].</w:t>
      </w:r>
    </w:p>
    <w:p w14:paraId="2ECC49A2" w14:textId="649EA41D" w:rsidR="00E1102E" w:rsidRDefault="00E1102E" w:rsidP="00075BDC">
      <w:pPr>
        <w:spacing w:line="360" w:lineRule="auto"/>
        <w:rPr>
          <w:rFonts w:ascii="Times New Roman" w:hAnsi="Times New Roman" w:cs="Times New Roman"/>
          <w:sz w:val="24"/>
          <w:szCs w:val="24"/>
        </w:rPr>
      </w:pPr>
      <w:bookmarkStart w:id="491" w:name="wang2019ref"/>
      <w:r w:rsidRPr="00334293">
        <w:rPr>
          <w:rFonts w:ascii="Times New Roman" w:hAnsi="Times New Roman" w:cs="Times New Roman"/>
          <w:sz w:val="24"/>
          <w:szCs w:val="24"/>
        </w:rPr>
        <w:t xml:space="preserve">Wang, Y. et al. (2019). Making sense of blockchain technology: How will it transform supply chains? </w:t>
      </w:r>
      <w:r w:rsidRPr="00334293">
        <w:rPr>
          <w:rFonts w:ascii="Times New Roman" w:hAnsi="Times New Roman" w:cs="Times New Roman"/>
          <w:i/>
          <w:iCs/>
          <w:sz w:val="24"/>
          <w:szCs w:val="24"/>
        </w:rPr>
        <w:t>International Journal of Production Economics</w:t>
      </w:r>
      <w:r w:rsidRPr="00334293">
        <w:rPr>
          <w:rFonts w:ascii="Times New Roman" w:hAnsi="Times New Roman" w:cs="Times New Roman"/>
          <w:sz w:val="24"/>
          <w:szCs w:val="24"/>
        </w:rPr>
        <w:t xml:space="preserve">, 211, 221–236. Available from </w:t>
      </w:r>
      <w:hyperlink r:id="rId143" w:history="1">
        <w:r w:rsidRPr="00B31831">
          <w:rPr>
            <w:rStyle w:val="Hyperlink"/>
            <w:rFonts w:ascii="Consolas" w:hAnsi="Consolas" w:cs="Times New Roman"/>
            <w:color w:val="auto"/>
            <w:sz w:val="20"/>
            <w:szCs w:val="20"/>
            <w:u w:val="none"/>
          </w:rPr>
          <w:t>https://doi.org/10.1016/j.ijpe.2019.02.002</w:t>
        </w:r>
      </w:hyperlink>
      <w:r w:rsidRPr="00334293">
        <w:rPr>
          <w:rFonts w:ascii="Times New Roman" w:hAnsi="Times New Roman" w:cs="Times New Roman"/>
          <w:sz w:val="24"/>
          <w:szCs w:val="24"/>
        </w:rPr>
        <w:t xml:space="preserve"> [Accessed 22 October 2022].</w:t>
      </w:r>
    </w:p>
    <w:p w14:paraId="6E3196DB" w14:textId="7ECCE478" w:rsidR="00E1102E" w:rsidRDefault="00E1102E" w:rsidP="00075BDC">
      <w:pPr>
        <w:spacing w:line="360" w:lineRule="auto"/>
        <w:rPr>
          <w:rFonts w:ascii="Times New Roman Regular" w:hAnsi="Times New Roman Regular" w:cs="Times New Roman Regular" w:hint="eastAsia"/>
          <w:color w:val="000000"/>
          <w:sz w:val="24"/>
          <w:szCs w:val="24"/>
        </w:rPr>
      </w:pPr>
      <w:bookmarkStart w:id="492" w:name="wang2018ref"/>
      <w:bookmarkEnd w:id="491"/>
      <w:r w:rsidRPr="00280634">
        <w:rPr>
          <w:rFonts w:ascii="Times New Roman" w:eastAsia="Times New Roman" w:hAnsi="Times New Roman" w:cs="Times New Roman"/>
          <w:sz w:val="24"/>
          <w:szCs w:val="24"/>
        </w:rPr>
        <w:t xml:space="preserve">Wang, Y., Liao, W. and Chang, Y. (2018). Gated Recurrent Unit Network-Based Short-Term Photovoltaic Forecasting. </w:t>
      </w:r>
      <w:r w:rsidRPr="00280634">
        <w:rPr>
          <w:rFonts w:ascii="Times New Roman" w:eastAsia="Times New Roman" w:hAnsi="Times New Roman" w:cs="Times New Roman"/>
          <w:i/>
          <w:iCs/>
          <w:sz w:val="24"/>
          <w:szCs w:val="24"/>
        </w:rPr>
        <w:t>Energies</w:t>
      </w:r>
      <w:r w:rsidRPr="00280634">
        <w:rPr>
          <w:rFonts w:ascii="Times New Roman" w:eastAsia="Times New Roman" w:hAnsi="Times New Roman" w:cs="Times New Roman"/>
          <w:sz w:val="24"/>
          <w:szCs w:val="24"/>
        </w:rPr>
        <w:t xml:space="preserve">, 11 (8), 2163. Available from </w:t>
      </w:r>
      <w:hyperlink r:id="rId144" w:history="1">
        <w:r w:rsidRPr="00280634">
          <w:rPr>
            <w:rStyle w:val="Hyperlink"/>
            <w:rFonts w:ascii="Consolas" w:eastAsia="Times New Roman" w:hAnsi="Consolas" w:cs="Times New Roman"/>
            <w:color w:val="auto"/>
            <w:sz w:val="20"/>
            <w:szCs w:val="20"/>
            <w:u w:val="none"/>
          </w:rPr>
          <w:t>https://doi.org/10.3390/en11082163</w:t>
        </w:r>
      </w:hyperlink>
      <w:r w:rsidRPr="00280634">
        <w:rPr>
          <w:rFonts w:ascii="Times New Roman" w:eastAsia="Times New Roman" w:hAnsi="Times New Roman" w:cs="Times New Roman"/>
          <w:sz w:val="24"/>
          <w:szCs w:val="24"/>
        </w:rPr>
        <w:t xml:space="preserve"> [Accessed 28 December 2022].</w:t>
      </w:r>
    </w:p>
    <w:p w14:paraId="7F753994" w14:textId="7A947CE0" w:rsidR="00E1102E" w:rsidRDefault="00E1102E" w:rsidP="00075BDC">
      <w:pPr>
        <w:spacing w:line="360" w:lineRule="auto"/>
        <w:rPr>
          <w:rFonts w:ascii="Times New Roman" w:eastAsia="Times New Roman" w:hAnsi="Times New Roman" w:cs="Times New Roman"/>
          <w:sz w:val="24"/>
          <w:szCs w:val="24"/>
        </w:rPr>
      </w:pPr>
      <w:bookmarkStart w:id="493" w:name="wilsonref"/>
      <w:bookmarkEnd w:id="492"/>
      <w:r w:rsidRPr="00334293">
        <w:rPr>
          <w:rFonts w:ascii="Times New Roman" w:hAnsi="Times New Roman" w:cs="Times New Roman"/>
          <w:sz w:val="24"/>
          <w:szCs w:val="24"/>
        </w:rPr>
        <w:t xml:space="preserve">Wilson, C. (2019). Cryptocurrencies: The Future of Finance? In: Yu, F.-L.T. and Kwan, D.S. (eds.). </w:t>
      </w:r>
      <w:r w:rsidRPr="00334293">
        <w:rPr>
          <w:rFonts w:ascii="Times New Roman" w:hAnsi="Times New Roman" w:cs="Times New Roman"/>
          <w:i/>
          <w:iCs/>
          <w:sz w:val="24"/>
          <w:szCs w:val="24"/>
        </w:rPr>
        <w:t>Contemporary Issues in International Political Economy</w:t>
      </w:r>
      <w:r w:rsidRPr="00334293">
        <w:rPr>
          <w:rFonts w:ascii="Times New Roman" w:hAnsi="Times New Roman" w:cs="Times New Roman"/>
          <w:sz w:val="24"/>
          <w:szCs w:val="24"/>
        </w:rPr>
        <w:t xml:space="preserve">. Singapore: Springer Singapore, 359–394. Available from </w:t>
      </w:r>
      <w:hyperlink r:id="rId145" w:history="1">
        <w:r w:rsidRPr="00881372">
          <w:rPr>
            <w:rStyle w:val="Hyperlink"/>
            <w:rFonts w:ascii="Consolas" w:hAnsi="Consolas" w:cs="Times New Roman"/>
            <w:color w:val="auto"/>
            <w:sz w:val="20"/>
            <w:szCs w:val="20"/>
            <w:u w:val="none"/>
          </w:rPr>
          <w:t>https://doi.org/10.1007/978-981-13-6462-4_16</w:t>
        </w:r>
      </w:hyperlink>
      <w:r w:rsidRPr="00334293">
        <w:rPr>
          <w:rFonts w:ascii="Times New Roman" w:hAnsi="Times New Roman" w:cs="Times New Roman"/>
          <w:sz w:val="24"/>
          <w:szCs w:val="24"/>
        </w:rPr>
        <w:t xml:space="preserve"> [Accessed 22 October 2022].</w:t>
      </w:r>
    </w:p>
    <w:p w14:paraId="4F2EE3DE" w14:textId="4547F8DD" w:rsidR="00E1102E" w:rsidRDefault="00E1102E" w:rsidP="00075BDC">
      <w:pPr>
        <w:spacing w:after="0" w:line="360" w:lineRule="auto"/>
        <w:rPr>
          <w:rFonts w:ascii="Times New Roman" w:hAnsi="Times New Roman" w:cs="Times New Roman"/>
          <w:color w:val="000000"/>
          <w:sz w:val="24"/>
          <w:szCs w:val="24"/>
        </w:rPr>
      </w:pPr>
      <w:bookmarkStart w:id="494" w:name="wolfref"/>
      <w:bookmarkEnd w:id="493"/>
      <w:r w:rsidRPr="00334293">
        <w:rPr>
          <w:rFonts w:ascii="Times New Roman" w:hAnsi="Times New Roman" w:cs="Times New Roman"/>
          <w:color w:val="000000"/>
          <w:sz w:val="24"/>
          <w:szCs w:val="24"/>
        </w:rPr>
        <w:t xml:space="preserve">Wolf, T. et al. (2020). Transformers: State-of-the-Art Natural Language Processing. </w:t>
      </w:r>
      <w:r w:rsidRPr="00334293">
        <w:rPr>
          <w:rFonts w:ascii="Times New Roman" w:hAnsi="Times New Roman" w:cs="Times New Roman"/>
          <w:i/>
          <w:iCs/>
          <w:color w:val="000000"/>
          <w:sz w:val="24"/>
          <w:szCs w:val="24"/>
        </w:rPr>
        <w:t>Proceedings of the 2020 Conference on Empirical Methods in Natural Language Processing: System Demonstrations</w:t>
      </w:r>
      <w:r w:rsidRPr="00334293">
        <w:rPr>
          <w:rFonts w:ascii="Times New Roman" w:hAnsi="Times New Roman" w:cs="Times New Roman"/>
          <w:color w:val="000000"/>
          <w:sz w:val="24"/>
          <w:szCs w:val="24"/>
        </w:rPr>
        <w:t xml:space="preserve">. October 2020. Online: Association for Computational Linguistics, 38–45. Available from </w:t>
      </w:r>
      <w:hyperlink r:id="rId146" w:history="1">
        <w:r w:rsidRPr="00391781">
          <w:rPr>
            <w:rStyle w:val="Hyperlink"/>
            <w:rFonts w:ascii="Consolas" w:hAnsi="Consolas" w:cs="Times New Roman"/>
            <w:color w:val="auto"/>
            <w:sz w:val="20"/>
            <w:szCs w:val="20"/>
            <w:u w:val="none"/>
          </w:rPr>
          <w:t>https://doi.org/10.18653/v1/2020.emnlp-demos.6</w:t>
        </w:r>
      </w:hyperlink>
      <w:r w:rsidRPr="00334293">
        <w:rPr>
          <w:rFonts w:ascii="Times New Roman" w:hAnsi="Times New Roman" w:cs="Times New Roman"/>
          <w:color w:val="000000"/>
          <w:sz w:val="24"/>
          <w:szCs w:val="24"/>
        </w:rPr>
        <w:t xml:space="preserve"> [Accessed 19 October 2022].</w:t>
      </w:r>
    </w:p>
    <w:p w14:paraId="54E8944A" w14:textId="5B0F25BD" w:rsidR="00E1102E" w:rsidRPr="00772A0C" w:rsidRDefault="00E1102E" w:rsidP="00075BDC">
      <w:pPr>
        <w:spacing w:line="360" w:lineRule="auto"/>
        <w:rPr>
          <w:rFonts w:ascii="Times New Roman" w:eastAsia="Times New Roman" w:hAnsi="Times New Roman" w:cs="Times New Roman"/>
          <w:sz w:val="24"/>
          <w:szCs w:val="24"/>
        </w:rPr>
      </w:pPr>
      <w:bookmarkStart w:id="495" w:name="yenidoganref"/>
      <w:bookmarkEnd w:id="494"/>
      <w:r w:rsidRPr="00334293">
        <w:rPr>
          <w:rFonts w:ascii="Times New Roman" w:hAnsi="Times New Roman" w:cs="Times New Roman"/>
          <w:sz w:val="24"/>
          <w:szCs w:val="24"/>
        </w:rPr>
        <w:lastRenderedPageBreak/>
        <w:t xml:space="preserve">Yenidogan, I. et al. (2018). Bitcoin Forecasting Using ARIMA and PROPHET. </w:t>
      </w:r>
      <w:r w:rsidRPr="00334293">
        <w:rPr>
          <w:rFonts w:ascii="Times New Roman" w:hAnsi="Times New Roman" w:cs="Times New Roman"/>
          <w:i/>
          <w:iCs/>
          <w:sz w:val="24"/>
          <w:szCs w:val="24"/>
        </w:rPr>
        <w:t>2018 3rd International Conference on Computer Science and Engineering (UBMK)</w:t>
      </w:r>
      <w:r w:rsidRPr="00334293">
        <w:rPr>
          <w:rFonts w:ascii="Times New Roman" w:hAnsi="Times New Roman" w:cs="Times New Roman"/>
          <w:sz w:val="24"/>
          <w:szCs w:val="24"/>
        </w:rPr>
        <w:t xml:space="preserve">. September 2018. Sarajevo: IEEE, 621–624. Available from </w:t>
      </w:r>
      <w:hyperlink r:id="rId147" w:history="1">
        <w:r w:rsidRPr="00B37E93">
          <w:rPr>
            <w:rStyle w:val="Hyperlink"/>
            <w:rFonts w:ascii="Consolas" w:hAnsi="Consolas" w:cs="Times New Roman"/>
            <w:color w:val="auto"/>
            <w:sz w:val="20"/>
            <w:szCs w:val="20"/>
            <w:u w:val="none"/>
          </w:rPr>
          <w:t>https://doi.org/10.1109/UBMK.2018.8566476</w:t>
        </w:r>
      </w:hyperlink>
      <w:r w:rsidRPr="00334293">
        <w:rPr>
          <w:rFonts w:ascii="Times New Roman" w:hAnsi="Times New Roman" w:cs="Times New Roman"/>
          <w:sz w:val="24"/>
          <w:szCs w:val="24"/>
        </w:rPr>
        <w:t xml:space="preserve"> [Accessed 16 October 2022].</w:t>
      </w:r>
    </w:p>
    <w:p w14:paraId="798DB026" w14:textId="5F8135C5" w:rsidR="00E1102E" w:rsidRPr="000147FA" w:rsidRDefault="00E1102E" w:rsidP="00075BDC">
      <w:pPr>
        <w:spacing w:line="360" w:lineRule="auto"/>
        <w:rPr>
          <w:rFonts w:ascii="Times New Roman" w:hAnsi="Times New Roman" w:cs="Times New Roman"/>
          <w:sz w:val="24"/>
          <w:szCs w:val="24"/>
        </w:rPr>
      </w:pPr>
      <w:bookmarkStart w:id="496" w:name="zhangref"/>
      <w:bookmarkEnd w:id="495"/>
      <w:r w:rsidRPr="00334293">
        <w:rPr>
          <w:rFonts w:ascii="Times New Roman" w:hAnsi="Times New Roman" w:cs="Times New Roman"/>
          <w:color w:val="000000"/>
          <w:sz w:val="24"/>
          <w:szCs w:val="24"/>
        </w:rPr>
        <w:t xml:space="preserve">Zhang, R. et al. (2022). Comparison of ARIMA and LSTM for prediction of hemorrhagic fever at different time scales in China. </w:t>
      </w:r>
      <w:r w:rsidRPr="00334293">
        <w:rPr>
          <w:rFonts w:ascii="Times New Roman" w:hAnsi="Times New Roman" w:cs="Times New Roman"/>
          <w:i/>
          <w:iCs/>
          <w:color w:val="000000"/>
          <w:sz w:val="24"/>
          <w:szCs w:val="24"/>
        </w:rPr>
        <w:t>PLOS ONE</w:t>
      </w:r>
      <w:r w:rsidRPr="00334293">
        <w:rPr>
          <w:rFonts w:ascii="Times New Roman" w:hAnsi="Times New Roman" w:cs="Times New Roman"/>
          <w:color w:val="000000"/>
          <w:sz w:val="24"/>
          <w:szCs w:val="24"/>
        </w:rPr>
        <w:t xml:space="preserve">, 17 (1), e0262009. Available from </w:t>
      </w:r>
      <w:hyperlink r:id="rId148" w:history="1">
        <w:r w:rsidRPr="00B37E93">
          <w:rPr>
            <w:rStyle w:val="Hyperlink"/>
            <w:rFonts w:ascii="Consolas" w:hAnsi="Consolas" w:cs="Times New Roman"/>
            <w:color w:val="auto"/>
            <w:sz w:val="20"/>
            <w:szCs w:val="20"/>
            <w:u w:val="none"/>
          </w:rPr>
          <w:t>https://doi.org/10.1371/journal.pone.0262009</w:t>
        </w:r>
      </w:hyperlink>
      <w:r w:rsidRPr="00334293">
        <w:rPr>
          <w:rFonts w:ascii="Times New Roman" w:hAnsi="Times New Roman" w:cs="Times New Roman"/>
          <w:color w:val="000000"/>
          <w:sz w:val="24"/>
          <w:szCs w:val="24"/>
        </w:rPr>
        <w:t xml:space="preserve"> [Accessed 17 October 2022].</w:t>
      </w:r>
    </w:p>
    <w:bookmarkEnd w:id="496"/>
    <w:p w14:paraId="28E9D0CD" w14:textId="77777777" w:rsidR="00263867" w:rsidRDefault="00263867" w:rsidP="00263867">
      <w:pPr>
        <w:spacing w:after="0" w:line="360" w:lineRule="auto"/>
        <w:rPr>
          <w:rFonts w:ascii="Times New Roman" w:hAnsi="Times New Roman" w:cs="Times New Roman"/>
          <w:color w:val="000000"/>
          <w:sz w:val="24"/>
          <w:szCs w:val="24"/>
        </w:rPr>
      </w:pPr>
    </w:p>
    <w:p w14:paraId="3A27506A" w14:textId="77777777" w:rsidR="00263867" w:rsidRDefault="00263867" w:rsidP="00263867">
      <w:pPr>
        <w:spacing w:after="0" w:line="360" w:lineRule="auto"/>
        <w:rPr>
          <w:rFonts w:ascii="Times New Roman" w:hAnsi="Times New Roman" w:cs="Times New Roman"/>
          <w:color w:val="000000"/>
          <w:sz w:val="24"/>
          <w:szCs w:val="24"/>
        </w:rPr>
      </w:pPr>
    </w:p>
    <w:p w14:paraId="166B2337" w14:textId="77777777" w:rsidR="00263867" w:rsidRDefault="00263867" w:rsidP="00263867">
      <w:pPr>
        <w:spacing w:after="0" w:line="360" w:lineRule="auto"/>
        <w:rPr>
          <w:rFonts w:ascii="Times New Roman" w:hAnsi="Times New Roman" w:cs="Times New Roman"/>
          <w:color w:val="000000"/>
          <w:sz w:val="24"/>
          <w:szCs w:val="24"/>
        </w:rPr>
      </w:pPr>
    </w:p>
    <w:p w14:paraId="2E391F9E" w14:textId="77777777" w:rsidR="00263867" w:rsidRDefault="00263867" w:rsidP="00263867">
      <w:pPr>
        <w:spacing w:after="0" w:line="360" w:lineRule="auto"/>
        <w:rPr>
          <w:rFonts w:ascii="Times New Roman" w:hAnsi="Times New Roman" w:cs="Times New Roman"/>
          <w:color w:val="000000"/>
          <w:sz w:val="24"/>
          <w:szCs w:val="24"/>
        </w:rPr>
      </w:pPr>
    </w:p>
    <w:p w14:paraId="7C87F208" w14:textId="77777777" w:rsidR="00263867" w:rsidRDefault="00263867" w:rsidP="00263867">
      <w:pPr>
        <w:spacing w:after="0" w:line="360" w:lineRule="auto"/>
        <w:rPr>
          <w:rFonts w:ascii="Times New Roman" w:hAnsi="Times New Roman" w:cs="Times New Roman"/>
          <w:color w:val="000000"/>
          <w:sz w:val="24"/>
          <w:szCs w:val="24"/>
        </w:rPr>
      </w:pPr>
    </w:p>
    <w:p w14:paraId="5DF01771" w14:textId="77777777" w:rsidR="00263867" w:rsidRDefault="00263867" w:rsidP="00263867">
      <w:pPr>
        <w:spacing w:after="0" w:line="360" w:lineRule="auto"/>
        <w:rPr>
          <w:rFonts w:ascii="Times New Roman" w:hAnsi="Times New Roman" w:cs="Times New Roman"/>
          <w:color w:val="000000"/>
          <w:sz w:val="24"/>
          <w:szCs w:val="24"/>
        </w:rPr>
      </w:pPr>
    </w:p>
    <w:p w14:paraId="44076C08" w14:textId="77777777" w:rsidR="00263867" w:rsidRDefault="00263867" w:rsidP="00263867">
      <w:pPr>
        <w:spacing w:after="0" w:line="360" w:lineRule="auto"/>
        <w:rPr>
          <w:rFonts w:ascii="Times New Roman" w:hAnsi="Times New Roman" w:cs="Times New Roman"/>
          <w:color w:val="000000"/>
          <w:sz w:val="24"/>
          <w:szCs w:val="24"/>
        </w:rPr>
      </w:pPr>
    </w:p>
    <w:p w14:paraId="33DAF5A1" w14:textId="77777777" w:rsidR="00263867" w:rsidRDefault="00263867" w:rsidP="00263867">
      <w:pPr>
        <w:spacing w:after="0" w:line="360" w:lineRule="auto"/>
        <w:rPr>
          <w:rFonts w:ascii="Times New Roman" w:hAnsi="Times New Roman" w:cs="Times New Roman"/>
          <w:color w:val="000000"/>
          <w:sz w:val="24"/>
          <w:szCs w:val="24"/>
        </w:rPr>
      </w:pPr>
    </w:p>
    <w:p w14:paraId="75F7457F" w14:textId="77777777" w:rsidR="00263867" w:rsidRDefault="00263867" w:rsidP="00263867">
      <w:pPr>
        <w:spacing w:after="0" w:line="360" w:lineRule="auto"/>
        <w:rPr>
          <w:rFonts w:ascii="Times New Roman" w:hAnsi="Times New Roman" w:cs="Times New Roman"/>
          <w:color w:val="000000"/>
          <w:sz w:val="24"/>
          <w:szCs w:val="24"/>
        </w:rPr>
      </w:pPr>
    </w:p>
    <w:p w14:paraId="7721A9A9" w14:textId="77777777" w:rsidR="00263867" w:rsidRDefault="00263867" w:rsidP="00263867">
      <w:pPr>
        <w:spacing w:after="0" w:line="360" w:lineRule="auto"/>
        <w:rPr>
          <w:rFonts w:ascii="Times New Roman" w:hAnsi="Times New Roman" w:cs="Times New Roman"/>
          <w:color w:val="000000"/>
          <w:sz w:val="24"/>
          <w:szCs w:val="24"/>
        </w:rPr>
      </w:pPr>
    </w:p>
    <w:p w14:paraId="261D430B" w14:textId="77777777" w:rsidR="00263867" w:rsidRDefault="00263867" w:rsidP="00263867">
      <w:pPr>
        <w:spacing w:after="0" w:line="360" w:lineRule="auto"/>
        <w:rPr>
          <w:rFonts w:ascii="Times New Roman" w:hAnsi="Times New Roman" w:cs="Times New Roman"/>
          <w:color w:val="000000"/>
          <w:sz w:val="24"/>
          <w:szCs w:val="24"/>
        </w:rPr>
      </w:pPr>
    </w:p>
    <w:p w14:paraId="214D4F09" w14:textId="77777777" w:rsidR="00263867" w:rsidRDefault="00263867" w:rsidP="00263867">
      <w:pPr>
        <w:spacing w:after="0" w:line="360" w:lineRule="auto"/>
        <w:rPr>
          <w:rFonts w:ascii="Times New Roman" w:hAnsi="Times New Roman" w:cs="Times New Roman"/>
          <w:color w:val="000000"/>
          <w:sz w:val="24"/>
          <w:szCs w:val="24"/>
        </w:rPr>
      </w:pPr>
    </w:p>
    <w:p w14:paraId="0AD0A9B5" w14:textId="77777777" w:rsidR="00263867" w:rsidRDefault="00263867" w:rsidP="00263867">
      <w:pPr>
        <w:spacing w:after="0" w:line="360" w:lineRule="auto"/>
        <w:rPr>
          <w:rFonts w:ascii="Times New Roman" w:eastAsia="Times New Roman" w:hAnsi="Times New Roman" w:cs="Times New Roman"/>
          <w:sz w:val="24"/>
          <w:szCs w:val="24"/>
        </w:rPr>
      </w:pPr>
    </w:p>
    <w:p w14:paraId="0DDD8245" w14:textId="3F919656" w:rsidR="00836BA1" w:rsidRPr="00D1204E" w:rsidRDefault="00836BA1" w:rsidP="00836BA1">
      <w:pPr>
        <w:pStyle w:val="Heading1"/>
        <w:pBdr>
          <w:bottom w:val="double" w:sz="6" w:space="1" w:color="auto"/>
        </w:pBdr>
        <w:spacing w:line="360" w:lineRule="auto"/>
        <w:jc w:val="center"/>
        <w:rPr>
          <w:rFonts w:ascii="Arial" w:hAnsi="Arial" w:cs="Arial"/>
          <w:b/>
          <w:bCs/>
          <w:color w:val="auto"/>
          <w:sz w:val="32"/>
          <w:szCs w:val="32"/>
        </w:rPr>
      </w:pPr>
      <w:bookmarkStart w:id="497" w:name="_Toc132325932"/>
      <w:r w:rsidRPr="00D1204E">
        <w:rPr>
          <w:rFonts w:ascii="Arial" w:hAnsi="Arial" w:cs="Arial"/>
          <w:b/>
          <w:bCs/>
          <w:color w:val="auto"/>
          <w:sz w:val="32"/>
          <w:szCs w:val="32"/>
        </w:rPr>
        <w:lastRenderedPageBreak/>
        <w:t xml:space="preserve">APPENDIX </w:t>
      </w:r>
      <w:r w:rsidR="006C33EF">
        <w:rPr>
          <w:rFonts w:ascii="Arial" w:hAnsi="Arial" w:cs="Arial"/>
          <w:b/>
          <w:bCs/>
          <w:color w:val="auto"/>
          <w:sz w:val="32"/>
          <w:szCs w:val="32"/>
        </w:rPr>
        <w:t>A</w:t>
      </w:r>
      <w:r w:rsidRPr="00D1204E">
        <w:rPr>
          <w:rFonts w:ascii="Arial" w:hAnsi="Arial" w:cs="Arial"/>
          <w:b/>
          <w:bCs/>
          <w:color w:val="auto"/>
          <w:sz w:val="32"/>
          <w:szCs w:val="32"/>
        </w:rPr>
        <w:t xml:space="preserve"> – </w:t>
      </w:r>
      <w:r w:rsidR="006C33EF">
        <w:rPr>
          <w:rFonts w:ascii="Arial" w:hAnsi="Arial" w:cs="Arial"/>
          <w:b/>
          <w:bCs/>
          <w:color w:val="auto"/>
          <w:sz w:val="32"/>
          <w:szCs w:val="32"/>
        </w:rPr>
        <w:t>INTRODUCTION</w:t>
      </w:r>
      <w:bookmarkEnd w:id="497"/>
    </w:p>
    <w:p w14:paraId="70CCBBE7" w14:textId="2C03441B" w:rsidR="006E3A45" w:rsidRDefault="006E3A45" w:rsidP="00CA1DC6">
      <w:pPr>
        <w:pStyle w:val="Heading1"/>
        <w:spacing w:line="360" w:lineRule="auto"/>
        <w:rPr>
          <w:rFonts w:ascii="Times New Roman" w:hAnsi="Times New Roman" w:cs="Times New Roman"/>
          <w:b/>
          <w:bCs/>
          <w:color w:val="auto"/>
          <w:sz w:val="28"/>
          <w:szCs w:val="28"/>
        </w:rPr>
      </w:pPr>
      <w:bookmarkStart w:id="498" w:name="_Toc132325933"/>
      <w:r>
        <w:rPr>
          <w:rFonts w:ascii="Times New Roman" w:hAnsi="Times New Roman" w:cs="Times New Roman"/>
          <w:b/>
          <w:bCs/>
          <w:color w:val="auto"/>
          <w:sz w:val="28"/>
          <w:szCs w:val="28"/>
        </w:rPr>
        <w:t>A</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 xml:space="preserve">Prototype feature </w:t>
      </w:r>
      <w:r w:rsidR="00517F6B">
        <w:rPr>
          <w:rFonts w:ascii="Times New Roman" w:hAnsi="Times New Roman" w:cs="Times New Roman"/>
          <w:b/>
          <w:bCs/>
          <w:color w:val="auto"/>
          <w:sz w:val="28"/>
          <w:szCs w:val="28"/>
        </w:rPr>
        <w:t>diagram</w:t>
      </w:r>
      <w:bookmarkEnd w:id="498"/>
    </w:p>
    <w:p w14:paraId="58A7D51E" w14:textId="07532DD2" w:rsidR="00D33CBC" w:rsidRDefault="00CA1DC6" w:rsidP="00D33CBC">
      <w:pPr>
        <w:keepNext/>
        <w:spacing w:line="360" w:lineRule="auto"/>
        <w:jc w:val="both"/>
      </w:pPr>
      <w:r>
        <w:rPr>
          <w:rFonts w:ascii="Times New Roman" w:hAnsi="Times New Roman" w:cs="Times New Roman"/>
          <w:sz w:val="24"/>
          <w:szCs w:val="24"/>
        </w:rPr>
        <w:t>The diagram below depicts the prototype feature diagram proposed in the proposal</w:t>
      </w:r>
      <w:r w:rsidR="00451C97">
        <w:rPr>
          <w:rFonts w:ascii="Times New Roman" w:hAnsi="Times New Roman" w:cs="Times New Roman"/>
          <w:sz w:val="24"/>
          <w:szCs w:val="24"/>
        </w:rPr>
        <w:t xml:space="preserve"> document</w:t>
      </w:r>
      <w:r w:rsidR="00153DA4">
        <w:rPr>
          <w:rFonts w:ascii="Times New Roman" w:hAnsi="Times New Roman" w:cs="Times New Roman"/>
          <w:sz w:val="24"/>
          <w:szCs w:val="24"/>
        </w:rPr>
        <w:t>.</w:t>
      </w:r>
      <w:r w:rsidR="00D33CBC">
        <w:rPr>
          <w:rFonts w:ascii="Times New Roman" w:hAnsi="Times New Roman" w:cs="Times New Roman"/>
          <w:noProof/>
          <w:sz w:val="24"/>
          <w:szCs w:val="24"/>
        </w:rPr>
        <w:drawing>
          <wp:inline distT="0" distB="0" distL="0" distR="0" wp14:anchorId="1FE6B183" wp14:editId="5B29A834">
            <wp:extent cx="6203057" cy="3487479"/>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210008" cy="3491387"/>
                    </a:xfrm>
                    <a:prstGeom prst="rect">
                      <a:avLst/>
                    </a:prstGeom>
                    <a:noFill/>
                    <a:ln>
                      <a:noFill/>
                    </a:ln>
                  </pic:spPr>
                </pic:pic>
              </a:graphicData>
            </a:graphic>
          </wp:inline>
        </w:drawing>
      </w:r>
    </w:p>
    <w:p w14:paraId="39A7BF6F" w14:textId="514B83C6" w:rsidR="00D33CBC" w:rsidRDefault="00D33CBC" w:rsidP="00D33CBC">
      <w:pPr>
        <w:pStyle w:val="Caption"/>
        <w:jc w:val="center"/>
        <w:rPr>
          <w:rFonts w:ascii="Times New Roman" w:hAnsi="Times New Roman" w:cs="Times New Roman"/>
          <w:b w:val="0"/>
          <w:bCs w:val="0"/>
          <w:smallCaps w:val="0"/>
          <w:color w:val="auto"/>
          <w:sz w:val="24"/>
          <w:szCs w:val="24"/>
        </w:rPr>
      </w:pPr>
      <w:bookmarkStart w:id="499" w:name="_Toc132182775"/>
      <w:r w:rsidRPr="00D33CBC">
        <w:rPr>
          <w:rFonts w:ascii="Times New Roman" w:hAnsi="Times New Roman" w:cs="Times New Roman"/>
          <w:b w:val="0"/>
          <w:bCs w:val="0"/>
          <w:smallCaps w:val="0"/>
          <w:color w:val="auto"/>
          <w:sz w:val="24"/>
          <w:szCs w:val="24"/>
        </w:rPr>
        <w:t xml:space="preserve">Figure </w:t>
      </w:r>
      <w:r w:rsidRPr="00D33CBC">
        <w:rPr>
          <w:rFonts w:ascii="Times New Roman" w:hAnsi="Times New Roman" w:cs="Times New Roman"/>
          <w:b w:val="0"/>
          <w:bCs w:val="0"/>
          <w:smallCaps w:val="0"/>
          <w:color w:val="auto"/>
          <w:sz w:val="24"/>
          <w:szCs w:val="24"/>
        </w:rPr>
        <w:fldChar w:fldCharType="begin"/>
      </w:r>
      <w:r w:rsidRPr="00D33CBC">
        <w:rPr>
          <w:rFonts w:ascii="Times New Roman" w:hAnsi="Times New Roman" w:cs="Times New Roman"/>
          <w:b w:val="0"/>
          <w:bCs w:val="0"/>
          <w:smallCaps w:val="0"/>
          <w:color w:val="auto"/>
          <w:sz w:val="24"/>
          <w:szCs w:val="24"/>
        </w:rPr>
        <w:instrText xml:space="preserve"> SEQ Figure \* ARABIC </w:instrText>
      </w:r>
      <w:r w:rsidRPr="00D33CB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23</w:t>
      </w:r>
      <w:r w:rsidRPr="00D33CBC">
        <w:rPr>
          <w:rFonts w:ascii="Times New Roman" w:hAnsi="Times New Roman" w:cs="Times New Roman"/>
          <w:b w:val="0"/>
          <w:bCs w:val="0"/>
          <w:smallCaps w:val="0"/>
          <w:color w:val="auto"/>
          <w:sz w:val="24"/>
          <w:szCs w:val="24"/>
        </w:rPr>
        <w:fldChar w:fldCharType="end"/>
      </w:r>
      <w:r w:rsidRPr="00D33CBC">
        <w:rPr>
          <w:rFonts w:ascii="Times New Roman" w:hAnsi="Times New Roman" w:cs="Times New Roman"/>
          <w:b w:val="0"/>
          <w:bCs w:val="0"/>
          <w:smallCaps w:val="0"/>
          <w:color w:val="auto"/>
          <w:sz w:val="24"/>
          <w:szCs w:val="24"/>
        </w:rPr>
        <w:t>: Prototype feature diagram (</w:t>
      </w:r>
      <w:r w:rsidRPr="00D33CBC">
        <w:rPr>
          <w:rFonts w:ascii="Times New Roman" w:hAnsi="Times New Roman" w:cs="Times New Roman"/>
          <w:b w:val="0"/>
          <w:bCs w:val="0"/>
          <w:i/>
          <w:iCs/>
          <w:smallCaps w:val="0"/>
          <w:color w:val="auto"/>
          <w:sz w:val="24"/>
          <w:szCs w:val="24"/>
        </w:rPr>
        <w:t>Self-Composed</w:t>
      </w:r>
      <w:r w:rsidRPr="00D33CBC">
        <w:rPr>
          <w:rFonts w:ascii="Times New Roman" w:hAnsi="Times New Roman" w:cs="Times New Roman"/>
          <w:b w:val="0"/>
          <w:bCs w:val="0"/>
          <w:smallCaps w:val="0"/>
          <w:color w:val="auto"/>
          <w:sz w:val="24"/>
          <w:szCs w:val="24"/>
        </w:rPr>
        <w:t>)</w:t>
      </w:r>
      <w:bookmarkEnd w:id="499"/>
    </w:p>
    <w:p w14:paraId="417E9DFD" w14:textId="4C0450A5" w:rsidR="006F3300" w:rsidRPr="00ED2CA1" w:rsidRDefault="006F3300" w:rsidP="006F3300">
      <w:pPr>
        <w:pStyle w:val="Heading1"/>
        <w:spacing w:line="360" w:lineRule="auto"/>
        <w:rPr>
          <w:rFonts w:ascii="Times New Roman Regular" w:hAnsi="Times New Roman Regular" w:cs="Times New Roman Regular" w:hint="eastAsia"/>
          <w:b/>
          <w:bCs/>
          <w:color w:val="auto"/>
          <w:sz w:val="28"/>
          <w:szCs w:val="28"/>
        </w:rPr>
      </w:pPr>
      <w:bookmarkStart w:id="500" w:name="_A.2._Project_scope"/>
      <w:bookmarkStart w:id="501" w:name="_Toc132325934"/>
      <w:bookmarkStart w:id="502" w:name="_D.1._Project_scope"/>
      <w:bookmarkStart w:id="503" w:name="_Toc125663180"/>
      <w:bookmarkEnd w:id="500"/>
      <w:r>
        <w:rPr>
          <w:rFonts w:ascii="Times New Roman Regular" w:hAnsi="Times New Roman Regular" w:cs="Times New Roman Regular"/>
          <w:b/>
          <w:bCs/>
          <w:color w:val="auto"/>
          <w:sz w:val="28"/>
          <w:szCs w:val="28"/>
        </w:rPr>
        <w:t>A.2</w:t>
      </w:r>
      <w:r w:rsidRPr="00ED2CA1">
        <w:rPr>
          <w:rFonts w:ascii="Times New Roman Regular" w:hAnsi="Times New Roman Regular" w:cs="Times New Roman Regular"/>
          <w:b/>
          <w:bCs/>
          <w:color w:val="auto"/>
          <w:sz w:val="28"/>
          <w:szCs w:val="28"/>
        </w:rPr>
        <w:t>. Project scope</w:t>
      </w:r>
      <w:bookmarkEnd w:id="501"/>
    </w:p>
    <w:bookmarkEnd w:id="502"/>
    <w:p w14:paraId="317FC2EF" w14:textId="77777777" w:rsidR="006F3300" w:rsidRDefault="006F3300" w:rsidP="006F3300">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In scope</w:t>
      </w:r>
    </w:p>
    <w:p w14:paraId="0D66245E" w14:textId="77777777" w:rsidR="006F3300" w:rsidRDefault="006F3300" w:rsidP="00C46E03">
      <w:pPr>
        <w:pStyle w:val="ListParagraph"/>
        <w:numPr>
          <w:ilvl w:val="0"/>
          <w:numId w:val="5"/>
        </w:num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sz w:val="24"/>
          <w:szCs w:val="24"/>
        </w:rPr>
        <w:t>Implementing a novel LTC architecture capable of being used as currently existing solutions and the corresponding creation of a system.</w:t>
      </w:r>
    </w:p>
    <w:p w14:paraId="228DDFF3" w14:textId="77777777" w:rsidR="006F3300" w:rsidRDefault="006F3300" w:rsidP="00C46E03">
      <w:pPr>
        <w:pStyle w:val="ListParagraph"/>
        <w:numPr>
          <w:ilvl w:val="0"/>
          <w:numId w:val="5"/>
        </w:num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sz w:val="24"/>
          <w:szCs w:val="24"/>
        </w:rPr>
        <w:t>Periodic updates of the model with the latest available data.</w:t>
      </w:r>
    </w:p>
    <w:p w14:paraId="37D530CA" w14:textId="77777777" w:rsidR="006F3300" w:rsidRDefault="006F3300" w:rsidP="00C46E03">
      <w:pPr>
        <w:pStyle w:val="ListParagraph"/>
        <w:numPr>
          <w:ilvl w:val="0"/>
          <w:numId w:val="5"/>
        </w:num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sz w:val="24"/>
          <w:szCs w:val="24"/>
        </w:rPr>
        <w:t>Evaluate and compare the implemented system against existing solutions.</w:t>
      </w:r>
    </w:p>
    <w:p w14:paraId="08BD821D" w14:textId="77777777" w:rsidR="006F3300" w:rsidRDefault="006F3300" w:rsidP="00C46E03">
      <w:pPr>
        <w:pStyle w:val="ListParagraph"/>
        <w:numPr>
          <w:ilvl w:val="0"/>
          <w:numId w:val="5"/>
        </w:num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sz w:val="24"/>
          <w:szCs w:val="24"/>
        </w:rPr>
        <w:t>Ability to display a range of predictions for the chosen horizon.</w:t>
      </w:r>
    </w:p>
    <w:p w14:paraId="49044DFC" w14:textId="17AA29D0" w:rsidR="00F21FF4" w:rsidRPr="00C90D64" w:rsidRDefault="006F3300" w:rsidP="00C46E03">
      <w:pPr>
        <w:pStyle w:val="ListParagraph"/>
        <w:numPr>
          <w:ilvl w:val="0"/>
          <w:numId w:val="5"/>
        </w:numPr>
        <w:spacing w:line="360" w:lineRule="auto"/>
        <w:jc w:val="both"/>
        <w:rPr>
          <w:rFonts w:ascii="Times New Roman Regular" w:hAnsi="Times New Roman Regular" w:cs="Times New Roman Regular" w:hint="eastAsia"/>
          <w:b/>
          <w:bCs/>
          <w:sz w:val="24"/>
          <w:szCs w:val="24"/>
        </w:rPr>
      </w:pPr>
      <w:r>
        <w:rPr>
          <w:rFonts w:ascii="Times New Roman Regular" w:eastAsia="Times New Roman" w:hAnsi="Times New Roman Regular" w:cs="Times New Roman Regular"/>
          <w:color w:val="0E101A"/>
          <w:sz w:val="24"/>
          <w:szCs w:val="24"/>
        </w:rPr>
        <w:t xml:space="preserve">By combining them with the </w:t>
      </w:r>
      <w:r>
        <w:rPr>
          <w:rFonts w:ascii="Times New Roman Regular" w:eastAsia="Times New Roman" w:hAnsi="Times New Roman Regular" w:cs="Times New Roman Regular"/>
          <w:sz w:val="24"/>
          <w:szCs w:val="24"/>
        </w:rPr>
        <w:t>BTC</w:t>
      </w:r>
      <w:r>
        <w:rPr>
          <w:rFonts w:ascii="Times New Roman Regular" w:eastAsia="Times New Roman" w:hAnsi="Times New Roman Regular" w:cs="Times New Roman Regular"/>
          <w:color w:val="0E101A"/>
          <w:sz w:val="24"/>
          <w:szCs w:val="24"/>
        </w:rPr>
        <w:t xml:space="preserve"> historical data, consider Twitter sentiment, volume, and the ‘block reward size’ as external factors</w:t>
      </w:r>
      <w:r w:rsidR="00C90D64">
        <w:rPr>
          <w:rFonts w:ascii="Times New Roman Regular" w:eastAsia="Times New Roman" w:hAnsi="Times New Roman Regular" w:cs="Times New Roman Regular"/>
          <w:color w:val="0E101A"/>
          <w:sz w:val="24"/>
          <w:szCs w:val="24"/>
        </w:rPr>
        <w:t>.</w:t>
      </w:r>
    </w:p>
    <w:p w14:paraId="31441682" w14:textId="77777777" w:rsidR="008A4471" w:rsidRDefault="008A4471" w:rsidP="00F21FF4">
      <w:pPr>
        <w:spacing w:line="360" w:lineRule="auto"/>
        <w:jc w:val="both"/>
        <w:rPr>
          <w:rFonts w:ascii="Times New Roman Regular" w:hAnsi="Times New Roman Regular" w:cs="Times New Roman Regular" w:hint="eastAsia"/>
          <w:b/>
          <w:bCs/>
          <w:sz w:val="24"/>
          <w:szCs w:val="24"/>
        </w:rPr>
      </w:pPr>
    </w:p>
    <w:p w14:paraId="357679F9" w14:textId="6826BD96" w:rsidR="00F21FF4" w:rsidRDefault="00F21FF4" w:rsidP="00F21FF4">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lastRenderedPageBreak/>
        <w:t>Out</w:t>
      </w:r>
      <w:r w:rsidR="00790D40">
        <w:rPr>
          <w:rFonts w:ascii="Times New Roman Regular" w:hAnsi="Times New Roman Regular" w:cs="Times New Roman Regular"/>
          <w:b/>
          <w:bCs/>
          <w:sz w:val="24"/>
          <w:szCs w:val="24"/>
        </w:rPr>
        <w:t xml:space="preserve"> </w:t>
      </w:r>
      <w:r>
        <w:rPr>
          <w:rFonts w:ascii="Times New Roman Regular" w:hAnsi="Times New Roman Regular" w:cs="Times New Roman Regular"/>
          <w:b/>
          <w:bCs/>
          <w:sz w:val="24"/>
          <w:szCs w:val="24"/>
        </w:rPr>
        <w:t>scope</w:t>
      </w:r>
    </w:p>
    <w:p w14:paraId="79BC18B4" w14:textId="77777777" w:rsidR="00F21FF4" w:rsidRPr="00B540D8" w:rsidRDefault="00F21FF4" w:rsidP="00C46E03">
      <w:pPr>
        <w:pStyle w:val="ListParagraph"/>
        <w:numPr>
          <w:ilvl w:val="0"/>
          <w:numId w:val="5"/>
        </w:numPr>
        <w:spacing w:line="360" w:lineRule="auto"/>
        <w:jc w:val="both"/>
        <w:rPr>
          <w:rFonts w:ascii="Times New Roman" w:hAnsi="Times New Roman" w:cs="Times New Roman"/>
          <w:b/>
          <w:bCs/>
          <w:sz w:val="28"/>
          <w:szCs w:val="28"/>
        </w:rPr>
      </w:pPr>
      <w:r w:rsidRPr="00B540D8">
        <w:rPr>
          <w:rFonts w:ascii="Times New Roman" w:hAnsi="Times New Roman" w:cs="Times New Roman"/>
          <w:sz w:val="24"/>
          <w:szCs w:val="24"/>
        </w:rPr>
        <w:t>Application of the algorithm implemented in other domains to justify whether it could be an advancement in those domains.</w:t>
      </w:r>
    </w:p>
    <w:p w14:paraId="400CB26B" w14:textId="77777777" w:rsidR="00F21FF4" w:rsidRPr="00B540D8" w:rsidRDefault="00F21FF4" w:rsidP="00C46E03">
      <w:pPr>
        <w:pStyle w:val="ListParagraph"/>
        <w:numPr>
          <w:ilvl w:val="0"/>
          <w:numId w:val="5"/>
        </w:numPr>
        <w:spacing w:line="360" w:lineRule="auto"/>
        <w:jc w:val="both"/>
        <w:rPr>
          <w:rFonts w:ascii="Times New Roman" w:hAnsi="Times New Roman" w:cs="Times New Roman"/>
          <w:b/>
          <w:bCs/>
          <w:sz w:val="28"/>
          <w:szCs w:val="28"/>
        </w:rPr>
      </w:pPr>
      <w:r w:rsidRPr="00B540D8">
        <w:rPr>
          <w:rFonts w:ascii="Times New Roman" w:hAnsi="Times New Roman" w:cs="Times New Roman"/>
          <w:sz w:val="24"/>
          <w:szCs w:val="24"/>
        </w:rPr>
        <w:t>Forecast multiple different cryptocurrencies.</w:t>
      </w:r>
    </w:p>
    <w:p w14:paraId="04892E59" w14:textId="277F6B75" w:rsidR="00F21FF4" w:rsidRPr="00F21FF4" w:rsidRDefault="00F21FF4" w:rsidP="00C46E03">
      <w:pPr>
        <w:pStyle w:val="ListParagraph"/>
        <w:numPr>
          <w:ilvl w:val="0"/>
          <w:numId w:val="5"/>
        </w:numPr>
        <w:spacing w:line="360" w:lineRule="auto"/>
        <w:jc w:val="both"/>
        <w:rPr>
          <w:rFonts w:ascii="Times New Roman" w:hAnsi="Times New Roman" w:cs="Times New Roman"/>
          <w:b/>
          <w:bCs/>
          <w:sz w:val="28"/>
          <w:szCs w:val="28"/>
        </w:rPr>
      </w:pPr>
      <w:r w:rsidRPr="00B540D8">
        <w:rPr>
          <w:rFonts w:ascii="Times New Roman" w:hAnsi="Times New Roman" w:cs="Times New Roman"/>
          <w:sz w:val="24"/>
          <w:szCs w:val="24"/>
        </w:rPr>
        <w:t>Use of live, on-demand data instead of daily data &amp; incremental learning.</w:t>
      </w:r>
    </w:p>
    <w:p w14:paraId="3BCBB2C3" w14:textId="77777777" w:rsidR="006F3300" w:rsidRDefault="006F3300" w:rsidP="006F3300">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Desirables</w:t>
      </w:r>
    </w:p>
    <w:p w14:paraId="1095BC3C" w14:textId="77777777" w:rsidR="006F3300" w:rsidRDefault="006F3300" w:rsidP="00C46E03">
      <w:pPr>
        <w:pStyle w:val="ListParagraph"/>
        <w:numPr>
          <w:ilvl w:val="0"/>
          <w:numId w:val="6"/>
        </w:numPr>
        <w:spacing w:line="360" w:lineRule="auto"/>
        <w:jc w:val="both"/>
        <w:rPr>
          <w:rFonts w:ascii="Times New Roman Regular" w:hAnsi="Times New Roman Regular" w:cs="Times New Roman Regular" w:hint="eastAsia"/>
          <w:b/>
          <w:bCs/>
          <w:sz w:val="28"/>
          <w:szCs w:val="28"/>
        </w:rPr>
      </w:pPr>
      <w:r>
        <w:rPr>
          <w:rFonts w:ascii="Times New Roman Regular" w:hAnsi="Times New Roman Regular" w:cs="Times New Roman Regular"/>
          <w:sz w:val="24"/>
          <w:szCs w:val="24"/>
        </w:rPr>
        <w:t>Benchmark implementation against the M4 competition to further justify the future of TS forecasting algorithms.</w:t>
      </w:r>
    </w:p>
    <w:p w14:paraId="5B62F1A8" w14:textId="77777777" w:rsidR="006F3300" w:rsidRDefault="006F3300" w:rsidP="00C46E03">
      <w:pPr>
        <w:pStyle w:val="ListParagraph"/>
        <w:numPr>
          <w:ilvl w:val="0"/>
          <w:numId w:val="6"/>
        </w:numPr>
        <w:spacing w:line="360" w:lineRule="auto"/>
        <w:jc w:val="both"/>
        <w:rPr>
          <w:rFonts w:ascii="Times New Roman Regular" w:hAnsi="Times New Roman Regular" w:cs="Times New Roman Regular" w:hint="eastAsia"/>
          <w:b/>
          <w:bCs/>
          <w:sz w:val="28"/>
          <w:szCs w:val="28"/>
        </w:rPr>
      </w:pPr>
      <w:r>
        <w:rPr>
          <w:rFonts w:ascii="Times New Roman Regular" w:hAnsi="Times New Roman Regular" w:cs="Times New Roman Regular"/>
          <w:sz w:val="24"/>
          <w:szCs w:val="24"/>
        </w:rPr>
        <w:t>Evaluate other neural ODEs (CT-RNN, CT-GRU, Latent ODE) and SDEs (Latent SDE).</w:t>
      </w:r>
    </w:p>
    <w:p w14:paraId="7DDDAC25" w14:textId="77777777" w:rsidR="006F3300" w:rsidRDefault="006F3300" w:rsidP="00C46E03">
      <w:pPr>
        <w:pStyle w:val="ListParagraph"/>
        <w:numPr>
          <w:ilvl w:val="0"/>
          <w:numId w:val="6"/>
        </w:numPr>
        <w:spacing w:line="360" w:lineRule="auto"/>
        <w:jc w:val="both"/>
        <w:rPr>
          <w:rFonts w:ascii="Times New Roman Regular" w:hAnsi="Times New Roman Regular" w:cs="Times New Roman Regular" w:hint="eastAsia"/>
          <w:b/>
          <w:bCs/>
          <w:sz w:val="28"/>
          <w:szCs w:val="28"/>
        </w:rPr>
      </w:pPr>
      <w:r>
        <w:rPr>
          <w:rFonts w:ascii="Times New Roman Regular" w:hAnsi="Times New Roman Regular" w:cs="Times New Roman Regular"/>
          <w:sz w:val="24"/>
          <w:szCs w:val="24"/>
        </w:rPr>
        <w:t>Explainable AI for neural SDEs and neural ODEs.</w:t>
      </w:r>
    </w:p>
    <w:bookmarkEnd w:id="503"/>
    <w:p w14:paraId="24A6D704" w14:textId="3C21F9C8" w:rsidR="00517F6B" w:rsidRPr="00FB5711" w:rsidRDefault="00517F6B" w:rsidP="00CA1DC6">
      <w:pPr>
        <w:spacing w:line="360" w:lineRule="auto"/>
        <w:jc w:val="both"/>
        <w:rPr>
          <w:rFonts w:ascii="Times New Roman" w:hAnsi="Times New Roman" w:cs="Times New Roman"/>
          <w:sz w:val="24"/>
          <w:szCs w:val="24"/>
        </w:rPr>
      </w:pPr>
    </w:p>
    <w:p w14:paraId="3A0B2034" w14:textId="44533777" w:rsidR="00517F6B" w:rsidRPr="00FB5711" w:rsidRDefault="00517F6B" w:rsidP="00FB5711">
      <w:pPr>
        <w:spacing w:line="360" w:lineRule="auto"/>
        <w:jc w:val="both"/>
        <w:rPr>
          <w:rFonts w:ascii="Times New Roman" w:hAnsi="Times New Roman" w:cs="Times New Roman"/>
          <w:sz w:val="24"/>
          <w:szCs w:val="24"/>
        </w:rPr>
      </w:pPr>
    </w:p>
    <w:p w14:paraId="017ECA38"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569B427C"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0B379E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7D4B58C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268A18F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E6DF2C5" w14:textId="77777777" w:rsidR="0063024D" w:rsidRDefault="0063024D" w:rsidP="00FB5711">
      <w:pPr>
        <w:spacing w:line="360" w:lineRule="auto"/>
        <w:jc w:val="both"/>
        <w:rPr>
          <w:rFonts w:ascii="Times New Roman" w:hAnsi="Times New Roman" w:cs="Times New Roman"/>
          <w:color w:val="000000"/>
          <w:sz w:val="26"/>
          <w:szCs w:val="26"/>
        </w:rPr>
        <w:sectPr w:rsidR="0063024D" w:rsidSect="00376D87">
          <w:headerReference w:type="default" r:id="rId150"/>
          <w:headerReference w:type="first" r:id="rId151"/>
          <w:pgSz w:w="12240" w:h="15840"/>
          <w:pgMar w:top="1440" w:right="1440" w:bottom="1440" w:left="1440" w:header="720" w:footer="720" w:gutter="0"/>
          <w:pgNumType w:fmt="upperRoman" w:start="1"/>
          <w:cols w:space="720"/>
          <w:titlePg/>
          <w:docGrid w:linePitch="360"/>
        </w:sectPr>
      </w:pPr>
    </w:p>
    <w:p w14:paraId="2BAE0149" w14:textId="7DD68EF4" w:rsidR="002D18BA" w:rsidRPr="00D1204E" w:rsidRDefault="002D18BA" w:rsidP="002D18BA">
      <w:pPr>
        <w:pStyle w:val="Heading1"/>
        <w:pBdr>
          <w:bottom w:val="double" w:sz="6" w:space="1" w:color="auto"/>
        </w:pBdr>
        <w:spacing w:line="360" w:lineRule="auto"/>
        <w:jc w:val="center"/>
        <w:rPr>
          <w:rFonts w:ascii="Arial" w:hAnsi="Arial" w:cs="Arial"/>
          <w:b/>
          <w:bCs/>
          <w:color w:val="auto"/>
          <w:sz w:val="32"/>
          <w:szCs w:val="32"/>
        </w:rPr>
      </w:pPr>
      <w:bookmarkStart w:id="504" w:name="_APPENDIX_B_–"/>
      <w:bookmarkStart w:id="505" w:name="_Toc132325935"/>
      <w:bookmarkEnd w:id="504"/>
      <w:r w:rsidRPr="00D1204E">
        <w:rPr>
          <w:rFonts w:ascii="Arial" w:hAnsi="Arial" w:cs="Arial"/>
          <w:b/>
          <w:bCs/>
          <w:color w:val="auto"/>
          <w:sz w:val="32"/>
          <w:szCs w:val="32"/>
        </w:rPr>
        <w:lastRenderedPageBreak/>
        <w:t xml:space="preserve">APPENDIX </w:t>
      </w:r>
      <w:r w:rsidR="008E742A">
        <w:rPr>
          <w:rFonts w:ascii="Arial" w:hAnsi="Arial" w:cs="Arial"/>
          <w:b/>
          <w:bCs/>
          <w:color w:val="auto"/>
          <w:sz w:val="32"/>
          <w:szCs w:val="32"/>
        </w:rPr>
        <w:t>B</w:t>
      </w:r>
      <w:r w:rsidRPr="00D1204E">
        <w:rPr>
          <w:rFonts w:ascii="Arial" w:hAnsi="Arial" w:cs="Arial"/>
          <w:b/>
          <w:bCs/>
          <w:color w:val="auto"/>
          <w:sz w:val="32"/>
          <w:szCs w:val="32"/>
        </w:rPr>
        <w:t xml:space="preserve"> – </w:t>
      </w:r>
      <w:r>
        <w:rPr>
          <w:rFonts w:ascii="Arial" w:hAnsi="Arial" w:cs="Arial"/>
          <w:b/>
          <w:bCs/>
          <w:color w:val="auto"/>
          <w:sz w:val="32"/>
          <w:szCs w:val="32"/>
        </w:rPr>
        <w:t>LITERATURE REVIEW</w:t>
      </w:r>
      <w:bookmarkEnd w:id="505"/>
    </w:p>
    <w:p w14:paraId="352B38B2" w14:textId="17B97F2C" w:rsidR="00A47086" w:rsidRDefault="00A47086" w:rsidP="00A47086">
      <w:pPr>
        <w:pStyle w:val="Heading1"/>
        <w:spacing w:line="360" w:lineRule="auto"/>
        <w:rPr>
          <w:rFonts w:ascii="Times New Roman" w:hAnsi="Times New Roman" w:cs="Times New Roman"/>
          <w:b/>
          <w:bCs/>
          <w:color w:val="auto"/>
          <w:sz w:val="28"/>
          <w:szCs w:val="28"/>
        </w:rPr>
      </w:pPr>
      <w:bookmarkStart w:id="506" w:name="_Toc132325936"/>
      <w:r>
        <w:rPr>
          <w:rFonts w:ascii="Times New Roman" w:hAnsi="Times New Roman" w:cs="Times New Roman"/>
          <w:b/>
          <w:bCs/>
          <w:color w:val="auto"/>
          <w:sz w:val="28"/>
          <w:szCs w:val="28"/>
        </w:rPr>
        <w:t>B</w:t>
      </w:r>
      <w:r w:rsidRPr="008744BF">
        <w:rPr>
          <w:rFonts w:ascii="Times New Roman" w:hAnsi="Times New Roman" w:cs="Times New Roman"/>
          <w:b/>
          <w:bCs/>
          <w:color w:val="auto"/>
          <w:sz w:val="28"/>
          <w:szCs w:val="28"/>
        </w:rPr>
        <w:t xml:space="preserve">.1. </w:t>
      </w:r>
      <w:r w:rsidR="001A6200">
        <w:rPr>
          <w:rFonts w:ascii="Times New Roman" w:hAnsi="Times New Roman" w:cs="Times New Roman"/>
          <w:b/>
          <w:bCs/>
          <w:color w:val="auto"/>
          <w:sz w:val="28"/>
          <w:szCs w:val="28"/>
        </w:rPr>
        <w:t>Analysis of forecasting algorithms</w:t>
      </w:r>
      <w:bookmarkEnd w:id="506"/>
    </w:p>
    <w:p w14:paraId="26767847" w14:textId="5D01C010" w:rsidR="00E413B9" w:rsidRPr="00E413B9" w:rsidRDefault="00E413B9" w:rsidP="00E413B9">
      <w:pPr>
        <w:pStyle w:val="Caption"/>
        <w:keepNext/>
        <w:jc w:val="center"/>
        <w:rPr>
          <w:rFonts w:ascii="Times New Roman" w:hAnsi="Times New Roman" w:cs="Times New Roman"/>
          <w:b w:val="0"/>
          <w:bCs w:val="0"/>
          <w:smallCaps w:val="0"/>
          <w:color w:val="auto"/>
          <w:sz w:val="24"/>
          <w:szCs w:val="24"/>
        </w:rPr>
      </w:pPr>
      <w:bookmarkStart w:id="507" w:name="_Toc132182731"/>
      <w:r w:rsidRPr="00E413B9">
        <w:rPr>
          <w:rFonts w:ascii="Times New Roman" w:hAnsi="Times New Roman" w:cs="Times New Roman"/>
          <w:b w:val="0"/>
          <w:bCs w:val="0"/>
          <w:smallCaps w:val="0"/>
          <w:color w:val="auto"/>
          <w:sz w:val="24"/>
          <w:szCs w:val="24"/>
        </w:rPr>
        <w:t xml:space="preserve">Table </w:t>
      </w:r>
      <w:r w:rsidRPr="00E413B9">
        <w:rPr>
          <w:rFonts w:ascii="Times New Roman" w:hAnsi="Times New Roman" w:cs="Times New Roman"/>
          <w:b w:val="0"/>
          <w:bCs w:val="0"/>
          <w:smallCaps w:val="0"/>
          <w:color w:val="auto"/>
          <w:sz w:val="24"/>
          <w:szCs w:val="24"/>
        </w:rPr>
        <w:fldChar w:fldCharType="begin"/>
      </w:r>
      <w:r w:rsidRPr="00E413B9">
        <w:rPr>
          <w:rFonts w:ascii="Times New Roman" w:hAnsi="Times New Roman" w:cs="Times New Roman"/>
          <w:b w:val="0"/>
          <w:bCs w:val="0"/>
          <w:smallCaps w:val="0"/>
          <w:color w:val="auto"/>
          <w:sz w:val="24"/>
          <w:szCs w:val="24"/>
        </w:rPr>
        <w:instrText xml:space="preserve"> SEQ Table \* ARABIC </w:instrText>
      </w:r>
      <w:r w:rsidRPr="00E413B9">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32</w:t>
      </w:r>
      <w:r w:rsidRPr="00E413B9">
        <w:rPr>
          <w:rFonts w:ascii="Times New Roman" w:hAnsi="Times New Roman" w:cs="Times New Roman"/>
          <w:b w:val="0"/>
          <w:bCs w:val="0"/>
          <w:smallCaps w:val="0"/>
          <w:color w:val="auto"/>
          <w:sz w:val="24"/>
          <w:szCs w:val="24"/>
        </w:rPr>
        <w:fldChar w:fldCharType="end"/>
      </w:r>
      <w:r w:rsidRPr="00E413B9">
        <w:rPr>
          <w:rFonts w:ascii="Times New Roman" w:hAnsi="Times New Roman" w:cs="Times New Roman"/>
          <w:b w:val="0"/>
          <w:bCs w:val="0"/>
          <w:smallCaps w:val="0"/>
          <w:color w:val="auto"/>
          <w:sz w:val="24"/>
          <w:szCs w:val="24"/>
        </w:rPr>
        <w:t>: Analysis of forecasting algorithms</w:t>
      </w:r>
      <w:bookmarkEnd w:id="507"/>
    </w:p>
    <w:tbl>
      <w:tblPr>
        <w:tblStyle w:val="TableGrid"/>
        <w:tblW w:w="13045" w:type="dxa"/>
        <w:tblLook w:val="04A0" w:firstRow="1" w:lastRow="0" w:firstColumn="1" w:lastColumn="0" w:noHBand="0" w:noVBand="1"/>
      </w:tblPr>
      <w:tblGrid>
        <w:gridCol w:w="1556"/>
        <w:gridCol w:w="4149"/>
        <w:gridCol w:w="3391"/>
        <w:gridCol w:w="3949"/>
      </w:tblGrid>
      <w:tr w:rsidR="00E413B9" w:rsidRPr="00C6444D" w14:paraId="7B6A2AAF" w14:textId="77777777" w:rsidTr="00E413B9">
        <w:tc>
          <w:tcPr>
            <w:tcW w:w="1075" w:type="dxa"/>
          </w:tcPr>
          <w:p w14:paraId="100D7026"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Ref.</w:t>
            </w:r>
          </w:p>
        </w:tc>
        <w:tc>
          <w:tcPr>
            <w:tcW w:w="4410" w:type="dxa"/>
          </w:tcPr>
          <w:p w14:paraId="6E942EC1"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Brief</w:t>
            </w:r>
          </w:p>
        </w:tc>
        <w:tc>
          <w:tcPr>
            <w:tcW w:w="3420" w:type="dxa"/>
          </w:tcPr>
          <w:p w14:paraId="45D290DB"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Improvements/Contribution</w:t>
            </w:r>
          </w:p>
        </w:tc>
        <w:tc>
          <w:tcPr>
            <w:tcW w:w="4140" w:type="dxa"/>
          </w:tcPr>
          <w:p w14:paraId="3A0C0D62"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Limitations/Future work</w:t>
            </w:r>
          </w:p>
        </w:tc>
      </w:tr>
      <w:tr w:rsidR="00C6444D" w:rsidRPr="00C6444D" w14:paraId="696E0554" w14:textId="77777777" w:rsidTr="00E413B9">
        <w:tc>
          <w:tcPr>
            <w:tcW w:w="13045" w:type="dxa"/>
            <w:gridSpan w:val="4"/>
          </w:tcPr>
          <w:p w14:paraId="32F483B8"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Statistical-based forecasting algorithms</w:t>
            </w:r>
          </w:p>
        </w:tc>
      </w:tr>
      <w:tr w:rsidR="00E413B9" w:rsidRPr="00C6444D" w14:paraId="28CFEB84" w14:textId="77777777" w:rsidTr="00E413B9">
        <w:tc>
          <w:tcPr>
            <w:tcW w:w="1075" w:type="dxa"/>
          </w:tcPr>
          <w:p w14:paraId="3CCF5F67" w14:textId="78460053" w:rsidR="00C6444D" w:rsidRPr="00A76A0A" w:rsidRDefault="00520140" w:rsidP="00981691">
            <w:pPr>
              <w:spacing w:line="360" w:lineRule="auto"/>
              <w:rPr>
                <w:rFonts w:ascii="Times New Roman" w:hAnsi="Times New Roman" w:cs="Times New Roman"/>
                <w:sz w:val="24"/>
                <w:szCs w:val="24"/>
              </w:rPr>
            </w:pPr>
            <w:hyperlink w:anchor="arimaref" w:history="1">
              <w:r w:rsidR="001452F4" w:rsidRPr="00A76A0A">
                <w:rPr>
                  <w:rStyle w:val="Hyperlink"/>
                  <w:rFonts w:ascii="Times New Roman" w:hAnsi="Times New Roman" w:cs="Times New Roman"/>
                  <w:color w:val="auto"/>
                  <w:sz w:val="24"/>
                  <w:szCs w:val="24"/>
                  <w:u w:val="none"/>
                </w:rPr>
                <w:t>Box et al., 2015</w:t>
              </w:r>
            </w:hyperlink>
          </w:p>
        </w:tc>
        <w:tc>
          <w:tcPr>
            <w:tcW w:w="4410" w:type="dxa"/>
          </w:tcPr>
          <w:p w14:paraId="7A8BBDDE"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ARIMA</w:t>
            </w:r>
            <w:r w:rsidRPr="00C6444D">
              <w:rPr>
                <w:rFonts w:ascii="Times New Roman" w:hAnsi="Times New Roman" w:cs="Times New Roman"/>
                <w:sz w:val="24"/>
                <w:szCs w:val="24"/>
              </w:rPr>
              <w:t xml:space="preserve">. A statistical analysis model for understanding the dataset or predicting future trends. This model depends on past values to predict the future and uses lagged moving averages to smoothen the data. </w:t>
            </w:r>
          </w:p>
        </w:tc>
        <w:tc>
          <w:tcPr>
            <w:tcW w:w="3420" w:type="dxa"/>
          </w:tcPr>
          <w:p w14:paraId="5DFFEA7A" w14:textId="77777777" w:rsidR="00C6444D" w:rsidRPr="00C6444D" w:rsidRDefault="00C6444D" w:rsidP="00C6444D">
            <w:pPr>
              <w:pStyle w:val="Default"/>
              <w:spacing w:line="360" w:lineRule="auto"/>
              <w:jc w:val="both"/>
            </w:pPr>
            <w:r w:rsidRPr="00C6444D">
              <w:t xml:space="preserve">Improved performance for TS forecasting data that correlate with values ahead of time. </w:t>
            </w:r>
          </w:p>
        </w:tc>
        <w:tc>
          <w:tcPr>
            <w:tcW w:w="4140" w:type="dxa"/>
          </w:tcPr>
          <w:p w14:paraId="3DD33BD6" w14:textId="77777777" w:rsidR="00C6444D" w:rsidRPr="00C6444D" w:rsidRDefault="00C6444D" w:rsidP="00C6444D">
            <w:pPr>
              <w:pStyle w:val="Default"/>
              <w:spacing w:line="360" w:lineRule="auto"/>
              <w:jc w:val="both"/>
            </w:pPr>
            <w:r w:rsidRPr="00C6444D">
              <w:t>Does not handle well with nonlinear data and long-term forecasting. Furthermore, it performs best on univariate analysis and cannot capture data volatility.</w:t>
            </w:r>
          </w:p>
          <w:p w14:paraId="6BAB61B2" w14:textId="77777777" w:rsidR="00C6444D" w:rsidRPr="00C6444D" w:rsidRDefault="00C6444D" w:rsidP="00C6444D">
            <w:pPr>
              <w:spacing w:line="360" w:lineRule="auto"/>
              <w:rPr>
                <w:rFonts w:ascii="Times New Roman" w:hAnsi="Times New Roman" w:cs="Times New Roman"/>
                <w:sz w:val="24"/>
                <w:szCs w:val="24"/>
              </w:rPr>
            </w:pPr>
          </w:p>
        </w:tc>
      </w:tr>
      <w:tr w:rsidR="00E413B9" w:rsidRPr="00C6444D" w14:paraId="67E516FD" w14:textId="77777777" w:rsidTr="00E413B9">
        <w:tc>
          <w:tcPr>
            <w:tcW w:w="1075" w:type="dxa"/>
          </w:tcPr>
          <w:p w14:paraId="4B8AF88D" w14:textId="563ED828" w:rsidR="00C6444D" w:rsidRPr="00F561A9" w:rsidRDefault="00520140" w:rsidP="000F5078">
            <w:pPr>
              <w:spacing w:line="360" w:lineRule="auto"/>
              <w:rPr>
                <w:rFonts w:ascii="Times New Roman" w:hAnsi="Times New Roman" w:cs="Times New Roman"/>
                <w:sz w:val="24"/>
                <w:szCs w:val="24"/>
              </w:rPr>
            </w:pPr>
            <w:hyperlink w:anchor="engleref" w:history="1">
              <w:r w:rsidR="00F77249" w:rsidRPr="00F561A9">
                <w:rPr>
                  <w:rStyle w:val="Hyperlink"/>
                  <w:rFonts w:ascii="Times New Roman" w:hAnsi="Times New Roman" w:cs="Times New Roman"/>
                  <w:color w:val="auto"/>
                  <w:sz w:val="24"/>
                  <w:szCs w:val="24"/>
                  <w:u w:val="none"/>
                </w:rPr>
                <w:t>Engle, 1982</w:t>
              </w:r>
            </w:hyperlink>
          </w:p>
        </w:tc>
        <w:tc>
          <w:tcPr>
            <w:tcW w:w="4410" w:type="dxa"/>
          </w:tcPr>
          <w:p w14:paraId="2D6E0BA5"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GARCH</w:t>
            </w:r>
            <w:r w:rsidRPr="00C6444D">
              <w:rPr>
                <w:rFonts w:ascii="Times New Roman" w:hAnsi="Times New Roman" w:cs="Times New Roman"/>
                <w:sz w:val="24"/>
                <w:szCs w:val="24"/>
              </w:rPr>
              <w:t>. A modeling technique that specializes in predicting volatility in data.</w:t>
            </w:r>
          </w:p>
        </w:tc>
        <w:tc>
          <w:tcPr>
            <w:tcW w:w="3420" w:type="dxa"/>
          </w:tcPr>
          <w:p w14:paraId="71C18B49"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Captures volatility in datasets and boasts significant performance improvements in the family of statistical forecasting algorithms.</w:t>
            </w:r>
          </w:p>
        </w:tc>
        <w:tc>
          <w:tcPr>
            <w:tcW w:w="4140" w:type="dxa"/>
          </w:tcPr>
          <w:p w14:paraId="29096143"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Needs to improve interpretability and adaptability.</w:t>
            </w:r>
          </w:p>
        </w:tc>
      </w:tr>
      <w:tr w:rsidR="00E413B9" w:rsidRPr="00C6444D" w14:paraId="15C9E951" w14:textId="77777777" w:rsidTr="00E413B9">
        <w:tc>
          <w:tcPr>
            <w:tcW w:w="1075" w:type="dxa"/>
          </w:tcPr>
          <w:p w14:paraId="5AAFC4F8" w14:textId="04C71C2D" w:rsidR="00C6444D" w:rsidRPr="00E42EF8" w:rsidRDefault="00520140" w:rsidP="000F5078">
            <w:pPr>
              <w:spacing w:line="360" w:lineRule="auto"/>
              <w:rPr>
                <w:rFonts w:ascii="Times New Roman" w:hAnsi="Times New Roman" w:cs="Times New Roman"/>
                <w:sz w:val="24"/>
                <w:szCs w:val="24"/>
              </w:rPr>
            </w:pPr>
            <w:hyperlink w:anchor="taylorref" w:history="1">
              <w:r w:rsidR="009163D0" w:rsidRPr="00E42EF8">
                <w:rPr>
                  <w:rStyle w:val="Hyperlink"/>
                  <w:rFonts w:ascii="Times New Roman" w:hAnsi="Times New Roman" w:cs="Times New Roman"/>
                  <w:color w:val="auto"/>
                  <w:sz w:val="24"/>
                  <w:szCs w:val="24"/>
                  <w:u w:val="none"/>
                </w:rPr>
                <w:t>Taylor and Letham, 2017</w:t>
              </w:r>
            </w:hyperlink>
          </w:p>
        </w:tc>
        <w:tc>
          <w:tcPr>
            <w:tcW w:w="4410" w:type="dxa"/>
          </w:tcPr>
          <w:p w14:paraId="24244EDD"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b/>
                <w:bCs/>
                <w:sz w:val="24"/>
                <w:szCs w:val="24"/>
              </w:rPr>
              <w:t>Prophet</w:t>
            </w:r>
            <w:r w:rsidRPr="00C6444D">
              <w:rPr>
                <w:rFonts w:ascii="Times New Roman" w:hAnsi="Times New Roman" w:cs="Times New Roman"/>
                <w:sz w:val="24"/>
                <w:szCs w:val="24"/>
              </w:rPr>
              <w:t xml:space="preserve">. A modular regression model with interpretable parameters. These </w:t>
            </w:r>
            <w:r w:rsidRPr="00C6444D">
              <w:rPr>
                <w:rFonts w:ascii="Times New Roman" w:hAnsi="Times New Roman" w:cs="Times New Roman"/>
                <w:sz w:val="24"/>
                <w:szCs w:val="24"/>
              </w:rPr>
              <w:lastRenderedPageBreak/>
              <w:t>parameters can be adjusted according to the problem by domain experts, similar to ARIMA.</w:t>
            </w:r>
          </w:p>
        </w:tc>
        <w:tc>
          <w:tcPr>
            <w:tcW w:w="3420" w:type="dxa"/>
          </w:tcPr>
          <w:p w14:paraId="1FF235ED"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lastRenderedPageBreak/>
              <w:t xml:space="preserve">Solves forecasting at scale, where scale refers to three types. </w:t>
            </w:r>
            <w:r w:rsidRPr="00C6444D">
              <w:rPr>
                <w:rFonts w:ascii="Times New Roman" w:hAnsi="Times New Roman" w:cs="Times New Roman"/>
                <w:sz w:val="24"/>
                <w:szCs w:val="24"/>
              </w:rPr>
              <w:lastRenderedPageBreak/>
              <w:t>1) A large number of people forecasting. 2) A large variety of problems. 3) A large number of forecasts being created.</w:t>
            </w:r>
          </w:p>
        </w:tc>
        <w:tc>
          <w:tcPr>
            <w:tcW w:w="4140" w:type="dxa"/>
          </w:tcPr>
          <w:p w14:paraId="2A0B7D12"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lastRenderedPageBreak/>
              <w:t xml:space="preserve">It uses simple and weak assumptions and produces much poorer </w:t>
            </w:r>
            <w:r w:rsidRPr="00C6444D">
              <w:rPr>
                <w:rFonts w:ascii="Times New Roman" w:hAnsi="Times New Roman" w:cs="Times New Roman"/>
                <w:sz w:val="24"/>
                <w:szCs w:val="24"/>
              </w:rPr>
              <w:lastRenderedPageBreak/>
              <w:t>performance than ARIMA. And it does not model relationships between the past and future.</w:t>
            </w:r>
          </w:p>
        </w:tc>
      </w:tr>
      <w:tr w:rsidR="00C6444D" w:rsidRPr="00C6444D" w14:paraId="29A53AA4" w14:textId="77777777" w:rsidTr="00E413B9">
        <w:tc>
          <w:tcPr>
            <w:tcW w:w="13045" w:type="dxa"/>
            <w:gridSpan w:val="4"/>
          </w:tcPr>
          <w:p w14:paraId="7E0890BA"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lastRenderedPageBreak/>
              <w:t>DL-based forecasting algorithms</w:t>
            </w:r>
          </w:p>
        </w:tc>
      </w:tr>
      <w:tr w:rsidR="00E413B9" w:rsidRPr="00C6444D" w14:paraId="32AAD2DF" w14:textId="77777777" w:rsidTr="00E413B9">
        <w:tc>
          <w:tcPr>
            <w:tcW w:w="1075" w:type="dxa"/>
          </w:tcPr>
          <w:p w14:paraId="42C75DD9" w14:textId="767F6AC8" w:rsidR="00C6444D" w:rsidRPr="00CE7253" w:rsidRDefault="00520140" w:rsidP="0008265F">
            <w:pPr>
              <w:spacing w:line="360" w:lineRule="auto"/>
              <w:rPr>
                <w:rFonts w:ascii="Times New Roman" w:hAnsi="Times New Roman" w:cs="Times New Roman"/>
                <w:sz w:val="24"/>
                <w:szCs w:val="24"/>
              </w:rPr>
            </w:pPr>
            <w:hyperlink w:anchor="hochreiterref" w:history="1">
              <w:r w:rsidR="00B038CF" w:rsidRPr="00CE7253">
                <w:rPr>
                  <w:rStyle w:val="Hyperlink"/>
                  <w:rFonts w:ascii="Times New Roman" w:hAnsi="Times New Roman" w:cs="Times New Roman"/>
                  <w:color w:val="auto"/>
                  <w:sz w:val="24"/>
                  <w:szCs w:val="24"/>
                  <w:u w:val="none"/>
                </w:rPr>
                <w:t>Hochreiter and Schmidhuber</w:t>
              </w:r>
              <w:r w:rsidR="00684275" w:rsidRPr="00CE7253">
                <w:rPr>
                  <w:rStyle w:val="Hyperlink"/>
                  <w:rFonts w:ascii="Times New Roman" w:hAnsi="Times New Roman" w:cs="Times New Roman"/>
                  <w:color w:val="auto"/>
                  <w:sz w:val="24"/>
                  <w:szCs w:val="24"/>
                  <w:u w:val="none"/>
                </w:rPr>
                <w:t xml:space="preserve">, </w:t>
              </w:r>
              <w:r w:rsidR="00B038CF" w:rsidRPr="00CE7253">
                <w:rPr>
                  <w:rStyle w:val="Hyperlink"/>
                  <w:rFonts w:ascii="Times New Roman" w:hAnsi="Times New Roman" w:cs="Times New Roman"/>
                  <w:color w:val="auto"/>
                  <w:sz w:val="24"/>
                  <w:szCs w:val="24"/>
                  <w:u w:val="none"/>
                </w:rPr>
                <w:t>1997</w:t>
              </w:r>
            </w:hyperlink>
          </w:p>
        </w:tc>
        <w:tc>
          <w:tcPr>
            <w:tcW w:w="4410" w:type="dxa"/>
          </w:tcPr>
          <w:p w14:paraId="7568377A"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LSTM</w:t>
            </w:r>
            <w:r w:rsidRPr="00C6444D">
              <w:rPr>
                <w:rFonts w:ascii="Times New Roman" w:hAnsi="Times New Roman" w:cs="Times New Roman"/>
                <w:sz w:val="24"/>
                <w:szCs w:val="24"/>
              </w:rPr>
              <w:t xml:space="preserve">. An algorithm that learns to bridge minimal time lags by enforcing constant error flows. It learns much faster, creates more successful runs, and can solve complex tasks that have not been solved before. </w:t>
            </w:r>
          </w:p>
        </w:tc>
        <w:tc>
          <w:tcPr>
            <w:tcW w:w="3420" w:type="dxa"/>
          </w:tcPr>
          <w:p w14:paraId="3A2547DF" w14:textId="77777777" w:rsidR="00C6444D" w:rsidRPr="00C6444D" w:rsidRDefault="00C6444D" w:rsidP="00C6444D">
            <w:pPr>
              <w:pStyle w:val="Default"/>
              <w:spacing w:line="360" w:lineRule="auto"/>
              <w:jc w:val="both"/>
            </w:pPr>
            <w:r w:rsidRPr="00C6444D">
              <w:t xml:space="preserve">Improved performance for short-sequence predictions. Overcame error back-flow problems present in conventional BPTT, where they tended to blow up or vanish. </w:t>
            </w:r>
          </w:p>
          <w:p w14:paraId="4342F5ED" w14:textId="77777777" w:rsidR="00C6444D" w:rsidRPr="00C6444D" w:rsidRDefault="00C6444D" w:rsidP="00C6444D">
            <w:pPr>
              <w:tabs>
                <w:tab w:val="left" w:pos="590"/>
                <w:tab w:val="center" w:pos="1557"/>
              </w:tabs>
              <w:spacing w:line="360" w:lineRule="auto"/>
              <w:rPr>
                <w:rFonts w:ascii="Times New Roman" w:hAnsi="Times New Roman" w:cs="Times New Roman"/>
                <w:sz w:val="24"/>
                <w:szCs w:val="24"/>
              </w:rPr>
            </w:pPr>
            <w:r w:rsidRPr="00C6444D">
              <w:rPr>
                <w:rFonts w:ascii="Times New Roman" w:hAnsi="Times New Roman" w:cs="Times New Roman"/>
                <w:sz w:val="24"/>
                <w:szCs w:val="24"/>
              </w:rPr>
              <w:tab/>
            </w:r>
            <w:r w:rsidRPr="00C6444D">
              <w:rPr>
                <w:rFonts w:ascii="Times New Roman" w:hAnsi="Times New Roman" w:cs="Times New Roman"/>
                <w:sz w:val="24"/>
                <w:szCs w:val="24"/>
              </w:rPr>
              <w:tab/>
            </w:r>
            <w:r w:rsidRPr="00C6444D">
              <w:rPr>
                <w:rFonts w:ascii="Times New Roman" w:hAnsi="Times New Roman" w:cs="Times New Roman"/>
                <w:sz w:val="24"/>
                <w:szCs w:val="24"/>
              </w:rPr>
              <w:tab/>
            </w:r>
            <w:r w:rsidRPr="00C6444D">
              <w:rPr>
                <w:rFonts w:ascii="Times New Roman" w:hAnsi="Times New Roman" w:cs="Times New Roman"/>
                <w:sz w:val="24"/>
                <w:szCs w:val="24"/>
              </w:rPr>
              <w:tab/>
            </w:r>
          </w:p>
        </w:tc>
        <w:tc>
          <w:tcPr>
            <w:tcW w:w="4140" w:type="dxa"/>
          </w:tcPr>
          <w:p w14:paraId="7AE15C9C" w14:textId="77777777" w:rsidR="00C6444D" w:rsidRPr="00C6444D" w:rsidRDefault="00C6444D" w:rsidP="00C6444D">
            <w:pPr>
              <w:pStyle w:val="Default"/>
              <w:spacing w:line="360" w:lineRule="auto"/>
              <w:jc w:val="both"/>
            </w:pPr>
            <w:r w:rsidRPr="00C6444D">
              <w:t>Prediction capacity limits long sequence performance, where the MSE and RMSE rise unacceptably. Therefore, there are better solutions for predictions of the distant future. They are also prone to overfitting.</w:t>
            </w:r>
          </w:p>
        </w:tc>
      </w:tr>
      <w:tr w:rsidR="00E413B9" w:rsidRPr="00C6444D" w14:paraId="7AC5E043" w14:textId="77777777" w:rsidTr="00E413B9">
        <w:tc>
          <w:tcPr>
            <w:tcW w:w="1075" w:type="dxa"/>
          </w:tcPr>
          <w:p w14:paraId="5E6874C6" w14:textId="08F7DD80" w:rsidR="00C6444D" w:rsidRPr="00244FFF" w:rsidRDefault="00520140" w:rsidP="0008265F">
            <w:pPr>
              <w:spacing w:line="360" w:lineRule="auto"/>
              <w:rPr>
                <w:rFonts w:ascii="Times New Roman" w:hAnsi="Times New Roman" w:cs="Times New Roman"/>
                <w:sz w:val="24"/>
                <w:szCs w:val="24"/>
              </w:rPr>
            </w:pPr>
            <w:hyperlink w:anchor="choref" w:history="1">
              <w:r w:rsidR="002E1BC6" w:rsidRPr="00244FFF">
                <w:rPr>
                  <w:rStyle w:val="Hyperlink"/>
                  <w:rFonts w:ascii="Times New Roman" w:hAnsi="Times New Roman" w:cs="Times New Roman"/>
                  <w:color w:val="auto"/>
                  <w:sz w:val="24"/>
                  <w:szCs w:val="24"/>
                  <w:u w:val="none"/>
                </w:rPr>
                <w:t>Cho et al., 2014</w:t>
              </w:r>
            </w:hyperlink>
          </w:p>
        </w:tc>
        <w:tc>
          <w:tcPr>
            <w:tcW w:w="4410" w:type="dxa"/>
          </w:tcPr>
          <w:p w14:paraId="6854BFDF" w14:textId="74FC5800"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b/>
                <w:bCs/>
                <w:sz w:val="24"/>
                <w:szCs w:val="24"/>
              </w:rPr>
              <w:t>GRU</w:t>
            </w:r>
            <w:r w:rsidRPr="00C6444D">
              <w:rPr>
                <w:rFonts w:ascii="Times New Roman" w:hAnsi="Times New Roman" w:cs="Times New Roman"/>
                <w:sz w:val="24"/>
                <w:szCs w:val="24"/>
              </w:rPr>
              <w:t xml:space="preserve">. Similar architecture to that of LSTMs but combine the </w:t>
            </w:r>
            <w:r w:rsidR="00CB2685">
              <w:rPr>
                <w:rFonts w:ascii="Times New Roman" w:hAnsi="Times New Roman" w:cs="Times New Roman"/>
                <w:sz w:val="24"/>
                <w:szCs w:val="24"/>
              </w:rPr>
              <w:t>“</w:t>
            </w:r>
            <w:r w:rsidRPr="00C6444D">
              <w:rPr>
                <w:rFonts w:ascii="Times New Roman" w:hAnsi="Times New Roman" w:cs="Times New Roman"/>
                <w:sz w:val="24"/>
                <w:szCs w:val="24"/>
              </w:rPr>
              <w:t>forget</w:t>
            </w:r>
            <w:r w:rsidR="00CB2685">
              <w:rPr>
                <w:rFonts w:ascii="Times New Roman" w:hAnsi="Times New Roman" w:cs="Times New Roman"/>
                <w:sz w:val="24"/>
                <w:szCs w:val="24"/>
              </w:rPr>
              <w:t>”</w:t>
            </w:r>
            <w:r w:rsidRPr="00C6444D">
              <w:rPr>
                <w:rFonts w:ascii="Times New Roman" w:hAnsi="Times New Roman" w:cs="Times New Roman"/>
                <w:sz w:val="24"/>
                <w:szCs w:val="24"/>
              </w:rPr>
              <w:t xml:space="preserve"> and </w:t>
            </w:r>
            <w:r w:rsidR="00CB2685">
              <w:rPr>
                <w:rFonts w:ascii="Times New Roman" w:hAnsi="Times New Roman" w:cs="Times New Roman"/>
                <w:sz w:val="24"/>
                <w:szCs w:val="24"/>
              </w:rPr>
              <w:t>“</w:t>
            </w:r>
            <w:r w:rsidRPr="00C6444D">
              <w:rPr>
                <w:rFonts w:ascii="Times New Roman" w:hAnsi="Times New Roman" w:cs="Times New Roman"/>
                <w:sz w:val="24"/>
                <w:szCs w:val="24"/>
              </w:rPr>
              <w:t>input</w:t>
            </w:r>
            <w:r w:rsidR="00CB2685">
              <w:rPr>
                <w:rFonts w:ascii="Times New Roman" w:hAnsi="Times New Roman" w:cs="Times New Roman"/>
                <w:sz w:val="24"/>
                <w:szCs w:val="24"/>
              </w:rPr>
              <w:t xml:space="preserve">” </w:t>
            </w:r>
            <w:r w:rsidRPr="00C6444D">
              <w:rPr>
                <w:rFonts w:ascii="Times New Roman" w:hAnsi="Times New Roman" w:cs="Times New Roman"/>
                <w:sz w:val="24"/>
                <w:szCs w:val="24"/>
              </w:rPr>
              <w:t xml:space="preserve">gates to create two gates, </w:t>
            </w:r>
            <w:r w:rsidR="00CB2685">
              <w:rPr>
                <w:rFonts w:ascii="Times New Roman" w:hAnsi="Times New Roman" w:cs="Times New Roman"/>
                <w:sz w:val="24"/>
                <w:szCs w:val="24"/>
              </w:rPr>
              <w:t>“</w:t>
            </w:r>
            <w:r w:rsidRPr="00C6444D">
              <w:rPr>
                <w:rFonts w:ascii="Times New Roman" w:hAnsi="Times New Roman" w:cs="Times New Roman"/>
                <w:sz w:val="24"/>
                <w:szCs w:val="24"/>
              </w:rPr>
              <w:t>reset</w:t>
            </w:r>
            <w:r w:rsidR="00CB2685">
              <w:rPr>
                <w:rFonts w:ascii="Times New Roman" w:hAnsi="Times New Roman" w:cs="Times New Roman"/>
                <w:sz w:val="24"/>
                <w:szCs w:val="24"/>
              </w:rPr>
              <w:t>”</w:t>
            </w:r>
            <w:r w:rsidRPr="00C6444D">
              <w:rPr>
                <w:rFonts w:ascii="Times New Roman" w:hAnsi="Times New Roman" w:cs="Times New Roman"/>
                <w:sz w:val="24"/>
                <w:szCs w:val="24"/>
              </w:rPr>
              <w:t xml:space="preserve"> and </w:t>
            </w:r>
            <w:r w:rsidR="00CB2685">
              <w:rPr>
                <w:rFonts w:ascii="Times New Roman" w:hAnsi="Times New Roman" w:cs="Times New Roman"/>
                <w:sz w:val="24"/>
                <w:szCs w:val="24"/>
              </w:rPr>
              <w:t>“</w:t>
            </w:r>
            <w:r w:rsidRPr="00C6444D">
              <w:rPr>
                <w:rFonts w:ascii="Times New Roman" w:hAnsi="Times New Roman" w:cs="Times New Roman"/>
                <w:sz w:val="24"/>
                <w:szCs w:val="24"/>
              </w:rPr>
              <w:t>update</w:t>
            </w:r>
            <w:r w:rsidR="00CB2685">
              <w:rPr>
                <w:rFonts w:ascii="Times New Roman" w:hAnsi="Times New Roman" w:cs="Times New Roman"/>
                <w:sz w:val="24"/>
                <w:szCs w:val="24"/>
              </w:rPr>
              <w:t>”,</w:t>
            </w:r>
            <w:r w:rsidRPr="00C6444D">
              <w:rPr>
                <w:rFonts w:ascii="Times New Roman" w:hAnsi="Times New Roman" w:cs="Times New Roman"/>
                <w:sz w:val="24"/>
                <w:szCs w:val="24"/>
              </w:rPr>
              <w:t xml:space="preserve"> instead of the three found in LSTMs.</w:t>
            </w:r>
          </w:p>
        </w:tc>
        <w:tc>
          <w:tcPr>
            <w:tcW w:w="3420" w:type="dxa"/>
          </w:tcPr>
          <w:p w14:paraId="1651B617"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Solve the vanishing gradient problem in RNNs as LSTMs, but also consume less memory and run faster.</w:t>
            </w:r>
          </w:p>
        </w:tc>
        <w:tc>
          <w:tcPr>
            <w:tcW w:w="4140" w:type="dxa"/>
          </w:tcPr>
          <w:p w14:paraId="57C34F4B"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Suitable for problems with smaller datasets and tend to be less accurate for datasets with larger sequences.</w:t>
            </w:r>
          </w:p>
        </w:tc>
      </w:tr>
      <w:tr w:rsidR="00E413B9" w:rsidRPr="00C6444D" w14:paraId="74AFEFD3" w14:textId="77777777" w:rsidTr="00E413B9">
        <w:tc>
          <w:tcPr>
            <w:tcW w:w="1075" w:type="dxa"/>
          </w:tcPr>
          <w:p w14:paraId="14395963" w14:textId="1F2E90C2" w:rsidR="00C6444D" w:rsidRPr="00BF748F" w:rsidRDefault="00520140" w:rsidP="0008265F">
            <w:pPr>
              <w:spacing w:line="360" w:lineRule="auto"/>
              <w:rPr>
                <w:rFonts w:ascii="Times New Roman" w:hAnsi="Times New Roman" w:cs="Times New Roman"/>
                <w:sz w:val="24"/>
                <w:szCs w:val="24"/>
              </w:rPr>
            </w:pPr>
            <w:hyperlink w:anchor="orekshinref" w:history="1">
              <w:r w:rsidR="003451B2" w:rsidRPr="00BF748F">
                <w:rPr>
                  <w:rStyle w:val="Hyperlink"/>
                  <w:rFonts w:ascii="Times New Roman" w:hAnsi="Times New Roman" w:cs="Times New Roman"/>
                  <w:color w:val="auto"/>
                  <w:sz w:val="24"/>
                  <w:szCs w:val="24"/>
                  <w:u w:val="none"/>
                </w:rPr>
                <w:t>Oreshkin et al., 2020</w:t>
              </w:r>
            </w:hyperlink>
          </w:p>
        </w:tc>
        <w:tc>
          <w:tcPr>
            <w:tcW w:w="4410" w:type="dxa"/>
          </w:tcPr>
          <w:p w14:paraId="7726E5EE"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b/>
                <w:bCs/>
                <w:sz w:val="24"/>
                <w:szCs w:val="24"/>
              </w:rPr>
              <w:t>N-BEATS</w:t>
            </w:r>
            <w:r w:rsidRPr="00C6444D">
              <w:rPr>
                <w:rFonts w:ascii="Times New Roman" w:hAnsi="Times New Roman" w:cs="Times New Roman"/>
                <w:sz w:val="24"/>
                <w:szCs w:val="24"/>
              </w:rPr>
              <w:t xml:space="preserve">. An architecture that solves the univariate time series point forecasting problem. It carries some benefits, some of which are being </w:t>
            </w:r>
            <w:r w:rsidRPr="00C6444D">
              <w:rPr>
                <w:rFonts w:ascii="Times New Roman" w:hAnsi="Times New Roman" w:cs="Times New Roman"/>
                <w:sz w:val="24"/>
                <w:szCs w:val="24"/>
              </w:rPr>
              <w:lastRenderedPageBreak/>
              <w:t xml:space="preserve">understandable, easily applicable to multiple other fields, and being fast to train. </w:t>
            </w:r>
          </w:p>
        </w:tc>
        <w:tc>
          <w:tcPr>
            <w:tcW w:w="3420" w:type="dxa"/>
          </w:tcPr>
          <w:p w14:paraId="2A4FD9CB" w14:textId="77777777" w:rsidR="00C6444D" w:rsidRPr="00C6444D" w:rsidRDefault="00C6444D" w:rsidP="00C6444D">
            <w:pPr>
              <w:pStyle w:val="Default"/>
              <w:spacing w:line="360" w:lineRule="auto"/>
              <w:jc w:val="both"/>
            </w:pPr>
            <w:r w:rsidRPr="00C6444D">
              <w:lastRenderedPageBreak/>
              <w:t xml:space="preserve">Outperformed the M4 competition winner of the previous year and improved the statistical benchmark forecast. </w:t>
            </w:r>
          </w:p>
        </w:tc>
        <w:tc>
          <w:tcPr>
            <w:tcW w:w="4140" w:type="dxa"/>
          </w:tcPr>
          <w:p w14:paraId="5462FDD0" w14:textId="77777777" w:rsidR="00C6444D" w:rsidRPr="00C6444D" w:rsidRDefault="00C6444D" w:rsidP="00C6444D">
            <w:pPr>
              <w:pStyle w:val="Default"/>
              <w:spacing w:line="360" w:lineRule="auto"/>
              <w:jc w:val="both"/>
            </w:pPr>
            <w:r w:rsidRPr="00C6444D">
              <w:t xml:space="preserve">Tailored specifically for univariate TS analysis, therefore, would perform poorly on multivariate analysis. Additionally, Meta-learning is </w:t>
            </w:r>
            <w:r w:rsidRPr="00C6444D">
              <w:lastRenderedPageBreak/>
              <w:t>speculated to be a reason for the performance and must be investigated.</w:t>
            </w:r>
          </w:p>
        </w:tc>
      </w:tr>
      <w:tr w:rsidR="00E413B9" w:rsidRPr="00C6444D" w14:paraId="2B3495C9" w14:textId="77777777" w:rsidTr="00E413B9">
        <w:tc>
          <w:tcPr>
            <w:tcW w:w="1075" w:type="dxa"/>
          </w:tcPr>
          <w:p w14:paraId="1C9054A3" w14:textId="7BFEBAD5" w:rsidR="00C6444D" w:rsidRPr="003D0485" w:rsidRDefault="00520140" w:rsidP="0008265F">
            <w:pPr>
              <w:spacing w:line="360" w:lineRule="auto"/>
              <w:rPr>
                <w:rFonts w:ascii="Times New Roman" w:hAnsi="Times New Roman" w:cs="Times New Roman"/>
                <w:sz w:val="24"/>
                <w:szCs w:val="24"/>
              </w:rPr>
            </w:pPr>
            <w:hyperlink w:anchor="limtftref" w:history="1">
              <w:r w:rsidR="00077EF3" w:rsidRPr="003D0485">
                <w:rPr>
                  <w:rStyle w:val="Hyperlink"/>
                  <w:rFonts w:ascii="Times New Roman" w:hAnsi="Times New Roman" w:cs="Times New Roman"/>
                  <w:color w:val="auto"/>
                  <w:sz w:val="24"/>
                  <w:szCs w:val="24"/>
                  <w:u w:val="none"/>
                </w:rPr>
                <w:t>Lim et al., 2019</w:t>
              </w:r>
            </w:hyperlink>
          </w:p>
        </w:tc>
        <w:tc>
          <w:tcPr>
            <w:tcW w:w="4410" w:type="dxa"/>
          </w:tcPr>
          <w:p w14:paraId="680BA2BE"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b/>
                <w:bCs/>
                <w:sz w:val="24"/>
                <w:szCs w:val="24"/>
              </w:rPr>
              <w:t>TFT</w:t>
            </w:r>
            <w:r w:rsidRPr="00C6444D">
              <w:rPr>
                <w:rFonts w:ascii="Times New Roman" w:hAnsi="Times New Roman" w:cs="Times New Roman"/>
                <w:sz w:val="24"/>
                <w:szCs w:val="24"/>
              </w:rPr>
              <w:t xml:space="preserve">. An attention-based architecture that solves multi-horizon forecasting with interpretability of the used inputs. </w:t>
            </w:r>
          </w:p>
        </w:tc>
        <w:tc>
          <w:tcPr>
            <w:tcW w:w="3420" w:type="dxa"/>
          </w:tcPr>
          <w:p w14:paraId="216F2F56"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 xml:space="preserve">Demonstrate significant performance improvements over set benchmarks for a variety of datasets. </w:t>
            </w:r>
          </w:p>
        </w:tc>
        <w:tc>
          <w:tcPr>
            <w:tcW w:w="4140" w:type="dxa"/>
          </w:tcPr>
          <w:p w14:paraId="4177C7B1"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Training and inference times are expensive and require moderately extensive resources. Hardware optimizations can reduce these.</w:t>
            </w:r>
          </w:p>
        </w:tc>
      </w:tr>
      <w:tr w:rsidR="00E413B9" w:rsidRPr="00C6444D" w14:paraId="676C58FF" w14:textId="77777777" w:rsidTr="00E413B9">
        <w:tc>
          <w:tcPr>
            <w:tcW w:w="1075" w:type="dxa"/>
          </w:tcPr>
          <w:p w14:paraId="1B631A9C" w14:textId="520258FB" w:rsidR="00C6444D" w:rsidRPr="00AE0523" w:rsidRDefault="00520140" w:rsidP="0008265F">
            <w:pPr>
              <w:spacing w:line="360" w:lineRule="auto"/>
              <w:rPr>
                <w:rFonts w:ascii="Times New Roman" w:hAnsi="Times New Roman" w:cs="Times New Roman"/>
                <w:sz w:val="24"/>
                <w:szCs w:val="24"/>
              </w:rPr>
            </w:pPr>
            <w:hyperlink w:anchor="hasani2020ref" w:history="1">
              <w:r w:rsidR="0045287F" w:rsidRPr="00664507">
                <w:rPr>
                  <w:rStyle w:val="Hyperlink"/>
                  <w:rFonts w:ascii="Times New Roman" w:hAnsi="Times New Roman" w:cs="Times New Roman"/>
                  <w:color w:val="auto"/>
                  <w:sz w:val="24"/>
                  <w:szCs w:val="24"/>
                  <w:u w:val="none"/>
                </w:rPr>
                <w:t>Hasani et al., 2020</w:t>
              </w:r>
            </w:hyperlink>
          </w:p>
        </w:tc>
        <w:tc>
          <w:tcPr>
            <w:tcW w:w="4410" w:type="dxa"/>
          </w:tcPr>
          <w:p w14:paraId="44009D4D"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b/>
                <w:bCs/>
                <w:sz w:val="24"/>
                <w:szCs w:val="24"/>
              </w:rPr>
              <w:t>LTC</w:t>
            </w:r>
            <w:r w:rsidRPr="00C6444D">
              <w:rPr>
                <w:rFonts w:ascii="Times New Roman" w:hAnsi="Times New Roman" w:cs="Times New Roman"/>
                <w:sz w:val="24"/>
                <w:szCs w:val="24"/>
              </w:rPr>
              <w:t>. A novel formulation of the NODE architecture. Boasts superior expressivity that is capable of adapting to unforeseen changes.</w:t>
            </w:r>
          </w:p>
        </w:tc>
        <w:tc>
          <w:tcPr>
            <w:tcW w:w="3420" w:type="dxa"/>
          </w:tcPr>
          <w:p w14:paraId="669F6983" w14:textId="6645DC8B"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 xml:space="preserve">Surpassed traditional DL and statistical models and overcame the underwhelming performance of other </w:t>
            </w:r>
            <w:r w:rsidR="00737076">
              <w:rPr>
                <w:rFonts w:ascii="Times New Roman" w:hAnsi="Times New Roman" w:cs="Times New Roman"/>
                <w:sz w:val="24"/>
                <w:szCs w:val="24"/>
              </w:rPr>
              <w:t xml:space="preserve">neural </w:t>
            </w:r>
            <w:r w:rsidRPr="00C6444D">
              <w:rPr>
                <w:rFonts w:ascii="Times New Roman" w:hAnsi="Times New Roman" w:cs="Times New Roman"/>
                <w:sz w:val="24"/>
                <w:szCs w:val="24"/>
              </w:rPr>
              <w:t>ODE architectures.</w:t>
            </w:r>
          </w:p>
        </w:tc>
        <w:tc>
          <w:tcPr>
            <w:tcW w:w="4140" w:type="dxa"/>
          </w:tcPr>
          <w:p w14:paraId="0C9FBEEE"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It cannot model uncertainty and is computationally intensive.</w:t>
            </w:r>
          </w:p>
        </w:tc>
      </w:tr>
    </w:tbl>
    <w:p w14:paraId="65CCDEC1" w14:textId="77777777" w:rsidR="004B7CEA" w:rsidRDefault="004B7CEA" w:rsidP="004B7CEA">
      <w:pPr>
        <w:spacing w:line="360" w:lineRule="auto"/>
        <w:jc w:val="both"/>
        <w:rPr>
          <w:rFonts w:ascii="Times New Roman" w:hAnsi="Times New Roman" w:cs="Times New Roman"/>
          <w:sz w:val="24"/>
          <w:szCs w:val="24"/>
        </w:rPr>
      </w:pPr>
    </w:p>
    <w:p w14:paraId="2709C5C5" w14:textId="77777777" w:rsidR="004B7CEA" w:rsidRDefault="004B7CEA" w:rsidP="004B7CEA">
      <w:pPr>
        <w:spacing w:line="360" w:lineRule="auto"/>
        <w:jc w:val="both"/>
        <w:rPr>
          <w:rFonts w:ascii="Times New Roman" w:hAnsi="Times New Roman" w:cs="Times New Roman"/>
          <w:sz w:val="24"/>
          <w:szCs w:val="24"/>
        </w:rPr>
      </w:pPr>
    </w:p>
    <w:p w14:paraId="1ADD2149" w14:textId="77777777" w:rsidR="004B7CEA" w:rsidRDefault="004B7CEA" w:rsidP="004B7CEA">
      <w:pPr>
        <w:spacing w:line="360" w:lineRule="auto"/>
        <w:jc w:val="both"/>
        <w:rPr>
          <w:rFonts w:ascii="Times New Roman" w:hAnsi="Times New Roman" w:cs="Times New Roman"/>
          <w:sz w:val="24"/>
          <w:szCs w:val="24"/>
        </w:rPr>
      </w:pPr>
    </w:p>
    <w:p w14:paraId="7CFF0878" w14:textId="77777777" w:rsidR="004B7CEA" w:rsidRDefault="004B7CEA" w:rsidP="004B7CEA">
      <w:pPr>
        <w:spacing w:line="360" w:lineRule="auto"/>
        <w:jc w:val="both"/>
        <w:rPr>
          <w:rFonts w:ascii="Times New Roman" w:hAnsi="Times New Roman" w:cs="Times New Roman"/>
          <w:sz w:val="24"/>
          <w:szCs w:val="24"/>
        </w:rPr>
      </w:pPr>
    </w:p>
    <w:p w14:paraId="71D9F19D" w14:textId="77777777" w:rsidR="004B7CEA" w:rsidRDefault="004B7CEA" w:rsidP="004B7CEA">
      <w:pPr>
        <w:spacing w:line="360" w:lineRule="auto"/>
        <w:jc w:val="both"/>
        <w:rPr>
          <w:rFonts w:ascii="Times New Roman" w:hAnsi="Times New Roman" w:cs="Times New Roman"/>
          <w:sz w:val="24"/>
          <w:szCs w:val="24"/>
        </w:rPr>
      </w:pPr>
    </w:p>
    <w:p w14:paraId="7DE054EF" w14:textId="77777777" w:rsidR="004B7CEA" w:rsidRDefault="004B7CEA" w:rsidP="004B7CEA">
      <w:pPr>
        <w:spacing w:line="360" w:lineRule="auto"/>
        <w:jc w:val="both"/>
        <w:rPr>
          <w:rFonts w:ascii="Times New Roman" w:hAnsi="Times New Roman" w:cs="Times New Roman"/>
          <w:sz w:val="24"/>
          <w:szCs w:val="24"/>
        </w:rPr>
      </w:pPr>
    </w:p>
    <w:p w14:paraId="126F315A" w14:textId="77777777" w:rsidR="004B7CEA" w:rsidRPr="004B7CEA" w:rsidRDefault="004B7CEA" w:rsidP="004B7CEA">
      <w:pPr>
        <w:spacing w:line="360" w:lineRule="auto"/>
        <w:jc w:val="both"/>
        <w:rPr>
          <w:rFonts w:ascii="Times New Roman" w:hAnsi="Times New Roman" w:cs="Times New Roman"/>
          <w:sz w:val="24"/>
          <w:szCs w:val="24"/>
        </w:rPr>
      </w:pPr>
    </w:p>
    <w:p w14:paraId="00E97736" w14:textId="318F6971" w:rsidR="00BC180A" w:rsidRDefault="00BC180A" w:rsidP="00BC180A">
      <w:pPr>
        <w:pStyle w:val="Heading1"/>
        <w:spacing w:line="360" w:lineRule="auto"/>
        <w:rPr>
          <w:rFonts w:ascii="Times New Roman" w:hAnsi="Times New Roman" w:cs="Times New Roman"/>
          <w:b/>
          <w:bCs/>
          <w:color w:val="auto"/>
          <w:sz w:val="28"/>
          <w:szCs w:val="28"/>
        </w:rPr>
      </w:pPr>
      <w:bookmarkStart w:id="508" w:name="_Toc132325937"/>
      <w:r>
        <w:rPr>
          <w:rFonts w:ascii="Times New Roman" w:hAnsi="Times New Roman" w:cs="Times New Roman"/>
          <w:b/>
          <w:bCs/>
          <w:color w:val="auto"/>
          <w:sz w:val="28"/>
          <w:szCs w:val="28"/>
        </w:rPr>
        <w:lastRenderedPageBreak/>
        <w:t>B</w:t>
      </w:r>
      <w:r w:rsidRPr="008744BF">
        <w:rPr>
          <w:rFonts w:ascii="Times New Roman" w:hAnsi="Times New Roman" w:cs="Times New Roman"/>
          <w:b/>
          <w:bCs/>
          <w:color w:val="auto"/>
          <w:sz w:val="28"/>
          <w:szCs w:val="28"/>
        </w:rPr>
        <w:t>.</w:t>
      </w:r>
      <w:r>
        <w:rPr>
          <w:rFonts w:ascii="Times New Roman" w:hAnsi="Times New Roman" w:cs="Times New Roman"/>
          <w:b/>
          <w:bCs/>
          <w:color w:val="auto"/>
          <w:sz w:val="28"/>
          <w:szCs w:val="28"/>
        </w:rPr>
        <w:t>2</w:t>
      </w:r>
      <w:r w:rsidRPr="008744B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Studies associated with these algorithms</w:t>
      </w:r>
      <w:bookmarkEnd w:id="508"/>
    </w:p>
    <w:p w14:paraId="751D2EAC" w14:textId="19B59189" w:rsidR="00FB18CD" w:rsidRPr="00FB18CD" w:rsidRDefault="00FB18CD" w:rsidP="00FB18CD">
      <w:pPr>
        <w:pStyle w:val="Caption"/>
        <w:keepNext/>
        <w:jc w:val="center"/>
        <w:rPr>
          <w:rFonts w:ascii="Times New Roman" w:hAnsi="Times New Roman" w:cs="Times New Roman"/>
          <w:b w:val="0"/>
          <w:bCs w:val="0"/>
          <w:smallCaps w:val="0"/>
          <w:color w:val="auto"/>
          <w:sz w:val="24"/>
          <w:szCs w:val="24"/>
        </w:rPr>
      </w:pPr>
      <w:bookmarkStart w:id="509" w:name="_Toc132182732"/>
      <w:r w:rsidRPr="00FB18CD">
        <w:rPr>
          <w:rFonts w:ascii="Times New Roman" w:hAnsi="Times New Roman" w:cs="Times New Roman"/>
          <w:b w:val="0"/>
          <w:bCs w:val="0"/>
          <w:smallCaps w:val="0"/>
          <w:color w:val="auto"/>
          <w:sz w:val="24"/>
          <w:szCs w:val="24"/>
        </w:rPr>
        <w:t xml:space="preserve">Table </w:t>
      </w:r>
      <w:r w:rsidRPr="00FB18CD">
        <w:rPr>
          <w:rFonts w:ascii="Times New Roman" w:hAnsi="Times New Roman" w:cs="Times New Roman"/>
          <w:b w:val="0"/>
          <w:bCs w:val="0"/>
          <w:smallCaps w:val="0"/>
          <w:color w:val="auto"/>
          <w:sz w:val="24"/>
          <w:szCs w:val="24"/>
        </w:rPr>
        <w:fldChar w:fldCharType="begin"/>
      </w:r>
      <w:r w:rsidRPr="00FB18CD">
        <w:rPr>
          <w:rFonts w:ascii="Times New Roman" w:hAnsi="Times New Roman" w:cs="Times New Roman"/>
          <w:b w:val="0"/>
          <w:bCs w:val="0"/>
          <w:smallCaps w:val="0"/>
          <w:color w:val="auto"/>
          <w:sz w:val="24"/>
          <w:szCs w:val="24"/>
        </w:rPr>
        <w:instrText xml:space="preserve"> SEQ Table \* ARABIC </w:instrText>
      </w:r>
      <w:r w:rsidRPr="00FB18CD">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33</w:t>
      </w:r>
      <w:r w:rsidRPr="00FB18CD">
        <w:rPr>
          <w:rFonts w:ascii="Times New Roman" w:hAnsi="Times New Roman" w:cs="Times New Roman"/>
          <w:b w:val="0"/>
          <w:bCs w:val="0"/>
          <w:smallCaps w:val="0"/>
          <w:color w:val="auto"/>
          <w:sz w:val="24"/>
          <w:szCs w:val="24"/>
        </w:rPr>
        <w:fldChar w:fldCharType="end"/>
      </w:r>
      <w:r w:rsidRPr="00FB18CD">
        <w:rPr>
          <w:rFonts w:ascii="Times New Roman" w:hAnsi="Times New Roman" w:cs="Times New Roman"/>
          <w:b w:val="0"/>
          <w:bCs w:val="0"/>
          <w:smallCaps w:val="0"/>
          <w:color w:val="auto"/>
          <w:sz w:val="24"/>
          <w:szCs w:val="24"/>
        </w:rPr>
        <w:t>: Few studies associated with these algorithms</w:t>
      </w:r>
      <w:bookmarkEnd w:id="509"/>
    </w:p>
    <w:tbl>
      <w:tblPr>
        <w:tblStyle w:val="TableGrid"/>
        <w:tblW w:w="13045" w:type="dxa"/>
        <w:tblLook w:val="04A0" w:firstRow="1" w:lastRow="0" w:firstColumn="1" w:lastColumn="0" w:noHBand="0" w:noVBand="1"/>
      </w:tblPr>
      <w:tblGrid>
        <w:gridCol w:w="2245"/>
        <w:gridCol w:w="1980"/>
        <w:gridCol w:w="2340"/>
        <w:gridCol w:w="6480"/>
      </w:tblGrid>
      <w:tr w:rsidR="00A76E8E" w:rsidRPr="00071454" w14:paraId="44917658" w14:textId="77777777" w:rsidTr="00A76E8E">
        <w:tc>
          <w:tcPr>
            <w:tcW w:w="2245" w:type="dxa"/>
          </w:tcPr>
          <w:p w14:paraId="12B68BEF"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Ref.</w:t>
            </w:r>
          </w:p>
        </w:tc>
        <w:tc>
          <w:tcPr>
            <w:tcW w:w="1980" w:type="dxa"/>
          </w:tcPr>
          <w:p w14:paraId="002304BA"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Technology</w:t>
            </w:r>
          </w:p>
        </w:tc>
        <w:tc>
          <w:tcPr>
            <w:tcW w:w="2340" w:type="dxa"/>
          </w:tcPr>
          <w:p w14:paraId="5A791030"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Outperforms</w:t>
            </w:r>
          </w:p>
        </w:tc>
        <w:tc>
          <w:tcPr>
            <w:tcW w:w="6480" w:type="dxa"/>
          </w:tcPr>
          <w:p w14:paraId="716ED941"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Findings</w:t>
            </w:r>
          </w:p>
        </w:tc>
      </w:tr>
      <w:tr w:rsidR="00071454" w:rsidRPr="00071454" w14:paraId="13F1D165" w14:textId="77777777" w:rsidTr="00071454">
        <w:tc>
          <w:tcPr>
            <w:tcW w:w="13045" w:type="dxa"/>
            <w:gridSpan w:val="4"/>
          </w:tcPr>
          <w:p w14:paraId="1B75DED2"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Statistical-based forecasting algorithms</w:t>
            </w:r>
          </w:p>
        </w:tc>
      </w:tr>
      <w:tr w:rsidR="00A76E8E" w:rsidRPr="00071454" w14:paraId="577FC8ED" w14:textId="77777777" w:rsidTr="00A76E8E">
        <w:tc>
          <w:tcPr>
            <w:tcW w:w="2245" w:type="dxa"/>
          </w:tcPr>
          <w:p w14:paraId="3EFABE86" w14:textId="1E9EB0D6" w:rsidR="00071454" w:rsidRPr="000C759E" w:rsidRDefault="00520140" w:rsidP="00A76E8E">
            <w:pPr>
              <w:spacing w:line="360" w:lineRule="auto"/>
              <w:rPr>
                <w:rFonts w:ascii="Times New Roman" w:hAnsi="Times New Roman" w:cs="Times New Roman"/>
                <w:sz w:val="24"/>
                <w:szCs w:val="24"/>
              </w:rPr>
            </w:pPr>
            <w:hyperlink w:anchor="zhangref" w:history="1">
              <w:r w:rsidR="009D38DB" w:rsidRPr="000C759E">
                <w:rPr>
                  <w:rStyle w:val="Hyperlink"/>
                  <w:rFonts w:ascii="Times New Roman" w:hAnsi="Times New Roman" w:cs="Times New Roman"/>
                  <w:color w:val="auto"/>
                  <w:sz w:val="24"/>
                  <w:szCs w:val="24"/>
                  <w:u w:val="none"/>
                </w:rPr>
                <w:t>Zhang et al., 2022</w:t>
              </w:r>
            </w:hyperlink>
          </w:p>
        </w:tc>
        <w:tc>
          <w:tcPr>
            <w:tcW w:w="1980" w:type="dxa"/>
          </w:tcPr>
          <w:p w14:paraId="346BE250"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ARIMA</w:t>
            </w:r>
          </w:p>
        </w:tc>
        <w:tc>
          <w:tcPr>
            <w:tcW w:w="2340" w:type="dxa"/>
          </w:tcPr>
          <w:p w14:paraId="29D5E36B"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LSTM</w:t>
            </w:r>
          </w:p>
        </w:tc>
        <w:tc>
          <w:tcPr>
            <w:tcW w:w="6480" w:type="dxa"/>
          </w:tcPr>
          <w:p w14:paraId="0D8236DF"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ARIMA outperformed the LSTM model for monthly and weekly forecasts, while LSTM performed better for daily forecasts. Additionally, they mentioned that there is no clear superior.</w:t>
            </w:r>
          </w:p>
        </w:tc>
      </w:tr>
      <w:tr w:rsidR="00A76E8E" w:rsidRPr="00071454" w14:paraId="795462EF" w14:textId="77777777" w:rsidTr="00A76E8E">
        <w:tc>
          <w:tcPr>
            <w:tcW w:w="2245" w:type="dxa"/>
          </w:tcPr>
          <w:p w14:paraId="5C4C039D" w14:textId="26DC0071" w:rsidR="00071454" w:rsidRPr="002D1C6E" w:rsidRDefault="00520140" w:rsidP="00A76E8E">
            <w:pPr>
              <w:spacing w:line="360" w:lineRule="auto"/>
              <w:rPr>
                <w:rFonts w:ascii="Times New Roman" w:hAnsi="Times New Roman" w:cs="Times New Roman"/>
                <w:sz w:val="24"/>
                <w:szCs w:val="24"/>
              </w:rPr>
            </w:pPr>
            <w:hyperlink w:anchor="yenidoganref" w:history="1">
              <w:r w:rsidR="00DB02C3" w:rsidRPr="002D1C6E">
                <w:rPr>
                  <w:rStyle w:val="Hyperlink"/>
                  <w:rFonts w:ascii="Times New Roman" w:hAnsi="Times New Roman" w:cs="Times New Roman"/>
                  <w:color w:val="auto"/>
                  <w:sz w:val="24"/>
                  <w:szCs w:val="24"/>
                  <w:u w:val="none"/>
                </w:rPr>
                <w:t>Yenidogan et al., 2018</w:t>
              </w:r>
            </w:hyperlink>
          </w:p>
        </w:tc>
        <w:tc>
          <w:tcPr>
            <w:tcW w:w="1980" w:type="dxa"/>
          </w:tcPr>
          <w:p w14:paraId="6B337DDE"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Prophet</w:t>
            </w:r>
          </w:p>
        </w:tc>
        <w:tc>
          <w:tcPr>
            <w:tcW w:w="2340" w:type="dxa"/>
          </w:tcPr>
          <w:p w14:paraId="317093B4"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ARIMA</w:t>
            </w:r>
          </w:p>
        </w:tc>
        <w:tc>
          <w:tcPr>
            <w:tcW w:w="6480" w:type="dxa"/>
          </w:tcPr>
          <w:p w14:paraId="46DF2327"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 xml:space="preserve">Prophet is strong to outliers and missing data. It is also optimized for business forecasts with trends and seasonality within and nonlinear data growths, which ARIMA cannot handle. </w:t>
            </w:r>
          </w:p>
        </w:tc>
      </w:tr>
      <w:tr w:rsidR="00071454" w:rsidRPr="00071454" w14:paraId="68D7F860" w14:textId="77777777" w:rsidTr="00071454">
        <w:tc>
          <w:tcPr>
            <w:tcW w:w="13045" w:type="dxa"/>
            <w:gridSpan w:val="4"/>
          </w:tcPr>
          <w:p w14:paraId="35646DE0"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DL-based forecasting algorithms</w:t>
            </w:r>
          </w:p>
        </w:tc>
      </w:tr>
      <w:tr w:rsidR="00A76E8E" w:rsidRPr="00071454" w14:paraId="35B4F4B5" w14:textId="77777777" w:rsidTr="00A76E8E">
        <w:tc>
          <w:tcPr>
            <w:tcW w:w="2245" w:type="dxa"/>
          </w:tcPr>
          <w:p w14:paraId="40605816" w14:textId="4D72BB43" w:rsidR="00071454" w:rsidRPr="00FD2694" w:rsidRDefault="00520140" w:rsidP="00FD0B87">
            <w:pPr>
              <w:spacing w:line="360" w:lineRule="auto"/>
              <w:rPr>
                <w:rFonts w:ascii="Times New Roman" w:hAnsi="Times New Roman" w:cs="Times New Roman"/>
                <w:sz w:val="24"/>
                <w:szCs w:val="24"/>
              </w:rPr>
            </w:pPr>
            <w:hyperlink w:anchor="kuanref" w:history="1">
              <w:r w:rsidR="00EB4050" w:rsidRPr="00FD2694">
                <w:rPr>
                  <w:rStyle w:val="Hyperlink"/>
                  <w:rFonts w:ascii="Times New Roman" w:hAnsi="Times New Roman" w:cs="Times New Roman"/>
                  <w:color w:val="auto"/>
                  <w:sz w:val="24"/>
                  <w:szCs w:val="24"/>
                  <w:u w:val="none"/>
                </w:rPr>
                <w:t>Kuan et al., 2017</w:t>
              </w:r>
            </w:hyperlink>
          </w:p>
        </w:tc>
        <w:tc>
          <w:tcPr>
            <w:tcW w:w="1980" w:type="dxa"/>
          </w:tcPr>
          <w:p w14:paraId="4B201C55"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GRU</w:t>
            </w:r>
          </w:p>
        </w:tc>
        <w:tc>
          <w:tcPr>
            <w:tcW w:w="2340" w:type="dxa"/>
          </w:tcPr>
          <w:p w14:paraId="29EBC8A4"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LSTM, traditional GRU</w:t>
            </w:r>
          </w:p>
        </w:tc>
        <w:tc>
          <w:tcPr>
            <w:tcW w:w="6480" w:type="dxa"/>
          </w:tcPr>
          <w:p w14:paraId="557CF44C"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Scaled exponential linear units were proposed to deal with vanishing gradients. These architectures significantly outperformed LSTM and traditional GRU models.</w:t>
            </w:r>
          </w:p>
        </w:tc>
      </w:tr>
      <w:tr w:rsidR="00A76E8E" w:rsidRPr="00071454" w14:paraId="65C11F34" w14:textId="77777777" w:rsidTr="00A76E8E">
        <w:tc>
          <w:tcPr>
            <w:tcW w:w="2245" w:type="dxa"/>
          </w:tcPr>
          <w:p w14:paraId="7A1C8936" w14:textId="5FC5245D" w:rsidR="00071454" w:rsidRPr="00142335" w:rsidRDefault="00520140" w:rsidP="00FD0B87">
            <w:pPr>
              <w:spacing w:line="360" w:lineRule="auto"/>
              <w:rPr>
                <w:rFonts w:ascii="Times New Roman" w:hAnsi="Times New Roman" w:cs="Times New Roman"/>
                <w:sz w:val="24"/>
                <w:szCs w:val="24"/>
              </w:rPr>
            </w:pPr>
            <w:hyperlink w:anchor="ugurluref" w:history="1">
              <w:r w:rsidR="0085595D" w:rsidRPr="00142335">
                <w:rPr>
                  <w:rStyle w:val="Hyperlink"/>
                  <w:rFonts w:ascii="Times New Roman" w:hAnsi="Times New Roman" w:cs="Times New Roman"/>
                  <w:color w:val="auto"/>
                  <w:sz w:val="24"/>
                  <w:szCs w:val="24"/>
                  <w:u w:val="none"/>
                </w:rPr>
                <w:t>Ugurlu, Oksuz and Tas, 2018</w:t>
              </w:r>
            </w:hyperlink>
          </w:p>
        </w:tc>
        <w:tc>
          <w:tcPr>
            <w:tcW w:w="1980" w:type="dxa"/>
          </w:tcPr>
          <w:p w14:paraId="33C8C511" w14:textId="77777777" w:rsidR="00071454" w:rsidRPr="00071454" w:rsidRDefault="00071454" w:rsidP="00071454">
            <w:pPr>
              <w:spacing w:line="360" w:lineRule="auto"/>
              <w:jc w:val="both"/>
              <w:rPr>
                <w:rFonts w:ascii="Times New Roman" w:hAnsi="Times New Roman" w:cs="Times New Roman"/>
                <w:sz w:val="24"/>
                <w:szCs w:val="24"/>
                <w:u w:val="single"/>
              </w:rPr>
            </w:pPr>
            <w:r w:rsidRPr="00071454">
              <w:rPr>
                <w:rFonts w:ascii="Times New Roman" w:hAnsi="Times New Roman" w:cs="Times New Roman"/>
                <w:sz w:val="24"/>
                <w:szCs w:val="24"/>
              </w:rPr>
              <w:t>GRU</w:t>
            </w:r>
          </w:p>
        </w:tc>
        <w:tc>
          <w:tcPr>
            <w:tcW w:w="2340" w:type="dxa"/>
          </w:tcPr>
          <w:p w14:paraId="383CFF1C"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MLP, LSTM</w:t>
            </w:r>
          </w:p>
        </w:tc>
        <w:tc>
          <w:tcPr>
            <w:tcW w:w="6480" w:type="dxa"/>
          </w:tcPr>
          <w:p w14:paraId="17139829"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Performed much better than LSTM and trained faster as it is simply a simpler form of LSTM.</w:t>
            </w:r>
          </w:p>
        </w:tc>
      </w:tr>
      <w:tr w:rsidR="00A76E8E" w:rsidRPr="00071454" w14:paraId="17C7A06F" w14:textId="77777777" w:rsidTr="00A76E8E">
        <w:tc>
          <w:tcPr>
            <w:tcW w:w="2245" w:type="dxa"/>
          </w:tcPr>
          <w:p w14:paraId="3CD70494" w14:textId="0B9C608D" w:rsidR="00071454" w:rsidRPr="00721897" w:rsidRDefault="00520140" w:rsidP="00FD0B87">
            <w:pPr>
              <w:spacing w:line="360" w:lineRule="auto"/>
              <w:rPr>
                <w:rFonts w:ascii="Times New Roman" w:hAnsi="Times New Roman" w:cs="Times New Roman"/>
                <w:sz w:val="24"/>
                <w:szCs w:val="24"/>
              </w:rPr>
            </w:pPr>
            <w:hyperlink w:anchor="wang2018ref" w:history="1">
              <w:r w:rsidR="00721897" w:rsidRPr="00721897">
                <w:rPr>
                  <w:rStyle w:val="Hyperlink"/>
                  <w:rFonts w:ascii="Times New Roman" w:hAnsi="Times New Roman" w:cs="Times New Roman"/>
                  <w:color w:val="auto"/>
                  <w:sz w:val="24"/>
                  <w:szCs w:val="24"/>
                  <w:u w:val="none"/>
                </w:rPr>
                <w:t>Wang, Liao and Chang, 2018</w:t>
              </w:r>
            </w:hyperlink>
          </w:p>
        </w:tc>
        <w:tc>
          <w:tcPr>
            <w:tcW w:w="1980" w:type="dxa"/>
          </w:tcPr>
          <w:p w14:paraId="1FD770D1"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GRU</w:t>
            </w:r>
          </w:p>
        </w:tc>
        <w:tc>
          <w:tcPr>
            <w:tcW w:w="2340" w:type="dxa"/>
          </w:tcPr>
          <w:p w14:paraId="270FCD9B"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LSTM, ARIMA</w:t>
            </w:r>
          </w:p>
        </w:tc>
        <w:tc>
          <w:tcPr>
            <w:tcW w:w="6480" w:type="dxa"/>
          </w:tcPr>
          <w:p w14:paraId="244F7852"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K-Means clustering and Pearson coefficient were used to cluster groups and extract the most important features, respectively, which were then used to train the model.</w:t>
            </w:r>
          </w:p>
        </w:tc>
      </w:tr>
      <w:tr w:rsidR="00A76E8E" w:rsidRPr="00071454" w14:paraId="4E7C0604" w14:textId="77777777" w:rsidTr="00A76E8E">
        <w:tc>
          <w:tcPr>
            <w:tcW w:w="2245" w:type="dxa"/>
          </w:tcPr>
          <w:p w14:paraId="6062701B" w14:textId="2FF521A5" w:rsidR="00071454" w:rsidRPr="00502F15" w:rsidRDefault="00520140" w:rsidP="00FD0B87">
            <w:pPr>
              <w:spacing w:line="360" w:lineRule="auto"/>
              <w:rPr>
                <w:rFonts w:ascii="Times New Roman" w:hAnsi="Times New Roman" w:cs="Times New Roman"/>
                <w:sz w:val="24"/>
                <w:szCs w:val="24"/>
              </w:rPr>
            </w:pPr>
            <w:hyperlink w:anchor="sagheerref" w:history="1">
              <w:r w:rsidR="009F5A34" w:rsidRPr="00502F15">
                <w:rPr>
                  <w:rStyle w:val="Hyperlink"/>
                  <w:rFonts w:ascii="Times New Roman" w:hAnsi="Times New Roman" w:cs="Times New Roman"/>
                  <w:color w:val="auto"/>
                  <w:sz w:val="24"/>
                  <w:szCs w:val="24"/>
                  <w:u w:val="none"/>
                </w:rPr>
                <w:t>Sagheer and Kotb, 2019</w:t>
              </w:r>
            </w:hyperlink>
          </w:p>
        </w:tc>
        <w:tc>
          <w:tcPr>
            <w:tcW w:w="1980" w:type="dxa"/>
          </w:tcPr>
          <w:p w14:paraId="3B7394F9"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LSTM</w:t>
            </w:r>
          </w:p>
        </w:tc>
        <w:tc>
          <w:tcPr>
            <w:tcW w:w="2340" w:type="dxa"/>
          </w:tcPr>
          <w:p w14:paraId="5C26F424"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ARIMA, GRU</w:t>
            </w:r>
          </w:p>
        </w:tc>
        <w:tc>
          <w:tcPr>
            <w:tcW w:w="6480" w:type="dxa"/>
          </w:tcPr>
          <w:p w14:paraId="5D70E131"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Genetic algorithms were used to create an optimized LSTM architecture.</w:t>
            </w:r>
          </w:p>
        </w:tc>
      </w:tr>
      <w:tr w:rsidR="00A76E8E" w:rsidRPr="00071454" w14:paraId="1D71DDA5" w14:textId="77777777" w:rsidTr="00A76E8E">
        <w:tc>
          <w:tcPr>
            <w:tcW w:w="2245" w:type="dxa"/>
          </w:tcPr>
          <w:p w14:paraId="06FFB2E7" w14:textId="48DC3855" w:rsidR="00071454" w:rsidRPr="00314A35" w:rsidRDefault="00520140" w:rsidP="00FD0B87">
            <w:pPr>
              <w:spacing w:line="360" w:lineRule="auto"/>
              <w:rPr>
                <w:rFonts w:ascii="Times New Roman" w:hAnsi="Times New Roman" w:cs="Times New Roman"/>
                <w:sz w:val="24"/>
                <w:szCs w:val="24"/>
              </w:rPr>
            </w:pPr>
            <w:hyperlink w:anchor="bouktifref" w:history="1">
              <w:r w:rsidR="00314A35" w:rsidRPr="00314A35">
                <w:rPr>
                  <w:rStyle w:val="Hyperlink"/>
                  <w:rFonts w:ascii="Times New Roman" w:hAnsi="Times New Roman" w:cs="Times New Roman"/>
                  <w:color w:val="auto"/>
                  <w:sz w:val="24"/>
                  <w:szCs w:val="24"/>
                  <w:u w:val="none"/>
                </w:rPr>
                <w:t>Bouktif et al., 2018</w:t>
              </w:r>
            </w:hyperlink>
          </w:p>
        </w:tc>
        <w:tc>
          <w:tcPr>
            <w:tcW w:w="1980" w:type="dxa"/>
          </w:tcPr>
          <w:p w14:paraId="1A7F0D87"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LSTM</w:t>
            </w:r>
          </w:p>
        </w:tc>
        <w:tc>
          <w:tcPr>
            <w:tcW w:w="2340" w:type="dxa"/>
          </w:tcPr>
          <w:p w14:paraId="1736C412"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MLP, Linear regression</w:t>
            </w:r>
          </w:p>
        </w:tc>
        <w:tc>
          <w:tcPr>
            <w:tcW w:w="6480" w:type="dxa"/>
          </w:tcPr>
          <w:p w14:paraId="2B0C99B7"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The most optimal time lags and number of layers for an LSTM was found using genetic algorithms.</w:t>
            </w:r>
          </w:p>
        </w:tc>
      </w:tr>
      <w:tr w:rsidR="00A76E8E" w:rsidRPr="00071454" w14:paraId="64F25204" w14:textId="77777777" w:rsidTr="00A76E8E">
        <w:tc>
          <w:tcPr>
            <w:tcW w:w="2245" w:type="dxa"/>
          </w:tcPr>
          <w:p w14:paraId="3450C674" w14:textId="5173A077" w:rsidR="00071454" w:rsidRPr="003752F4" w:rsidRDefault="00520140" w:rsidP="00FD0B87">
            <w:pPr>
              <w:spacing w:line="360" w:lineRule="auto"/>
              <w:rPr>
                <w:rFonts w:ascii="Times New Roman" w:hAnsi="Times New Roman" w:cs="Times New Roman"/>
                <w:sz w:val="24"/>
                <w:szCs w:val="24"/>
              </w:rPr>
            </w:pPr>
            <w:hyperlink w:anchor="fischerref" w:history="1">
              <w:r w:rsidR="003752F4" w:rsidRPr="00436377">
                <w:rPr>
                  <w:rStyle w:val="Hyperlink"/>
                  <w:rFonts w:ascii="Times New Roman" w:hAnsi="Times New Roman" w:cs="Times New Roman"/>
                  <w:color w:val="auto"/>
                  <w:sz w:val="24"/>
                  <w:szCs w:val="24"/>
                  <w:u w:val="none"/>
                </w:rPr>
                <w:t>Fischer and Krauss, 2018</w:t>
              </w:r>
            </w:hyperlink>
          </w:p>
        </w:tc>
        <w:tc>
          <w:tcPr>
            <w:tcW w:w="1980" w:type="dxa"/>
          </w:tcPr>
          <w:p w14:paraId="19DA1CDF"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LSTM</w:t>
            </w:r>
          </w:p>
        </w:tc>
        <w:tc>
          <w:tcPr>
            <w:tcW w:w="2340" w:type="dxa"/>
          </w:tcPr>
          <w:p w14:paraId="5F924A7C"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MLP, Logistic regression</w:t>
            </w:r>
          </w:p>
        </w:tc>
        <w:tc>
          <w:tcPr>
            <w:tcW w:w="6480" w:type="dxa"/>
          </w:tcPr>
          <w:p w14:paraId="0A406F16"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Peeked into the internals of the LSTM to find common stock patterns in noisy data.</w:t>
            </w:r>
          </w:p>
        </w:tc>
      </w:tr>
      <w:tr w:rsidR="00A76E8E" w:rsidRPr="00071454" w14:paraId="196CDCAA" w14:textId="77777777" w:rsidTr="00A76E8E">
        <w:tc>
          <w:tcPr>
            <w:tcW w:w="2245" w:type="dxa"/>
          </w:tcPr>
          <w:p w14:paraId="3F41580B" w14:textId="33B03BDE" w:rsidR="00071454" w:rsidRPr="00A41F88" w:rsidRDefault="00520140" w:rsidP="00FD0B87">
            <w:pPr>
              <w:spacing w:line="360" w:lineRule="auto"/>
              <w:rPr>
                <w:rFonts w:ascii="Times New Roman" w:hAnsi="Times New Roman" w:cs="Times New Roman"/>
                <w:sz w:val="24"/>
                <w:szCs w:val="24"/>
              </w:rPr>
            </w:pPr>
            <w:hyperlink w:anchor="panref" w:history="1">
              <w:r w:rsidR="00A41F88" w:rsidRPr="00A41F88">
                <w:rPr>
                  <w:rStyle w:val="Hyperlink"/>
                  <w:rFonts w:ascii="Times New Roman" w:hAnsi="Times New Roman" w:cs="Times New Roman"/>
                  <w:color w:val="auto"/>
                  <w:sz w:val="24"/>
                  <w:szCs w:val="24"/>
                  <w:u w:val="none"/>
                </w:rPr>
                <w:t>Pan et al., 2019</w:t>
              </w:r>
            </w:hyperlink>
          </w:p>
        </w:tc>
        <w:tc>
          <w:tcPr>
            <w:tcW w:w="1980" w:type="dxa"/>
          </w:tcPr>
          <w:p w14:paraId="48DB69C0"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LSTM</w:t>
            </w:r>
          </w:p>
        </w:tc>
        <w:tc>
          <w:tcPr>
            <w:tcW w:w="2340" w:type="dxa"/>
          </w:tcPr>
          <w:p w14:paraId="2474B6BB"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MLP, traditional LSTM</w:t>
            </w:r>
          </w:p>
        </w:tc>
        <w:tc>
          <w:tcPr>
            <w:tcW w:w="6480" w:type="dxa"/>
          </w:tcPr>
          <w:p w14:paraId="2C92DE74"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Utilized a novel attention-based LSTM architecture to improve the performance of traditional LSTMs.</w:t>
            </w:r>
          </w:p>
        </w:tc>
      </w:tr>
      <w:tr w:rsidR="00A76E8E" w:rsidRPr="00071454" w14:paraId="1E82D731" w14:textId="77777777" w:rsidTr="00A76E8E">
        <w:tc>
          <w:tcPr>
            <w:tcW w:w="2245" w:type="dxa"/>
          </w:tcPr>
          <w:p w14:paraId="005A150B" w14:textId="086D0FA8" w:rsidR="00071454" w:rsidRPr="00071454" w:rsidRDefault="00520140" w:rsidP="00FD0B87">
            <w:pPr>
              <w:spacing w:line="360" w:lineRule="auto"/>
              <w:rPr>
                <w:rFonts w:ascii="Times New Roman" w:hAnsi="Times New Roman" w:cs="Times New Roman"/>
                <w:sz w:val="24"/>
                <w:szCs w:val="24"/>
              </w:rPr>
            </w:pPr>
            <w:hyperlink w:anchor="orekshinref" w:history="1">
              <w:r w:rsidR="008E2BBD" w:rsidRPr="00BF748F">
                <w:rPr>
                  <w:rStyle w:val="Hyperlink"/>
                  <w:rFonts w:ascii="Times New Roman" w:hAnsi="Times New Roman" w:cs="Times New Roman"/>
                  <w:color w:val="auto"/>
                  <w:sz w:val="24"/>
                  <w:szCs w:val="24"/>
                  <w:u w:val="none"/>
                </w:rPr>
                <w:t>Oreshkin et al., 2020</w:t>
              </w:r>
            </w:hyperlink>
          </w:p>
        </w:tc>
        <w:tc>
          <w:tcPr>
            <w:tcW w:w="1980" w:type="dxa"/>
          </w:tcPr>
          <w:p w14:paraId="1AE5EBB7"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N-BEATS</w:t>
            </w:r>
          </w:p>
        </w:tc>
        <w:tc>
          <w:tcPr>
            <w:tcW w:w="2340" w:type="dxa"/>
          </w:tcPr>
          <w:p w14:paraId="01907F1D"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Competition winner</w:t>
            </w:r>
          </w:p>
        </w:tc>
        <w:tc>
          <w:tcPr>
            <w:tcW w:w="6480" w:type="dxa"/>
          </w:tcPr>
          <w:p w14:paraId="1F691CCE"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 xml:space="preserve">Surpassed the previous winner of the M4 competition with a significant difference in performance. Concluded that hybrid models are only </w:t>
            </w:r>
            <w:r w:rsidRPr="00B1105F">
              <w:rPr>
                <w:rFonts w:ascii="Times New Roman" w:hAnsi="Times New Roman" w:cs="Times New Roman"/>
                <w:b/>
                <w:bCs/>
                <w:sz w:val="24"/>
                <w:szCs w:val="24"/>
              </w:rPr>
              <w:t>sometimes</w:t>
            </w:r>
            <w:r w:rsidRPr="00071454">
              <w:rPr>
                <w:rFonts w:ascii="Times New Roman" w:hAnsi="Times New Roman" w:cs="Times New Roman"/>
                <w:sz w:val="24"/>
                <w:szCs w:val="24"/>
              </w:rPr>
              <w:t xml:space="preserve"> the best-performing.</w:t>
            </w:r>
          </w:p>
        </w:tc>
      </w:tr>
      <w:tr w:rsidR="00A76E8E" w:rsidRPr="00071454" w14:paraId="0F03CC0D" w14:textId="77777777" w:rsidTr="00A76E8E">
        <w:tc>
          <w:tcPr>
            <w:tcW w:w="2245" w:type="dxa"/>
          </w:tcPr>
          <w:p w14:paraId="1C86354D" w14:textId="697A7809" w:rsidR="00071454" w:rsidRPr="00071454" w:rsidRDefault="00520140" w:rsidP="00FD0B87">
            <w:pPr>
              <w:spacing w:line="360" w:lineRule="auto"/>
              <w:rPr>
                <w:rFonts w:ascii="Times New Roman" w:hAnsi="Times New Roman" w:cs="Times New Roman"/>
                <w:sz w:val="24"/>
                <w:szCs w:val="24"/>
              </w:rPr>
            </w:pPr>
            <w:hyperlink w:anchor="hasani2020ref" w:history="1">
              <w:r w:rsidR="00972B94" w:rsidRPr="00664507">
                <w:rPr>
                  <w:rStyle w:val="Hyperlink"/>
                  <w:rFonts w:ascii="Times New Roman" w:hAnsi="Times New Roman" w:cs="Times New Roman"/>
                  <w:color w:val="auto"/>
                  <w:sz w:val="24"/>
                  <w:szCs w:val="24"/>
                  <w:u w:val="none"/>
                </w:rPr>
                <w:t>Hasani et al., 2020</w:t>
              </w:r>
            </w:hyperlink>
          </w:p>
        </w:tc>
        <w:tc>
          <w:tcPr>
            <w:tcW w:w="1980" w:type="dxa"/>
          </w:tcPr>
          <w:p w14:paraId="63B79988"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LTC</w:t>
            </w:r>
          </w:p>
        </w:tc>
        <w:tc>
          <w:tcPr>
            <w:tcW w:w="2340" w:type="dxa"/>
          </w:tcPr>
          <w:p w14:paraId="28975D36" w14:textId="0B0135C9"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LSTM, GRU,</w:t>
            </w:r>
            <w:r w:rsidR="00DA4367">
              <w:rPr>
                <w:rFonts w:ascii="Times New Roman" w:hAnsi="Times New Roman" w:cs="Times New Roman"/>
                <w:sz w:val="24"/>
                <w:szCs w:val="24"/>
              </w:rPr>
              <w:t xml:space="preserve"> </w:t>
            </w:r>
            <w:r w:rsidRPr="00071454">
              <w:rPr>
                <w:rFonts w:ascii="Times New Roman" w:hAnsi="Times New Roman" w:cs="Times New Roman"/>
                <w:sz w:val="24"/>
                <w:szCs w:val="24"/>
              </w:rPr>
              <w:t>CT-RNN,</w:t>
            </w:r>
            <w:r w:rsidR="00DA4367">
              <w:rPr>
                <w:rFonts w:ascii="Times New Roman" w:hAnsi="Times New Roman" w:cs="Times New Roman"/>
                <w:sz w:val="24"/>
                <w:szCs w:val="24"/>
              </w:rPr>
              <w:t xml:space="preserve"> </w:t>
            </w:r>
            <w:r w:rsidRPr="00071454">
              <w:rPr>
                <w:rFonts w:ascii="Times New Roman" w:hAnsi="Times New Roman" w:cs="Times New Roman"/>
                <w:sz w:val="24"/>
                <w:szCs w:val="24"/>
              </w:rPr>
              <w:t>CT-GRU</w:t>
            </w:r>
          </w:p>
        </w:tc>
        <w:tc>
          <w:tcPr>
            <w:tcW w:w="6480" w:type="dxa"/>
          </w:tcPr>
          <w:p w14:paraId="51DFBA88" w14:textId="55FB15C1"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 xml:space="preserve">A more stable implementation of the </w:t>
            </w:r>
            <w:r w:rsidR="00C21646">
              <w:rPr>
                <w:rFonts w:ascii="Times New Roman" w:hAnsi="Times New Roman" w:cs="Times New Roman"/>
                <w:sz w:val="24"/>
                <w:szCs w:val="24"/>
              </w:rPr>
              <w:t xml:space="preserve">neural </w:t>
            </w:r>
            <w:r w:rsidRPr="00071454">
              <w:rPr>
                <w:rFonts w:ascii="Times New Roman" w:hAnsi="Times New Roman" w:cs="Times New Roman"/>
                <w:sz w:val="24"/>
                <w:szCs w:val="24"/>
              </w:rPr>
              <w:t>ODE can be built by using a linear system of ODEs to declare the network’s flow.</w:t>
            </w:r>
          </w:p>
        </w:tc>
      </w:tr>
    </w:tbl>
    <w:p w14:paraId="7811F48D" w14:textId="77777777" w:rsidR="00A84029" w:rsidRDefault="00A84029">
      <w:pPr>
        <w:spacing w:line="360" w:lineRule="auto"/>
        <w:jc w:val="both"/>
        <w:rPr>
          <w:rFonts w:ascii="Times New Roman Regular" w:hAnsi="Times New Roman Regular" w:cs="Times New Roman Regular" w:hint="eastAsia"/>
          <w:color w:val="000000"/>
          <w:sz w:val="24"/>
          <w:szCs w:val="24"/>
        </w:rPr>
      </w:pPr>
    </w:p>
    <w:p w14:paraId="27FE32D8" w14:textId="77777777" w:rsidR="00A84029" w:rsidRDefault="00A84029">
      <w:pPr>
        <w:spacing w:line="360" w:lineRule="auto"/>
        <w:jc w:val="both"/>
        <w:rPr>
          <w:rFonts w:ascii="Times New Roman Regular" w:hAnsi="Times New Roman Regular" w:cs="Times New Roman Regular" w:hint="eastAsia"/>
          <w:color w:val="000000"/>
          <w:sz w:val="24"/>
          <w:szCs w:val="24"/>
        </w:rPr>
      </w:pPr>
    </w:p>
    <w:p w14:paraId="1B89915C" w14:textId="77777777" w:rsidR="00A84029" w:rsidRDefault="00A84029">
      <w:pPr>
        <w:spacing w:line="360" w:lineRule="auto"/>
        <w:jc w:val="both"/>
        <w:rPr>
          <w:rFonts w:ascii="Times New Roman Regular" w:hAnsi="Times New Roman Regular" w:cs="Times New Roman Regular" w:hint="eastAsia"/>
          <w:color w:val="000000"/>
          <w:sz w:val="24"/>
          <w:szCs w:val="24"/>
        </w:rPr>
      </w:pPr>
    </w:p>
    <w:p w14:paraId="26C06C2E" w14:textId="77777777" w:rsidR="00601905" w:rsidRDefault="00601905">
      <w:pPr>
        <w:spacing w:line="360" w:lineRule="auto"/>
        <w:jc w:val="both"/>
        <w:rPr>
          <w:rFonts w:ascii="Times New Roman Regular" w:hAnsi="Times New Roman Regular" w:cs="Times New Roman Regular" w:hint="eastAsia"/>
          <w:color w:val="000000"/>
          <w:sz w:val="24"/>
          <w:szCs w:val="24"/>
        </w:rPr>
        <w:sectPr w:rsidR="00601905" w:rsidSect="00C56F7A">
          <w:pgSz w:w="15840" w:h="12240" w:orient="landscape"/>
          <w:pgMar w:top="1440" w:right="1440" w:bottom="1440" w:left="1440" w:header="720" w:footer="720" w:gutter="0"/>
          <w:pgNumType w:fmt="upperRoman"/>
          <w:cols w:space="720"/>
          <w:titlePg/>
          <w:docGrid w:linePitch="360"/>
        </w:sectPr>
      </w:pPr>
    </w:p>
    <w:p w14:paraId="1FA63106" w14:textId="0A4BF915" w:rsidR="00B40933" w:rsidRPr="00D1204E" w:rsidRDefault="00FD2F9D" w:rsidP="008C7408">
      <w:pPr>
        <w:pStyle w:val="Heading1"/>
        <w:pBdr>
          <w:bottom w:val="double" w:sz="6" w:space="1" w:color="auto"/>
        </w:pBdr>
        <w:spacing w:line="360" w:lineRule="auto"/>
        <w:jc w:val="center"/>
        <w:rPr>
          <w:rFonts w:ascii="Arial" w:hAnsi="Arial" w:cs="Arial"/>
          <w:b/>
          <w:bCs/>
          <w:color w:val="auto"/>
          <w:sz w:val="32"/>
          <w:szCs w:val="32"/>
        </w:rPr>
      </w:pPr>
      <w:bookmarkStart w:id="510" w:name="_Toc125663166"/>
      <w:bookmarkStart w:id="511" w:name="_Toc132325938"/>
      <w:r w:rsidRPr="00D1204E">
        <w:rPr>
          <w:rFonts w:ascii="Arial" w:hAnsi="Arial" w:cs="Arial"/>
          <w:b/>
          <w:bCs/>
          <w:color w:val="auto"/>
          <w:sz w:val="32"/>
          <w:szCs w:val="32"/>
        </w:rPr>
        <w:lastRenderedPageBreak/>
        <w:t xml:space="preserve">APPENDIX </w:t>
      </w:r>
      <w:r w:rsidR="00742696">
        <w:rPr>
          <w:rFonts w:ascii="Arial" w:hAnsi="Arial" w:cs="Arial"/>
          <w:b/>
          <w:bCs/>
          <w:color w:val="auto"/>
          <w:sz w:val="32"/>
          <w:szCs w:val="32"/>
        </w:rPr>
        <w:t>C</w:t>
      </w:r>
      <w:r w:rsidRPr="00D1204E">
        <w:rPr>
          <w:rFonts w:ascii="Arial" w:hAnsi="Arial" w:cs="Arial"/>
          <w:b/>
          <w:bCs/>
          <w:color w:val="auto"/>
          <w:sz w:val="32"/>
          <w:szCs w:val="32"/>
        </w:rPr>
        <w:t xml:space="preserve"> – SRS</w:t>
      </w:r>
      <w:bookmarkEnd w:id="510"/>
      <w:bookmarkEnd w:id="511"/>
    </w:p>
    <w:p w14:paraId="3CC582F1" w14:textId="3756CAD7" w:rsidR="000323B6" w:rsidRPr="008744BF" w:rsidRDefault="00742696" w:rsidP="000323B6">
      <w:pPr>
        <w:pStyle w:val="Heading1"/>
        <w:rPr>
          <w:rFonts w:ascii="Times New Roman" w:hAnsi="Times New Roman" w:cs="Times New Roman"/>
          <w:b/>
          <w:bCs/>
          <w:sz w:val="32"/>
          <w:szCs w:val="32"/>
        </w:rPr>
      </w:pPr>
      <w:bookmarkStart w:id="512" w:name="_B.1._Requirement_elicitation"/>
      <w:bookmarkStart w:id="513" w:name="_A.1._Requirement_elicitation"/>
      <w:bookmarkStart w:id="514" w:name="_C.1._Requirement_elicitation"/>
      <w:bookmarkStart w:id="515" w:name="_Toc125663167"/>
      <w:bookmarkStart w:id="516" w:name="_Toc132325939"/>
      <w:bookmarkStart w:id="517" w:name="_Toc121126709"/>
      <w:bookmarkEnd w:id="512"/>
      <w:bookmarkEnd w:id="513"/>
      <w:bookmarkEnd w:id="514"/>
      <w:r>
        <w:rPr>
          <w:rFonts w:ascii="Times New Roman" w:hAnsi="Times New Roman" w:cs="Times New Roman"/>
          <w:b/>
          <w:bCs/>
          <w:color w:val="auto"/>
          <w:sz w:val="28"/>
          <w:szCs w:val="28"/>
        </w:rPr>
        <w:t>C</w:t>
      </w:r>
      <w:r w:rsidR="000323B6" w:rsidRPr="008744BF">
        <w:rPr>
          <w:rFonts w:ascii="Times New Roman" w:hAnsi="Times New Roman" w:cs="Times New Roman"/>
          <w:b/>
          <w:bCs/>
          <w:color w:val="auto"/>
          <w:sz w:val="28"/>
          <w:szCs w:val="28"/>
        </w:rPr>
        <w:t xml:space="preserve">.1. Requirement </w:t>
      </w:r>
      <w:r w:rsidR="00D574AF" w:rsidRPr="008744BF">
        <w:rPr>
          <w:rFonts w:ascii="Times New Roman" w:hAnsi="Times New Roman" w:cs="Times New Roman"/>
          <w:b/>
          <w:bCs/>
          <w:color w:val="auto"/>
          <w:sz w:val="28"/>
          <w:szCs w:val="28"/>
        </w:rPr>
        <w:t>Elicitation Methodologies</w:t>
      </w:r>
      <w:bookmarkEnd w:id="515"/>
      <w:bookmarkEnd w:id="516"/>
    </w:p>
    <w:p w14:paraId="0F450365" w14:textId="72774DE3" w:rsidR="00B40933" w:rsidRDefault="00FD2F9D" w:rsidP="00D574AF">
      <w:pPr>
        <w:pStyle w:val="Caption"/>
        <w:keepNext/>
        <w:jc w:val="center"/>
        <w:rPr>
          <w:rFonts w:ascii="Times New Roman" w:hAnsi="Times New Roman" w:cs="Times New Roman"/>
          <w:b w:val="0"/>
          <w:bCs w:val="0"/>
          <w:smallCaps w:val="0"/>
          <w:color w:val="auto"/>
          <w:sz w:val="24"/>
          <w:szCs w:val="24"/>
        </w:rPr>
      </w:pPr>
      <w:bookmarkStart w:id="518" w:name="_Toc132182733"/>
      <w:r w:rsidRPr="00D963CD">
        <w:rPr>
          <w:rFonts w:ascii="Times New Roman Regular" w:hAnsi="Times New Roman Regular" w:cs="Times New Roman Regular"/>
          <w:b w:val="0"/>
          <w:bCs w:val="0"/>
          <w:smallCaps w:val="0"/>
          <w:color w:val="auto"/>
          <w:sz w:val="24"/>
          <w:szCs w:val="24"/>
        </w:rPr>
        <w:t xml:space="preserve">Table </w:t>
      </w:r>
      <w:r w:rsidRPr="00D963CD">
        <w:rPr>
          <w:rFonts w:ascii="Times New Roman Regular" w:hAnsi="Times New Roman Regular" w:cs="Times New Roman Regular"/>
          <w:b w:val="0"/>
          <w:bCs w:val="0"/>
          <w:smallCaps w:val="0"/>
          <w:color w:val="auto"/>
          <w:sz w:val="24"/>
          <w:szCs w:val="24"/>
        </w:rPr>
        <w:fldChar w:fldCharType="begin"/>
      </w:r>
      <w:r w:rsidRPr="00D963CD">
        <w:rPr>
          <w:rFonts w:ascii="Times New Roman Regular" w:hAnsi="Times New Roman Regular" w:cs="Times New Roman Regular"/>
          <w:b w:val="0"/>
          <w:bCs w:val="0"/>
          <w:smallCaps w:val="0"/>
          <w:color w:val="auto"/>
          <w:sz w:val="24"/>
          <w:szCs w:val="24"/>
        </w:rPr>
        <w:instrText xml:space="preserve"> SEQ Table \* ARABIC </w:instrText>
      </w:r>
      <w:r w:rsidRPr="00D963CD">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34</w:t>
      </w:r>
      <w:r w:rsidRPr="00D963CD">
        <w:rPr>
          <w:rFonts w:ascii="Times New Roman Regular" w:hAnsi="Times New Roman Regular" w:cs="Times New Roman Regular"/>
          <w:b w:val="0"/>
          <w:bCs w:val="0"/>
          <w:smallCaps w:val="0"/>
          <w:color w:val="auto"/>
          <w:sz w:val="24"/>
          <w:szCs w:val="24"/>
        </w:rPr>
        <w:fldChar w:fldCharType="end"/>
      </w:r>
      <w:r w:rsidRPr="00D963CD">
        <w:rPr>
          <w:rFonts w:ascii="Times New Roman Regular" w:hAnsi="Times New Roman Regular" w:cs="Times New Roman Regular"/>
          <w:b w:val="0"/>
          <w:bCs w:val="0"/>
          <w:smallCaps w:val="0"/>
          <w:color w:val="auto"/>
          <w:sz w:val="24"/>
          <w:szCs w:val="24"/>
        </w:rPr>
        <w:t xml:space="preserve">: </w:t>
      </w:r>
      <w:bookmarkEnd w:id="517"/>
      <w:bookmarkEnd w:id="518"/>
      <w:r w:rsidR="00D574AF" w:rsidRPr="00AC189B">
        <w:rPr>
          <w:rFonts w:ascii="Times New Roman" w:hAnsi="Times New Roman" w:cs="Times New Roman"/>
          <w:b w:val="0"/>
          <w:bCs w:val="0"/>
          <w:smallCaps w:val="0"/>
          <w:color w:val="auto"/>
          <w:sz w:val="24"/>
          <w:szCs w:val="24"/>
        </w:rPr>
        <w:t>Stakeholder groups (</w:t>
      </w:r>
      <w:r w:rsidR="00D574AF" w:rsidRPr="00AC189B">
        <w:rPr>
          <w:rFonts w:ascii="Times New Roman" w:hAnsi="Times New Roman" w:cs="Times New Roman"/>
          <w:b w:val="0"/>
          <w:bCs w:val="0"/>
          <w:i/>
          <w:iCs/>
          <w:smallCaps w:val="0"/>
          <w:color w:val="auto"/>
          <w:sz w:val="24"/>
          <w:szCs w:val="24"/>
        </w:rPr>
        <w:t>Self-Composed</w:t>
      </w:r>
      <w:r w:rsidR="00D574AF" w:rsidRPr="00AC189B">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897"/>
        <w:gridCol w:w="1825"/>
        <w:gridCol w:w="5015"/>
        <w:gridCol w:w="1613"/>
      </w:tblGrid>
      <w:tr w:rsidR="00D574AF" w:rsidRPr="006B5E91" w14:paraId="3D8EC138" w14:textId="77777777" w:rsidTr="00673EBD">
        <w:tc>
          <w:tcPr>
            <w:tcW w:w="868" w:type="dxa"/>
            <w:shd w:val="clear" w:color="auto" w:fill="D9D9D9" w:themeFill="background1" w:themeFillShade="D9"/>
          </w:tcPr>
          <w:p w14:paraId="59521DBB"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Group</w:t>
            </w:r>
          </w:p>
        </w:tc>
        <w:tc>
          <w:tcPr>
            <w:tcW w:w="1827" w:type="dxa"/>
            <w:shd w:val="clear" w:color="auto" w:fill="D9D9D9" w:themeFill="background1" w:themeFillShade="D9"/>
          </w:tcPr>
          <w:p w14:paraId="3E4B724A"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Stakeholders</w:t>
            </w:r>
          </w:p>
        </w:tc>
        <w:tc>
          <w:tcPr>
            <w:tcW w:w="5040" w:type="dxa"/>
            <w:shd w:val="clear" w:color="auto" w:fill="D9D9D9" w:themeFill="background1" w:themeFillShade="D9"/>
          </w:tcPr>
          <w:p w14:paraId="6F6C552D"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Reason</w:t>
            </w:r>
          </w:p>
        </w:tc>
        <w:tc>
          <w:tcPr>
            <w:tcW w:w="1615" w:type="dxa"/>
            <w:shd w:val="clear" w:color="auto" w:fill="D9D9D9" w:themeFill="background1" w:themeFillShade="D9"/>
          </w:tcPr>
          <w:p w14:paraId="2A0C8673"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Instrument</w:t>
            </w:r>
          </w:p>
        </w:tc>
      </w:tr>
      <w:tr w:rsidR="00D574AF" w:rsidRPr="006B5E91" w14:paraId="38CAB946" w14:textId="77777777" w:rsidTr="00673EBD">
        <w:tc>
          <w:tcPr>
            <w:tcW w:w="868" w:type="dxa"/>
          </w:tcPr>
          <w:p w14:paraId="28975A36"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G1</w:t>
            </w:r>
          </w:p>
        </w:tc>
        <w:tc>
          <w:tcPr>
            <w:tcW w:w="1827" w:type="dxa"/>
          </w:tcPr>
          <w:p w14:paraId="516C8D6D"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Domain experts (</w:t>
            </w:r>
            <w:r>
              <w:rPr>
                <w:rFonts w:ascii="Times New Roman" w:hAnsi="Times New Roman" w:cs="Times New Roman"/>
                <w:sz w:val="24"/>
                <w:szCs w:val="24"/>
              </w:rPr>
              <w:t>NLP Experts, AI Researchers, Data Scient</w:t>
            </w:r>
            <w:r>
              <w:t>ists</w:t>
            </w:r>
            <w:r w:rsidRPr="006B5E91">
              <w:rPr>
                <w:rFonts w:ascii="Times New Roman" w:hAnsi="Times New Roman" w:cs="Times New Roman"/>
                <w:sz w:val="24"/>
                <w:szCs w:val="24"/>
              </w:rPr>
              <w:t>)</w:t>
            </w:r>
          </w:p>
        </w:tc>
        <w:tc>
          <w:tcPr>
            <w:tcW w:w="5040" w:type="dxa"/>
          </w:tcPr>
          <w:p w14:paraId="4C7A7732" w14:textId="77777777" w:rsidR="00D574AF" w:rsidRPr="006B5E91" w:rsidRDefault="00D574AF" w:rsidP="00673EBD">
            <w:pPr>
              <w:spacing w:line="360" w:lineRule="auto"/>
              <w:jc w:val="both"/>
              <w:rPr>
                <w:rFonts w:ascii="Times New Roman" w:hAnsi="Times New Roman" w:cs="Times New Roman"/>
                <w:sz w:val="24"/>
                <w:szCs w:val="24"/>
              </w:rPr>
            </w:pPr>
            <w:r w:rsidRPr="00B60787">
              <w:rPr>
                <w:rFonts w:ascii="Times New Roman" w:hAnsi="Times New Roman" w:cs="Times New Roman"/>
                <w:sz w:val="24"/>
                <w:szCs w:val="24"/>
              </w:rPr>
              <w:t>In order to respond to research questions and discover anything the author may have overlooked, gather any insights and information especially in the study area.</w:t>
            </w:r>
          </w:p>
        </w:tc>
        <w:tc>
          <w:tcPr>
            <w:tcW w:w="1615" w:type="dxa"/>
          </w:tcPr>
          <w:p w14:paraId="113BA8E3"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Interview</w:t>
            </w:r>
          </w:p>
        </w:tc>
      </w:tr>
      <w:tr w:rsidR="00D574AF" w:rsidRPr="006B5E91" w14:paraId="51456072" w14:textId="77777777" w:rsidTr="00673EBD">
        <w:tc>
          <w:tcPr>
            <w:tcW w:w="868" w:type="dxa"/>
          </w:tcPr>
          <w:p w14:paraId="54327DBB"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G2</w:t>
            </w:r>
          </w:p>
        </w:tc>
        <w:tc>
          <w:tcPr>
            <w:tcW w:w="1827" w:type="dxa"/>
          </w:tcPr>
          <w:p w14:paraId="300E5DD4" w14:textId="77777777" w:rsidR="00D574AF" w:rsidRPr="006B5E91"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Domain and General Users</w:t>
            </w:r>
          </w:p>
        </w:tc>
        <w:tc>
          <w:tcPr>
            <w:tcW w:w="5040" w:type="dxa"/>
          </w:tcPr>
          <w:p w14:paraId="32326143" w14:textId="77777777" w:rsidR="00D574AF" w:rsidRPr="006B5E91"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Gather requirements which will help develop features expected in the application.</w:t>
            </w:r>
          </w:p>
        </w:tc>
        <w:tc>
          <w:tcPr>
            <w:tcW w:w="1615" w:type="dxa"/>
          </w:tcPr>
          <w:p w14:paraId="51CA199C"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Survey</w:t>
            </w:r>
            <w:r>
              <w:rPr>
                <w:rFonts w:ascii="Times New Roman" w:hAnsi="Times New Roman" w:cs="Times New Roman"/>
                <w:sz w:val="24"/>
                <w:szCs w:val="24"/>
              </w:rPr>
              <w:t xml:space="preserve"> &amp; LR</w:t>
            </w:r>
          </w:p>
        </w:tc>
      </w:tr>
      <w:tr w:rsidR="00D574AF" w:rsidRPr="006B5E91" w14:paraId="27824008" w14:textId="77777777" w:rsidTr="00673EBD">
        <w:tc>
          <w:tcPr>
            <w:tcW w:w="868" w:type="dxa"/>
          </w:tcPr>
          <w:p w14:paraId="6D91C908"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G3</w:t>
            </w:r>
          </w:p>
        </w:tc>
        <w:tc>
          <w:tcPr>
            <w:tcW w:w="1827" w:type="dxa"/>
          </w:tcPr>
          <w:p w14:paraId="0CDA2D06"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Competitors</w:t>
            </w:r>
          </w:p>
        </w:tc>
        <w:tc>
          <w:tcPr>
            <w:tcW w:w="5040" w:type="dxa"/>
          </w:tcPr>
          <w:p w14:paraId="28FDEF10"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Analyze any existing systems </w:t>
            </w:r>
            <w:r>
              <w:rPr>
                <w:rFonts w:ascii="Times New Roman" w:hAnsi="Times New Roman" w:cs="Times New Roman"/>
                <w:sz w:val="24"/>
                <w:szCs w:val="24"/>
              </w:rPr>
              <w:t xml:space="preserve">related to the research and understand how the project can be enhanced </w:t>
            </w:r>
          </w:p>
        </w:tc>
        <w:tc>
          <w:tcPr>
            <w:tcW w:w="1615" w:type="dxa"/>
          </w:tcPr>
          <w:p w14:paraId="30C8EEE9" w14:textId="77777777" w:rsidR="00D574AF" w:rsidRPr="006B5E91"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Self-Evaluations &amp; Brain Storming</w:t>
            </w:r>
          </w:p>
        </w:tc>
      </w:tr>
      <w:tr w:rsidR="00D574AF" w:rsidRPr="006B5E91" w14:paraId="3DBC409F" w14:textId="77777777" w:rsidTr="00673EBD">
        <w:tc>
          <w:tcPr>
            <w:tcW w:w="868" w:type="dxa"/>
          </w:tcPr>
          <w:p w14:paraId="4ADF2F26"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G4</w:t>
            </w:r>
          </w:p>
        </w:tc>
        <w:tc>
          <w:tcPr>
            <w:tcW w:w="1827" w:type="dxa"/>
          </w:tcPr>
          <w:p w14:paraId="6F20A024"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Developers</w:t>
            </w:r>
          </w:p>
        </w:tc>
        <w:tc>
          <w:tcPr>
            <w:tcW w:w="5040" w:type="dxa"/>
          </w:tcPr>
          <w:p w14:paraId="51AC6F07" w14:textId="77777777" w:rsidR="00D574AF" w:rsidRPr="006B5E91"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Cross checking if the project is feasible to be continued with.</w:t>
            </w:r>
          </w:p>
        </w:tc>
        <w:tc>
          <w:tcPr>
            <w:tcW w:w="1615" w:type="dxa"/>
          </w:tcPr>
          <w:p w14:paraId="5F2C3363"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Prototyping</w:t>
            </w:r>
          </w:p>
        </w:tc>
      </w:tr>
    </w:tbl>
    <w:p w14:paraId="65F3E982" w14:textId="77777777" w:rsidR="00D574AF" w:rsidRPr="00D574AF" w:rsidRDefault="00D574AF" w:rsidP="00D574AF"/>
    <w:p w14:paraId="71D5C793" w14:textId="5CE297A8" w:rsidR="000825C7" w:rsidRPr="008744BF" w:rsidRDefault="00742696" w:rsidP="000825C7">
      <w:pPr>
        <w:pStyle w:val="Heading1"/>
        <w:rPr>
          <w:rFonts w:ascii="Times New Roman" w:hAnsi="Times New Roman" w:cs="Times New Roman"/>
          <w:b/>
          <w:bCs/>
          <w:sz w:val="32"/>
          <w:szCs w:val="32"/>
        </w:rPr>
      </w:pPr>
      <w:bookmarkStart w:id="519" w:name="_B.2._Survey_analysis"/>
      <w:bookmarkStart w:id="520" w:name="_A.2._Survey_thematic"/>
      <w:bookmarkStart w:id="521" w:name="_B.3._Interview_analysis"/>
      <w:bookmarkStart w:id="522" w:name="_A.3._Interview_thematic"/>
      <w:bookmarkStart w:id="523" w:name="_A.2._Interview_analysis"/>
      <w:bookmarkStart w:id="524" w:name="_C.2._Interview_analysis"/>
      <w:bookmarkStart w:id="525" w:name="_Toc132325940"/>
      <w:bookmarkStart w:id="526" w:name="_Toc121126711"/>
      <w:bookmarkEnd w:id="519"/>
      <w:bookmarkEnd w:id="520"/>
      <w:bookmarkEnd w:id="521"/>
      <w:bookmarkEnd w:id="522"/>
      <w:bookmarkEnd w:id="523"/>
      <w:bookmarkEnd w:id="524"/>
      <w:r>
        <w:rPr>
          <w:rFonts w:ascii="Times New Roman" w:hAnsi="Times New Roman" w:cs="Times New Roman"/>
          <w:b/>
          <w:bCs/>
          <w:color w:val="auto"/>
          <w:sz w:val="28"/>
          <w:szCs w:val="28"/>
        </w:rPr>
        <w:t>C</w:t>
      </w:r>
      <w:r w:rsidR="000825C7" w:rsidRPr="008744BF">
        <w:rPr>
          <w:rFonts w:ascii="Times New Roman" w:hAnsi="Times New Roman" w:cs="Times New Roman"/>
          <w:b/>
          <w:bCs/>
          <w:color w:val="auto"/>
          <w:sz w:val="28"/>
          <w:szCs w:val="28"/>
        </w:rPr>
        <w:t>.</w:t>
      </w:r>
      <w:r w:rsidR="000825C7">
        <w:rPr>
          <w:rFonts w:ascii="Times New Roman" w:hAnsi="Times New Roman" w:cs="Times New Roman"/>
          <w:b/>
          <w:bCs/>
          <w:color w:val="auto"/>
          <w:sz w:val="28"/>
          <w:szCs w:val="28"/>
        </w:rPr>
        <w:t>2</w:t>
      </w:r>
      <w:r w:rsidR="000825C7" w:rsidRPr="008744BF">
        <w:rPr>
          <w:rFonts w:ascii="Times New Roman" w:hAnsi="Times New Roman" w:cs="Times New Roman"/>
          <w:b/>
          <w:bCs/>
          <w:color w:val="auto"/>
          <w:sz w:val="28"/>
          <w:szCs w:val="28"/>
        </w:rPr>
        <w:t xml:space="preserve">. </w:t>
      </w:r>
      <w:r w:rsidR="000825C7">
        <w:rPr>
          <w:rFonts w:ascii="Times New Roman" w:hAnsi="Times New Roman" w:cs="Times New Roman"/>
          <w:b/>
          <w:bCs/>
          <w:color w:val="auto"/>
          <w:sz w:val="28"/>
          <w:szCs w:val="28"/>
        </w:rPr>
        <w:t>Interview analysis</w:t>
      </w:r>
      <w:bookmarkEnd w:id="525"/>
    </w:p>
    <w:p w14:paraId="752C8EA5" w14:textId="3FF46CCA" w:rsidR="00B40933" w:rsidRPr="004A6E49"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27" w:name="_Toc132182734"/>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35</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Interview participant details</w:t>
      </w:r>
      <w:bookmarkEnd w:id="526"/>
      <w:bookmarkEnd w:id="527"/>
    </w:p>
    <w:tbl>
      <w:tblPr>
        <w:tblStyle w:val="TableGrid"/>
        <w:tblW w:w="0" w:type="auto"/>
        <w:tblLook w:val="04A0" w:firstRow="1" w:lastRow="0" w:firstColumn="1" w:lastColumn="0" w:noHBand="0" w:noVBand="1"/>
      </w:tblPr>
      <w:tblGrid>
        <w:gridCol w:w="715"/>
        <w:gridCol w:w="3960"/>
        <w:gridCol w:w="4675"/>
      </w:tblGrid>
      <w:tr w:rsidR="00B40933" w14:paraId="16988952" w14:textId="77777777" w:rsidTr="004A76E4">
        <w:tc>
          <w:tcPr>
            <w:tcW w:w="715" w:type="dxa"/>
          </w:tcPr>
          <w:p w14:paraId="49693A57" w14:textId="3AF9524A" w:rsidR="00B40933" w:rsidRDefault="00FD2F9D" w:rsidP="00803F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3960" w:type="dxa"/>
          </w:tcPr>
          <w:p w14:paraId="64EFF2BF"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675" w:type="dxa"/>
          </w:tcPr>
          <w:p w14:paraId="64406CBD"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B40933" w14:paraId="0C007AB1" w14:textId="77777777" w:rsidTr="004A76E4">
        <w:tc>
          <w:tcPr>
            <w:tcW w:w="715" w:type="dxa"/>
          </w:tcPr>
          <w:p w14:paraId="74D8CF86"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P1</w:t>
            </w:r>
          </w:p>
        </w:tc>
        <w:tc>
          <w:tcPr>
            <w:tcW w:w="3960" w:type="dxa"/>
          </w:tcPr>
          <w:p w14:paraId="3C9E457C"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Google Brain visiting researcher and Associate Professor at University of Toronto.</w:t>
            </w:r>
          </w:p>
        </w:tc>
        <w:tc>
          <w:tcPr>
            <w:tcW w:w="4675" w:type="dxa"/>
          </w:tcPr>
          <w:p w14:paraId="1EDC7EFD"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Neural ODEs and SDEs.</w:t>
            </w:r>
          </w:p>
        </w:tc>
      </w:tr>
      <w:tr w:rsidR="00B40933" w14:paraId="07E7EB49" w14:textId="77777777" w:rsidTr="004A76E4">
        <w:tc>
          <w:tcPr>
            <w:tcW w:w="715" w:type="dxa"/>
          </w:tcPr>
          <w:p w14:paraId="096F966C"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P2</w:t>
            </w:r>
          </w:p>
        </w:tc>
        <w:tc>
          <w:tcPr>
            <w:tcW w:w="3960" w:type="dxa"/>
          </w:tcPr>
          <w:p w14:paraId="18EA509A"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Research scientist at Deepmind.</w:t>
            </w:r>
          </w:p>
        </w:tc>
        <w:tc>
          <w:tcPr>
            <w:tcW w:w="4675" w:type="dxa"/>
          </w:tcPr>
          <w:p w14:paraId="7022F397"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Neural ODEs and SDEs.</w:t>
            </w:r>
          </w:p>
        </w:tc>
      </w:tr>
      <w:tr w:rsidR="00B40933" w14:paraId="78039937" w14:textId="77777777" w:rsidTr="004A76E4">
        <w:tc>
          <w:tcPr>
            <w:tcW w:w="715" w:type="dxa"/>
          </w:tcPr>
          <w:p w14:paraId="6739F3B5"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P3</w:t>
            </w:r>
          </w:p>
        </w:tc>
        <w:tc>
          <w:tcPr>
            <w:tcW w:w="3960" w:type="dxa"/>
          </w:tcPr>
          <w:p w14:paraId="35475CB1"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Research scientist at Meta AI.</w:t>
            </w:r>
          </w:p>
        </w:tc>
        <w:tc>
          <w:tcPr>
            <w:tcW w:w="4675" w:type="dxa"/>
          </w:tcPr>
          <w:p w14:paraId="0DBBC866"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Probabilistic DL and differential equations.</w:t>
            </w:r>
          </w:p>
        </w:tc>
      </w:tr>
      <w:tr w:rsidR="00B40933" w14:paraId="2CE7BAE7" w14:textId="77777777" w:rsidTr="004A76E4">
        <w:tc>
          <w:tcPr>
            <w:tcW w:w="715" w:type="dxa"/>
          </w:tcPr>
          <w:p w14:paraId="3D19BA9B"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P4</w:t>
            </w:r>
          </w:p>
        </w:tc>
        <w:tc>
          <w:tcPr>
            <w:tcW w:w="3960" w:type="dxa"/>
          </w:tcPr>
          <w:p w14:paraId="1F18AE3E"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PhD candidate at University of Nottingham.</w:t>
            </w:r>
          </w:p>
        </w:tc>
        <w:tc>
          <w:tcPr>
            <w:tcW w:w="4675" w:type="dxa"/>
          </w:tcPr>
          <w:p w14:paraId="10E14383"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XAI</w:t>
            </w:r>
          </w:p>
        </w:tc>
      </w:tr>
      <w:tr w:rsidR="00B40933" w14:paraId="42B932A3" w14:textId="77777777" w:rsidTr="004A76E4">
        <w:tc>
          <w:tcPr>
            <w:tcW w:w="715" w:type="dxa"/>
          </w:tcPr>
          <w:p w14:paraId="50FA003E"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P5</w:t>
            </w:r>
          </w:p>
        </w:tc>
        <w:tc>
          <w:tcPr>
            <w:tcW w:w="3960" w:type="dxa"/>
          </w:tcPr>
          <w:p w14:paraId="21E81993"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Chief Product Officer at Niftron.</w:t>
            </w:r>
          </w:p>
        </w:tc>
        <w:tc>
          <w:tcPr>
            <w:tcW w:w="4675" w:type="dxa"/>
          </w:tcPr>
          <w:p w14:paraId="6029E814"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Blockchain and cryptocurrencies.</w:t>
            </w:r>
          </w:p>
        </w:tc>
      </w:tr>
    </w:tbl>
    <w:p w14:paraId="23954F06" w14:textId="15D94BE6" w:rsidR="006F1D8E" w:rsidRDefault="006F1D8E">
      <w:pPr>
        <w:pStyle w:val="Caption"/>
        <w:jc w:val="center"/>
        <w:rPr>
          <w:rFonts w:ascii="Times New Roman Regular" w:hAnsi="Times New Roman Regular" w:cs="Times New Roman Regular" w:hint="eastAsia"/>
          <w:b w:val="0"/>
          <w:bCs w:val="0"/>
          <w:smallCaps w:val="0"/>
          <w:sz w:val="24"/>
          <w:szCs w:val="24"/>
        </w:rPr>
      </w:pPr>
      <w:bookmarkStart w:id="528" w:name="_B.4._Use_case"/>
      <w:bookmarkStart w:id="529" w:name="_A.4._Use_case"/>
      <w:bookmarkStart w:id="530" w:name="_Toc125663170"/>
      <w:bookmarkEnd w:id="528"/>
      <w:bookmarkEnd w:id="529"/>
    </w:p>
    <w:p w14:paraId="4C417246" w14:textId="05C9B85B" w:rsidR="00E5614D" w:rsidRDefault="00E5614D" w:rsidP="00E5614D"/>
    <w:p w14:paraId="26B23521" w14:textId="77777777" w:rsidR="00E5614D" w:rsidRPr="00E5614D" w:rsidRDefault="00E5614D" w:rsidP="00E5614D"/>
    <w:p w14:paraId="6D22447C" w14:textId="0C6BB89D" w:rsidR="00B40933" w:rsidRPr="00983EBC"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531" w:name="_Toc132182735"/>
      <w:r w:rsidRPr="00983EBC">
        <w:rPr>
          <w:rFonts w:ascii="Times New Roman Regular" w:hAnsi="Times New Roman Regular" w:cs="Times New Roman Regular"/>
          <w:b w:val="0"/>
          <w:bCs w:val="0"/>
          <w:smallCaps w:val="0"/>
          <w:color w:val="auto"/>
          <w:sz w:val="24"/>
          <w:szCs w:val="24"/>
        </w:rPr>
        <w:t xml:space="preserve">Table </w:t>
      </w:r>
      <w:r w:rsidRPr="00983EBC">
        <w:rPr>
          <w:rFonts w:ascii="Times New Roman Regular" w:hAnsi="Times New Roman Regular" w:cs="Times New Roman Regular"/>
          <w:b w:val="0"/>
          <w:bCs w:val="0"/>
          <w:smallCaps w:val="0"/>
          <w:color w:val="auto"/>
          <w:sz w:val="24"/>
          <w:szCs w:val="24"/>
        </w:rPr>
        <w:fldChar w:fldCharType="begin"/>
      </w:r>
      <w:r w:rsidRPr="00983EBC">
        <w:rPr>
          <w:rFonts w:ascii="Times New Roman Regular" w:hAnsi="Times New Roman Regular" w:cs="Times New Roman Regular"/>
          <w:b w:val="0"/>
          <w:bCs w:val="0"/>
          <w:smallCaps w:val="0"/>
          <w:color w:val="auto"/>
          <w:sz w:val="24"/>
          <w:szCs w:val="24"/>
        </w:rPr>
        <w:instrText xml:space="preserve"> SEQ Table \* ARABIC </w:instrText>
      </w:r>
      <w:r w:rsidRPr="00983EBC">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36</w:t>
      </w:r>
      <w:r w:rsidRPr="00983EBC">
        <w:rPr>
          <w:rFonts w:ascii="Times New Roman Regular" w:hAnsi="Times New Roman Regular" w:cs="Times New Roman Regular"/>
          <w:b w:val="0"/>
          <w:bCs w:val="0"/>
          <w:smallCaps w:val="0"/>
          <w:color w:val="auto"/>
          <w:sz w:val="24"/>
          <w:szCs w:val="24"/>
        </w:rPr>
        <w:fldChar w:fldCharType="end"/>
      </w:r>
      <w:r w:rsidRPr="00983EBC">
        <w:rPr>
          <w:rFonts w:ascii="Times New Roman Regular" w:hAnsi="Times New Roman Regular" w:cs="Times New Roman Regular"/>
          <w:b w:val="0"/>
          <w:bCs w:val="0"/>
          <w:smallCaps w:val="0"/>
          <w:color w:val="auto"/>
          <w:sz w:val="24"/>
          <w:szCs w:val="24"/>
        </w:rPr>
        <w:t>: Interview thematic analysis themes, conclusions &amp; evidence</w:t>
      </w:r>
      <w:bookmarkEnd w:id="531"/>
    </w:p>
    <w:tbl>
      <w:tblPr>
        <w:tblStyle w:val="TableGrid"/>
        <w:tblW w:w="0" w:type="auto"/>
        <w:tblLook w:val="04A0" w:firstRow="1" w:lastRow="0" w:firstColumn="1" w:lastColumn="0" w:noHBand="0" w:noVBand="1"/>
      </w:tblPr>
      <w:tblGrid>
        <w:gridCol w:w="1615"/>
        <w:gridCol w:w="3960"/>
        <w:gridCol w:w="3775"/>
      </w:tblGrid>
      <w:tr w:rsidR="00B40933" w14:paraId="2F58ABCF" w14:textId="77777777">
        <w:tc>
          <w:tcPr>
            <w:tcW w:w="1615" w:type="dxa"/>
          </w:tcPr>
          <w:p w14:paraId="56AA4893"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3960" w:type="dxa"/>
          </w:tcPr>
          <w:p w14:paraId="5DAF0F3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tc>
        <w:tc>
          <w:tcPr>
            <w:tcW w:w="3775" w:type="dxa"/>
          </w:tcPr>
          <w:p w14:paraId="1FE856DA"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Evidence</w:t>
            </w:r>
          </w:p>
        </w:tc>
      </w:tr>
      <w:tr w:rsidR="00B40933" w14:paraId="31F619D6" w14:textId="77777777">
        <w:tc>
          <w:tcPr>
            <w:tcW w:w="9350" w:type="dxa"/>
            <w:gridSpan w:val="3"/>
          </w:tcPr>
          <w:p w14:paraId="77C3EA08"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Research component</w:t>
            </w:r>
          </w:p>
        </w:tc>
      </w:tr>
      <w:tr w:rsidR="00B40933" w14:paraId="467602AA" w14:textId="77777777">
        <w:tc>
          <w:tcPr>
            <w:tcW w:w="1615" w:type="dxa"/>
          </w:tcPr>
          <w:p w14:paraId="4949F3FE" w14:textId="77777777" w:rsidR="00B40933" w:rsidRDefault="00FD2F9D" w:rsidP="00C051B6">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Research Problem &amp; Gap</w:t>
            </w:r>
          </w:p>
        </w:tc>
        <w:tc>
          <w:tcPr>
            <w:tcW w:w="3960" w:type="dxa"/>
          </w:tcPr>
          <w:p w14:paraId="35223B8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interviewees validated the research gap and the defined problem. They were also happy that the author had been conducting this research, as few papers were published in this domain.</w:t>
            </w:r>
          </w:p>
        </w:tc>
        <w:tc>
          <w:tcPr>
            <w:tcW w:w="3775" w:type="dxa"/>
          </w:tcPr>
          <w:p w14:paraId="7D52853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“Yes, there are many TS forecasting algorithms; however, many are obsolete.”</w:t>
            </w:r>
          </w:p>
          <w:p w14:paraId="61CE047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“Yes, the chosen field of architectures can be considered an advancement.”</w:t>
            </w:r>
          </w:p>
          <w:p w14:paraId="378D655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“As per my knowledge, I have not seen a system using the basic LTC architecture itself, so this new architecture will be novel.”</w:t>
            </w:r>
          </w:p>
        </w:tc>
      </w:tr>
      <w:tr w:rsidR="00B40933" w14:paraId="4C508DEB" w14:textId="77777777">
        <w:tc>
          <w:tcPr>
            <w:tcW w:w="1615" w:type="dxa"/>
          </w:tcPr>
          <w:p w14:paraId="38510CD9"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Requirements</w:t>
            </w:r>
          </w:p>
        </w:tc>
        <w:tc>
          <w:tcPr>
            <w:tcW w:w="3960" w:type="dxa"/>
          </w:tcPr>
          <w:p w14:paraId="1866B98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interviewees were concerned that ODEs and SDEs could be expensive to compute and hence could take some time, which can be an issue given that the forecasts must be produced quickly. Therefore, the author must optimize the model as much as possible to avoid user-unfriendliness.</w:t>
            </w:r>
          </w:p>
        </w:tc>
        <w:tc>
          <w:tcPr>
            <w:tcW w:w="3775" w:type="dxa"/>
          </w:tcPr>
          <w:p w14:paraId="37E90C19"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“They are expensive to compute.”</w:t>
            </w:r>
          </w:p>
          <w:p w14:paraId="0281E59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can be resource-intensive.”</w:t>
            </w:r>
          </w:p>
        </w:tc>
      </w:tr>
      <w:tr w:rsidR="00B40933" w14:paraId="4282E5D0" w14:textId="77777777">
        <w:tc>
          <w:tcPr>
            <w:tcW w:w="1615" w:type="dxa"/>
          </w:tcPr>
          <w:p w14:paraId="49614A9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Advice</w:t>
            </w:r>
          </w:p>
        </w:tc>
        <w:tc>
          <w:tcPr>
            <w:tcW w:w="3960" w:type="dxa"/>
          </w:tcPr>
          <w:p w14:paraId="347741A5" w14:textId="01E2F368"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had initially planned on only creating an implementation of the LTC architecture proposed by Hasani </w:t>
            </w:r>
            <w:r>
              <w:rPr>
                <w:rFonts w:ascii="Times New Roman Regular" w:hAnsi="Times New Roman Regular" w:cs="Times New Roman Regular"/>
                <w:sz w:val="24"/>
                <w:szCs w:val="24"/>
              </w:rPr>
              <w:lastRenderedPageBreak/>
              <w:t>et al. (</w:t>
            </w:r>
            <w:hyperlink w:anchor="hasani2020ref" w:history="1">
              <w:r>
                <w:rPr>
                  <w:rStyle w:val="Hyperlink"/>
                  <w:rFonts w:ascii="Times New Roman Regular" w:hAnsi="Times New Roman Regular" w:cs="Times New Roman Regular"/>
                  <w:color w:val="auto"/>
                  <w:sz w:val="24"/>
                  <w:szCs w:val="24"/>
                  <w:u w:val="none"/>
                </w:rPr>
                <w:t>2020</w:t>
              </w:r>
            </w:hyperlink>
            <w:r>
              <w:rPr>
                <w:rFonts w:ascii="Times New Roman Regular" w:hAnsi="Times New Roman Regular" w:cs="Times New Roman Regular"/>
                <w:sz w:val="24"/>
                <w:szCs w:val="24"/>
              </w:rPr>
              <w:t>). However, the author could further improve the architecture by using SDEs instead (the base LTC uses ODEs), which could manifest into a novel algorithm, which is the author’s current aim as it carries more significance and a potentially more outstanding contribution.</w:t>
            </w:r>
          </w:p>
        </w:tc>
        <w:tc>
          <w:tcPr>
            <w:tcW w:w="3775" w:type="dxa"/>
          </w:tcPr>
          <w:p w14:paraId="5E1E3905"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“I think latent ODEs are obsolete.”</w:t>
            </w:r>
          </w:p>
          <w:p w14:paraId="487E6C1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“You should look into latent SDEs instead.”</w:t>
            </w:r>
          </w:p>
          <w:p w14:paraId="350601E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“Latent SDEs are more flexible, you could try applying LTC architectures to those more flexible models instead.”</w:t>
            </w:r>
          </w:p>
        </w:tc>
      </w:tr>
      <w:tr w:rsidR="00B40933" w14:paraId="2EE2825F" w14:textId="77777777">
        <w:tc>
          <w:tcPr>
            <w:tcW w:w="1615" w:type="dxa"/>
          </w:tcPr>
          <w:p w14:paraId="32B7249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Other suggestions</w:t>
            </w:r>
          </w:p>
        </w:tc>
        <w:tc>
          <w:tcPr>
            <w:tcW w:w="3960" w:type="dxa"/>
          </w:tcPr>
          <w:p w14:paraId="3702BDD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What was concluded here was that XAI is primarily present for image classification, and there needs to be more literature on the TS domain. However, XAI integration into TS modelling could be confusing and complicated due to the temporal component. Additionally, XAI for SDEs needs to be researched, which the author could look into if time permits.</w:t>
            </w:r>
          </w:p>
        </w:tc>
        <w:tc>
          <w:tcPr>
            <w:tcW w:w="3775" w:type="dxa"/>
          </w:tcPr>
          <w:p w14:paraId="7F3ADCC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“Yea, in the domain of TS I have not seen many explainable AI research conducted.”</w:t>
            </w:r>
          </w:p>
          <w:p w14:paraId="1034335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“Explainable AI is flourishing in image classification but I have not seen it in TS.”</w:t>
            </w:r>
          </w:p>
          <w:p w14:paraId="3DA2F0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“Integrating explainable AI might not be straightforward as other domains.”</w:t>
            </w:r>
          </w:p>
        </w:tc>
      </w:tr>
      <w:tr w:rsidR="00B40933" w14:paraId="7D47498F" w14:textId="77777777">
        <w:tc>
          <w:tcPr>
            <w:tcW w:w="9350" w:type="dxa"/>
            <w:gridSpan w:val="3"/>
          </w:tcPr>
          <w:p w14:paraId="42B0375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Problem domain</w:t>
            </w:r>
          </w:p>
        </w:tc>
      </w:tr>
      <w:tr w:rsidR="00B40933" w14:paraId="554F9DA6" w14:textId="77777777">
        <w:tc>
          <w:tcPr>
            <w:tcW w:w="1615" w:type="dxa"/>
          </w:tcPr>
          <w:p w14:paraId="32DDEE0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Robustness</w:t>
            </w:r>
          </w:p>
        </w:tc>
        <w:tc>
          <w:tcPr>
            <w:tcW w:w="3960" w:type="dxa"/>
          </w:tcPr>
          <w:p w14:paraId="070279B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interview was an additional validation for the data collected in the survey. Most suggestions were to use as many extra features as possible to make the model robust. Therefore, the author will ensure that they utilize the mentioned exogenous features.</w:t>
            </w:r>
          </w:p>
        </w:tc>
        <w:tc>
          <w:tcPr>
            <w:tcW w:w="3775" w:type="dxa"/>
          </w:tcPr>
          <w:p w14:paraId="050400C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is best if you try to include as many features as possible.”</w:t>
            </w:r>
          </w:p>
          <w:p w14:paraId="059F8F7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is not practical to forecast with only historical prices.”</w:t>
            </w:r>
          </w:p>
        </w:tc>
      </w:tr>
    </w:tbl>
    <w:p w14:paraId="2FFB3504" w14:textId="7EA4A9E7" w:rsidR="00200F77" w:rsidRPr="00591AE2" w:rsidRDefault="00742696" w:rsidP="00B966A1">
      <w:pPr>
        <w:pStyle w:val="Heading1"/>
        <w:spacing w:line="360" w:lineRule="auto"/>
        <w:rPr>
          <w:rFonts w:ascii="Times New Roman Regular" w:hAnsi="Times New Roman Regular" w:cs="Times New Roman Regular" w:hint="eastAsia"/>
          <w:b/>
          <w:bCs/>
          <w:color w:val="auto"/>
          <w:sz w:val="28"/>
          <w:szCs w:val="28"/>
        </w:rPr>
      </w:pPr>
      <w:bookmarkStart w:id="532" w:name="_A.3._Survey_analysis"/>
      <w:bookmarkStart w:id="533" w:name="_C.3._Survey_analysis"/>
      <w:bookmarkStart w:id="534" w:name="_Toc125663168"/>
      <w:bookmarkStart w:id="535" w:name="_Toc132325941"/>
      <w:bookmarkStart w:id="536" w:name="_A.2._Survey_analysis"/>
      <w:bookmarkStart w:id="537" w:name="_A.4._Use_case_descriptions"/>
      <w:bookmarkEnd w:id="532"/>
      <w:bookmarkEnd w:id="533"/>
      <w:r>
        <w:rPr>
          <w:rFonts w:ascii="Times New Roman Regular" w:hAnsi="Times New Roman Regular" w:cs="Times New Roman Regular"/>
          <w:b/>
          <w:bCs/>
          <w:color w:val="auto"/>
          <w:sz w:val="28"/>
          <w:szCs w:val="28"/>
        </w:rPr>
        <w:t>C</w:t>
      </w:r>
      <w:r w:rsidR="00200F77" w:rsidRPr="00591AE2">
        <w:rPr>
          <w:rFonts w:ascii="Times New Roman Regular" w:hAnsi="Times New Roman Regular" w:cs="Times New Roman Regular"/>
          <w:b/>
          <w:bCs/>
          <w:color w:val="auto"/>
          <w:sz w:val="28"/>
          <w:szCs w:val="28"/>
        </w:rPr>
        <w:t>.</w:t>
      </w:r>
      <w:r w:rsidR="00110414" w:rsidRPr="00591AE2">
        <w:rPr>
          <w:rFonts w:ascii="Times New Roman Regular" w:hAnsi="Times New Roman Regular" w:cs="Times New Roman Regular"/>
          <w:b/>
          <w:bCs/>
          <w:color w:val="auto"/>
          <w:sz w:val="28"/>
          <w:szCs w:val="28"/>
        </w:rPr>
        <w:t>3</w:t>
      </w:r>
      <w:r w:rsidR="00200F77" w:rsidRPr="00591AE2">
        <w:rPr>
          <w:rFonts w:ascii="Times New Roman Regular" w:hAnsi="Times New Roman Regular" w:cs="Times New Roman Regular"/>
          <w:b/>
          <w:bCs/>
          <w:color w:val="auto"/>
          <w:sz w:val="28"/>
          <w:szCs w:val="28"/>
        </w:rPr>
        <w:t>. Survey analysis</w:t>
      </w:r>
      <w:bookmarkStart w:id="538" w:name="_A.3._Survey_thematic"/>
      <w:bookmarkEnd w:id="534"/>
      <w:bookmarkEnd w:id="535"/>
      <w:bookmarkEnd w:id="538"/>
    </w:p>
    <w:p w14:paraId="532D95CC" w14:textId="328C1A56" w:rsidR="00200F77" w:rsidRPr="00B966A1" w:rsidRDefault="00200F77" w:rsidP="00200F77">
      <w:pPr>
        <w:pStyle w:val="Caption"/>
        <w:keepNext/>
        <w:jc w:val="center"/>
        <w:rPr>
          <w:rFonts w:ascii="Times New Roman Regular" w:hAnsi="Times New Roman Regular" w:cs="Times New Roman Regular" w:hint="eastAsia"/>
          <w:b w:val="0"/>
          <w:bCs w:val="0"/>
          <w:smallCaps w:val="0"/>
          <w:color w:val="auto"/>
          <w:sz w:val="24"/>
          <w:szCs w:val="24"/>
        </w:rPr>
      </w:pPr>
      <w:bookmarkStart w:id="539" w:name="_Toc121126710"/>
      <w:bookmarkStart w:id="540" w:name="_Toc132182736"/>
      <w:bookmarkEnd w:id="536"/>
      <w:r w:rsidRPr="00B966A1">
        <w:rPr>
          <w:rFonts w:ascii="Times New Roman Regular" w:hAnsi="Times New Roman Regular" w:cs="Times New Roman Regular"/>
          <w:b w:val="0"/>
          <w:bCs w:val="0"/>
          <w:smallCaps w:val="0"/>
          <w:color w:val="auto"/>
          <w:sz w:val="24"/>
          <w:szCs w:val="24"/>
        </w:rPr>
        <w:t xml:space="preserve">Table </w:t>
      </w:r>
      <w:r w:rsidRPr="00B966A1">
        <w:rPr>
          <w:rFonts w:ascii="Times New Roman Regular" w:hAnsi="Times New Roman Regular" w:cs="Times New Roman Regular"/>
          <w:b w:val="0"/>
          <w:bCs w:val="0"/>
          <w:smallCaps w:val="0"/>
          <w:color w:val="auto"/>
          <w:sz w:val="24"/>
          <w:szCs w:val="24"/>
        </w:rPr>
        <w:fldChar w:fldCharType="begin"/>
      </w:r>
      <w:r w:rsidRPr="00B966A1">
        <w:rPr>
          <w:rFonts w:ascii="Times New Roman Regular" w:hAnsi="Times New Roman Regular" w:cs="Times New Roman Regular"/>
          <w:b w:val="0"/>
          <w:bCs w:val="0"/>
          <w:smallCaps w:val="0"/>
          <w:color w:val="auto"/>
          <w:sz w:val="24"/>
          <w:szCs w:val="24"/>
        </w:rPr>
        <w:instrText xml:space="preserve"> SEQ Table \* ARABIC </w:instrText>
      </w:r>
      <w:r w:rsidRPr="00B966A1">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37</w:t>
      </w:r>
      <w:r w:rsidRPr="00B966A1">
        <w:rPr>
          <w:rFonts w:ascii="Times New Roman Regular" w:hAnsi="Times New Roman Regular" w:cs="Times New Roman Regular"/>
          <w:b w:val="0"/>
          <w:bCs w:val="0"/>
          <w:smallCaps w:val="0"/>
          <w:color w:val="auto"/>
          <w:sz w:val="24"/>
          <w:szCs w:val="24"/>
        </w:rPr>
        <w:fldChar w:fldCharType="end"/>
      </w:r>
      <w:r w:rsidRPr="00B966A1">
        <w:rPr>
          <w:rFonts w:ascii="Times New Roman Regular" w:hAnsi="Times New Roman Regular" w:cs="Times New Roman Regular"/>
          <w:b w:val="0"/>
          <w:bCs w:val="0"/>
          <w:smallCaps w:val="0"/>
          <w:color w:val="auto"/>
          <w:sz w:val="24"/>
          <w:szCs w:val="24"/>
        </w:rPr>
        <w:t>: Survey thematic analysis codes, themes &amp; conclusions</w:t>
      </w:r>
      <w:bookmarkEnd w:id="539"/>
      <w:bookmarkEnd w:id="540"/>
    </w:p>
    <w:tbl>
      <w:tblPr>
        <w:tblStyle w:val="TableGrid"/>
        <w:tblW w:w="0" w:type="auto"/>
        <w:tblLook w:val="04A0" w:firstRow="1" w:lastRow="0" w:firstColumn="1" w:lastColumn="0" w:noHBand="0" w:noVBand="1"/>
      </w:tblPr>
      <w:tblGrid>
        <w:gridCol w:w="1615"/>
        <w:gridCol w:w="2880"/>
        <w:gridCol w:w="1080"/>
        <w:gridCol w:w="3775"/>
      </w:tblGrid>
      <w:tr w:rsidR="00200F77" w14:paraId="0A69D68B" w14:textId="77777777" w:rsidTr="00FD2F9D">
        <w:tc>
          <w:tcPr>
            <w:tcW w:w="4495" w:type="dxa"/>
            <w:gridSpan w:val="2"/>
          </w:tcPr>
          <w:p w14:paraId="16D8878E" w14:textId="77777777" w:rsidR="00200F77" w:rsidRDefault="00200F77"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Code</w:t>
            </w:r>
          </w:p>
        </w:tc>
        <w:tc>
          <w:tcPr>
            <w:tcW w:w="4855" w:type="dxa"/>
            <w:gridSpan w:val="2"/>
          </w:tcPr>
          <w:p w14:paraId="0BD52144" w14:textId="77777777" w:rsidR="00200F77" w:rsidRDefault="00200F77"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r>
      <w:tr w:rsidR="00200F77" w14:paraId="2EC014B5" w14:textId="77777777" w:rsidTr="00FD2F9D">
        <w:tc>
          <w:tcPr>
            <w:tcW w:w="4495" w:type="dxa"/>
            <w:gridSpan w:val="2"/>
          </w:tcPr>
          <w:p w14:paraId="195845C0"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Exogenous factors</w:t>
            </w:r>
          </w:p>
        </w:tc>
        <w:tc>
          <w:tcPr>
            <w:tcW w:w="4855" w:type="dxa"/>
            <w:gridSpan w:val="2"/>
          </w:tcPr>
          <w:p w14:paraId="6A789384"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Robustness</w:t>
            </w:r>
          </w:p>
        </w:tc>
      </w:tr>
      <w:tr w:rsidR="00200F77" w14:paraId="1682CFCF" w14:textId="77777777" w:rsidTr="00FD2F9D">
        <w:tc>
          <w:tcPr>
            <w:tcW w:w="4495" w:type="dxa"/>
            <w:gridSpan w:val="2"/>
          </w:tcPr>
          <w:p w14:paraId="19E730DC"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Explainability, Insights</w:t>
            </w:r>
          </w:p>
        </w:tc>
        <w:tc>
          <w:tcPr>
            <w:tcW w:w="4855" w:type="dxa"/>
            <w:gridSpan w:val="2"/>
          </w:tcPr>
          <w:p w14:paraId="554A17E0" w14:textId="77777777" w:rsidR="00200F77" w:rsidRDefault="00200F77"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Reliability</w:t>
            </w:r>
          </w:p>
        </w:tc>
      </w:tr>
      <w:tr w:rsidR="00200F77" w14:paraId="0B132CA2" w14:textId="77777777" w:rsidTr="00FD2F9D">
        <w:tc>
          <w:tcPr>
            <w:tcW w:w="4495" w:type="dxa"/>
            <w:gridSpan w:val="2"/>
          </w:tcPr>
          <w:p w14:paraId="336AED1A"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Simplicity, Convenience</w:t>
            </w:r>
          </w:p>
        </w:tc>
        <w:tc>
          <w:tcPr>
            <w:tcW w:w="4855" w:type="dxa"/>
            <w:gridSpan w:val="2"/>
          </w:tcPr>
          <w:p w14:paraId="2816BB10" w14:textId="77777777" w:rsidR="00200F77" w:rsidRDefault="00200F77"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User-friendly</w:t>
            </w:r>
          </w:p>
        </w:tc>
      </w:tr>
      <w:tr w:rsidR="00200F77" w14:paraId="78982789" w14:textId="77777777" w:rsidTr="00FD2F9D">
        <w:tc>
          <w:tcPr>
            <w:tcW w:w="4495" w:type="dxa"/>
            <w:gridSpan w:val="2"/>
          </w:tcPr>
          <w:p w14:paraId="79A3F1D4"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Tuning</w:t>
            </w:r>
          </w:p>
        </w:tc>
        <w:tc>
          <w:tcPr>
            <w:tcW w:w="4855" w:type="dxa"/>
            <w:gridSpan w:val="2"/>
          </w:tcPr>
          <w:p w14:paraId="21814DF3" w14:textId="77777777" w:rsidR="00200F77" w:rsidRDefault="00200F77"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Editability</w:t>
            </w:r>
          </w:p>
        </w:tc>
      </w:tr>
      <w:tr w:rsidR="00200F77" w14:paraId="32CB6289" w14:textId="77777777" w:rsidTr="00FD2F9D">
        <w:tc>
          <w:tcPr>
            <w:tcW w:w="4495" w:type="dxa"/>
            <w:gridSpan w:val="2"/>
          </w:tcPr>
          <w:p w14:paraId="00319ED2"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On-demand</w:t>
            </w:r>
          </w:p>
        </w:tc>
        <w:tc>
          <w:tcPr>
            <w:tcW w:w="4855" w:type="dxa"/>
            <w:gridSpan w:val="2"/>
          </w:tcPr>
          <w:p w14:paraId="7A162560" w14:textId="77777777" w:rsidR="00200F77" w:rsidRDefault="00200F77"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Future consideration</w:t>
            </w:r>
          </w:p>
          <w:p w14:paraId="0AA68F12" w14:textId="61183E2D" w:rsidR="007B7586" w:rsidRDefault="007B7586" w:rsidP="00FD2F9D">
            <w:pPr>
              <w:spacing w:after="0" w:line="360" w:lineRule="auto"/>
              <w:rPr>
                <w:rFonts w:ascii="Times New Roman Regular" w:hAnsi="Times New Roman Regular" w:cs="Times New Roman Regular" w:hint="eastAsia"/>
                <w:sz w:val="24"/>
                <w:szCs w:val="24"/>
              </w:rPr>
            </w:pPr>
          </w:p>
        </w:tc>
      </w:tr>
      <w:tr w:rsidR="00200F77" w14:paraId="47C9A9B9" w14:textId="77777777" w:rsidTr="00FD2F9D">
        <w:tc>
          <w:tcPr>
            <w:tcW w:w="1615" w:type="dxa"/>
          </w:tcPr>
          <w:p w14:paraId="0D477854" w14:textId="77777777" w:rsidR="00200F77" w:rsidRDefault="00200F77"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3960" w:type="dxa"/>
            <w:gridSpan w:val="2"/>
          </w:tcPr>
          <w:p w14:paraId="09DFDC3A" w14:textId="77777777" w:rsidR="00200F77" w:rsidRDefault="00200F77"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tc>
        <w:tc>
          <w:tcPr>
            <w:tcW w:w="3775" w:type="dxa"/>
          </w:tcPr>
          <w:p w14:paraId="6C1048E7" w14:textId="77777777" w:rsidR="00200F77" w:rsidRDefault="00200F77"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Evidence</w:t>
            </w:r>
          </w:p>
        </w:tc>
      </w:tr>
      <w:tr w:rsidR="00200F77" w14:paraId="59541629" w14:textId="77777777" w:rsidTr="00FD2F9D">
        <w:tc>
          <w:tcPr>
            <w:tcW w:w="1615" w:type="dxa"/>
          </w:tcPr>
          <w:p w14:paraId="1E80F5F3"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Robustness</w:t>
            </w:r>
          </w:p>
        </w:tc>
        <w:tc>
          <w:tcPr>
            <w:tcW w:w="3960" w:type="dxa"/>
            <w:gridSpan w:val="2"/>
          </w:tcPr>
          <w:p w14:paraId="546839A7"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Participants believed that prediction needed more than just including historical prices and that social media Trends and other factors (ex: sentiment) are required to make the system as robust and performant as possible.</w:t>
            </w:r>
          </w:p>
        </w:tc>
        <w:tc>
          <w:tcPr>
            <w:tcW w:w="3775" w:type="dxa"/>
          </w:tcPr>
          <w:p w14:paraId="3D78955C"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 previous trends in the past.”</w:t>
            </w:r>
          </w:p>
          <w:p w14:paraId="5606AE28"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“Consider all possible external factors.”</w:t>
            </w:r>
          </w:p>
        </w:tc>
      </w:tr>
      <w:tr w:rsidR="00200F77" w14:paraId="5C7EAFBC" w14:textId="77777777" w:rsidTr="00FD2F9D">
        <w:tc>
          <w:tcPr>
            <w:tcW w:w="1615" w:type="dxa"/>
          </w:tcPr>
          <w:p w14:paraId="09E316BD"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Reliability</w:t>
            </w:r>
          </w:p>
        </w:tc>
        <w:tc>
          <w:tcPr>
            <w:tcW w:w="3960" w:type="dxa"/>
            <w:gridSpan w:val="2"/>
          </w:tcPr>
          <w:p w14:paraId="67EBFD17"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Almost all respondents requested that the system provide an Explainability component so that the insights obtained can be reliable as the inference becomes as transparent as possible.</w:t>
            </w:r>
          </w:p>
        </w:tc>
        <w:tc>
          <w:tcPr>
            <w:tcW w:w="3775" w:type="dxa"/>
          </w:tcPr>
          <w:p w14:paraId="6359508B"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“Insights about the forecast will be beneficial.”</w:t>
            </w:r>
          </w:p>
          <w:p w14:paraId="7473C1A1"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“Provide as much Explainability to make the prediction as credible as possible.”</w:t>
            </w:r>
          </w:p>
          <w:p w14:paraId="17D8353A"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rate of success of the prediction would be useful.”</w:t>
            </w:r>
          </w:p>
        </w:tc>
      </w:tr>
      <w:tr w:rsidR="00200F77" w14:paraId="0B1C0B31" w14:textId="77777777" w:rsidTr="00FD2F9D">
        <w:tc>
          <w:tcPr>
            <w:tcW w:w="1615" w:type="dxa"/>
          </w:tcPr>
          <w:p w14:paraId="0328ABF2"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User-friendly</w:t>
            </w:r>
          </w:p>
        </w:tc>
        <w:tc>
          <w:tcPr>
            <w:tcW w:w="3960" w:type="dxa"/>
            <w:gridSpan w:val="2"/>
          </w:tcPr>
          <w:p w14:paraId="4A5924ED"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couple of participants requested that the system provide some cryptocurrency news to make it convenient and make the inference procedure as straightforward as possible, so there is no hindrance.</w:t>
            </w:r>
          </w:p>
        </w:tc>
        <w:tc>
          <w:tcPr>
            <w:tcW w:w="3775" w:type="dxa"/>
          </w:tcPr>
          <w:p w14:paraId="58EA72E9"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“Show some news about the current cryptocurrency world in the platform, so it’s convenient for the users.”</w:t>
            </w:r>
          </w:p>
          <w:p w14:paraId="35474B2F"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“Make the steps from choosing a date to forecasting as simple as possible.”</w:t>
            </w:r>
          </w:p>
        </w:tc>
      </w:tr>
      <w:tr w:rsidR="00200F77" w14:paraId="5BAB26F8" w14:textId="77777777" w:rsidTr="00FD2F9D">
        <w:tc>
          <w:tcPr>
            <w:tcW w:w="1615" w:type="dxa"/>
          </w:tcPr>
          <w:p w14:paraId="4DE6045B"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Editability</w:t>
            </w:r>
          </w:p>
        </w:tc>
        <w:tc>
          <w:tcPr>
            <w:tcW w:w="3960" w:type="dxa"/>
            <w:gridSpan w:val="2"/>
          </w:tcPr>
          <w:p w14:paraId="0C4201AF"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An ML-knowledgeable participant mentioned that it would be an ideal scenario if the system could tune the hyperparameters of the model in use, </w:t>
            </w:r>
            <w:r>
              <w:rPr>
                <w:rFonts w:ascii="Times New Roman Regular" w:hAnsi="Times New Roman Regular" w:cs="Times New Roman Regular"/>
                <w:sz w:val="24"/>
                <w:szCs w:val="24"/>
              </w:rPr>
              <w:lastRenderedPageBreak/>
              <w:t>which could be an excellent enhancement to the system as the model anyways retrains periodically.</w:t>
            </w:r>
          </w:p>
        </w:tc>
        <w:tc>
          <w:tcPr>
            <w:tcW w:w="3775" w:type="dxa"/>
          </w:tcPr>
          <w:p w14:paraId="5B475C42"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“Coming from machine learning point of view, I think it’ll be a good idea if there’s a functionality to change the hyperparameters used.”</w:t>
            </w:r>
          </w:p>
        </w:tc>
      </w:tr>
      <w:tr w:rsidR="00200F77" w14:paraId="2B67390D" w14:textId="77777777" w:rsidTr="00FD2F9D">
        <w:tc>
          <w:tcPr>
            <w:tcW w:w="1615" w:type="dxa"/>
          </w:tcPr>
          <w:p w14:paraId="5002CD83"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Future considerations</w:t>
            </w:r>
          </w:p>
        </w:tc>
        <w:tc>
          <w:tcPr>
            <w:tcW w:w="3960" w:type="dxa"/>
            <w:gridSpan w:val="2"/>
          </w:tcPr>
          <w:p w14:paraId="1692F721"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couple of participants mentioned some additional features the author believes they will not be able to cover, given the time allotted.</w:t>
            </w:r>
          </w:p>
        </w:tc>
        <w:tc>
          <w:tcPr>
            <w:tcW w:w="3775" w:type="dxa"/>
          </w:tcPr>
          <w:p w14:paraId="1F1F6CFB"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“Predict the market for any given time duration.”</w:t>
            </w:r>
          </w:p>
          <w:p w14:paraId="13A4914F" w14:textId="31B0415C"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“Ability to identify a pump and dump scenario compared to an actual increase in the price of stock/crypto.”</w:t>
            </w:r>
          </w:p>
        </w:tc>
      </w:tr>
    </w:tbl>
    <w:p w14:paraId="2776B5E7" w14:textId="134B2754" w:rsidR="00290E29" w:rsidRPr="00290E29" w:rsidRDefault="00C07A9E" w:rsidP="00566713">
      <w:pPr>
        <w:pStyle w:val="Heading1"/>
        <w:spacing w:line="360" w:lineRule="auto"/>
        <w:rPr>
          <w:rFonts w:ascii="Times New Roman Regular" w:hAnsi="Times New Roman Regular" w:cs="Times New Roman Regular" w:hint="eastAsia"/>
          <w:b/>
          <w:bCs/>
          <w:color w:val="auto"/>
          <w:sz w:val="28"/>
          <w:szCs w:val="28"/>
        </w:rPr>
      </w:pPr>
      <w:bookmarkStart w:id="541" w:name="_C.4._Use_case"/>
      <w:bookmarkStart w:id="542" w:name="_Toc132325942"/>
      <w:bookmarkEnd w:id="541"/>
      <w:r>
        <w:rPr>
          <w:rFonts w:ascii="Times New Roman Regular" w:hAnsi="Times New Roman Regular" w:cs="Times New Roman Regular"/>
          <w:b/>
          <w:bCs/>
          <w:color w:val="auto"/>
          <w:sz w:val="28"/>
          <w:szCs w:val="28"/>
        </w:rPr>
        <w:t>C</w:t>
      </w:r>
      <w:r w:rsidRPr="00CC58CE">
        <w:rPr>
          <w:rFonts w:ascii="Times New Roman Regular" w:hAnsi="Times New Roman Regular" w:cs="Times New Roman Regular"/>
          <w:b/>
          <w:bCs/>
          <w:color w:val="auto"/>
          <w:sz w:val="28"/>
          <w:szCs w:val="28"/>
        </w:rPr>
        <w:t>.4. Use case descriptions</w:t>
      </w:r>
      <w:bookmarkEnd w:id="530"/>
      <w:bookmarkEnd w:id="542"/>
    </w:p>
    <w:p w14:paraId="7735AF74" w14:textId="26329F29" w:rsidR="00B40933" w:rsidRPr="00566713"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43" w:name="_Toc121126705"/>
      <w:bookmarkStart w:id="544" w:name="_Toc132182737"/>
      <w:bookmarkEnd w:id="537"/>
      <w:r w:rsidRPr="00566713">
        <w:rPr>
          <w:rFonts w:ascii="Times New Roman Regular" w:hAnsi="Times New Roman Regular" w:cs="Times New Roman Regular"/>
          <w:b w:val="0"/>
          <w:bCs w:val="0"/>
          <w:smallCaps w:val="0"/>
          <w:color w:val="auto"/>
          <w:sz w:val="24"/>
          <w:szCs w:val="24"/>
        </w:rPr>
        <w:t xml:space="preserve">Table </w:t>
      </w:r>
      <w:r w:rsidRPr="00566713">
        <w:rPr>
          <w:rFonts w:ascii="Times New Roman Regular" w:hAnsi="Times New Roman Regular" w:cs="Times New Roman Regular"/>
          <w:b w:val="0"/>
          <w:bCs w:val="0"/>
          <w:smallCaps w:val="0"/>
          <w:color w:val="auto"/>
          <w:sz w:val="24"/>
          <w:szCs w:val="24"/>
        </w:rPr>
        <w:fldChar w:fldCharType="begin"/>
      </w:r>
      <w:r w:rsidRPr="00566713">
        <w:rPr>
          <w:rFonts w:ascii="Times New Roman Regular" w:hAnsi="Times New Roman Regular" w:cs="Times New Roman Regular"/>
          <w:b w:val="0"/>
          <w:bCs w:val="0"/>
          <w:smallCaps w:val="0"/>
          <w:color w:val="auto"/>
          <w:sz w:val="24"/>
          <w:szCs w:val="24"/>
        </w:rPr>
        <w:instrText xml:space="preserve"> SEQ Table \* ARABIC </w:instrText>
      </w:r>
      <w:r w:rsidRPr="00566713">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38</w:t>
      </w:r>
      <w:r w:rsidRPr="00566713">
        <w:rPr>
          <w:rFonts w:ascii="Times New Roman Regular" w:hAnsi="Times New Roman Regular" w:cs="Times New Roman Regular"/>
          <w:b w:val="0"/>
          <w:bCs w:val="0"/>
          <w:smallCaps w:val="0"/>
          <w:color w:val="auto"/>
          <w:sz w:val="24"/>
          <w:szCs w:val="24"/>
        </w:rPr>
        <w:fldChar w:fldCharType="end"/>
      </w:r>
      <w:r w:rsidRPr="00566713">
        <w:rPr>
          <w:rFonts w:ascii="Times New Roman Regular" w:hAnsi="Times New Roman Regular" w:cs="Times New Roman Regular"/>
          <w:b w:val="0"/>
          <w:bCs w:val="0"/>
          <w:smallCaps w:val="0"/>
          <w:color w:val="auto"/>
          <w:sz w:val="24"/>
          <w:szCs w:val="24"/>
        </w:rPr>
        <w:t>: Use case description UC:03; UC:04; UC:05</w:t>
      </w:r>
      <w:bookmarkEnd w:id="543"/>
      <w:bookmarkEnd w:id="544"/>
    </w:p>
    <w:tbl>
      <w:tblPr>
        <w:tblStyle w:val="TableGrid"/>
        <w:tblW w:w="0" w:type="auto"/>
        <w:tblLook w:val="04A0" w:firstRow="1" w:lastRow="0" w:firstColumn="1" w:lastColumn="0" w:noHBand="0" w:noVBand="1"/>
      </w:tblPr>
      <w:tblGrid>
        <w:gridCol w:w="1795"/>
        <w:gridCol w:w="7555"/>
      </w:tblGrid>
      <w:tr w:rsidR="00B40933" w14:paraId="5DC7AC0F" w14:textId="77777777">
        <w:tc>
          <w:tcPr>
            <w:tcW w:w="1795" w:type="dxa"/>
            <w:shd w:val="clear" w:color="auto" w:fill="BFBFBF" w:themeFill="background1" w:themeFillShade="BF"/>
          </w:tcPr>
          <w:p w14:paraId="6198F9F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 case</w:t>
            </w:r>
          </w:p>
        </w:tc>
        <w:tc>
          <w:tcPr>
            <w:tcW w:w="7555" w:type="dxa"/>
          </w:tcPr>
          <w:p w14:paraId="44BB3AB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Manage exogenous features</w:t>
            </w:r>
          </w:p>
        </w:tc>
      </w:tr>
      <w:tr w:rsidR="00B40933" w14:paraId="3558C30B" w14:textId="77777777">
        <w:tc>
          <w:tcPr>
            <w:tcW w:w="1795" w:type="dxa"/>
            <w:shd w:val="clear" w:color="auto" w:fill="BFBFBF" w:themeFill="background1" w:themeFillShade="BF"/>
          </w:tcPr>
          <w:p w14:paraId="50209CC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Id</w:t>
            </w:r>
          </w:p>
        </w:tc>
        <w:tc>
          <w:tcPr>
            <w:tcW w:w="7555" w:type="dxa"/>
          </w:tcPr>
          <w:p w14:paraId="0E2B7CA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UC:03; UC:04, UC:05</w:t>
            </w:r>
          </w:p>
        </w:tc>
      </w:tr>
      <w:tr w:rsidR="00B40933" w14:paraId="0366A529" w14:textId="77777777">
        <w:tc>
          <w:tcPr>
            <w:tcW w:w="1795" w:type="dxa"/>
            <w:shd w:val="clear" w:color="auto" w:fill="BFBFBF" w:themeFill="background1" w:themeFillShade="BF"/>
          </w:tcPr>
          <w:p w14:paraId="293F4A5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Description</w:t>
            </w:r>
          </w:p>
        </w:tc>
        <w:tc>
          <w:tcPr>
            <w:tcW w:w="7555" w:type="dxa"/>
          </w:tcPr>
          <w:p w14:paraId="7C13170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Manage and process new data without the need for manual interaction.</w:t>
            </w:r>
          </w:p>
        </w:tc>
      </w:tr>
      <w:tr w:rsidR="00B40933" w14:paraId="0E0FAF88" w14:textId="77777777">
        <w:tc>
          <w:tcPr>
            <w:tcW w:w="1795" w:type="dxa"/>
            <w:shd w:val="clear" w:color="auto" w:fill="BFBFBF" w:themeFill="background1" w:themeFillShade="BF"/>
          </w:tcPr>
          <w:p w14:paraId="13DACC1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Actor</w:t>
            </w:r>
          </w:p>
        </w:tc>
        <w:tc>
          <w:tcPr>
            <w:tcW w:w="7555" w:type="dxa"/>
          </w:tcPr>
          <w:p w14:paraId="4BD38E8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16BD8E97" w14:textId="77777777">
        <w:tc>
          <w:tcPr>
            <w:tcW w:w="1795" w:type="dxa"/>
            <w:shd w:val="clear" w:color="auto" w:fill="BFBFBF" w:themeFill="background1" w:themeFillShade="BF"/>
          </w:tcPr>
          <w:p w14:paraId="0ACDA9C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Supporting actor (if any)</w:t>
            </w:r>
          </w:p>
        </w:tc>
        <w:tc>
          <w:tcPr>
            <w:tcW w:w="7555" w:type="dxa"/>
          </w:tcPr>
          <w:p w14:paraId="0EF6378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74A2E1E4" w14:textId="77777777">
        <w:tc>
          <w:tcPr>
            <w:tcW w:w="1795" w:type="dxa"/>
            <w:shd w:val="clear" w:color="auto" w:fill="BFBFBF" w:themeFill="background1" w:themeFillShade="BF"/>
          </w:tcPr>
          <w:p w14:paraId="0113E81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Stakeholders (if any)</w:t>
            </w:r>
          </w:p>
        </w:tc>
        <w:tc>
          <w:tcPr>
            <w:tcW w:w="7555" w:type="dxa"/>
          </w:tcPr>
          <w:p w14:paraId="73BB546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2051776E" w14:textId="77777777">
        <w:tc>
          <w:tcPr>
            <w:tcW w:w="1795" w:type="dxa"/>
            <w:shd w:val="clear" w:color="auto" w:fill="BFBFBF" w:themeFill="background1" w:themeFillShade="BF"/>
          </w:tcPr>
          <w:p w14:paraId="27C0DCC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Pre-conditions</w:t>
            </w:r>
          </w:p>
        </w:tc>
        <w:tc>
          <w:tcPr>
            <w:tcW w:w="7555" w:type="dxa"/>
          </w:tcPr>
          <w:p w14:paraId="2CE3200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latest available data must be scraped and available.</w:t>
            </w:r>
          </w:p>
        </w:tc>
      </w:tr>
      <w:tr w:rsidR="00B40933" w14:paraId="0A4125CF" w14:textId="77777777">
        <w:tc>
          <w:tcPr>
            <w:tcW w:w="1795" w:type="dxa"/>
            <w:shd w:val="clear" w:color="auto" w:fill="BFBFBF" w:themeFill="background1" w:themeFillShade="BF"/>
          </w:tcPr>
          <w:p w14:paraId="705F6F3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Main flow</w:t>
            </w:r>
          </w:p>
        </w:tc>
        <w:tc>
          <w:tcPr>
            <w:tcW w:w="7555" w:type="dxa"/>
          </w:tcPr>
          <w:p w14:paraId="183B1416" w14:textId="7D310D6C" w:rsidR="00B40933" w:rsidRDefault="00FD2F9D" w:rsidP="00C46E03">
            <w:pPr>
              <w:pStyle w:val="ListParagraph"/>
              <w:numPr>
                <w:ilvl w:val="0"/>
                <w:numId w:val="2"/>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 </w:t>
            </w:r>
            <w:r w:rsidR="009E00AF">
              <w:rPr>
                <w:rFonts w:ascii="Times New Roman Regular" w:hAnsi="Times New Roman Regular" w:cs="Times New Roman Regular"/>
                <w:sz w:val="24"/>
                <w:szCs w:val="24"/>
              </w:rPr>
              <w:t>c</w:t>
            </w:r>
            <w:r>
              <w:rPr>
                <w:rFonts w:ascii="Times New Roman Regular" w:hAnsi="Times New Roman Regular" w:cs="Times New Roman Regular"/>
                <w:sz w:val="24"/>
                <w:szCs w:val="24"/>
              </w:rPr>
              <w:t>ron job triggered fetches the latest historical prices, tweets, Twitter volume, trends, and block reward size data.</w:t>
            </w:r>
          </w:p>
          <w:p w14:paraId="2D7E47F7" w14:textId="77777777" w:rsidR="00B40933" w:rsidRDefault="00FD2F9D" w:rsidP="00C46E03">
            <w:pPr>
              <w:pStyle w:val="ListParagraph"/>
              <w:numPr>
                <w:ilvl w:val="0"/>
                <w:numId w:val="2"/>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Twitter volume, Google trends, and block reward size are scaled and cleaned.</w:t>
            </w:r>
          </w:p>
          <w:p w14:paraId="609B9C81" w14:textId="77777777" w:rsidR="00B40933" w:rsidRDefault="00FD2F9D" w:rsidP="00C46E03">
            <w:pPr>
              <w:pStyle w:val="ListParagraph"/>
              <w:numPr>
                <w:ilvl w:val="0"/>
                <w:numId w:val="2"/>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Tweets undergo sentiment analysis to determine current speculation.</w:t>
            </w:r>
          </w:p>
          <w:p w14:paraId="4CCFEF88" w14:textId="01CB5D43" w:rsidR="00B40933" w:rsidRDefault="00FD2F9D" w:rsidP="00C46E03">
            <w:pPr>
              <w:pStyle w:val="ListParagraph"/>
              <w:numPr>
                <w:ilvl w:val="0"/>
                <w:numId w:val="2"/>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sentiment is further weighted based on the </w:t>
            </w:r>
            <w:r w:rsidR="00CA05AF">
              <w:rPr>
                <w:rFonts w:ascii="Times New Roman Regular" w:hAnsi="Times New Roman Regular" w:cs="Times New Roman Regular"/>
                <w:sz w:val="24"/>
                <w:szCs w:val="24"/>
              </w:rPr>
              <w:t>t</w:t>
            </w:r>
            <w:r>
              <w:rPr>
                <w:rFonts w:ascii="Times New Roman Regular" w:hAnsi="Times New Roman Regular" w:cs="Times New Roman Regular"/>
                <w:sz w:val="24"/>
                <w:szCs w:val="24"/>
              </w:rPr>
              <w:t>weeter’s importance</w:t>
            </w:r>
            <w:r w:rsidR="00CA05AF">
              <w:rPr>
                <w:rFonts w:ascii="Times New Roman Regular" w:hAnsi="Times New Roman Regular" w:cs="Times New Roman Regular"/>
                <w:sz w:val="24"/>
                <w:szCs w:val="24"/>
              </w:rPr>
              <w:t>.</w:t>
            </w:r>
          </w:p>
          <w:p w14:paraId="6025191C" w14:textId="77777777" w:rsidR="00B40933" w:rsidRDefault="00FD2F9D" w:rsidP="00C46E03">
            <w:pPr>
              <w:pStyle w:val="ListParagraph"/>
              <w:numPr>
                <w:ilvl w:val="0"/>
                <w:numId w:val="2"/>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Features are combined with historical closing prices to create an enriched dataset and retrain the model.</w:t>
            </w:r>
          </w:p>
        </w:tc>
      </w:tr>
      <w:tr w:rsidR="00B40933" w14:paraId="17CA45A4" w14:textId="77777777">
        <w:tc>
          <w:tcPr>
            <w:tcW w:w="1795" w:type="dxa"/>
            <w:shd w:val="clear" w:color="auto" w:fill="BFBFBF" w:themeFill="background1" w:themeFillShade="BF"/>
          </w:tcPr>
          <w:p w14:paraId="0054397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Alternative flows</w:t>
            </w:r>
          </w:p>
        </w:tc>
        <w:tc>
          <w:tcPr>
            <w:tcW w:w="7555" w:type="dxa"/>
          </w:tcPr>
          <w:p w14:paraId="3A2E283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1B90266F" w14:textId="77777777">
        <w:tc>
          <w:tcPr>
            <w:tcW w:w="1795" w:type="dxa"/>
            <w:shd w:val="clear" w:color="auto" w:fill="BFBFBF" w:themeFill="background1" w:themeFillShade="BF"/>
          </w:tcPr>
          <w:p w14:paraId="45DE5D2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Exceptional flows</w:t>
            </w:r>
          </w:p>
        </w:tc>
        <w:tc>
          <w:tcPr>
            <w:tcW w:w="7555" w:type="dxa"/>
          </w:tcPr>
          <w:p w14:paraId="7EA859F6" w14:textId="77777777" w:rsidR="00B40933" w:rsidRDefault="00FD2F9D" w:rsidP="00C46E03">
            <w:pPr>
              <w:pStyle w:val="ListParagraph"/>
              <w:numPr>
                <w:ilvl w:val="0"/>
                <w:numId w:val="3"/>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script could not fetch recent data – retry a few days later or alert Admin for manual overhaul.</w:t>
            </w:r>
          </w:p>
        </w:tc>
      </w:tr>
      <w:tr w:rsidR="00B40933" w14:paraId="65D1F17E" w14:textId="77777777">
        <w:tc>
          <w:tcPr>
            <w:tcW w:w="1795" w:type="dxa"/>
            <w:shd w:val="clear" w:color="auto" w:fill="BFBFBF" w:themeFill="background1" w:themeFillShade="BF"/>
          </w:tcPr>
          <w:p w14:paraId="041F31B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Post-conditions</w:t>
            </w:r>
          </w:p>
        </w:tc>
        <w:tc>
          <w:tcPr>
            <w:tcW w:w="7555" w:type="dxa"/>
          </w:tcPr>
          <w:p w14:paraId="3BC3E91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new enriched dataset with the features is generated.</w:t>
            </w:r>
          </w:p>
        </w:tc>
      </w:tr>
    </w:tbl>
    <w:p w14:paraId="422A5C52" w14:textId="61DEE646" w:rsidR="00B40933" w:rsidRPr="00627F74"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45" w:name="_Toc121126712"/>
      <w:bookmarkStart w:id="546" w:name="_Toc132182738"/>
      <w:r w:rsidRPr="00627F74">
        <w:rPr>
          <w:rFonts w:ascii="Times New Roman Regular" w:hAnsi="Times New Roman Regular" w:cs="Times New Roman Regular"/>
          <w:b w:val="0"/>
          <w:bCs w:val="0"/>
          <w:smallCaps w:val="0"/>
          <w:color w:val="auto"/>
          <w:sz w:val="24"/>
          <w:szCs w:val="24"/>
        </w:rPr>
        <w:t xml:space="preserve">Table </w:t>
      </w:r>
      <w:r w:rsidRPr="00627F74">
        <w:rPr>
          <w:rFonts w:ascii="Times New Roman Regular" w:hAnsi="Times New Roman Regular" w:cs="Times New Roman Regular"/>
          <w:b w:val="0"/>
          <w:bCs w:val="0"/>
          <w:smallCaps w:val="0"/>
          <w:color w:val="auto"/>
          <w:sz w:val="24"/>
          <w:szCs w:val="24"/>
        </w:rPr>
        <w:fldChar w:fldCharType="begin"/>
      </w:r>
      <w:r w:rsidRPr="00627F74">
        <w:rPr>
          <w:rFonts w:ascii="Times New Roman Regular" w:hAnsi="Times New Roman Regular" w:cs="Times New Roman Regular"/>
          <w:b w:val="0"/>
          <w:bCs w:val="0"/>
          <w:smallCaps w:val="0"/>
          <w:color w:val="auto"/>
          <w:sz w:val="24"/>
          <w:szCs w:val="24"/>
        </w:rPr>
        <w:instrText xml:space="preserve"> SEQ Table \* ARABIC </w:instrText>
      </w:r>
      <w:r w:rsidRPr="00627F74">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39</w:t>
      </w:r>
      <w:r w:rsidRPr="00627F74">
        <w:rPr>
          <w:rFonts w:ascii="Times New Roman Regular" w:hAnsi="Times New Roman Regular" w:cs="Times New Roman Regular"/>
          <w:b w:val="0"/>
          <w:bCs w:val="0"/>
          <w:smallCaps w:val="0"/>
          <w:color w:val="auto"/>
          <w:sz w:val="24"/>
          <w:szCs w:val="24"/>
        </w:rPr>
        <w:fldChar w:fldCharType="end"/>
      </w:r>
      <w:r w:rsidRPr="00627F74">
        <w:rPr>
          <w:rFonts w:ascii="Times New Roman Regular" w:hAnsi="Times New Roman Regular" w:cs="Times New Roman Regular"/>
          <w:b w:val="0"/>
          <w:bCs w:val="0"/>
          <w:smallCaps w:val="0"/>
          <w:color w:val="auto"/>
          <w:sz w:val="24"/>
          <w:szCs w:val="24"/>
        </w:rPr>
        <w:t>: Use case description UC:07</w:t>
      </w:r>
      <w:bookmarkEnd w:id="545"/>
      <w:bookmarkEnd w:id="546"/>
    </w:p>
    <w:tbl>
      <w:tblPr>
        <w:tblStyle w:val="TableGrid"/>
        <w:tblW w:w="0" w:type="auto"/>
        <w:tblLook w:val="04A0" w:firstRow="1" w:lastRow="0" w:firstColumn="1" w:lastColumn="0" w:noHBand="0" w:noVBand="1"/>
      </w:tblPr>
      <w:tblGrid>
        <w:gridCol w:w="1795"/>
        <w:gridCol w:w="7555"/>
      </w:tblGrid>
      <w:tr w:rsidR="00B40933" w14:paraId="4288B3FF" w14:textId="77777777">
        <w:tc>
          <w:tcPr>
            <w:tcW w:w="1795" w:type="dxa"/>
            <w:shd w:val="clear" w:color="auto" w:fill="BFBFBF" w:themeFill="background1" w:themeFillShade="BF"/>
          </w:tcPr>
          <w:p w14:paraId="6E247EB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 case</w:t>
            </w:r>
          </w:p>
        </w:tc>
        <w:tc>
          <w:tcPr>
            <w:tcW w:w="7555" w:type="dxa"/>
          </w:tcPr>
          <w:p w14:paraId="091D426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Update model hyperparameters</w:t>
            </w:r>
          </w:p>
        </w:tc>
      </w:tr>
      <w:tr w:rsidR="00B40933" w14:paraId="44D61833" w14:textId="77777777">
        <w:tc>
          <w:tcPr>
            <w:tcW w:w="1795" w:type="dxa"/>
            <w:shd w:val="clear" w:color="auto" w:fill="BFBFBF" w:themeFill="background1" w:themeFillShade="BF"/>
          </w:tcPr>
          <w:p w14:paraId="116E03EC"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Id</w:t>
            </w:r>
          </w:p>
        </w:tc>
        <w:tc>
          <w:tcPr>
            <w:tcW w:w="7555" w:type="dxa"/>
          </w:tcPr>
          <w:p w14:paraId="449936B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UC:07</w:t>
            </w:r>
          </w:p>
        </w:tc>
      </w:tr>
      <w:tr w:rsidR="00B40933" w14:paraId="782F125E" w14:textId="77777777">
        <w:tc>
          <w:tcPr>
            <w:tcW w:w="1795" w:type="dxa"/>
            <w:shd w:val="clear" w:color="auto" w:fill="BFBFBF" w:themeFill="background1" w:themeFillShade="BF"/>
          </w:tcPr>
          <w:p w14:paraId="646B3C0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Description</w:t>
            </w:r>
          </w:p>
        </w:tc>
        <w:tc>
          <w:tcPr>
            <w:tcW w:w="7555" w:type="dxa"/>
          </w:tcPr>
          <w:p w14:paraId="00EBFBF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Manually change the hyperparameters used by the model.</w:t>
            </w:r>
          </w:p>
        </w:tc>
      </w:tr>
      <w:tr w:rsidR="00B40933" w14:paraId="6284DB00" w14:textId="77777777">
        <w:tc>
          <w:tcPr>
            <w:tcW w:w="1795" w:type="dxa"/>
            <w:shd w:val="clear" w:color="auto" w:fill="BFBFBF" w:themeFill="background1" w:themeFillShade="BF"/>
          </w:tcPr>
          <w:p w14:paraId="40E08AD9"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Actor</w:t>
            </w:r>
          </w:p>
        </w:tc>
        <w:tc>
          <w:tcPr>
            <w:tcW w:w="7555" w:type="dxa"/>
          </w:tcPr>
          <w:p w14:paraId="013B7F0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Admin</w:t>
            </w:r>
          </w:p>
        </w:tc>
      </w:tr>
      <w:tr w:rsidR="00B40933" w14:paraId="0E12D938" w14:textId="77777777">
        <w:tc>
          <w:tcPr>
            <w:tcW w:w="1795" w:type="dxa"/>
            <w:shd w:val="clear" w:color="auto" w:fill="BFBFBF" w:themeFill="background1" w:themeFillShade="BF"/>
          </w:tcPr>
          <w:p w14:paraId="1DD2765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Supporting actor (if any)</w:t>
            </w:r>
          </w:p>
        </w:tc>
        <w:tc>
          <w:tcPr>
            <w:tcW w:w="7555" w:type="dxa"/>
          </w:tcPr>
          <w:p w14:paraId="2E1245F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354EAAAA" w14:textId="77777777">
        <w:tc>
          <w:tcPr>
            <w:tcW w:w="1795" w:type="dxa"/>
            <w:shd w:val="clear" w:color="auto" w:fill="BFBFBF" w:themeFill="background1" w:themeFillShade="BF"/>
          </w:tcPr>
          <w:p w14:paraId="0423ED9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Stakeholders (if any)</w:t>
            </w:r>
          </w:p>
        </w:tc>
        <w:tc>
          <w:tcPr>
            <w:tcW w:w="7555" w:type="dxa"/>
          </w:tcPr>
          <w:p w14:paraId="715DC4A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1F897260" w14:textId="77777777">
        <w:tc>
          <w:tcPr>
            <w:tcW w:w="1795" w:type="dxa"/>
            <w:shd w:val="clear" w:color="auto" w:fill="BFBFBF" w:themeFill="background1" w:themeFillShade="BF"/>
          </w:tcPr>
          <w:p w14:paraId="25F60DC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Pre-conditions</w:t>
            </w:r>
          </w:p>
        </w:tc>
        <w:tc>
          <w:tcPr>
            <w:tcW w:w="7555" w:type="dxa"/>
          </w:tcPr>
          <w:p w14:paraId="6B7C6DB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All the data must be scraped and preprocessed (as the model would ideally need to be retrained upon hyperparameter tuning). </w:t>
            </w:r>
          </w:p>
        </w:tc>
      </w:tr>
      <w:tr w:rsidR="00B40933" w14:paraId="03644FC5" w14:textId="77777777">
        <w:tc>
          <w:tcPr>
            <w:tcW w:w="1795" w:type="dxa"/>
            <w:shd w:val="clear" w:color="auto" w:fill="BFBFBF" w:themeFill="background1" w:themeFillShade="BF"/>
          </w:tcPr>
          <w:p w14:paraId="76F59A9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Main flow</w:t>
            </w:r>
          </w:p>
        </w:tc>
        <w:tc>
          <w:tcPr>
            <w:tcW w:w="7555" w:type="dxa"/>
          </w:tcPr>
          <w:p w14:paraId="4737E11A" w14:textId="77777777" w:rsidR="00B40933" w:rsidRDefault="00FD2F9D" w:rsidP="00C46E03">
            <w:pPr>
              <w:pStyle w:val="ListParagraph"/>
              <w:numPr>
                <w:ilvl w:val="0"/>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Admin authorizes themselves.</w:t>
            </w:r>
          </w:p>
          <w:p w14:paraId="45C38B45" w14:textId="77777777" w:rsidR="00B40933" w:rsidRDefault="00FD2F9D" w:rsidP="00C46E03">
            <w:pPr>
              <w:pStyle w:val="ListParagraph"/>
              <w:numPr>
                <w:ilvl w:val="0"/>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Admin can change the hyperparameters in use to a set of predefined values.</w:t>
            </w:r>
          </w:p>
          <w:p w14:paraId="79C2B453" w14:textId="77777777" w:rsidR="00B40933" w:rsidRDefault="00FD2F9D" w:rsidP="00C46E03">
            <w:pPr>
              <w:pStyle w:val="ListParagraph"/>
              <w:numPr>
                <w:ilvl w:val="0"/>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ensures data available is up-to-date (must be in this case, as the script will run periodically automatically). If not:</w:t>
            </w:r>
          </w:p>
          <w:p w14:paraId="3D8CC153" w14:textId="77777777" w:rsidR="00B40933" w:rsidRDefault="00FD2F9D" w:rsidP="00C46E03">
            <w:pPr>
              <w:pStyle w:val="ListParagraph"/>
              <w:numPr>
                <w:ilvl w:val="1"/>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Obtains the latest available data.</w:t>
            </w:r>
          </w:p>
          <w:p w14:paraId="5BE159A7" w14:textId="77777777" w:rsidR="00B40933" w:rsidRDefault="00FD2F9D" w:rsidP="00C46E03">
            <w:pPr>
              <w:pStyle w:val="ListParagraph"/>
              <w:numPr>
                <w:ilvl w:val="1"/>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Performs sentiment analysis and self-retrains.</w:t>
            </w:r>
          </w:p>
          <w:p w14:paraId="6F3946F6" w14:textId="77777777" w:rsidR="00B40933" w:rsidRDefault="00FD2F9D" w:rsidP="00C46E03">
            <w:pPr>
              <w:pStyle w:val="ListParagraph"/>
              <w:numPr>
                <w:ilvl w:val="0"/>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retrains itself with the data and new hyperparameters.</w:t>
            </w:r>
          </w:p>
        </w:tc>
      </w:tr>
      <w:tr w:rsidR="00B40933" w14:paraId="0A7ABAB3" w14:textId="77777777">
        <w:tc>
          <w:tcPr>
            <w:tcW w:w="1795" w:type="dxa"/>
            <w:shd w:val="clear" w:color="auto" w:fill="BFBFBF" w:themeFill="background1" w:themeFillShade="BF"/>
          </w:tcPr>
          <w:p w14:paraId="3A54EA8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Alternative flows</w:t>
            </w:r>
          </w:p>
        </w:tc>
        <w:tc>
          <w:tcPr>
            <w:tcW w:w="7555" w:type="dxa"/>
          </w:tcPr>
          <w:p w14:paraId="66B6B64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4DCF550F" w14:textId="77777777">
        <w:tc>
          <w:tcPr>
            <w:tcW w:w="1795" w:type="dxa"/>
            <w:shd w:val="clear" w:color="auto" w:fill="BFBFBF" w:themeFill="background1" w:themeFillShade="BF"/>
          </w:tcPr>
          <w:p w14:paraId="21592BC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Exceptional flows</w:t>
            </w:r>
          </w:p>
        </w:tc>
        <w:tc>
          <w:tcPr>
            <w:tcW w:w="7555" w:type="dxa"/>
          </w:tcPr>
          <w:p w14:paraId="74F09D4C"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1EBA5F2B" w14:textId="77777777">
        <w:tc>
          <w:tcPr>
            <w:tcW w:w="1795" w:type="dxa"/>
            <w:shd w:val="clear" w:color="auto" w:fill="BFBFBF" w:themeFill="background1" w:themeFillShade="BF"/>
          </w:tcPr>
          <w:p w14:paraId="25FF026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Post-conditions</w:t>
            </w:r>
          </w:p>
        </w:tc>
        <w:tc>
          <w:tcPr>
            <w:tcW w:w="7555" w:type="dxa"/>
          </w:tcPr>
          <w:p w14:paraId="430B2C9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model is updated with the chosen hyperparameters.</w:t>
            </w:r>
          </w:p>
        </w:tc>
      </w:tr>
    </w:tbl>
    <w:p w14:paraId="7A4B8A05" w14:textId="77777777" w:rsidR="00B40933" w:rsidRPr="002F4970" w:rsidRDefault="00B40933" w:rsidP="002F4970">
      <w:pPr>
        <w:spacing w:line="360" w:lineRule="auto"/>
        <w:jc w:val="both"/>
        <w:rPr>
          <w:rFonts w:ascii="Times New Roman" w:hAnsi="Times New Roman" w:cs="Times New Roman"/>
          <w:sz w:val="24"/>
          <w:szCs w:val="24"/>
        </w:rPr>
      </w:pPr>
      <w:bookmarkStart w:id="547" w:name="_A.5._Functional_requirements"/>
      <w:bookmarkStart w:id="548" w:name="_B.5._Functional_requirements"/>
      <w:bookmarkStart w:id="549" w:name="_Toc125663171"/>
      <w:bookmarkEnd w:id="547"/>
      <w:bookmarkEnd w:id="548"/>
    </w:p>
    <w:p w14:paraId="2192E6BE" w14:textId="77777777" w:rsidR="002A366B" w:rsidRPr="002F4970" w:rsidRDefault="002A366B" w:rsidP="002F4970">
      <w:pPr>
        <w:spacing w:line="360" w:lineRule="auto"/>
        <w:jc w:val="both"/>
        <w:rPr>
          <w:rFonts w:ascii="Times New Roman" w:hAnsi="Times New Roman" w:cs="Times New Roman"/>
          <w:sz w:val="24"/>
          <w:szCs w:val="24"/>
        </w:rPr>
      </w:pPr>
    </w:p>
    <w:p w14:paraId="027EF29F" w14:textId="77777777" w:rsidR="002A366B" w:rsidRPr="002F4970" w:rsidRDefault="002A366B" w:rsidP="002F4970">
      <w:pPr>
        <w:spacing w:line="360" w:lineRule="auto"/>
        <w:jc w:val="both"/>
        <w:rPr>
          <w:rFonts w:ascii="Times New Roman" w:hAnsi="Times New Roman" w:cs="Times New Roman"/>
          <w:sz w:val="24"/>
          <w:szCs w:val="24"/>
        </w:rPr>
      </w:pPr>
    </w:p>
    <w:p w14:paraId="234ADAFA" w14:textId="77777777" w:rsidR="002A366B" w:rsidRPr="002F4970" w:rsidRDefault="002A366B" w:rsidP="002F4970">
      <w:pPr>
        <w:spacing w:line="360" w:lineRule="auto"/>
        <w:jc w:val="both"/>
        <w:rPr>
          <w:rFonts w:ascii="Times New Roman" w:hAnsi="Times New Roman" w:cs="Times New Roman"/>
          <w:sz w:val="24"/>
          <w:szCs w:val="24"/>
        </w:rPr>
      </w:pPr>
    </w:p>
    <w:p w14:paraId="0DF3F965" w14:textId="77777777" w:rsidR="002A366B" w:rsidRPr="002F4970" w:rsidRDefault="002A366B" w:rsidP="002F4970">
      <w:pPr>
        <w:spacing w:line="360" w:lineRule="auto"/>
        <w:jc w:val="both"/>
        <w:rPr>
          <w:rFonts w:ascii="Times New Roman" w:hAnsi="Times New Roman" w:cs="Times New Roman"/>
          <w:sz w:val="24"/>
          <w:szCs w:val="24"/>
        </w:rPr>
      </w:pPr>
    </w:p>
    <w:p w14:paraId="3EFAE910" w14:textId="176E67F9" w:rsidR="00B40933" w:rsidRPr="00310021" w:rsidRDefault="004679A1" w:rsidP="00056BBB">
      <w:pPr>
        <w:pStyle w:val="Heading1"/>
        <w:spacing w:line="360" w:lineRule="auto"/>
        <w:rPr>
          <w:rFonts w:ascii="Times New Roman Regular" w:hAnsi="Times New Roman Regular" w:cs="Times New Roman Regular" w:hint="eastAsia"/>
          <w:b/>
          <w:bCs/>
          <w:color w:val="auto"/>
          <w:sz w:val="28"/>
          <w:szCs w:val="28"/>
        </w:rPr>
      </w:pPr>
      <w:bookmarkStart w:id="550" w:name="_C.5._Functional_requirements"/>
      <w:bookmarkStart w:id="551" w:name="_Toc132325943"/>
      <w:bookmarkEnd w:id="550"/>
      <w:r>
        <w:rPr>
          <w:rFonts w:ascii="Times New Roman Regular" w:hAnsi="Times New Roman Regular" w:cs="Times New Roman Regular"/>
          <w:b/>
          <w:bCs/>
          <w:color w:val="auto"/>
          <w:sz w:val="28"/>
          <w:szCs w:val="28"/>
        </w:rPr>
        <w:t>C</w:t>
      </w:r>
      <w:r w:rsidRPr="00310021">
        <w:rPr>
          <w:rFonts w:ascii="Times New Roman Regular" w:hAnsi="Times New Roman Regular" w:cs="Times New Roman Regular"/>
          <w:b/>
          <w:bCs/>
          <w:color w:val="auto"/>
          <w:sz w:val="28"/>
          <w:szCs w:val="28"/>
        </w:rPr>
        <w:t>.5. Functional requirements</w:t>
      </w:r>
      <w:bookmarkEnd w:id="549"/>
      <w:bookmarkEnd w:id="551"/>
    </w:p>
    <w:p w14:paraId="3ACBDF68" w14:textId="131CAA6E" w:rsidR="00B40933" w:rsidRPr="00056BBB"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52" w:name="_Toc121126706"/>
      <w:bookmarkStart w:id="553" w:name="_Toc132182739"/>
      <w:r w:rsidRPr="00056BBB">
        <w:rPr>
          <w:rFonts w:ascii="Times New Roman Regular" w:hAnsi="Times New Roman Regular" w:cs="Times New Roman Regular"/>
          <w:b w:val="0"/>
          <w:bCs w:val="0"/>
          <w:smallCaps w:val="0"/>
          <w:color w:val="auto"/>
          <w:sz w:val="24"/>
          <w:szCs w:val="24"/>
        </w:rPr>
        <w:t xml:space="preserve">Table </w:t>
      </w:r>
      <w:r w:rsidRPr="00056BBB">
        <w:rPr>
          <w:rFonts w:ascii="Times New Roman Regular" w:hAnsi="Times New Roman Regular" w:cs="Times New Roman Regular"/>
          <w:b w:val="0"/>
          <w:bCs w:val="0"/>
          <w:smallCaps w:val="0"/>
          <w:color w:val="auto"/>
          <w:sz w:val="24"/>
          <w:szCs w:val="24"/>
        </w:rPr>
        <w:fldChar w:fldCharType="begin"/>
      </w:r>
      <w:r w:rsidRPr="00056BBB">
        <w:rPr>
          <w:rFonts w:ascii="Times New Roman Regular" w:hAnsi="Times New Roman Regular" w:cs="Times New Roman Regular"/>
          <w:b w:val="0"/>
          <w:bCs w:val="0"/>
          <w:smallCaps w:val="0"/>
          <w:color w:val="auto"/>
          <w:sz w:val="24"/>
          <w:szCs w:val="24"/>
        </w:rPr>
        <w:instrText xml:space="preserve"> SEQ Table \* ARABIC </w:instrText>
      </w:r>
      <w:r w:rsidRPr="00056BBB">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40</w:t>
      </w:r>
      <w:r w:rsidRPr="00056BBB">
        <w:rPr>
          <w:rFonts w:ascii="Times New Roman Regular" w:hAnsi="Times New Roman Regular" w:cs="Times New Roman Regular"/>
          <w:b w:val="0"/>
          <w:bCs w:val="0"/>
          <w:smallCaps w:val="0"/>
          <w:color w:val="auto"/>
          <w:sz w:val="24"/>
          <w:szCs w:val="24"/>
        </w:rPr>
        <w:fldChar w:fldCharType="end"/>
      </w:r>
      <w:r w:rsidRPr="00056BBB">
        <w:rPr>
          <w:rFonts w:ascii="Times New Roman Regular" w:hAnsi="Times New Roman Regular" w:cs="Times New Roman Regular"/>
          <w:b w:val="0"/>
          <w:bCs w:val="0"/>
          <w:smallCaps w:val="0"/>
          <w:color w:val="auto"/>
          <w:sz w:val="24"/>
          <w:szCs w:val="24"/>
        </w:rPr>
        <w:t>: ‘MoSCoW’ technique of requirement prioritization</w:t>
      </w:r>
      <w:bookmarkEnd w:id="552"/>
      <w:bookmarkEnd w:id="553"/>
    </w:p>
    <w:tbl>
      <w:tblPr>
        <w:tblStyle w:val="TableGrid"/>
        <w:tblW w:w="0" w:type="auto"/>
        <w:tblLook w:val="04A0" w:firstRow="1" w:lastRow="0" w:firstColumn="1" w:lastColumn="0" w:noHBand="0" w:noVBand="1"/>
      </w:tblPr>
      <w:tblGrid>
        <w:gridCol w:w="1975"/>
        <w:gridCol w:w="7375"/>
      </w:tblGrid>
      <w:tr w:rsidR="00B40933" w14:paraId="29923CAB" w14:textId="77777777">
        <w:tc>
          <w:tcPr>
            <w:tcW w:w="1975" w:type="dxa"/>
          </w:tcPr>
          <w:p w14:paraId="3A467565"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 level</w:t>
            </w:r>
          </w:p>
        </w:tc>
        <w:tc>
          <w:tcPr>
            <w:tcW w:w="7375" w:type="dxa"/>
          </w:tcPr>
          <w:p w14:paraId="3C126AA6"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4A9A81BE" w14:textId="77777777">
        <w:tc>
          <w:tcPr>
            <w:tcW w:w="1975" w:type="dxa"/>
          </w:tcPr>
          <w:p w14:paraId="6A2E4835"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 (Must have)</w:t>
            </w:r>
          </w:p>
        </w:tc>
        <w:tc>
          <w:tcPr>
            <w:tcW w:w="7375" w:type="dxa"/>
          </w:tcPr>
          <w:p w14:paraId="0C94FC2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author must implement requirements with this priority for the project to succeed.</w:t>
            </w:r>
          </w:p>
        </w:tc>
      </w:tr>
      <w:tr w:rsidR="00B40933" w14:paraId="24C338F1" w14:textId="77777777">
        <w:tc>
          <w:tcPr>
            <w:tcW w:w="1975" w:type="dxa"/>
          </w:tcPr>
          <w:p w14:paraId="24702F7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 (Should have)</w:t>
            </w:r>
          </w:p>
        </w:tc>
        <w:tc>
          <w:tcPr>
            <w:tcW w:w="7375" w:type="dxa"/>
          </w:tcPr>
          <w:p w14:paraId="7EDAA39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Requirements that would be of value but are not necessary.</w:t>
            </w:r>
          </w:p>
        </w:tc>
      </w:tr>
      <w:tr w:rsidR="00B40933" w14:paraId="37954239" w14:textId="77777777">
        <w:tc>
          <w:tcPr>
            <w:tcW w:w="1975" w:type="dxa"/>
          </w:tcPr>
          <w:p w14:paraId="706C41E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 (could have)</w:t>
            </w:r>
          </w:p>
        </w:tc>
        <w:tc>
          <w:tcPr>
            <w:tcW w:w="7375" w:type="dxa"/>
          </w:tcPr>
          <w:p w14:paraId="0429184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Features that are optional and have no significant impact.  It is desirable to implement them if time permits.</w:t>
            </w:r>
          </w:p>
        </w:tc>
      </w:tr>
      <w:tr w:rsidR="00B40933" w14:paraId="749879E7" w14:textId="77777777">
        <w:tc>
          <w:tcPr>
            <w:tcW w:w="1975" w:type="dxa"/>
          </w:tcPr>
          <w:p w14:paraId="741A43C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W (Will not have)</w:t>
            </w:r>
          </w:p>
        </w:tc>
        <w:tc>
          <w:tcPr>
            <w:tcW w:w="7375" w:type="dxa"/>
          </w:tcPr>
          <w:p w14:paraId="2EA7C0B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Requirements that will not be a part of the implementation at this point.</w:t>
            </w:r>
          </w:p>
        </w:tc>
      </w:tr>
    </w:tbl>
    <w:p w14:paraId="30216C1A" w14:textId="702EBAE4" w:rsidR="00DC16BD" w:rsidRDefault="00DC16BD" w:rsidP="00DC16BD">
      <w:pPr>
        <w:spacing w:line="360" w:lineRule="auto"/>
        <w:jc w:val="both"/>
        <w:rPr>
          <w:rFonts w:ascii="Times New Roman" w:hAnsi="Times New Roman" w:cs="Times New Roman"/>
          <w:sz w:val="24"/>
          <w:szCs w:val="24"/>
        </w:rPr>
      </w:pPr>
      <w:bookmarkStart w:id="554" w:name="_Toc125663172"/>
    </w:p>
    <w:p w14:paraId="4BC4B457" w14:textId="54473CA7" w:rsidR="00B819DD" w:rsidRDefault="00B819DD" w:rsidP="00DC16BD">
      <w:pPr>
        <w:spacing w:line="360" w:lineRule="auto"/>
        <w:jc w:val="both"/>
        <w:rPr>
          <w:rFonts w:ascii="Times New Roman" w:hAnsi="Times New Roman" w:cs="Times New Roman"/>
          <w:sz w:val="24"/>
          <w:szCs w:val="24"/>
        </w:rPr>
      </w:pPr>
    </w:p>
    <w:p w14:paraId="4BEEC4B5" w14:textId="390B5BA2" w:rsidR="00B819DD" w:rsidRDefault="00B819DD" w:rsidP="00DC16BD">
      <w:pPr>
        <w:spacing w:line="360" w:lineRule="auto"/>
        <w:jc w:val="both"/>
        <w:rPr>
          <w:rFonts w:ascii="Times New Roman" w:hAnsi="Times New Roman" w:cs="Times New Roman"/>
          <w:sz w:val="24"/>
          <w:szCs w:val="24"/>
        </w:rPr>
      </w:pPr>
    </w:p>
    <w:p w14:paraId="03C72F05" w14:textId="0B638C24" w:rsidR="00B819DD" w:rsidRDefault="00B819DD" w:rsidP="00DC16BD">
      <w:pPr>
        <w:spacing w:line="360" w:lineRule="auto"/>
        <w:jc w:val="both"/>
        <w:rPr>
          <w:rFonts w:ascii="Times New Roman" w:hAnsi="Times New Roman" w:cs="Times New Roman"/>
          <w:sz w:val="24"/>
          <w:szCs w:val="24"/>
        </w:rPr>
      </w:pPr>
    </w:p>
    <w:p w14:paraId="0503F2D6" w14:textId="0387A03C" w:rsidR="00B819DD" w:rsidRDefault="00B819DD" w:rsidP="00DC16BD">
      <w:pPr>
        <w:spacing w:line="360" w:lineRule="auto"/>
        <w:jc w:val="both"/>
        <w:rPr>
          <w:rFonts w:ascii="Times New Roman" w:hAnsi="Times New Roman" w:cs="Times New Roman"/>
          <w:sz w:val="24"/>
          <w:szCs w:val="24"/>
        </w:rPr>
      </w:pPr>
    </w:p>
    <w:p w14:paraId="051AE2E2" w14:textId="737EBDB5" w:rsidR="00B819DD" w:rsidRDefault="00B819DD" w:rsidP="00DC16BD">
      <w:pPr>
        <w:spacing w:line="360" w:lineRule="auto"/>
        <w:jc w:val="both"/>
        <w:rPr>
          <w:rFonts w:ascii="Times New Roman" w:hAnsi="Times New Roman" w:cs="Times New Roman"/>
          <w:sz w:val="24"/>
          <w:szCs w:val="24"/>
        </w:rPr>
      </w:pPr>
    </w:p>
    <w:p w14:paraId="6040BF24" w14:textId="2EF1A19E" w:rsidR="00B819DD" w:rsidRDefault="00B819DD" w:rsidP="00DC16BD">
      <w:pPr>
        <w:spacing w:line="360" w:lineRule="auto"/>
        <w:jc w:val="both"/>
        <w:rPr>
          <w:rFonts w:ascii="Times New Roman" w:hAnsi="Times New Roman" w:cs="Times New Roman"/>
          <w:sz w:val="24"/>
          <w:szCs w:val="24"/>
        </w:rPr>
      </w:pPr>
    </w:p>
    <w:p w14:paraId="06D20690" w14:textId="425285D3" w:rsidR="00B819DD" w:rsidRDefault="00B819DD" w:rsidP="00DC16BD">
      <w:pPr>
        <w:spacing w:line="360" w:lineRule="auto"/>
        <w:jc w:val="both"/>
        <w:rPr>
          <w:rFonts w:ascii="Times New Roman" w:hAnsi="Times New Roman" w:cs="Times New Roman"/>
          <w:sz w:val="24"/>
          <w:szCs w:val="24"/>
        </w:rPr>
      </w:pPr>
    </w:p>
    <w:p w14:paraId="72E4BC60" w14:textId="4C1BAF14" w:rsidR="00B819DD" w:rsidRDefault="00B819DD" w:rsidP="00DC16BD">
      <w:pPr>
        <w:spacing w:line="360" w:lineRule="auto"/>
        <w:jc w:val="both"/>
        <w:rPr>
          <w:rFonts w:ascii="Times New Roman" w:hAnsi="Times New Roman" w:cs="Times New Roman"/>
          <w:sz w:val="24"/>
          <w:szCs w:val="24"/>
        </w:rPr>
      </w:pPr>
    </w:p>
    <w:p w14:paraId="5D186403" w14:textId="0BC1A773" w:rsidR="00B819DD" w:rsidRDefault="00B819DD" w:rsidP="00DC16BD">
      <w:pPr>
        <w:spacing w:line="360" w:lineRule="auto"/>
        <w:jc w:val="both"/>
        <w:rPr>
          <w:rFonts w:ascii="Times New Roman" w:hAnsi="Times New Roman" w:cs="Times New Roman"/>
          <w:sz w:val="24"/>
          <w:szCs w:val="24"/>
        </w:rPr>
      </w:pPr>
    </w:p>
    <w:p w14:paraId="1F41B0E2" w14:textId="362B9A3B" w:rsidR="00B819DD" w:rsidRDefault="00B819DD" w:rsidP="00DC16BD">
      <w:pPr>
        <w:spacing w:line="360" w:lineRule="auto"/>
        <w:jc w:val="both"/>
        <w:rPr>
          <w:rFonts w:ascii="Times New Roman" w:hAnsi="Times New Roman" w:cs="Times New Roman"/>
          <w:sz w:val="24"/>
          <w:szCs w:val="24"/>
        </w:rPr>
      </w:pPr>
    </w:p>
    <w:p w14:paraId="41C891E4" w14:textId="4691A41B" w:rsidR="00B819DD" w:rsidRDefault="00B819DD" w:rsidP="00DC16BD">
      <w:pPr>
        <w:spacing w:line="360" w:lineRule="auto"/>
        <w:jc w:val="both"/>
        <w:rPr>
          <w:rFonts w:ascii="Times New Roman" w:hAnsi="Times New Roman" w:cs="Times New Roman"/>
          <w:sz w:val="24"/>
          <w:szCs w:val="24"/>
        </w:rPr>
      </w:pPr>
    </w:p>
    <w:p w14:paraId="5C517633" w14:textId="3C306CED" w:rsidR="00B819DD" w:rsidRDefault="00B819DD" w:rsidP="00DC16BD">
      <w:pPr>
        <w:spacing w:line="360" w:lineRule="auto"/>
        <w:jc w:val="both"/>
        <w:rPr>
          <w:rFonts w:ascii="Times New Roman" w:hAnsi="Times New Roman" w:cs="Times New Roman"/>
          <w:sz w:val="24"/>
          <w:szCs w:val="24"/>
        </w:rPr>
      </w:pPr>
    </w:p>
    <w:p w14:paraId="28CF973E" w14:textId="3EE9E284" w:rsidR="00B819DD" w:rsidRDefault="00B819DD" w:rsidP="00DC16BD">
      <w:pPr>
        <w:spacing w:line="360" w:lineRule="auto"/>
        <w:jc w:val="both"/>
        <w:rPr>
          <w:rFonts w:ascii="Times New Roman" w:hAnsi="Times New Roman" w:cs="Times New Roman"/>
          <w:sz w:val="24"/>
          <w:szCs w:val="24"/>
        </w:rPr>
      </w:pPr>
    </w:p>
    <w:p w14:paraId="2DA3B640" w14:textId="7C9375FC" w:rsidR="00B819DD" w:rsidRDefault="00B819DD" w:rsidP="00DC16BD">
      <w:pPr>
        <w:spacing w:line="360" w:lineRule="auto"/>
        <w:jc w:val="both"/>
        <w:rPr>
          <w:rFonts w:ascii="Times New Roman" w:hAnsi="Times New Roman" w:cs="Times New Roman"/>
          <w:sz w:val="24"/>
          <w:szCs w:val="24"/>
        </w:rPr>
      </w:pPr>
    </w:p>
    <w:p w14:paraId="4022425A" w14:textId="7D584FA2" w:rsidR="00B819DD" w:rsidRDefault="00B819DD" w:rsidP="00DC16BD">
      <w:pPr>
        <w:spacing w:line="360" w:lineRule="auto"/>
        <w:jc w:val="both"/>
        <w:rPr>
          <w:rFonts w:ascii="Times New Roman" w:hAnsi="Times New Roman" w:cs="Times New Roman"/>
          <w:sz w:val="24"/>
          <w:szCs w:val="24"/>
        </w:rPr>
      </w:pPr>
    </w:p>
    <w:p w14:paraId="18897BD2" w14:textId="0B70B6CE" w:rsidR="00B40933" w:rsidRPr="00753DBD" w:rsidRDefault="00FD2F9D" w:rsidP="00E632F2">
      <w:pPr>
        <w:pStyle w:val="Heading1"/>
        <w:pBdr>
          <w:bottom w:val="double" w:sz="6" w:space="1" w:color="auto"/>
        </w:pBdr>
        <w:spacing w:line="360" w:lineRule="auto"/>
        <w:jc w:val="center"/>
        <w:rPr>
          <w:rFonts w:ascii="Arial" w:hAnsi="Arial" w:cs="Arial"/>
          <w:b/>
          <w:bCs/>
          <w:color w:val="auto"/>
          <w:sz w:val="32"/>
          <w:szCs w:val="32"/>
        </w:rPr>
      </w:pPr>
      <w:bookmarkStart w:id="555" w:name="_Toc132325944"/>
      <w:r w:rsidRPr="00753DBD">
        <w:rPr>
          <w:rFonts w:ascii="Arial" w:hAnsi="Arial" w:cs="Arial"/>
          <w:b/>
          <w:bCs/>
          <w:color w:val="auto"/>
          <w:sz w:val="32"/>
          <w:szCs w:val="32"/>
        </w:rPr>
        <w:t xml:space="preserve">APPENDIX </w:t>
      </w:r>
      <w:r w:rsidR="007B4C72">
        <w:rPr>
          <w:rFonts w:ascii="Arial" w:hAnsi="Arial" w:cs="Arial"/>
          <w:b/>
          <w:bCs/>
          <w:color w:val="auto"/>
          <w:sz w:val="32"/>
          <w:szCs w:val="32"/>
        </w:rPr>
        <w:t>D</w:t>
      </w:r>
      <w:r w:rsidRPr="00753DBD">
        <w:rPr>
          <w:rFonts w:ascii="Arial" w:hAnsi="Arial" w:cs="Arial"/>
          <w:b/>
          <w:bCs/>
          <w:color w:val="auto"/>
          <w:sz w:val="32"/>
          <w:szCs w:val="32"/>
        </w:rPr>
        <w:t xml:space="preserve"> – DESIGN</w:t>
      </w:r>
      <w:bookmarkEnd w:id="554"/>
      <w:bookmarkEnd w:id="555"/>
    </w:p>
    <w:p w14:paraId="6D5FE627" w14:textId="6D75BEBB" w:rsidR="00B40933" w:rsidRPr="008D49E8" w:rsidRDefault="007B4C72" w:rsidP="00FC3194">
      <w:pPr>
        <w:pStyle w:val="Heading1"/>
        <w:spacing w:line="360" w:lineRule="auto"/>
        <w:rPr>
          <w:rFonts w:ascii="Times New Roman Regular" w:hAnsi="Times New Roman Regular" w:cs="Times New Roman Regular" w:hint="eastAsia"/>
          <w:b/>
          <w:bCs/>
          <w:color w:val="auto"/>
          <w:sz w:val="28"/>
          <w:szCs w:val="28"/>
        </w:rPr>
      </w:pPr>
      <w:bookmarkStart w:id="556" w:name="_C.1._Algorithm_intuition"/>
      <w:bookmarkStart w:id="557" w:name="_B.1._Algorithm_intuition"/>
      <w:bookmarkStart w:id="558" w:name="_B.1._Design_goals_1"/>
      <w:bookmarkStart w:id="559" w:name="_D.1._LTS_algorithm"/>
      <w:bookmarkStart w:id="560" w:name="_Toc125663173"/>
      <w:bookmarkStart w:id="561" w:name="_Toc132325945"/>
      <w:bookmarkStart w:id="562" w:name="_B.2._Algorithm_intuition"/>
      <w:bookmarkEnd w:id="556"/>
      <w:bookmarkEnd w:id="557"/>
      <w:bookmarkEnd w:id="558"/>
      <w:bookmarkEnd w:id="559"/>
      <w:r>
        <w:rPr>
          <w:rFonts w:ascii="Times New Roman Regular" w:hAnsi="Times New Roman Regular" w:cs="Times New Roman Regular"/>
          <w:b/>
          <w:bCs/>
          <w:color w:val="auto"/>
          <w:sz w:val="28"/>
          <w:szCs w:val="28"/>
        </w:rPr>
        <w:t>D</w:t>
      </w:r>
      <w:r w:rsidRPr="008D49E8">
        <w:rPr>
          <w:rFonts w:ascii="Times New Roman Regular" w:hAnsi="Times New Roman Regular" w:cs="Times New Roman Regular"/>
          <w:b/>
          <w:bCs/>
          <w:color w:val="auto"/>
          <w:sz w:val="28"/>
          <w:szCs w:val="28"/>
        </w:rPr>
        <w:t>.</w:t>
      </w:r>
      <w:r w:rsidR="00F63304" w:rsidRPr="008D49E8">
        <w:rPr>
          <w:rFonts w:ascii="Times New Roman Regular" w:hAnsi="Times New Roman Regular" w:cs="Times New Roman Regular"/>
          <w:b/>
          <w:bCs/>
          <w:color w:val="auto"/>
          <w:sz w:val="28"/>
          <w:szCs w:val="28"/>
        </w:rPr>
        <w:t>1</w:t>
      </w:r>
      <w:r w:rsidRPr="008D49E8">
        <w:rPr>
          <w:rFonts w:ascii="Times New Roman Regular" w:hAnsi="Times New Roman Regular" w:cs="Times New Roman Regular"/>
          <w:b/>
          <w:bCs/>
          <w:color w:val="auto"/>
          <w:sz w:val="28"/>
          <w:szCs w:val="28"/>
        </w:rPr>
        <w:t xml:space="preserve">. </w:t>
      </w:r>
      <w:r w:rsidR="005829A9" w:rsidRPr="008D49E8">
        <w:rPr>
          <w:rFonts w:ascii="Times New Roman Regular" w:hAnsi="Times New Roman Regular" w:cs="Times New Roman Regular"/>
          <w:b/>
          <w:bCs/>
          <w:color w:val="auto"/>
          <w:sz w:val="28"/>
          <w:szCs w:val="28"/>
        </w:rPr>
        <w:t>LTS a</w:t>
      </w:r>
      <w:r w:rsidRPr="008D49E8">
        <w:rPr>
          <w:rFonts w:ascii="Times New Roman Regular" w:hAnsi="Times New Roman Regular" w:cs="Times New Roman Regular"/>
          <w:b/>
          <w:bCs/>
          <w:color w:val="auto"/>
          <w:sz w:val="28"/>
          <w:szCs w:val="28"/>
        </w:rPr>
        <w:t>lgorithm intuition</w:t>
      </w:r>
      <w:bookmarkEnd w:id="560"/>
      <w:bookmarkEnd w:id="561"/>
    </w:p>
    <w:bookmarkEnd w:id="562"/>
    <w:p w14:paraId="130D4F38" w14:textId="79D8FF8A" w:rsidR="00B40933" w:rsidRDefault="002737FF" w:rsidP="002E0EFE">
      <w:pPr>
        <w:keepNext/>
        <w:spacing w:line="360" w:lineRule="auto"/>
        <w:jc w:val="center"/>
        <w:rPr>
          <w:rFonts w:ascii="Times New Roman Regular" w:hAnsi="Times New Roman Regular" w:cs="Times New Roman Regular" w:hint="eastAsia"/>
        </w:rPr>
      </w:pPr>
      <w:r>
        <w:rPr>
          <w:rFonts w:ascii="Times New Roman Regular" w:hAnsi="Times New Roman Regular" w:cs="Times New Roman Regular"/>
          <w:noProof/>
          <w:sz w:val="24"/>
          <w:szCs w:val="24"/>
        </w:rPr>
        <w:drawing>
          <wp:inline distT="0" distB="0" distL="0" distR="0" wp14:anchorId="6AE26F27" wp14:editId="4C14CBB8">
            <wp:extent cx="4366342" cy="2631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95359" cy="2648484"/>
                    </a:xfrm>
                    <a:prstGeom prst="rect">
                      <a:avLst/>
                    </a:prstGeom>
                    <a:noFill/>
                    <a:ln>
                      <a:noFill/>
                    </a:ln>
                  </pic:spPr>
                </pic:pic>
              </a:graphicData>
            </a:graphic>
          </wp:inline>
        </w:drawing>
      </w:r>
    </w:p>
    <w:p w14:paraId="00A4E44D" w14:textId="479C3330" w:rsidR="00B40933" w:rsidRPr="005B7F4A"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563" w:name="_Toc121649178"/>
      <w:bookmarkStart w:id="564" w:name="_Toc132182776"/>
      <w:r w:rsidRPr="005B7F4A">
        <w:rPr>
          <w:rFonts w:ascii="Times New Roman Regular" w:hAnsi="Times New Roman Regular" w:cs="Times New Roman Regular"/>
          <w:b w:val="0"/>
          <w:bCs w:val="0"/>
          <w:smallCaps w:val="0"/>
          <w:color w:val="auto"/>
          <w:sz w:val="24"/>
          <w:szCs w:val="24"/>
        </w:rPr>
        <w:t xml:space="preserve">Figure </w:t>
      </w:r>
      <w:r w:rsidR="00BA3EB5" w:rsidRPr="005B7F4A">
        <w:rPr>
          <w:rFonts w:ascii="Times New Roman Regular" w:hAnsi="Times New Roman Regular" w:cs="Times New Roman Regular" w:hint="eastAsia"/>
          <w:b w:val="0"/>
          <w:bCs w:val="0"/>
          <w:smallCaps w:val="0"/>
          <w:color w:val="auto"/>
          <w:sz w:val="24"/>
          <w:szCs w:val="24"/>
        </w:rPr>
        <w:fldChar w:fldCharType="begin"/>
      </w:r>
      <w:r w:rsidR="00BA3EB5" w:rsidRPr="005B7F4A">
        <w:rPr>
          <w:rFonts w:ascii="Times New Roman Regular" w:hAnsi="Times New Roman Regular" w:cs="Times New Roman Regular" w:hint="eastAsia"/>
          <w:b w:val="0"/>
          <w:bCs w:val="0"/>
          <w:smallCaps w:val="0"/>
          <w:color w:val="auto"/>
          <w:sz w:val="24"/>
          <w:szCs w:val="24"/>
        </w:rPr>
        <w:instrText xml:space="preserve"> </w:instrText>
      </w:r>
      <w:r w:rsidR="00BA3EB5" w:rsidRPr="005B7F4A">
        <w:rPr>
          <w:rFonts w:ascii="Times New Roman Regular" w:hAnsi="Times New Roman Regular" w:cs="Times New Roman Regular"/>
          <w:b w:val="0"/>
          <w:bCs w:val="0"/>
          <w:smallCaps w:val="0"/>
          <w:color w:val="auto"/>
          <w:sz w:val="24"/>
          <w:szCs w:val="24"/>
        </w:rPr>
        <w:instrText>SEQ Figure \* ARABIC</w:instrText>
      </w:r>
      <w:r w:rsidR="00BA3EB5" w:rsidRPr="005B7F4A">
        <w:rPr>
          <w:rFonts w:ascii="Times New Roman Regular" w:hAnsi="Times New Roman Regular" w:cs="Times New Roman Regular" w:hint="eastAsia"/>
          <w:b w:val="0"/>
          <w:bCs w:val="0"/>
          <w:smallCaps w:val="0"/>
          <w:color w:val="auto"/>
          <w:sz w:val="24"/>
          <w:szCs w:val="24"/>
        </w:rPr>
        <w:instrText xml:space="preserve"> </w:instrText>
      </w:r>
      <w:r w:rsidR="00BA3EB5" w:rsidRPr="005B7F4A">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24</w:t>
      </w:r>
      <w:r w:rsidR="00BA3EB5" w:rsidRPr="005B7F4A">
        <w:rPr>
          <w:rFonts w:ascii="Times New Roman Regular" w:hAnsi="Times New Roman Regular" w:cs="Times New Roman Regular" w:hint="eastAsia"/>
          <w:b w:val="0"/>
          <w:bCs w:val="0"/>
          <w:smallCaps w:val="0"/>
          <w:color w:val="auto"/>
          <w:sz w:val="24"/>
          <w:szCs w:val="24"/>
        </w:rPr>
        <w:fldChar w:fldCharType="end"/>
      </w:r>
      <w:r w:rsidRPr="005B7F4A">
        <w:rPr>
          <w:rFonts w:ascii="Times New Roman Regular" w:hAnsi="Times New Roman Regular" w:cs="Times New Roman Regular"/>
          <w:b w:val="0"/>
          <w:bCs w:val="0"/>
          <w:smallCaps w:val="0"/>
          <w:color w:val="auto"/>
          <w:sz w:val="24"/>
          <w:szCs w:val="24"/>
        </w:rPr>
        <w:t>: Algorithm intuition (</w:t>
      </w:r>
      <w:r w:rsidRPr="005B7F4A">
        <w:rPr>
          <w:rFonts w:ascii="Times New Roman Regular" w:hAnsi="Times New Roman Regular" w:cs="Times New Roman Regular"/>
          <w:b w:val="0"/>
          <w:bCs w:val="0"/>
          <w:i/>
          <w:iCs/>
          <w:smallCaps w:val="0"/>
          <w:color w:val="auto"/>
          <w:sz w:val="24"/>
          <w:szCs w:val="24"/>
        </w:rPr>
        <w:t>Self-Composed</w:t>
      </w:r>
      <w:r w:rsidRPr="005B7F4A">
        <w:rPr>
          <w:rFonts w:ascii="Times New Roman Regular" w:hAnsi="Times New Roman Regular" w:cs="Times New Roman Regular"/>
          <w:b w:val="0"/>
          <w:bCs w:val="0"/>
          <w:smallCaps w:val="0"/>
          <w:color w:val="auto"/>
          <w:sz w:val="24"/>
          <w:szCs w:val="24"/>
        </w:rPr>
        <w:t>)</w:t>
      </w:r>
      <w:bookmarkEnd w:id="563"/>
      <w:bookmarkEnd w:id="564"/>
    </w:p>
    <w:p w14:paraId="66C0A0D7" w14:textId="77777777" w:rsidR="003C1595" w:rsidRPr="003C1595" w:rsidRDefault="003C1595">
      <w:pPr>
        <w:rPr>
          <w:rFonts w:ascii="Times New Roman Regular" w:hAnsi="Times New Roman Regular" w:cs="Times New Roman Regular" w:hint="eastAsia"/>
          <w:b/>
          <w:bCs/>
          <w:sz w:val="26"/>
          <w:szCs w:val="26"/>
        </w:rPr>
      </w:pPr>
    </w:p>
    <w:p w14:paraId="63277895" w14:textId="4EBDE9D6" w:rsidR="00B40933" w:rsidRPr="003C1595" w:rsidRDefault="003C1595">
      <w:pPr>
        <w:rPr>
          <w:rFonts w:ascii="Times New Roman Regular" w:hAnsi="Times New Roman Regular" w:cs="Times New Roman Regular" w:hint="eastAsia"/>
          <w:b/>
          <w:bCs/>
          <w:sz w:val="24"/>
          <w:szCs w:val="24"/>
        </w:rPr>
      </w:pPr>
      <w:r w:rsidRPr="003C1595">
        <w:rPr>
          <w:rFonts w:ascii="Times New Roman Regular" w:hAnsi="Times New Roman Regular" w:cs="Times New Roman Regular"/>
          <w:b/>
          <w:bCs/>
          <w:sz w:val="24"/>
          <w:szCs w:val="24"/>
        </w:rPr>
        <w:t>What exactly an SDE solves compared to an ODE?</w:t>
      </w:r>
    </w:p>
    <w:p w14:paraId="4E877A4F" w14:textId="77777777" w:rsidR="006541AA" w:rsidRDefault="00EF6147" w:rsidP="006541AA">
      <w:pPr>
        <w:keepNext/>
        <w:jc w:val="center"/>
      </w:pPr>
      <w:r>
        <w:rPr>
          <w:rFonts w:ascii="Times New Roman Regular" w:hAnsi="Times New Roman Regular" w:cs="Times New Roman Regular" w:hint="eastAsia"/>
          <w:noProof/>
        </w:rPr>
        <w:lastRenderedPageBreak/>
        <w:drawing>
          <wp:inline distT="0" distB="0" distL="0" distR="0" wp14:anchorId="2F7B848D" wp14:editId="790317CD">
            <wp:extent cx="5016500" cy="279443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1766" b="8944"/>
                    <a:stretch/>
                  </pic:blipFill>
                  <pic:spPr bwMode="auto">
                    <a:xfrm>
                      <a:off x="0" y="0"/>
                      <a:ext cx="5056925" cy="2816957"/>
                    </a:xfrm>
                    <a:prstGeom prst="rect">
                      <a:avLst/>
                    </a:prstGeom>
                    <a:noFill/>
                    <a:ln>
                      <a:noFill/>
                    </a:ln>
                    <a:extLst>
                      <a:ext uri="{53640926-AAD7-44D8-BBD7-CCE9431645EC}">
                        <a14:shadowObscured xmlns:a14="http://schemas.microsoft.com/office/drawing/2010/main"/>
                      </a:ext>
                    </a:extLst>
                  </pic:spPr>
                </pic:pic>
              </a:graphicData>
            </a:graphic>
          </wp:inline>
        </w:drawing>
      </w:r>
    </w:p>
    <w:p w14:paraId="55042F87" w14:textId="78638D88" w:rsidR="003C1595" w:rsidRPr="00797B75" w:rsidRDefault="006541AA" w:rsidP="006541AA">
      <w:pPr>
        <w:pStyle w:val="Caption"/>
        <w:jc w:val="center"/>
        <w:rPr>
          <w:rFonts w:ascii="Times New Roman" w:hAnsi="Times New Roman" w:cs="Times New Roman"/>
          <w:b w:val="0"/>
          <w:bCs w:val="0"/>
          <w:smallCaps w:val="0"/>
          <w:color w:val="auto"/>
          <w:sz w:val="24"/>
          <w:szCs w:val="24"/>
        </w:rPr>
      </w:pPr>
      <w:bookmarkStart w:id="565" w:name="_Toc132182777"/>
      <w:r w:rsidRPr="00797B75">
        <w:rPr>
          <w:rFonts w:ascii="Times New Roman" w:hAnsi="Times New Roman" w:cs="Times New Roman"/>
          <w:b w:val="0"/>
          <w:bCs w:val="0"/>
          <w:smallCaps w:val="0"/>
          <w:color w:val="auto"/>
          <w:sz w:val="24"/>
          <w:szCs w:val="24"/>
        </w:rPr>
        <w:t xml:space="preserve">Figure </w:t>
      </w:r>
      <w:r w:rsidRPr="00797B75">
        <w:rPr>
          <w:rFonts w:ascii="Times New Roman" w:hAnsi="Times New Roman" w:cs="Times New Roman"/>
          <w:b w:val="0"/>
          <w:bCs w:val="0"/>
          <w:smallCaps w:val="0"/>
          <w:color w:val="auto"/>
          <w:sz w:val="24"/>
          <w:szCs w:val="24"/>
        </w:rPr>
        <w:fldChar w:fldCharType="begin"/>
      </w:r>
      <w:r w:rsidRPr="00797B75">
        <w:rPr>
          <w:rFonts w:ascii="Times New Roman" w:hAnsi="Times New Roman" w:cs="Times New Roman"/>
          <w:b w:val="0"/>
          <w:bCs w:val="0"/>
          <w:smallCaps w:val="0"/>
          <w:color w:val="auto"/>
          <w:sz w:val="24"/>
          <w:szCs w:val="24"/>
        </w:rPr>
        <w:instrText xml:space="preserve"> SEQ Figure \* ARABIC </w:instrText>
      </w:r>
      <w:r w:rsidRPr="00797B75">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25</w:t>
      </w:r>
      <w:r w:rsidRPr="00797B75">
        <w:rPr>
          <w:rFonts w:ascii="Times New Roman" w:hAnsi="Times New Roman" w:cs="Times New Roman"/>
          <w:b w:val="0"/>
          <w:bCs w:val="0"/>
          <w:smallCaps w:val="0"/>
          <w:color w:val="auto"/>
          <w:sz w:val="24"/>
          <w:szCs w:val="24"/>
        </w:rPr>
        <w:fldChar w:fldCharType="end"/>
      </w:r>
      <w:r w:rsidRPr="00797B75">
        <w:rPr>
          <w:rFonts w:ascii="Times New Roman" w:hAnsi="Times New Roman" w:cs="Times New Roman"/>
          <w:b w:val="0"/>
          <w:bCs w:val="0"/>
          <w:smallCaps w:val="0"/>
          <w:color w:val="auto"/>
          <w:sz w:val="24"/>
          <w:szCs w:val="24"/>
        </w:rPr>
        <w:t>: Understanding what an SDE solves</w:t>
      </w:r>
      <w:bookmarkEnd w:id="565"/>
    </w:p>
    <w:p w14:paraId="6ADAAFF0" w14:textId="088A30B5" w:rsidR="00645A6A" w:rsidRPr="00645A6A" w:rsidRDefault="00645A6A">
      <w:pPr>
        <w:spacing w:line="24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Considering this, </w:t>
      </w:r>
      <w:r w:rsidR="00707405">
        <w:rPr>
          <w:rFonts w:ascii="Times New Roman Regular" w:hAnsi="Times New Roman Regular" w:cs="Times New Roman Regular"/>
          <w:sz w:val="24"/>
          <w:szCs w:val="24"/>
        </w:rPr>
        <w:t xml:space="preserve">SDEs would more accurately </w:t>
      </w:r>
      <w:r>
        <w:rPr>
          <w:rFonts w:ascii="Times New Roman Regular" w:hAnsi="Times New Roman Regular" w:cs="Times New Roman Regular"/>
          <w:sz w:val="24"/>
          <w:szCs w:val="24"/>
        </w:rPr>
        <w:t xml:space="preserve">model </w:t>
      </w:r>
      <w:r w:rsidR="00707405">
        <w:rPr>
          <w:rFonts w:ascii="Times New Roman Regular" w:hAnsi="Times New Roman Regular" w:cs="Times New Roman Regular"/>
          <w:sz w:val="24"/>
          <w:szCs w:val="24"/>
        </w:rPr>
        <w:t xml:space="preserve">domains that have </w:t>
      </w:r>
      <w:r>
        <w:rPr>
          <w:rFonts w:ascii="Times New Roman Regular" w:hAnsi="Times New Roman Regular" w:cs="Times New Roman Regular"/>
          <w:sz w:val="24"/>
          <w:szCs w:val="24"/>
        </w:rPr>
        <w:t>high volatility</w:t>
      </w:r>
      <w:r w:rsidR="0061138F">
        <w:rPr>
          <w:rFonts w:ascii="Times New Roman Regular" w:hAnsi="Times New Roman Regular" w:cs="Times New Roman Regular"/>
          <w:sz w:val="24"/>
          <w:szCs w:val="24"/>
        </w:rPr>
        <w:t>/noise</w:t>
      </w:r>
      <w:r>
        <w:rPr>
          <w:rFonts w:ascii="Times New Roman Regular" w:hAnsi="Times New Roman Regular" w:cs="Times New Roman Regular"/>
          <w:sz w:val="24"/>
          <w:szCs w:val="24"/>
        </w:rPr>
        <w:t>.</w:t>
      </w:r>
    </w:p>
    <w:p w14:paraId="7C49D21A" w14:textId="06B50DAF" w:rsidR="00B40933" w:rsidRDefault="00FD2F9D">
      <w:pPr>
        <w:spacing w:line="24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Existing LTC architecture</w:t>
      </w:r>
    </w:p>
    <w:p w14:paraId="370E37D1" w14:textId="77777777" w:rsidR="00B40933" w:rsidRDefault="00520140">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dx(t)</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m:t>
          </m:r>
          <m:d>
            <m:dPr>
              <m:begChr m:val="["/>
              <m:endChr m:val="]"/>
              <m:ctrlPr>
                <w:rPr>
                  <w:rFonts w:ascii="DejaVu Math TeX Gyre" w:hAnsi="DejaVu Math TeX Gyre" w:cs="Times New Roman Regular"/>
                  <w:i/>
                  <w:sz w:val="24"/>
                  <w:szCs w:val="24"/>
                </w:rPr>
              </m:ctrlPr>
            </m:dPr>
            <m:e>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1</m:t>
                  </m:r>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 f(x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m:t>
              </m:r>
            </m:e>
          </m:d>
          <m:r>
            <w:rPr>
              <w:rFonts w:ascii="DejaVu Math TeX Gyre" w:hAnsi="DejaVu Math TeX Gyre" w:cs="Times New Roman Regular"/>
              <w:sz w:val="24"/>
              <w:szCs w:val="24"/>
            </w:rPr>
            <m:t>x(t)+f(x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m:t>
          </m:r>
          <m:r>
            <m:rPr>
              <m:sty m:val="bi"/>
            </m:rPr>
            <w:rPr>
              <w:rFonts w:ascii="DejaVu Math TeX Gyre" w:hAnsi="DejaVu Math TeX Gyre" w:cs="Times New Roman Regular"/>
              <w:sz w:val="24"/>
              <w:szCs w:val="24"/>
            </w:rPr>
            <m:t xml:space="preserve"> </m:t>
          </m:r>
          <m:r>
            <w:rPr>
              <w:rFonts w:ascii="DejaVu Math TeX Gyre" w:hAnsi="DejaVu Math TeX Gyre" w:cs="Times New Roman Regular"/>
              <w:sz w:val="24"/>
              <w:szCs w:val="24"/>
            </w:rPr>
            <m:t>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θ)A</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85"/>
      </w:tblGrid>
      <w:tr w:rsidR="00B40933" w14:paraId="73FDFFF1" w14:textId="77777777">
        <w:tc>
          <w:tcPr>
            <w:tcW w:w="1165" w:type="dxa"/>
          </w:tcPr>
          <w:p w14:paraId="378016E1" w14:textId="77777777" w:rsidR="00B40933" w:rsidRDefault="00FD2F9D">
            <w:pPr>
              <w:spacing w:after="0" w:line="360" w:lineRule="auto"/>
              <w:jc w:val="both"/>
              <w:rPr>
                <w:rFonts w:ascii="Times New Roman Regular" w:hAnsi="Times New Roman Regular" w:cs="Times New Roman Regular" w:hint="eastAsia"/>
                <w:i/>
                <w:iCs/>
                <w:sz w:val="24"/>
                <w:szCs w:val="24"/>
              </w:rPr>
            </w:pPr>
            <m:oMathPara>
              <m:oMath>
                <m:r>
                  <w:rPr>
                    <w:rFonts w:ascii="DejaVu Math TeX Gyre" w:hAnsi="DejaVu Math TeX Gyre" w:cs="Times New Roman Regular"/>
                    <w:sz w:val="24"/>
                    <w:szCs w:val="24"/>
                  </w:rPr>
                  <m:t>τ</m:t>
                </m:r>
              </m:oMath>
            </m:oMathPara>
          </w:p>
        </w:tc>
        <w:tc>
          <w:tcPr>
            <w:tcW w:w="8185" w:type="dxa"/>
          </w:tcPr>
          <w:p w14:paraId="47FA9A4B"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Time-constant</w:t>
            </w:r>
          </w:p>
        </w:tc>
      </w:tr>
      <w:tr w:rsidR="00B40933" w14:paraId="0400605F" w14:textId="77777777">
        <w:tc>
          <w:tcPr>
            <w:tcW w:w="1165" w:type="dxa"/>
          </w:tcPr>
          <w:p w14:paraId="7250B270" w14:textId="77777777" w:rsidR="00B40933" w:rsidRDefault="00FD2F9D">
            <w:pPr>
              <w:spacing w:after="0" w:line="360" w:lineRule="auto"/>
              <w:jc w:val="both"/>
              <w:rPr>
                <w:rFonts w:ascii="Times New Roman Regular" w:hAnsi="Times New Roman Regular" w:cs="Times New Roman Regular" w:hint="eastAsia"/>
                <w:i/>
                <w:iCs/>
                <w:sz w:val="24"/>
                <w:szCs w:val="24"/>
              </w:rPr>
            </w:pPr>
            <m:oMathPara>
              <m:oMath>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tc>
        <w:tc>
          <w:tcPr>
            <w:tcW w:w="8185" w:type="dxa"/>
          </w:tcPr>
          <w:p w14:paraId="1CDA767D"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Hidden state</w:t>
            </w:r>
          </w:p>
        </w:tc>
      </w:tr>
      <w:tr w:rsidR="00B40933" w14:paraId="02DA88C2" w14:textId="77777777">
        <w:tc>
          <w:tcPr>
            <w:tcW w:w="1165" w:type="dxa"/>
          </w:tcPr>
          <w:p w14:paraId="1D7DD084" w14:textId="77777777" w:rsidR="00B40933" w:rsidRDefault="00FD2F9D">
            <w:pPr>
              <w:spacing w:after="0" w:line="360" w:lineRule="auto"/>
              <w:jc w:val="both"/>
              <w:rPr>
                <w:rFonts w:ascii="Times New Roman Regular" w:eastAsia="Times New Roman" w:hAnsi="Times New Roman Regular" w:cs="Times New Roman Regular"/>
                <w:b/>
                <w:i/>
                <w:sz w:val="24"/>
                <w:szCs w:val="24"/>
              </w:rPr>
            </w:pPr>
            <m:oMathPara>
              <m:oMath>
                <m:r>
                  <w:rPr>
                    <w:rFonts w:ascii="DejaVu Math TeX Gyre" w:hAnsi="DejaVu Math TeX Gyre" w:cs="Times New Roman Regular"/>
                    <w:sz w:val="24"/>
                    <w:szCs w:val="24"/>
                  </w:rPr>
                  <m:t>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tc>
        <w:tc>
          <w:tcPr>
            <w:tcW w:w="8185" w:type="dxa"/>
          </w:tcPr>
          <w:p w14:paraId="7EB50DAC"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Input</w:t>
            </w:r>
          </w:p>
        </w:tc>
      </w:tr>
      <w:tr w:rsidR="00B40933" w14:paraId="25553994" w14:textId="77777777">
        <w:tc>
          <w:tcPr>
            <w:tcW w:w="1165" w:type="dxa"/>
          </w:tcPr>
          <w:p w14:paraId="14BD24F7" w14:textId="77777777" w:rsidR="00B40933" w:rsidRDefault="00FD2F9D">
            <w:pPr>
              <w:spacing w:after="0" w:line="360" w:lineRule="auto"/>
              <w:jc w:val="center"/>
              <w:rPr>
                <w:rFonts w:ascii="Times New Roman Regular" w:eastAsia="Times New Roman" w:hAnsi="Times New Roman Regular" w:cs="Times New Roman Regular"/>
                <w:bCs/>
                <w:i/>
                <w:sz w:val="24"/>
                <w:szCs w:val="24"/>
              </w:rPr>
            </w:pPr>
            <w:r>
              <w:rPr>
                <w:rFonts w:ascii="Times New Roman Regular" w:eastAsia="Times New Roman" w:hAnsi="Times New Roman Regular" w:cs="Times New Roman Regular"/>
                <w:bCs/>
                <w:i/>
                <w:sz w:val="24"/>
                <w:szCs w:val="24"/>
              </w:rPr>
              <w:t>t</w:t>
            </w:r>
          </w:p>
        </w:tc>
        <w:tc>
          <w:tcPr>
            <w:tcW w:w="8185" w:type="dxa"/>
          </w:tcPr>
          <w:p w14:paraId="373FCAD6"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Time</w:t>
            </w:r>
            <w:r>
              <w:rPr>
                <w:rFonts w:ascii="Times New Roman Regular" w:hAnsi="Times New Roman Regular" w:cs="Times New Roman Regular"/>
                <w:i/>
                <w:iCs/>
                <w:sz w:val="24"/>
                <w:szCs w:val="24"/>
              </w:rPr>
              <w:tab/>
            </w:r>
          </w:p>
        </w:tc>
      </w:tr>
      <w:tr w:rsidR="00B40933" w14:paraId="32AB815F" w14:textId="77777777">
        <w:tc>
          <w:tcPr>
            <w:tcW w:w="1165" w:type="dxa"/>
          </w:tcPr>
          <w:p w14:paraId="518EA154" w14:textId="77777777" w:rsidR="00B40933" w:rsidRDefault="00FD2F9D">
            <w:pPr>
              <w:spacing w:after="0" w:line="360" w:lineRule="auto"/>
              <w:jc w:val="center"/>
              <w:rPr>
                <w:rFonts w:ascii="Times New Roman Regular" w:eastAsia="Times New Roman" w:hAnsi="Times New Roman Regular" w:cs="Times New Roman Regular"/>
                <w:bCs/>
                <w:i/>
                <w:sz w:val="24"/>
                <w:szCs w:val="24"/>
              </w:rPr>
            </w:pPr>
            <m:oMathPara>
              <m:oMath>
                <m:r>
                  <w:rPr>
                    <w:rFonts w:ascii="DejaVu Math TeX Gyre" w:hAnsi="DejaVu Math TeX Gyre" w:cs="Times New Roman Regular"/>
                    <w:sz w:val="24"/>
                    <w:szCs w:val="24"/>
                  </w:rPr>
                  <m:t>f</m:t>
                </m:r>
              </m:oMath>
            </m:oMathPara>
          </w:p>
        </w:tc>
        <w:tc>
          <w:tcPr>
            <w:tcW w:w="8185" w:type="dxa"/>
          </w:tcPr>
          <w:p w14:paraId="67D0070E"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Neural network</w:t>
            </w:r>
          </w:p>
        </w:tc>
      </w:tr>
      <w:tr w:rsidR="00B40933" w14:paraId="4BF542A1" w14:textId="77777777">
        <w:tc>
          <w:tcPr>
            <w:tcW w:w="1165" w:type="dxa"/>
          </w:tcPr>
          <w:p w14:paraId="788EF8D1" w14:textId="77777777" w:rsidR="00B40933" w:rsidRDefault="00FD2F9D">
            <w:pPr>
              <w:spacing w:after="0" w:line="360" w:lineRule="auto"/>
              <w:jc w:val="center"/>
              <w:rPr>
                <w:rFonts w:ascii="Times New Roman Regular" w:eastAsia="Times New Roman" w:hAnsi="Times New Roman Regular" w:cs="Times New Roman Regular"/>
                <w:sz w:val="24"/>
                <w:szCs w:val="24"/>
              </w:rPr>
            </w:pPr>
            <m:oMathPara>
              <m:oMath>
                <m:r>
                  <w:rPr>
                    <w:rFonts w:ascii="DejaVu Math TeX Gyre" w:hAnsi="DejaVu Math TeX Gyre" w:cs="Times New Roman Regular"/>
                    <w:sz w:val="24"/>
                    <w:szCs w:val="24"/>
                  </w:rPr>
                  <m:t>θ,A</m:t>
                </m:r>
              </m:oMath>
            </m:oMathPara>
          </w:p>
        </w:tc>
        <w:tc>
          <w:tcPr>
            <w:tcW w:w="8185" w:type="dxa"/>
          </w:tcPr>
          <w:p w14:paraId="1FEC6BEE"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Parameters</w:t>
            </w:r>
          </w:p>
        </w:tc>
      </w:tr>
    </w:tbl>
    <w:p w14:paraId="1B0A0B08" w14:textId="77777777" w:rsidR="00B40933" w:rsidRDefault="00B40933">
      <w:pPr>
        <w:spacing w:line="360" w:lineRule="auto"/>
        <w:jc w:val="both"/>
        <w:rPr>
          <w:rFonts w:ascii="Times New Roman Regular" w:hAnsi="Times New Roman Regular" w:cs="Times New Roman Regular" w:hint="eastAsia"/>
          <w:sz w:val="24"/>
          <w:szCs w:val="24"/>
        </w:rPr>
      </w:pPr>
    </w:p>
    <w:p w14:paraId="6B560500" w14:textId="072E3D71"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formulation was proposed by</w:t>
      </w:r>
      <w:r>
        <w:rPr>
          <w:rFonts w:ascii="Times New Roman Regular" w:hAnsi="Times New Roman Regular" w:cs="Times New Roman Regular"/>
          <w:b/>
          <w:bCs/>
          <w:sz w:val="24"/>
          <w:szCs w:val="24"/>
        </w:rPr>
        <w:t xml:space="preserve"> </w:t>
      </w:r>
      <w:r>
        <w:rPr>
          <w:rFonts w:ascii="Times New Roman Regular" w:hAnsi="Times New Roman Regular" w:cs="Times New Roman Regular"/>
          <w:sz w:val="24"/>
          <w:szCs w:val="24"/>
        </w:rPr>
        <w:t>Hasani et al. (</w:t>
      </w:r>
      <w:hyperlink w:anchor="hasani2020ref" w:history="1">
        <w:r>
          <w:rPr>
            <w:rStyle w:val="Hyperlink"/>
            <w:rFonts w:ascii="Times New Roman Regular" w:hAnsi="Times New Roman Regular" w:cs="Times New Roman Regular"/>
            <w:color w:val="auto"/>
            <w:sz w:val="24"/>
            <w:szCs w:val="24"/>
            <w:u w:val="none"/>
          </w:rPr>
          <w:t>2020</w:t>
        </w:r>
      </w:hyperlink>
      <w:r>
        <w:rPr>
          <w:rFonts w:ascii="Times New Roman Regular" w:hAnsi="Times New Roman Regular" w:cs="Times New Roman Regular"/>
          <w:sz w:val="24"/>
          <w:szCs w:val="24"/>
        </w:rPr>
        <w:t>), where a system of linear ODEs is used to declare the flow of the hidden state; the ODEs are of the following form.</w:t>
      </w:r>
    </w:p>
    <w:p w14:paraId="5E0ABBB2" w14:textId="77777777" w:rsidR="00B40933" w:rsidRDefault="00520140">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dx(t)</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t</m:t>
              </m:r>
              <m:r>
                <m:rPr>
                  <m:sty m:val="bi"/>
                </m:rPr>
                <w:rPr>
                  <w:rFonts w:ascii="DejaVu Math TeX Gyre" w:hAnsi="DejaVu Math TeX Gyre" w:cs="Times New Roman Regular"/>
                  <w:sz w:val="24"/>
                  <w:szCs w:val="24"/>
                </w:rPr>
                <m:t>)</m:t>
              </m:r>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+S(t)</m:t>
          </m:r>
        </m:oMath>
      </m:oMathPara>
    </w:p>
    <w:p w14:paraId="5CCF8EAD" w14:textId="77777777" w:rsidR="00B40933" w:rsidRDefault="00FD2F9D">
      <w:pPr>
        <w:spacing w:line="360" w:lineRule="auto"/>
        <w:jc w:val="center"/>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Where S(t) represents the following nonlinearity</w:t>
      </w:r>
    </w:p>
    <w:p w14:paraId="21A17C15"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S</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=f(x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θ)(A-x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xml:space="preserve">) </m:t>
          </m:r>
        </m:oMath>
      </m:oMathPara>
    </w:p>
    <w:p w14:paraId="4B22076C" w14:textId="77777777" w:rsidR="00B40933" w:rsidRDefault="00FD2F9D">
      <w:pPr>
        <w:spacing w:line="360" w:lineRule="auto"/>
        <w:jc w:val="both"/>
        <w:rPr>
          <w:rFonts w:ascii="Times New Roman Regular" w:hAnsi="Times New Roman Regular" w:cs="Times New Roman Regular" w:hint="eastAsia"/>
        </w:rPr>
      </w:pPr>
      <w:r>
        <w:rPr>
          <w:rFonts w:ascii="Times New Roman Regular" w:hAnsi="Times New Roman Regular" w:cs="Times New Roman Regular"/>
          <w:sz w:val="24"/>
          <w:szCs w:val="24"/>
        </w:rPr>
        <w:lastRenderedPageBreak/>
        <w:t>The equation manifests by plugging the above equation into the system of linear ODEs.</w:t>
      </w:r>
    </w:p>
    <w:p w14:paraId="7383933F" w14:textId="77777777" w:rsidR="00B40933" w:rsidRDefault="00FD2F9D">
      <w:pPr>
        <w:spacing w:line="24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Formulation</w:t>
      </w:r>
    </w:p>
    <w:p w14:paraId="19B4D000" w14:textId="77777777" w:rsidR="00B40933" w:rsidRDefault="00FD2F9D">
      <w:pPr>
        <w:spacing w:line="240" w:lineRule="auto"/>
        <w:jc w:val="both"/>
        <w:rPr>
          <w:rFonts w:ascii="Times New Roman Regular" w:hAnsi="Times New Roman Regular" w:cs="Times New Roman Regular" w:hint="eastAsia"/>
          <w:b/>
          <w:bCs/>
          <w:i/>
          <w:iCs/>
          <w:sz w:val="24"/>
          <w:szCs w:val="24"/>
        </w:rPr>
      </w:pPr>
      <w:r>
        <w:rPr>
          <w:rFonts w:ascii="Times New Roman Regular" w:hAnsi="Times New Roman Regular" w:cs="Times New Roman Regular"/>
          <w:b/>
          <w:bCs/>
          <w:i/>
          <w:iCs/>
          <w:sz w:val="24"/>
          <w:szCs w:val="24"/>
        </w:rPr>
        <w:t>Step 01 – transitioning from an ODE to an SDE</w:t>
      </w:r>
    </w:p>
    <w:p w14:paraId="489C4A12"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 simple terms, an SDE is an ODE with additional noise added at each step, which the model can use to model uncertainty.</w:t>
      </w:r>
    </w:p>
    <w:p w14:paraId="2ED2659D"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 xml:space="preserve">Assume an ODE is: </m:t>
          </m:r>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w:rPr>
              <w:rFonts w:ascii="DejaVu Math TeX Gyre" w:hAnsi="DejaVu Math TeX Gyre" w:cs="Times New Roman Regular"/>
              <w:sz w:val="24"/>
              <w:szCs w:val="24"/>
            </w:rPr>
            <m:t>;which obtains the expected slope of 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p w14:paraId="5891000A"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ODE can be used to calculate the ‘expected’ slope, whereas the ‘realized’ slope differs from the ‘expected’ due to random noise, also called random Gaussian perturbations or Gaussian white noise. With that in consideration, the following can be derived:</w:t>
      </w:r>
    </w:p>
    <w:p w14:paraId="4DBB6ED3"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 xml:space="preserve">An SDE is: </m:t>
          </m:r>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w:rPr>
              <w:rFonts w:ascii="DejaVu Math TeX Gyre" w:hAnsi="DejaVu Math TeX Gyre" w:cs="Times New Roman Regular"/>
              <w:sz w:val="24"/>
              <w:szCs w:val="24"/>
            </w:rPr>
            <m:t xml:space="preserve">+ </m:t>
          </m:r>
          <m:sSub>
            <m:sSubPr>
              <m:ctrlPr>
                <w:rPr>
                  <w:rFonts w:ascii="DejaVu Math TeX Gyre" w:hAnsi="DejaVu Math TeX Gyre" w:cs="Times New Roman Regular"/>
                  <w:i/>
                  <w:sz w:val="24"/>
                  <w:szCs w:val="24"/>
                </w:rPr>
              </m:ctrlPr>
            </m:sSubPr>
            <m:e>
              <m:r>
                <m:rPr>
                  <m:scr m:val="script"/>
                </m:rPr>
                <w:rPr>
                  <w:rFonts w:ascii="DejaVu Math TeX Gyre" w:eastAsia="MS Mincho" w:hAnsi="DejaVu Math TeX Gyre" w:cs="MS Mincho"/>
                  <w:sz w:val="24"/>
                  <w:szCs w:val="24"/>
                </w:rPr>
                <m:t>E</m:t>
              </m:r>
            </m:e>
            <m:sub>
              <m:r>
                <w:rPr>
                  <w:rFonts w:ascii="DejaVu Math TeX Gyre" w:hAnsi="DejaVu Math TeX Gyre" w:cs="Times New Roman Regular"/>
                  <w:sz w:val="24"/>
                  <w:szCs w:val="24"/>
                </w:rPr>
                <m:t>t+dt</m:t>
              </m:r>
            </m:sub>
          </m:sSub>
          <m:r>
            <w:rPr>
              <w:rFonts w:ascii="DejaVu Math TeX Gyre" w:hAnsi="DejaVu Math TeX Gyre" w:cs="Times New Roman Regular"/>
              <w:sz w:val="24"/>
              <w:szCs w:val="24"/>
            </w:rPr>
            <m:t xml:space="preserve">;where </m:t>
          </m:r>
          <m:sSub>
            <m:sSubPr>
              <m:ctrlPr>
                <w:rPr>
                  <w:rFonts w:ascii="DejaVu Math TeX Gyre" w:hAnsi="DejaVu Math TeX Gyre" w:cs="Times New Roman Regular"/>
                  <w:i/>
                  <w:sz w:val="24"/>
                  <w:szCs w:val="24"/>
                </w:rPr>
              </m:ctrlPr>
            </m:sSubPr>
            <m:e>
              <m:r>
                <m:rPr>
                  <m:scr m:val="script"/>
                </m:rPr>
                <w:rPr>
                  <w:rFonts w:ascii="DejaVu Math TeX Gyre" w:eastAsia="MS Mincho" w:hAnsi="DejaVu Math TeX Gyre" w:cs="MS Mincho"/>
                  <w:sz w:val="24"/>
                  <w:szCs w:val="24"/>
                </w:rPr>
                <m:t>E</m:t>
              </m:r>
            </m:e>
            <m:sub>
              <m:r>
                <w:rPr>
                  <w:rFonts w:ascii="DejaVu Math TeX Gyre" w:hAnsi="DejaVu Math TeX Gyre" w:cs="Times New Roman Regular"/>
                  <w:sz w:val="24"/>
                  <w:szCs w:val="24"/>
                </w:rPr>
                <m:t>t+dt</m:t>
              </m:r>
            </m:sub>
          </m:sSub>
          <m:r>
            <w:rPr>
              <w:rFonts w:ascii="DejaVu Math TeX Gyre" w:hAnsi="DejaVu Math TeX Gyre" w:cs="Times New Roman Regular"/>
              <w:sz w:val="24"/>
              <w:szCs w:val="24"/>
            </w:rPr>
            <m:t xml:space="preserve"> is ~ N</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0, 1</m:t>
              </m:r>
            </m:e>
          </m:d>
        </m:oMath>
      </m:oMathPara>
    </w:p>
    <w:p w14:paraId="2A9783C6" w14:textId="77777777" w:rsidR="00B40933" w:rsidRDefault="00FD2F9D">
      <w:pPr>
        <w:spacing w:line="360" w:lineRule="auto"/>
        <w:jc w:val="both"/>
        <w:rPr>
          <w:rFonts w:ascii="Times New Roman Regular" w:hAnsi="Times New Roman Regular" w:cs="Times New Roman Regular" w:hint="eastAsia"/>
          <w:b/>
          <w:bCs/>
          <w:sz w:val="24"/>
          <w:szCs w:val="24"/>
        </w:rPr>
      </w:pPr>
      <m:oMathPara>
        <m:oMath>
          <m:r>
            <w:rPr>
              <w:rFonts w:ascii="DejaVu Math TeX Gyre" w:hAnsi="DejaVu Math TeX Gyre" w:cs="Times New Roman Regular"/>
              <w:sz w:val="24"/>
              <w:szCs w:val="24"/>
            </w:rPr>
            <m:t>Where N</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0, 1</m:t>
              </m:r>
            </m:e>
          </m:d>
          <m:r>
            <w:rPr>
              <w:rFonts w:ascii="DejaVu Math TeX Gyre" w:hAnsi="DejaVu Math TeX Gyre" w:cs="Times New Roman Regular"/>
              <w:sz w:val="24"/>
              <w:szCs w:val="24"/>
            </w:rPr>
            <m:t xml:space="preserve"> is a Gaussian 0,1 random variable</m:t>
          </m:r>
        </m:oMath>
      </m:oMathPara>
    </w:p>
    <w:p w14:paraId="11A704B8"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However, noise can be of varying intensities (some could be high, some could be low). Considering this varying intensity, the SDE can be further expressed as follows:</w:t>
      </w:r>
    </w:p>
    <w:p w14:paraId="4F6CCCC0" w14:textId="77777777" w:rsidR="00B40933" w:rsidRDefault="00520140">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w:rPr>
              <w:rFonts w:ascii="DejaVu Math TeX Gyre" w:hAnsi="DejaVu Math TeX Gyre" w:cs="Times New Roman Regular"/>
              <w:sz w:val="24"/>
              <w:szCs w:val="24"/>
            </w:rPr>
            <m:t xml:space="preserve">+ </m:t>
          </m:r>
          <m:sSub>
            <m:sSubPr>
              <m:ctrlPr>
                <w:rPr>
                  <w:rFonts w:ascii="DejaVu Math TeX Gyre" w:hAnsi="DejaVu Math TeX Gyre" w:cs="Times New Roman Regular"/>
                  <w:i/>
                  <w:sz w:val="24"/>
                  <w:szCs w:val="24"/>
                </w:rPr>
              </m:ctrlPr>
            </m:sSubPr>
            <m:e>
              <m:r>
                <w:rPr>
                  <w:rFonts w:ascii="DejaVu Math TeX Gyre" w:hAnsi="DejaVu Math TeX Gyre" w:cs="Times New Roman Regular"/>
                  <w:sz w:val="24"/>
                  <w:szCs w:val="24"/>
                </w:rPr>
                <m:t>g</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m:rPr>
                  <m:scr m:val="script"/>
                </m:rPr>
                <w:rPr>
                  <w:rFonts w:ascii="DejaVu Math TeX Gyre" w:eastAsia="MS Mincho" w:hAnsi="DejaVu Math TeX Gyre" w:cs="MS Mincho"/>
                  <w:sz w:val="24"/>
                  <w:szCs w:val="24"/>
                </w:rPr>
                <m:t>* E</m:t>
              </m:r>
            </m:e>
            <m:sub>
              <m:r>
                <w:rPr>
                  <w:rFonts w:ascii="DejaVu Math TeX Gyre" w:hAnsi="DejaVu Math TeX Gyre" w:cs="Times New Roman Regular"/>
                  <w:sz w:val="24"/>
                  <w:szCs w:val="24"/>
                </w:rPr>
                <m:t>t+dt</m:t>
              </m:r>
            </m:sub>
          </m:sSub>
          <m:r>
            <w:rPr>
              <w:rFonts w:ascii="DejaVu Math TeX Gyre" w:hAnsi="DejaVu Math TeX Gyre" w:cs="Times New Roman Regular"/>
              <w:sz w:val="24"/>
              <w:szCs w:val="24"/>
            </w:rPr>
            <m:t>;where g</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w:rPr>
              <w:rFonts w:ascii="DejaVu Math TeX Gyre" w:hAnsi="DejaVu Math TeX Gyre" w:cs="Times New Roman Regular"/>
              <w:sz w:val="24"/>
              <w:szCs w:val="24"/>
            </w:rPr>
            <m:t xml:space="preserve"> is the intensity</m:t>
          </m:r>
        </m:oMath>
      </m:oMathPara>
    </w:p>
    <w:p w14:paraId="1BF7CDA6"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As implied, the missing factor in the existing architecture that consists of ODEs is the absent stochastic transition dynamics (i.e., a noise for each timestep – which is vital to model the tiny unobserved interactions). The above equation considers the small unobserved interactions and uncertainties that could occur; this is further important in the context of TS data, as the initial state of data is unlikely to be certain.</w:t>
      </w:r>
    </w:p>
    <w:p w14:paraId="0C99225D" w14:textId="77777777" w:rsidR="00B40933" w:rsidRDefault="00FD2F9D">
      <w:pPr>
        <w:spacing w:line="240" w:lineRule="auto"/>
        <w:jc w:val="both"/>
        <w:rPr>
          <w:rFonts w:ascii="Times New Roman Regular" w:hAnsi="Times New Roman Regular" w:cs="Times New Roman Regular" w:hint="eastAsia"/>
          <w:b/>
          <w:bCs/>
          <w:i/>
          <w:iCs/>
          <w:sz w:val="24"/>
          <w:szCs w:val="24"/>
        </w:rPr>
      </w:pPr>
      <w:r>
        <w:rPr>
          <w:rFonts w:ascii="Times New Roman Regular" w:hAnsi="Times New Roman Regular" w:cs="Times New Roman Regular"/>
          <w:b/>
          <w:bCs/>
          <w:i/>
          <w:iCs/>
          <w:sz w:val="24"/>
          <w:szCs w:val="24"/>
        </w:rPr>
        <w:t>Step 02 – adding neural networks into SDE dynamics</w:t>
      </w:r>
    </w:p>
    <w:p w14:paraId="69C80114" w14:textId="22A41E99"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Based on the findings of Duvenaud (</w:t>
      </w:r>
      <w:hyperlink w:anchor="duvenaudref" w:history="1">
        <w:r>
          <w:rPr>
            <w:rStyle w:val="Hyperlink"/>
            <w:rFonts w:ascii="Times New Roman Regular" w:hAnsi="Times New Roman Regular" w:cs="Times New Roman Regular"/>
            <w:color w:val="auto"/>
            <w:sz w:val="24"/>
            <w:szCs w:val="24"/>
            <w:u w:val="none"/>
          </w:rPr>
          <w:t>2021</w:t>
        </w:r>
      </w:hyperlink>
      <w:r>
        <w:rPr>
          <w:rFonts w:ascii="Times New Roman Regular" w:hAnsi="Times New Roman Regular" w:cs="Times New Roman Regular"/>
          <w:sz w:val="24"/>
          <w:szCs w:val="24"/>
        </w:rPr>
        <w:t>), the noise mentioned in the previous step can be considered as Brownian motion</w:t>
      </w:r>
      <w:r w:rsidR="00CA05AF">
        <w:rPr>
          <w:rFonts w:ascii="Times New Roman Regular" w:hAnsi="Times New Roman Regular" w:cs="Times New Roman Regular"/>
          <w:sz w:val="24"/>
          <w:szCs w:val="24"/>
        </w:rPr>
        <w:t>:</w:t>
      </w:r>
      <w:r>
        <w:rPr>
          <w:rFonts w:ascii="Times New Roman Regular" w:hAnsi="Times New Roman Regular" w:cs="Times New Roman Regular"/>
          <w:sz w:val="24"/>
          <w:szCs w:val="24"/>
        </w:rPr>
        <w:t xml:space="preserve"> a generalized form of the Gaussian noise. Researchers can produce the following by plugging Brownian motion into the equation determined in the previous step.</w:t>
      </w:r>
    </w:p>
    <w:p w14:paraId="38DE5E6B"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dx=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dt</m:t>
          </m:r>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dB</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p w14:paraId="45D8F5E7"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A neural network can be integrated into the above equation to solve the system, resulting in the following equation:</w:t>
      </w:r>
    </w:p>
    <w:p w14:paraId="2F5E8040"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 xml:space="preserve">dx= </m:t>
          </m:r>
          <m:sSub>
            <m:sSubPr>
              <m:ctrlPr>
                <w:rPr>
                  <w:rFonts w:ascii="DejaVu Math TeX Gyre" w:hAnsi="DejaVu Math TeX Gyre" w:cs="Times New Roman Regular"/>
                  <w:i/>
                  <w:sz w:val="24"/>
                  <w:szCs w:val="24"/>
                </w:rPr>
              </m:ctrlPr>
            </m:sSubPr>
            <m:e>
              <m:r>
                <w:rPr>
                  <w:rFonts w:ascii="DejaVu Math TeX Gyre" w:hAnsi="DejaVu Math TeX Gyre" w:cs="Times New Roman Regular"/>
                  <w:sz w:val="24"/>
                  <w:szCs w:val="24"/>
                </w:rPr>
                <m:t>f</m:t>
              </m:r>
            </m:e>
            <m:sub>
              <m:r>
                <w:rPr>
                  <w:rFonts w:ascii="DejaVu Math TeX Gyre" w:hAnsi="DejaVu Math TeX Gyre" w:cs="Times New Roman Regular"/>
                  <w:sz w:val="24"/>
                  <w:szCs w:val="24"/>
                </w:rPr>
                <m:t>θ</m:t>
              </m:r>
            </m:sub>
          </m:sSub>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x(t)</m:t>
              </m:r>
            </m:e>
          </m:d>
          <m:r>
            <w:rPr>
              <w:rFonts w:ascii="DejaVu Math TeX Gyre" w:hAnsi="DejaVu Math TeX Gyre" w:cs="Times New Roman Regular"/>
              <w:sz w:val="24"/>
              <w:szCs w:val="24"/>
            </w:rPr>
            <m:t>dt+</m:t>
          </m:r>
          <m:sSub>
            <m:sSubPr>
              <m:ctrlPr>
                <w:rPr>
                  <w:rFonts w:ascii="DejaVu Math TeX Gyre" w:hAnsi="DejaVu Math TeX Gyre" w:cs="Times New Roman Regular"/>
                  <w:i/>
                  <w:sz w:val="24"/>
                  <w:szCs w:val="24"/>
                </w:rPr>
              </m:ctrlPr>
            </m:sSubPr>
            <m:e>
              <m:r>
                <m:rPr>
                  <m:scr m:val="script"/>
                </m:rPr>
                <w:rPr>
                  <w:rFonts w:ascii="DejaVu Math TeX Gyre" w:eastAsia="MS Mincho" w:hAnsi="DejaVu Math TeX Gyre" w:cs="MS Mincho"/>
                  <w:sz w:val="24"/>
                  <w:szCs w:val="24"/>
                </w:rPr>
                <m:t>o</m:t>
              </m:r>
            </m:e>
            <m:sub>
              <m:r>
                <w:rPr>
                  <w:rFonts w:ascii="DejaVu Math TeX Gyre" w:hAnsi="DejaVu Math TeX Gyre" w:cs="Times New Roman Regular"/>
                  <w:sz w:val="24"/>
                  <w:szCs w:val="24"/>
                </w:rPr>
                <m:t>θ</m:t>
              </m:r>
            </m:sub>
          </m:sSub>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dB</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p w14:paraId="576AEF37"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where f is usually a tiny neural network and θ are its parameters</m:t>
          </m:r>
        </m:oMath>
      </m:oMathPara>
    </w:p>
    <w:p w14:paraId="3C67F443" w14:textId="77777777" w:rsidR="00B40933" w:rsidRDefault="00FD2F9D">
      <w:pPr>
        <w:spacing w:line="240" w:lineRule="auto"/>
        <w:jc w:val="both"/>
        <w:rPr>
          <w:rFonts w:ascii="Times New Roman Regular" w:hAnsi="Times New Roman Regular" w:cs="Times New Roman Regular" w:hint="eastAsia"/>
          <w:b/>
          <w:bCs/>
          <w:i/>
          <w:iCs/>
          <w:sz w:val="24"/>
          <w:szCs w:val="24"/>
        </w:rPr>
      </w:pPr>
      <w:r>
        <w:rPr>
          <w:rFonts w:ascii="Times New Roman Regular" w:hAnsi="Times New Roman Regular" w:cs="Times New Roman Regular"/>
          <w:b/>
          <w:bCs/>
          <w:i/>
          <w:iCs/>
          <w:sz w:val="24"/>
          <w:szCs w:val="24"/>
        </w:rPr>
        <w:t>Step 03 – Integrating the above equation into the LTC architecture</w:t>
      </w:r>
    </w:p>
    <w:p w14:paraId="7B127BAA"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Moving back to the main problem at hand, the author can now construct a new formula by using the equation determined in the previous step.</w:t>
      </w:r>
    </w:p>
    <w:p w14:paraId="0F1F13FC" w14:textId="77777777" w:rsidR="00B40933" w:rsidRDefault="00520140">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dx(t)</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t</m:t>
              </m:r>
              <m:r>
                <m:rPr>
                  <m:sty m:val="bi"/>
                </m:rPr>
                <w:rPr>
                  <w:rFonts w:ascii="DejaVu Math TeX Gyre" w:hAnsi="DejaVu Math TeX Gyre" w:cs="Times New Roman Regular"/>
                  <w:sz w:val="24"/>
                  <w:szCs w:val="24"/>
                </w:rPr>
                <m:t>)</m:t>
              </m:r>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+S(t)</m:t>
          </m:r>
        </m:oMath>
      </m:oMathPara>
    </w:p>
    <w:p w14:paraId="364E5B53" w14:textId="03C4EFA3" w:rsidR="00B40933" w:rsidRDefault="00CA05AF">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equation is a linear system of ODEs initially proposed by Lapicque (</w:t>
      </w:r>
      <w:hyperlink w:anchor="lapicqueref" w:history="1">
        <w:r>
          <w:rPr>
            <w:rStyle w:val="Hyperlink"/>
            <w:rFonts w:ascii="Times New Roman Regular" w:hAnsi="Times New Roman Regular" w:cs="Times New Roman Regular"/>
            <w:color w:val="auto"/>
            <w:sz w:val="24"/>
            <w:szCs w:val="24"/>
            <w:u w:val="none"/>
          </w:rPr>
          <w:t>1907</w:t>
        </w:r>
      </w:hyperlink>
      <w:r>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 xml:space="preserve"> - </w:t>
      </w:r>
      <w:r>
        <w:rPr>
          <w:rFonts w:ascii="Times New Roman Regular" w:hAnsi="Times New Roman Regular" w:cs="Times New Roman Regular"/>
          <w:sz w:val="24"/>
          <w:szCs w:val="24"/>
        </w:rPr>
        <w:t>the author could add the uncertainty noise to the equation to produce the following:</w:t>
      </w:r>
    </w:p>
    <w:p w14:paraId="77126281" w14:textId="77777777" w:rsidR="00B40933" w:rsidRDefault="00520140">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d>
                <m:dPr>
                  <m:ctrlPr>
                    <w:rPr>
                      <w:rFonts w:ascii="DejaVu Math TeX Gyre" w:hAnsi="DejaVu Math TeX Gyre" w:cs="Times New Roman Regular"/>
                      <w:b/>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+S</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B</m:t>
          </m:r>
        </m:oMath>
      </m:oMathPara>
    </w:p>
    <w:p w14:paraId="1759E986"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equation now defines a stochastic process instead of deterministic evolution. Therefore, researchers can model any tiny unobserved interactions.</w:t>
      </w:r>
    </w:p>
    <w:p w14:paraId="6F607A7D"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Finally, the following could be derived by applying this to the LTC formula:</w:t>
      </w:r>
    </w:p>
    <w:p w14:paraId="6348122E" w14:textId="77777777" w:rsidR="00B40933" w:rsidRDefault="00520140">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d>
                <m:dPr>
                  <m:ctrlPr>
                    <w:rPr>
                      <w:rFonts w:ascii="DejaVu Math TeX Gyre" w:hAnsi="DejaVu Math TeX Gyre" w:cs="Times New Roman Regular"/>
                      <w:b/>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+S</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B</m:t>
          </m:r>
        </m:oMath>
      </m:oMathPara>
    </w:p>
    <w:p w14:paraId="5EEE69D1"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Replace S</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xml:space="preserve"> with the nonlinearity proposed,</m:t>
          </m:r>
        </m:oMath>
      </m:oMathPara>
    </w:p>
    <w:p w14:paraId="7B5E6178" w14:textId="77777777" w:rsidR="00B40933" w:rsidRDefault="00520140">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d>
                <m:dPr>
                  <m:ctrlPr>
                    <w:rPr>
                      <w:rFonts w:ascii="DejaVu Math TeX Gyre" w:hAnsi="DejaVu Math TeX Gyre" w:cs="Times New Roman Regular"/>
                      <w:b/>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+f(x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θ)(A-x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 xml:space="preserve">B </m:t>
          </m:r>
        </m:oMath>
      </m:oMathPara>
    </w:p>
    <w:p w14:paraId="6ECE4408"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Expand out the equation,</m:t>
          </m:r>
        </m:oMath>
      </m:oMathPara>
    </w:p>
    <w:p w14:paraId="7A14E874" w14:textId="77777777" w:rsidR="00B40933" w:rsidRDefault="00520140">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d>
                <m:dPr>
                  <m:ctrlPr>
                    <w:rPr>
                      <w:rFonts w:ascii="DejaVu Math TeX Gyre" w:hAnsi="DejaVu Math TeX Gyre" w:cs="Times New Roman Regular"/>
                      <w:b/>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 xml:space="preserve"> -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m:t>
              </m:r>
            </m:e>
          </m:d>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B+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m:t>
              </m:r>
            </m:e>
          </m:d>
          <m:r>
            <w:rPr>
              <w:rFonts w:ascii="DejaVu Math TeX Gyre" w:hAnsi="DejaVu Math TeX Gyre" w:cs="Times New Roman Regular"/>
              <w:sz w:val="24"/>
              <w:szCs w:val="24"/>
            </w:rPr>
            <m:t>A</m:t>
          </m:r>
        </m:oMath>
      </m:oMathPara>
    </w:p>
    <w:p w14:paraId="0F26AC98"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Lastly, refactor the equation into the format of the original LTC</m:t>
          </m:r>
        </m:oMath>
      </m:oMathPara>
    </w:p>
    <w:p w14:paraId="59B7FFD6" w14:textId="4032E6BD" w:rsidR="00B40933" w:rsidRPr="0029385E" w:rsidRDefault="00520140">
      <w:pPr>
        <w:rPr>
          <w:rFonts w:ascii="Times New Roman Regular" w:hAnsi="Times New Roman Regular" w:cs="Times New Roman Regular" w:hint="eastAsia"/>
          <w:sz w:val="24"/>
          <w:szCs w:val="24"/>
        </w:rPr>
      </w:pPr>
      <m:oMathPara>
        <m:oMath>
          <m:borderBox>
            <m:borderBoxPr>
              <m:ctrlPr>
                <w:rPr>
                  <w:rFonts w:ascii="DejaVu Math TeX Gyre" w:hAnsi="DejaVu Math TeX Gyre" w:cs="Times New Roman Regular"/>
                  <w:i/>
                  <w:sz w:val="24"/>
                  <w:szCs w:val="24"/>
                </w:rPr>
              </m:ctrlPr>
            </m:borderBoxPr>
            <m:e>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dx(t)</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m:t>
              </m:r>
              <m:d>
                <m:dPr>
                  <m:begChr m:val="["/>
                  <m:endChr m:val="]"/>
                  <m:ctrlPr>
                    <w:rPr>
                      <w:rFonts w:ascii="DejaVu Math TeX Gyre" w:hAnsi="DejaVu Math TeX Gyre" w:cs="Times New Roman Regular"/>
                      <w:i/>
                      <w:sz w:val="24"/>
                      <w:szCs w:val="24"/>
                    </w:rPr>
                  </m:ctrlPr>
                </m:dPr>
                <m:e>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1</m:t>
                      </m:r>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t,θ</m:t>
                      </m:r>
                    </m:e>
                  </m:d>
                  <m:r>
                    <m:rPr>
                      <m:scr m:val="script"/>
                    </m:rPr>
                    <w:rPr>
                      <w:rFonts w:ascii="DejaVu Math TeX Gyre" w:eastAsia="MS Mincho" w:hAnsi="DejaVu Math TeX Gyre" w:cs="MS Mincho"/>
                      <w:sz w:val="24"/>
                      <w:szCs w:val="24"/>
                    </w:rPr>
                    <m:t>-o</m:t>
                  </m:r>
                  <m:r>
                    <w:rPr>
                      <w:rFonts w:ascii="DejaVu Math TeX Gyre" w:hAnsi="DejaVu Math TeX Gyre" w:cs="Times New Roman Regular"/>
                      <w:sz w:val="24"/>
                      <w:szCs w:val="24"/>
                    </w:rPr>
                    <m:t xml:space="preserve">B </m:t>
                  </m:r>
                </m:e>
              </m:d>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,t,θ</m:t>
                  </m:r>
                </m:e>
              </m:d>
              <m:r>
                <w:rPr>
                  <w:rFonts w:ascii="DejaVu Math TeX Gyre" w:hAnsi="DejaVu Math TeX Gyre" w:cs="Times New Roman Regular"/>
                  <w:sz w:val="24"/>
                  <w:szCs w:val="24"/>
                </w:rPr>
                <m:t xml:space="preserve">A </m:t>
              </m:r>
            </m:e>
          </m:borderBox>
        </m:oMath>
      </m:oMathPara>
    </w:p>
    <w:p w14:paraId="7BCAB061" w14:textId="29DD83A2" w:rsidR="0029385E" w:rsidRDefault="0029385E">
      <w:pPr>
        <w:rPr>
          <w:rFonts w:ascii="Times New Roman Regular" w:hAnsi="Times New Roman Regular" w:cs="Times New Roman Regular" w:hint="eastAsia"/>
          <w:sz w:val="24"/>
          <w:szCs w:val="24"/>
        </w:rPr>
      </w:pPr>
    </w:p>
    <w:p w14:paraId="2BACF966" w14:textId="1C6CDF82" w:rsidR="0029385E" w:rsidRDefault="0029385E">
      <w:pPr>
        <w:rPr>
          <w:rFonts w:ascii="Times New Roman Regular" w:hAnsi="Times New Roman Regular" w:cs="Times New Roman Regular" w:hint="eastAsia"/>
          <w:sz w:val="24"/>
          <w:szCs w:val="24"/>
        </w:rPr>
      </w:pPr>
    </w:p>
    <w:p w14:paraId="17C730F5" w14:textId="3246B217" w:rsidR="0029385E" w:rsidRDefault="0029385E">
      <w:pPr>
        <w:rPr>
          <w:rFonts w:ascii="Times New Roman Regular" w:hAnsi="Times New Roman Regular" w:cs="Times New Roman Regular" w:hint="eastAsia"/>
          <w:sz w:val="24"/>
          <w:szCs w:val="24"/>
        </w:rPr>
      </w:pPr>
    </w:p>
    <w:p w14:paraId="5D2AE4F6" w14:textId="05010BF2" w:rsidR="0029385E" w:rsidRDefault="0029385E">
      <w:pPr>
        <w:rPr>
          <w:rFonts w:ascii="Times New Roman Regular" w:hAnsi="Times New Roman Regular" w:cs="Times New Roman Regular" w:hint="eastAsia"/>
          <w:sz w:val="24"/>
          <w:szCs w:val="24"/>
        </w:rPr>
      </w:pPr>
    </w:p>
    <w:p w14:paraId="1433ECA7" w14:textId="6B5A7131" w:rsidR="0029385E" w:rsidRDefault="0029385E">
      <w:pPr>
        <w:rPr>
          <w:rFonts w:ascii="Times New Roman Regular" w:hAnsi="Times New Roman Regular" w:cs="Times New Roman Regular" w:hint="eastAsia"/>
          <w:sz w:val="24"/>
          <w:szCs w:val="24"/>
        </w:rPr>
      </w:pPr>
    </w:p>
    <w:p w14:paraId="07B5545F" w14:textId="118CD980" w:rsidR="0029385E" w:rsidRDefault="0029385E">
      <w:pPr>
        <w:rPr>
          <w:rFonts w:ascii="Times New Roman Regular" w:hAnsi="Times New Roman Regular" w:cs="Times New Roman Regular" w:hint="eastAsia"/>
          <w:sz w:val="24"/>
          <w:szCs w:val="24"/>
        </w:rPr>
      </w:pPr>
    </w:p>
    <w:p w14:paraId="6380B7CC" w14:textId="02F990B8" w:rsidR="0029385E" w:rsidRDefault="0029385E">
      <w:pPr>
        <w:rPr>
          <w:rFonts w:ascii="Times New Roman Regular" w:hAnsi="Times New Roman Regular" w:cs="Times New Roman Regular" w:hint="eastAsia"/>
          <w:sz w:val="24"/>
          <w:szCs w:val="24"/>
        </w:rPr>
      </w:pPr>
    </w:p>
    <w:p w14:paraId="3B3187DC" w14:textId="00153C72" w:rsidR="0029385E" w:rsidRDefault="0029385E">
      <w:pPr>
        <w:rPr>
          <w:rFonts w:ascii="Times New Roman Regular" w:hAnsi="Times New Roman Regular" w:cs="Times New Roman Regular" w:hint="eastAsia"/>
          <w:sz w:val="24"/>
          <w:szCs w:val="24"/>
        </w:rPr>
      </w:pPr>
    </w:p>
    <w:p w14:paraId="49BC83BB" w14:textId="11E1AE16" w:rsidR="0029385E" w:rsidRDefault="0029385E">
      <w:pPr>
        <w:rPr>
          <w:rFonts w:ascii="Times New Roman Regular" w:hAnsi="Times New Roman Regular" w:cs="Times New Roman Regular" w:hint="eastAsia"/>
          <w:sz w:val="24"/>
          <w:szCs w:val="24"/>
        </w:rPr>
      </w:pPr>
    </w:p>
    <w:p w14:paraId="19E03971" w14:textId="6208A1B0" w:rsidR="0029385E" w:rsidRDefault="0029385E">
      <w:pPr>
        <w:rPr>
          <w:rFonts w:ascii="Times New Roman Regular" w:hAnsi="Times New Roman Regular" w:cs="Times New Roman Regular" w:hint="eastAsia"/>
          <w:sz w:val="24"/>
          <w:szCs w:val="24"/>
        </w:rPr>
      </w:pPr>
    </w:p>
    <w:p w14:paraId="0E49733A" w14:textId="36FF617F" w:rsidR="004E078D" w:rsidRPr="00696A64" w:rsidRDefault="007B4C72" w:rsidP="00E862A4">
      <w:pPr>
        <w:pStyle w:val="Heading1"/>
        <w:spacing w:line="360" w:lineRule="auto"/>
        <w:rPr>
          <w:rFonts w:ascii="Times New Roman Regular" w:hAnsi="Times New Roman Regular" w:cs="Times New Roman Regular" w:hint="eastAsia"/>
          <w:b/>
          <w:bCs/>
          <w:color w:val="auto"/>
          <w:sz w:val="28"/>
          <w:szCs w:val="28"/>
        </w:rPr>
      </w:pPr>
      <w:bookmarkStart w:id="566" w:name="_B.2._Algorithm_complexity"/>
      <w:bookmarkStart w:id="567" w:name="_B.3._Tweet_sentiment"/>
      <w:bookmarkStart w:id="568" w:name="_B.2._Tweet_sentiment"/>
      <w:bookmarkStart w:id="569" w:name="_D.2._Tweet_sentiment"/>
      <w:bookmarkStart w:id="570" w:name="_Toc132325946"/>
      <w:bookmarkEnd w:id="566"/>
      <w:bookmarkEnd w:id="567"/>
      <w:bookmarkEnd w:id="568"/>
      <w:bookmarkEnd w:id="569"/>
      <w:r>
        <w:rPr>
          <w:rFonts w:ascii="Times New Roman Regular" w:hAnsi="Times New Roman Regular" w:cs="Times New Roman Regular"/>
          <w:b/>
          <w:bCs/>
          <w:color w:val="auto"/>
          <w:sz w:val="28"/>
          <w:szCs w:val="28"/>
        </w:rPr>
        <w:t>D</w:t>
      </w:r>
      <w:r w:rsidR="004E078D" w:rsidRPr="00696A64">
        <w:rPr>
          <w:rFonts w:ascii="Times New Roman Regular" w:hAnsi="Times New Roman Regular" w:cs="Times New Roman Regular"/>
          <w:b/>
          <w:bCs/>
          <w:color w:val="auto"/>
          <w:sz w:val="28"/>
          <w:szCs w:val="28"/>
        </w:rPr>
        <w:t>.</w:t>
      </w:r>
      <w:r w:rsidR="00B70D85" w:rsidRPr="00696A64">
        <w:rPr>
          <w:rFonts w:ascii="Times New Roman Regular" w:hAnsi="Times New Roman Regular" w:cs="Times New Roman Regular"/>
          <w:b/>
          <w:bCs/>
          <w:color w:val="auto"/>
          <w:sz w:val="28"/>
          <w:szCs w:val="28"/>
        </w:rPr>
        <w:t>2</w:t>
      </w:r>
      <w:r w:rsidR="004E078D" w:rsidRPr="00696A64">
        <w:rPr>
          <w:rFonts w:ascii="Times New Roman Regular" w:hAnsi="Times New Roman Regular" w:cs="Times New Roman Regular"/>
          <w:b/>
          <w:bCs/>
          <w:color w:val="auto"/>
          <w:sz w:val="28"/>
          <w:szCs w:val="28"/>
        </w:rPr>
        <w:t>. Tweet sentiment weigh</w:t>
      </w:r>
      <w:r w:rsidR="00067965">
        <w:rPr>
          <w:rFonts w:ascii="Times New Roman Regular" w:hAnsi="Times New Roman Regular" w:cs="Times New Roman Regular"/>
          <w:b/>
          <w:bCs/>
          <w:color w:val="auto"/>
          <w:sz w:val="28"/>
          <w:szCs w:val="28"/>
        </w:rPr>
        <w:t>t</w:t>
      </w:r>
      <w:r w:rsidR="004E078D" w:rsidRPr="00696A64">
        <w:rPr>
          <w:rFonts w:ascii="Times New Roman Regular" w:hAnsi="Times New Roman Regular" w:cs="Times New Roman Regular"/>
          <w:b/>
          <w:bCs/>
          <w:color w:val="auto"/>
          <w:sz w:val="28"/>
          <w:szCs w:val="28"/>
        </w:rPr>
        <w:t>ing algorithm intuition</w:t>
      </w:r>
      <w:bookmarkEnd w:id="570"/>
    </w:p>
    <w:p w14:paraId="43B8E8E6" w14:textId="3CE0A262" w:rsidR="00B106D1" w:rsidRDefault="00FC714F"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proposed formula is a linear combination of the metrics considered by the author</w:t>
      </w:r>
      <w:r w:rsidR="00EF41E8">
        <w:rPr>
          <w:rFonts w:ascii="Times New Roman Regular" w:hAnsi="Times New Roman Regular" w:cs="Times New Roman Regular"/>
          <w:sz w:val="24"/>
          <w:szCs w:val="24"/>
        </w:rPr>
        <w:t>.</w:t>
      </w:r>
    </w:p>
    <w:p w14:paraId="10C24CAA" w14:textId="66CF387F" w:rsidR="00EF41E8" w:rsidRDefault="00EF41E8"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Initially, the metrics are specified and defined as follows:</w:t>
      </w:r>
    </w:p>
    <w:p w14:paraId="4F0EDDAE" w14:textId="293E8F40" w:rsidR="00B106D1" w:rsidRPr="00165C3D" w:rsidRDefault="00520140" w:rsidP="007922C7">
      <w:pPr>
        <w:spacing w:line="360" w:lineRule="auto"/>
        <w:jc w:val="both"/>
        <w:rPr>
          <w:rFonts w:ascii="Times New Roman Regular" w:hAnsi="Times New Roman Regular" w:cs="Times New Roman Regular" w:hint="eastAsia"/>
          <w:sz w:val="28"/>
          <w:szCs w:val="28"/>
        </w:rPr>
      </w:pPr>
      <m:oMathPara>
        <m:oMath>
          <m:sSub>
            <m:sSubPr>
              <m:ctrlPr>
                <w:rPr>
                  <w:rFonts w:ascii="Cambria Math" w:hAnsi="Cambria Math" w:cs="Times New Roman Regular"/>
                  <w:i/>
                  <w:sz w:val="24"/>
                  <w:szCs w:val="24"/>
                </w:rPr>
              </m:ctrlPr>
            </m:sSubPr>
            <m:e>
              <m:r>
                <w:rPr>
                  <w:rFonts w:ascii="Cambria Math" w:hAnsi="Cambria Math" w:cs="Times New Roman Regular"/>
                  <w:sz w:val="24"/>
                  <w:szCs w:val="24"/>
                </w:rPr>
                <m:t>followers</m:t>
              </m:r>
            </m:e>
            <m:sub>
              <m:r>
                <w:rPr>
                  <w:rFonts w:ascii="Cambria Math" w:hAnsi="Cambria Math" w:cs="Times New Roman Regular"/>
                  <w:sz w:val="24"/>
                  <w:szCs w:val="24"/>
                </w:rPr>
                <m:t>count</m:t>
              </m:r>
            </m:sub>
          </m:sSub>
          <m:r>
            <w:rPr>
              <w:rFonts w:ascii="Cambria Math" w:hAnsi="Cambria Math" w:cs="Times New Roman Regular"/>
              <w:sz w:val="24"/>
              <w:szCs w:val="24"/>
            </w:rPr>
            <m:t>, list</m:t>
          </m:r>
          <m:sSub>
            <m:sSubPr>
              <m:ctrlPr>
                <w:rPr>
                  <w:rFonts w:ascii="Cambria Math" w:hAnsi="Cambria Math" w:cs="Times New Roman Regular"/>
                  <w:i/>
                  <w:sz w:val="24"/>
                  <w:szCs w:val="24"/>
                </w:rPr>
              </m:ctrlPr>
            </m:sSubPr>
            <m:e>
              <m:r>
                <w:rPr>
                  <w:rFonts w:ascii="Cambria Math" w:hAnsi="Cambria Math" w:cs="Times New Roman Regular"/>
                  <w:sz w:val="24"/>
                  <w:szCs w:val="24"/>
                </w:rPr>
                <m:t>s</m:t>
              </m:r>
            </m:e>
            <m:sub>
              <m:r>
                <w:rPr>
                  <w:rFonts w:ascii="Cambria Math" w:hAnsi="Cambria Math" w:cs="Times New Roman Regular"/>
                  <w:sz w:val="24"/>
                  <w:szCs w:val="24"/>
                </w:rPr>
                <m:t>count</m:t>
              </m:r>
            </m:sub>
          </m:sSub>
          <m:r>
            <w:rPr>
              <w:rFonts w:ascii="Cambria Math" w:hAnsi="Cambria Math" w:cs="Times New Roman Regular"/>
              <w:sz w:val="24"/>
              <w:szCs w:val="24"/>
            </w:rPr>
            <m:t>, retweet</m:t>
          </m:r>
          <m:sSub>
            <m:sSubPr>
              <m:ctrlPr>
                <w:rPr>
                  <w:rFonts w:ascii="Cambria Math" w:hAnsi="Cambria Math" w:cs="Times New Roman Regular"/>
                  <w:i/>
                  <w:sz w:val="24"/>
                  <w:szCs w:val="24"/>
                </w:rPr>
              </m:ctrlPr>
            </m:sSubPr>
            <m:e>
              <m:r>
                <w:rPr>
                  <w:rFonts w:ascii="Cambria Math" w:hAnsi="Cambria Math" w:cs="Times New Roman Regular"/>
                  <w:sz w:val="24"/>
                  <w:szCs w:val="24"/>
                </w:rPr>
                <m:t>s</m:t>
              </m:r>
            </m:e>
            <m:sub>
              <m:r>
                <w:rPr>
                  <w:rFonts w:ascii="Cambria Math" w:hAnsi="Cambria Math" w:cs="Times New Roman Regular"/>
                  <w:sz w:val="24"/>
                  <w:szCs w:val="24"/>
                </w:rPr>
                <m:t>count</m:t>
              </m:r>
            </m:sub>
          </m:sSub>
          <m:r>
            <w:rPr>
              <w:rFonts w:ascii="Cambria Math" w:hAnsi="Cambria Math" w:cs="Times New Roman Regular"/>
              <w:sz w:val="24"/>
              <w:szCs w:val="24"/>
            </w:rPr>
            <m:t>, lik</m:t>
          </m:r>
          <m:sSub>
            <m:sSubPr>
              <m:ctrlPr>
                <w:rPr>
                  <w:rFonts w:ascii="Cambria Math" w:hAnsi="Cambria Math" w:cs="Times New Roman Regular"/>
                  <w:i/>
                  <w:sz w:val="24"/>
                  <w:szCs w:val="24"/>
                </w:rPr>
              </m:ctrlPr>
            </m:sSubPr>
            <m:e>
              <m:r>
                <w:rPr>
                  <w:rFonts w:ascii="Cambria Math" w:hAnsi="Cambria Math" w:cs="Times New Roman Regular"/>
                  <w:sz w:val="24"/>
                  <w:szCs w:val="24"/>
                </w:rPr>
                <m:t>e</m:t>
              </m:r>
            </m:e>
            <m:sub>
              <m:r>
                <w:rPr>
                  <w:rFonts w:ascii="Cambria Math" w:hAnsi="Cambria Math" w:cs="Times New Roman Regular"/>
                  <w:sz w:val="24"/>
                  <w:szCs w:val="24"/>
                </w:rPr>
                <m:t>count</m:t>
              </m:r>
            </m:sub>
          </m:sSub>
        </m:oMath>
      </m:oMathPara>
    </w:p>
    <w:p w14:paraId="561F6158" w14:textId="452B5E16" w:rsidR="00005DA5" w:rsidRDefault="00005DA5"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hint="eastAsia"/>
          <w:sz w:val="24"/>
          <w:szCs w:val="24"/>
        </w:rPr>
        <w:t>A</w:t>
      </w:r>
      <w:r>
        <w:rPr>
          <w:rFonts w:ascii="Times New Roman Regular" w:hAnsi="Times New Roman Regular" w:cs="Times New Roman Regular"/>
          <w:sz w:val="24"/>
          <w:szCs w:val="24"/>
        </w:rPr>
        <w:t>lpha, beta, gamma and delta are different weigh</w:t>
      </w:r>
      <w:r w:rsidR="00067965">
        <w:rPr>
          <w:rFonts w:ascii="Times New Roman Regular" w:hAnsi="Times New Roman Regular" w:cs="Times New Roman Regular"/>
          <w:sz w:val="24"/>
          <w:szCs w:val="24"/>
        </w:rPr>
        <w:t>t</w:t>
      </w:r>
      <w:r>
        <w:rPr>
          <w:rFonts w:ascii="Times New Roman Regular" w:hAnsi="Times New Roman Regular" w:cs="Times New Roman Regular"/>
          <w:sz w:val="24"/>
          <w:szCs w:val="24"/>
        </w:rPr>
        <w:t>ing factors applied to each metric. This is determined by observing how much of an impact each metric makes.</w:t>
      </w:r>
      <w:r w:rsidR="00EF41E8">
        <w:rPr>
          <w:rFonts w:ascii="Times New Roman Regular" w:hAnsi="Times New Roman Regular" w:cs="Times New Roman Regular"/>
          <w:sz w:val="24"/>
          <w:szCs w:val="24"/>
        </w:rPr>
        <w:t xml:space="preserve"> Applying these weigh</w:t>
      </w:r>
      <w:r w:rsidR="00067965">
        <w:rPr>
          <w:rFonts w:ascii="Times New Roman Regular" w:hAnsi="Times New Roman Regular" w:cs="Times New Roman Regular"/>
          <w:sz w:val="24"/>
          <w:szCs w:val="24"/>
        </w:rPr>
        <w:t>t</w:t>
      </w:r>
      <w:r w:rsidR="00EF41E8">
        <w:rPr>
          <w:rFonts w:ascii="Times New Roman Regular" w:hAnsi="Times New Roman Regular" w:cs="Times New Roman Regular"/>
          <w:sz w:val="24"/>
          <w:szCs w:val="24"/>
        </w:rPr>
        <w:t>ing factors will produce the following:</w:t>
      </w:r>
    </w:p>
    <w:p w14:paraId="197C5799" w14:textId="3F01AF12" w:rsidR="00EF41E8" w:rsidRPr="00EF41E8" w:rsidRDefault="00EF41E8" w:rsidP="007922C7">
      <w:pPr>
        <w:spacing w:line="360" w:lineRule="auto"/>
        <w:jc w:val="both"/>
        <w:rPr>
          <w:rFonts w:ascii="Times New Roman Regular" w:hAnsi="Times New Roman Regular" w:cs="Times New Roman Regular" w:hint="eastAsia"/>
          <w:sz w:val="28"/>
          <w:szCs w:val="28"/>
        </w:rPr>
      </w:pPr>
      <m:oMathPara>
        <m:oMath>
          <m:r>
            <w:rPr>
              <w:rFonts w:ascii="Cambria Math" w:hAnsi="Cambria Math" w:cs="Times New Roman Regular"/>
              <w:sz w:val="24"/>
              <w:szCs w:val="24"/>
            </w:rPr>
            <m:t>α</m:t>
          </m:r>
          <m:sSub>
            <m:sSubPr>
              <m:ctrlPr>
                <w:rPr>
                  <w:rFonts w:ascii="Cambria Math" w:hAnsi="Cambria Math" w:cs="Times New Roman Regular"/>
                  <w:i/>
                  <w:sz w:val="24"/>
                  <w:szCs w:val="24"/>
                </w:rPr>
              </m:ctrlPr>
            </m:sSubPr>
            <m:e>
              <m:r>
                <w:rPr>
                  <w:rFonts w:ascii="Cambria Math" w:hAnsi="Cambria Math" w:cs="Times New Roman Regular"/>
                  <w:sz w:val="24"/>
                  <w:szCs w:val="24"/>
                </w:rPr>
                <m:t>followers</m:t>
              </m:r>
            </m:e>
            <m:sub>
              <m:r>
                <w:rPr>
                  <w:rFonts w:ascii="Cambria Math" w:hAnsi="Cambria Math" w:cs="Times New Roman Regular"/>
                  <w:sz w:val="24"/>
                  <w:szCs w:val="24"/>
                </w:rPr>
                <m:t>count</m:t>
              </m:r>
            </m:sub>
          </m:sSub>
          <m:r>
            <w:rPr>
              <w:rFonts w:ascii="Cambria Math" w:hAnsi="Cambria Math" w:cs="Times New Roman Regular"/>
              <w:sz w:val="24"/>
              <w:szCs w:val="24"/>
            </w:rPr>
            <m:t>, βlist</m:t>
          </m:r>
          <m:sSub>
            <m:sSubPr>
              <m:ctrlPr>
                <w:rPr>
                  <w:rFonts w:ascii="Cambria Math" w:hAnsi="Cambria Math" w:cs="Times New Roman Regular"/>
                  <w:i/>
                  <w:sz w:val="24"/>
                  <w:szCs w:val="24"/>
                </w:rPr>
              </m:ctrlPr>
            </m:sSubPr>
            <m:e>
              <m:r>
                <w:rPr>
                  <w:rFonts w:ascii="Cambria Math" w:hAnsi="Cambria Math" w:cs="Times New Roman Regular"/>
                  <w:sz w:val="24"/>
                  <w:szCs w:val="24"/>
                </w:rPr>
                <m:t>s</m:t>
              </m:r>
            </m:e>
            <m:sub>
              <m:r>
                <w:rPr>
                  <w:rFonts w:ascii="Cambria Math" w:hAnsi="Cambria Math" w:cs="Times New Roman Regular"/>
                  <w:sz w:val="24"/>
                  <w:szCs w:val="24"/>
                </w:rPr>
                <m:t>count</m:t>
              </m:r>
            </m:sub>
          </m:sSub>
          <m:r>
            <w:rPr>
              <w:rFonts w:ascii="Cambria Math" w:hAnsi="Cambria Math" w:cs="Times New Roman Regular"/>
              <w:sz w:val="24"/>
              <w:szCs w:val="24"/>
            </w:rPr>
            <m:t>, γretweet</m:t>
          </m:r>
          <m:sSub>
            <m:sSubPr>
              <m:ctrlPr>
                <w:rPr>
                  <w:rFonts w:ascii="Cambria Math" w:hAnsi="Cambria Math" w:cs="Times New Roman Regular"/>
                  <w:i/>
                  <w:sz w:val="24"/>
                  <w:szCs w:val="24"/>
                </w:rPr>
              </m:ctrlPr>
            </m:sSubPr>
            <m:e>
              <m:r>
                <w:rPr>
                  <w:rFonts w:ascii="Cambria Math" w:hAnsi="Cambria Math" w:cs="Times New Roman Regular"/>
                  <w:sz w:val="24"/>
                  <w:szCs w:val="24"/>
                </w:rPr>
                <m:t>s</m:t>
              </m:r>
            </m:e>
            <m:sub>
              <m:r>
                <w:rPr>
                  <w:rFonts w:ascii="Cambria Math" w:hAnsi="Cambria Math" w:cs="Times New Roman Regular"/>
                  <w:sz w:val="24"/>
                  <w:szCs w:val="24"/>
                </w:rPr>
                <m:t>count</m:t>
              </m:r>
            </m:sub>
          </m:sSub>
          <m:r>
            <w:rPr>
              <w:rFonts w:ascii="Cambria Math" w:hAnsi="Cambria Math" w:cs="Times New Roman Regular"/>
              <w:sz w:val="24"/>
              <w:szCs w:val="24"/>
            </w:rPr>
            <m:t>, δlik</m:t>
          </m:r>
          <m:sSub>
            <m:sSubPr>
              <m:ctrlPr>
                <w:rPr>
                  <w:rFonts w:ascii="Cambria Math" w:hAnsi="Cambria Math" w:cs="Times New Roman Regular"/>
                  <w:i/>
                  <w:sz w:val="24"/>
                  <w:szCs w:val="24"/>
                </w:rPr>
              </m:ctrlPr>
            </m:sSubPr>
            <m:e>
              <m:r>
                <w:rPr>
                  <w:rFonts w:ascii="Cambria Math" w:hAnsi="Cambria Math" w:cs="Times New Roman Regular"/>
                  <w:sz w:val="24"/>
                  <w:szCs w:val="24"/>
                </w:rPr>
                <m:t>e</m:t>
              </m:r>
            </m:e>
            <m:sub>
              <m:r>
                <w:rPr>
                  <w:rFonts w:ascii="Cambria Math" w:hAnsi="Cambria Math" w:cs="Times New Roman Regular"/>
                  <w:sz w:val="24"/>
                  <w:szCs w:val="24"/>
                </w:rPr>
                <m:t>count</m:t>
              </m:r>
            </m:sub>
          </m:sSub>
        </m:oMath>
      </m:oMathPara>
    </w:p>
    <w:p w14:paraId="7AD8121E" w14:textId="2DA35943" w:rsidR="00005DA5" w:rsidRDefault="00063770"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wanted to provide more weightage to the tweeter themselves rather than the specific tweet, as the impact of a tweet is </w:t>
      </w:r>
      <w:r w:rsidR="00307E15">
        <w:rPr>
          <w:rFonts w:ascii="Times New Roman Regular" w:hAnsi="Times New Roman Regular" w:cs="Times New Roman Regular"/>
          <w:sz w:val="24"/>
          <w:szCs w:val="24"/>
        </w:rPr>
        <w:t xml:space="preserve">more </w:t>
      </w:r>
      <w:r>
        <w:rPr>
          <w:rFonts w:ascii="Times New Roman Regular" w:hAnsi="Times New Roman Regular" w:cs="Times New Roman Regular"/>
          <w:sz w:val="24"/>
          <w:szCs w:val="24"/>
        </w:rPr>
        <w:t>correlated with the tweeter</w:t>
      </w:r>
      <w:r w:rsidR="003C5771">
        <w:rPr>
          <w:rFonts w:ascii="Times New Roman Regular" w:hAnsi="Times New Roman Regular" w:cs="Times New Roman Regular"/>
          <w:sz w:val="24"/>
          <w:szCs w:val="24"/>
        </w:rPr>
        <w:t xml:space="preserve"> rather than its likes and retweets</w:t>
      </w:r>
      <w:r>
        <w:rPr>
          <w:rFonts w:ascii="Times New Roman Regular" w:hAnsi="Times New Roman Regular" w:cs="Times New Roman Regular"/>
          <w:sz w:val="24"/>
          <w:szCs w:val="24"/>
        </w:rPr>
        <w:t>.</w:t>
      </w:r>
      <w:r w:rsidR="00C4156D">
        <w:rPr>
          <w:rFonts w:ascii="Times New Roman Regular" w:hAnsi="Times New Roman Regular" w:cs="Times New Roman Regular"/>
          <w:sz w:val="24"/>
          <w:szCs w:val="24"/>
        </w:rPr>
        <w:t xml:space="preserve"> As such, the author proposes the arbitrary values of </w:t>
      </w:r>
      <w:r w:rsidR="00C4156D" w:rsidRPr="00622961">
        <w:rPr>
          <w:rFonts w:ascii="Times New Roman Regular" w:hAnsi="Times New Roman Regular" w:cs="Times New Roman Regular"/>
          <w:b/>
          <w:bCs/>
          <w:sz w:val="24"/>
          <w:szCs w:val="24"/>
        </w:rPr>
        <w:t>0.5</w:t>
      </w:r>
      <w:r w:rsidR="00C4156D">
        <w:rPr>
          <w:rFonts w:ascii="Times New Roman Regular" w:hAnsi="Times New Roman Regular" w:cs="Times New Roman Regular"/>
          <w:sz w:val="24"/>
          <w:szCs w:val="24"/>
        </w:rPr>
        <w:t xml:space="preserve">, </w:t>
      </w:r>
      <w:r w:rsidR="00C4156D" w:rsidRPr="00622961">
        <w:rPr>
          <w:rFonts w:ascii="Times New Roman Regular" w:hAnsi="Times New Roman Regular" w:cs="Times New Roman Regular"/>
          <w:b/>
          <w:bCs/>
          <w:sz w:val="24"/>
          <w:szCs w:val="24"/>
        </w:rPr>
        <w:t>0.3</w:t>
      </w:r>
      <w:r w:rsidR="00C4156D">
        <w:rPr>
          <w:rFonts w:ascii="Times New Roman Regular" w:hAnsi="Times New Roman Regular" w:cs="Times New Roman Regular"/>
          <w:sz w:val="24"/>
          <w:szCs w:val="24"/>
        </w:rPr>
        <w:t xml:space="preserve">, </w:t>
      </w:r>
      <w:r w:rsidR="00C4156D" w:rsidRPr="00622961">
        <w:rPr>
          <w:rFonts w:ascii="Times New Roman Regular" w:hAnsi="Times New Roman Regular" w:cs="Times New Roman Regular"/>
          <w:b/>
          <w:bCs/>
          <w:sz w:val="24"/>
          <w:szCs w:val="24"/>
        </w:rPr>
        <w:t>0.1</w:t>
      </w:r>
      <w:r w:rsidR="00C4156D">
        <w:rPr>
          <w:rFonts w:ascii="Times New Roman Regular" w:hAnsi="Times New Roman Regular" w:cs="Times New Roman Regular"/>
          <w:sz w:val="24"/>
          <w:szCs w:val="24"/>
        </w:rPr>
        <w:t xml:space="preserve"> and </w:t>
      </w:r>
      <w:r w:rsidR="00C4156D" w:rsidRPr="00622961">
        <w:rPr>
          <w:rFonts w:ascii="Times New Roman Regular" w:hAnsi="Times New Roman Regular" w:cs="Times New Roman Regular"/>
          <w:b/>
          <w:bCs/>
          <w:sz w:val="24"/>
          <w:szCs w:val="24"/>
        </w:rPr>
        <w:t>0.1</w:t>
      </w:r>
      <w:r w:rsidR="00C4156D">
        <w:rPr>
          <w:rFonts w:ascii="Times New Roman Regular" w:hAnsi="Times New Roman Regular" w:cs="Times New Roman Regular"/>
          <w:sz w:val="24"/>
          <w:szCs w:val="24"/>
        </w:rPr>
        <w:t xml:space="preserve"> for </w:t>
      </w:r>
      <w:r w:rsidR="00622961">
        <w:rPr>
          <w:rFonts w:ascii="Times New Roman Regular" w:hAnsi="Times New Roman Regular" w:cs="Times New Roman Regular"/>
          <w:sz w:val="24"/>
          <w:szCs w:val="24"/>
        </w:rPr>
        <w:t xml:space="preserve">alpha, beta, gamma and delta </w:t>
      </w:r>
      <w:r w:rsidR="00C4156D">
        <w:rPr>
          <w:rFonts w:ascii="Times New Roman Regular" w:hAnsi="Times New Roman Regular" w:cs="Times New Roman Regular"/>
          <w:sz w:val="24"/>
          <w:szCs w:val="24"/>
        </w:rPr>
        <w:t>respectively.</w:t>
      </w:r>
    </w:p>
    <w:p w14:paraId="49B2C269" w14:textId="1EA971A5" w:rsidR="00D63FC6" w:rsidRDefault="00AF6684"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To avoid a specific metric from dominating the score</w:t>
      </w:r>
      <w:r w:rsidR="00DA3061">
        <w:rPr>
          <w:rFonts w:ascii="Times New Roman Regular" w:hAnsi="Times New Roman Regular" w:cs="Times New Roman Regular"/>
          <w:sz w:val="24"/>
          <w:szCs w:val="24"/>
        </w:rPr>
        <w:t xml:space="preserve"> (if the number of followers is in the millions and number of retweets is in the thousands, the number of followers would dominate the score)</w:t>
      </w:r>
      <w:r>
        <w:rPr>
          <w:rFonts w:ascii="Times New Roman Regular" w:hAnsi="Times New Roman Regular" w:cs="Times New Roman Regular"/>
          <w:sz w:val="24"/>
          <w:szCs w:val="24"/>
        </w:rPr>
        <w:t>, a logarithm can be applied. Applying a logarithm can normalize and balance all the metrics into a similar scale to avoid any bias</w:t>
      </w:r>
      <w:r w:rsidR="00E56DA0">
        <w:rPr>
          <w:rFonts w:ascii="Times New Roman Regular" w:hAnsi="Times New Roman Regular" w:cs="Times New Roman Regular"/>
          <w:sz w:val="24"/>
          <w:szCs w:val="24"/>
        </w:rPr>
        <w:t>, as such accurately reflect each metric’s true impact on the score.</w:t>
      </w:r>
      <w:r w:rsidR="00F34FB4">
        <w:rPr>
          <w:rFonts w:ascii="Times New Roman Regular" w:hAnsi="Times New Roman Regular" w:cs="Times New Roman Regular"/>
          <w:sz w:val="24"/>
          <w:szCs w:val="24"/>
        </w:rPr>
        <w:t xml:space="preserve"> Furthermore, the author will add the value “1” to each</w:t>
      </w:r>
      <w:r w:rsidR="003C2E63">
        <w:rPr>
          <w:rFonts w:ascii="Times New Roman Regular" w:hAnsi="Times New Roman Regular" w:cs="Times New Roman Regular"/>
          <w:sz w:val="24"/>
          <w:szCs w:val="24"/>
        </w:rPr>
        <w:t xml:space="preserve"> </w:t>
      </w:r>
      <w:r w:rsidR="00F34FB4">
        <w:rPr>
          <w:rFonts w:ascii="Times New Roman Regular" w:hAnsi="Times New Roman Regular" w:cs="Times New Roman Regular"/>
          <w:sz w:val="24"/>
          <w:szCs w:val="24"/>
        </w:rPr>
        <w:t xml:space="preserve">metric prior to obtaining the logarithmic </w:t>
      </w:r>
      <w:r w:rsidR="00F34FB4">
        <w:rPr>
          <w:rFonts w:ascii="Times New Roman Regular" w:hAnsi="Times New Roman Regular" w:cs="Times New Roman Regular"/>
          <w:sz w:val="24"/>
          <w:szCs w:val="24"/>
        </w:rPr>
        <w:lastRenderedPageBreak/>
        <w:t xml:space="preserve">value. Performing this will prevent mathematical errors that would arise for the case of a metric having the value of 0. </w:t>
      </w:r>
      <w:r w:rsidR="003C2E63">
        <w:rPr>
          <w:rFonts w:ascii="Times New Roman Regular" w:hAnsi="Times New Roman Regular" w:cs="Times New Roman Regular"/>
          <w:sz w:val="24"/>
          <w:szCs w:val="24"/>
        </w:rPr>
        <w:t>The terms can now be written as follows:</w:t>
      </w:r>
    </w:p>
    <w:p w14:paraId="2CB391DD" w14:textId="60DB17B0" w:rsidR="00A85044" w:rsidRPr="00A56B68" w:rsidRDefault="001A1B25" w:rsidP="001A1B25">
      <w:pPr>
        <w:spacing w:line="360" w:lineRule="auto"/>
        <w:jc w:val="center"/>
        <w:rPr>
          <w:rFonts w:ascii="Times New Roman Regular" w:hAnsi="Times New Roman Regular" w:cs="Times New Roman Regular" w:hint="eastAsia"/>
          <w:sz w:val="24"/>
          <w:szCs w:val="24"/>
        </w:rPr>
      </w:pPr>
      <m:oMath>
        <m:r>
          <m:rPr>
            <m:sty m:val="p"/>
          </m:rPr>
          <w:rPr>
            <w:rFonts w:ascii="Cambria Math" w:hAnsi="Cambria Math" w:cs="Times New Roman Regular"/>
            <w:sz w:val="20"/>
            <w:szCs w:val="20"/>
          </w:rPr>
          <m:t>α</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sSub>
                  <m:sSubPr>
                    <m:ctrlPr>
                      <w:rPr>
                        <w:rFonts w:ascii="Cambria Math" w:hAnsi="Cambria Math" w:cs="Times New Roman Regular"/>
                        <w:i/>
                        <w:sz w:val="20"/>
                        <w:szCs w:val="20"/>
                      </w:rPr>
                    </m:ctrlPr>
                  </m:sSubPr>
                  <m:e>
                    <m:r>
                      <w:rPr>
                        <w:rFonts w:ascii="Cambria Math" w:hAnsi="Cambria Math" w:cs="Times New Roman Regular"/>
                        <w:sz w:val="20"/>
                        <w:szCs w:val="20"/>
                      </w:rPr>
                      <m:t>followers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e>
        </m:func>
        <m:r>
          <w:rPr>
            <w:rFonts w:ascii="Cambria Math" w:hAnsi="Cambria Math" w:cs="Times New Roman Regular"/>
            <w:sz w:val="20"/>
            <w:szCs w:val="20"/>
          </w:rPr>
          <m:t>,</m:t>
        </m:r>
      </m:oMath>
      <w:r w:rsidRPr="00A56B68">
        <w:rPr>
          <w:rFonts w:ascii="Times New Roman Regular" w:hAnsi="Times New Roman Regular" w:cs="Times New Roman Regular"/>
          <w:iCs/>
          <w:sz w:val="20"/>
          <w:szCs w:val="20"/>
        </w:rPr>
        <w:t xml:space="preserve"> </w:t>
      </w:r>
      <m:oMath>
        <m:r>
          <m:rPr>
            <m:sty m:val="p"/>
          </m:rPr>
          <w:rPr>
            <w:rFonts w:ascii="Cambria Math" w:hAnsi="Cambria Math" w:cs="Times New Roman Regular"/>
            <w:sz w:val="20"/>
            <w:szCs w:val="20"/>
          </w:rPr>
          <m:t>β</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r>
              <m:rPr>
                <m:sty m:val="p"/>
              </m:rPr>
              <w:rPr>
                <w:rFonts w:ascii="Cambria Math" w:hAnsi="Cambria Math" w:cs="Times New Roman Regular"/>
                <w:sz w:val="20"/>
                <w:szCs w:val="20"/>
              </w:rPr>
              <m:t>(</m:t>
            </m:r>
            <m:r>
              <w:rPr>
                <w:rFonts w:ascii="Cambria Math" w:hAnsi="Cambria Math" w:cs="Times New Roman Regular"/>
                <w:sz w:val="20"/>
                <w:szCs w:val="20"/>
              </w:rPr>
              <m:t>list</m:t>
            </m:r>
            <m:sSub>
              <m:sSubPr>
                <m:ctrlPr>
                  <w:rPr>
                    <w:rFonts w:ascii="Cambria Math" w:hAnsi="Cambria Math" w:cs="Times New Roman Regular"/>
                    <w:i/>
                    <w:sz w:val="20"/>
                    <w:szCs w:val="20"/>
                  </w:rPr>
                </m:ctrlPr>
              </m:sSubPr>
              <m:e>
                <m:r>
                  <w:rPr>
                    <w:rFonts w:ascii="Cambria Math" w:hAnsi="Cambria Math" w:cs="Times New Roman Regular"/>
                    <w:sz w:val="20"/>
                    <w:szCs w:val="20"/>
                  </w:rPr>
                  <m:t>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func>
        <m:r>
          <w:rPr>
            <w:rFonts w:ascii="Cambria Math" w:hAnsi="Cambria Math" w:cs="Times New Roman Regular"/>
            <w:sz w:val="20"/>
            <w:szCs w:val="20"/>
          </w:rPr>
          <m:t>,</m:t>
        </m:r>
        <m:func>
          <m:funcPr>
            <m:ctrlPr>
              <w:rPr>
                <w:rFonts w:ascii="Cambria Math" w:hAnsi="Cambria Math" w:cs="Times New Roman Regular"/>
                <w:iCs/>
                <w:sz w:val="20"/>
                <w:szCs w:val="20"/>
              </w:rPr>
            </m:ctrlPr>
          </m:funcPr>
          <m:fName>
            <m:r>
              <m:rPr>
                <m:sty m:val="p"/>
              </m:rPr>
              <w:rPr>
                <w:rFonts w:ascii="Cambria Math" w:hAnsi="Cambria Math" w:cs="Times New Roman Regular"/>
                <w:sz w:val="20"/>
                <w:szCs w:val="20"/>
              </w:rPr>
              <m:t xml:space="preserve"> </m:t>
            </m:r>
          </m:fName>
          <m:e>
            <m:r>
              <m:rPr>
                <m:sty m:val="p"/>
              </m:rPr>
              <w:rPr>
                <w:rFonts w:ascii="Cambria Math" w:hAnsi="Cambria Math" w:cs="Times New Roman Regular"/>
                <w:sz w:val="20"/>
                <w:szCs w:val="20"/>
              </w:rPr>
              <m:t>γ</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r>
                      <w:rPr>
                        <w:rFonts w:ascii="Cambria Math" w:hAnsi="Cambria Math" w:cs="Times New Roman Regular"/>
                        <w:sz w:val="20"/>
                        <w:szCs w:val="20"/>
                      </w:rPr>
                      <m:t>retweet</m:t>
                    </m:r>
                    <m:sSub>
                      <m:sSubPr>
                        <m:ctrlPr>
                          <w:rPr>
                            <w:rFonts w:ascii="Cambria Math" w:hAnsi="Cambria Math" w:cs="Times New Roman Regular"/>
                            <w:i/>
                            <w:sz w:val="20"/>
                            <w:szCs w:val="20"/>
                          </w:rPr>
                        </m:ctrlPr>
                      </m:sSubPr>
                      <m:e>
                        <m:r>
                          <w:rPr>
                            <w:rFonts w:ascii="Cambria Math" w:hAnsi="Cambria Math" w:cs="Times New Roman Regular"/>
                            <w:sz w:val="20"/>
                            <w:szCs w:val="20"/>
                          </w:rPr>
                          <m:t>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r>
                  <m:rPr>
                    <m:sty m:val="p"/>
                  </m:rPr>
                  <w:rPr>
                    <w:rFonts w:ascii="Cambria Math" w:hAnsi="Cambria Math" w:cs="Times New Roman Regular"/>
                    <w:sz w:val="20"/>
                    <w:szCs w:val="20"/>
                  </w:rPr>
                  <m:t xml:space="preserve">, </m:t>
                </m:r>
              </m:e>
            </m:func>
          </m:e>
        </m:func>
        <m:r>
          <m:rPr>
            <m:sty m:val="p"/>
          </m:rPr>
          <w:rPr>
            <w:rFonts w:ascii="Cambria Math" w:hAnsi="Cambria Math" w:cs="Times New Roman Regular"/>
            <w:sz w:val="20"/>
            <w:szCs w:val="20"/>
          </w:rPr>
          <m:t>δ</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r>
              <m:rPr>
                <m:sty m:val="p"/>
              </m:rPr>
              <w:rPr>
                <w:rFonts w:ascii="Cambria Math" w:hAnsi="Cambria Math" w:cs="Times New Roman Regular"/>
                <w:sz w:val="20"/>
                <w:szCs w:val="20"/>
              </w:rPr>
              <m:t>(</m:t>
            </m:r>
            <m:r>
              <w:rPr>
                <w:rFonts w:ascii="Cambria Math" w:hAnsi="Cambria Math" w:cs="Times New Roman Regular"/>
                <w:sz w:val="20"/>
                <w:szCs w:val="20"/>
              </w:rPr>
              <m:t>lik</m:t>
            </m:r>
            <m:sSub>
              <m:sSubPr>
                <m:ctrlPr>
                  <w:rPr>
                    <w:rFonts w:ascii="Cambria Math" w:hAnsi="Cambria Math" w:cs="Times New Roman Regular"/>
                    <w:i/>
                    <w:sz w:val="20"/>
                    <w:szCs w:val="20"/>
                  </w:rPr>
                </m:ctrlPr>
              </m:sSubPr>
              <m:e>
                <m:r>
                  <w:rPr>
                    <w:rFonts w:ascii="Cambria Math" w:hAnsi="Cambria Math" w:cs="Times New Roman Regular"/>
                    <w:sz w:val="20"/>
                    <w:szCs w:val="20"/>
                  </w:rPr>
                  <m:t>e</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func>
      </m:oMath>
    </w:p>
    <w:p w14:paraId="11EA3A69" w14:textId="11798110" w:rsidR="00761B6B" w:rsidRDefault="00AC0297" w:rsidP="00A85044">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 xml:space="preserve">As the formula is a linear combination of these metrics, they </w:t>
      </w:r>
      <w:r w:rsidR="00631600">
        <w:rPr>
          <w:rFonts w:ascii="Times New Roman" w:hAnsi="Times New Roman" w:cs="Times New Roman"/>
          <w:iCs/>
          <w:sz w:val="24"/>
          <w:szCs w:val="24"/>
        </w:rPr>
        <w:t xml:space="preserve">are summed up to provide a </w:t>
      </w:r>
      <w:r w:rsidR="0034647D">
        <w:rPr>
          <w:rFonts w:ascii="Times New Roman" w:hAnsi="Times New Roman" w:cs="Times New Roman"/>
          <w:iCs/>
          <w:sz w:val="24"/>
          <w:szCs w:val="24"/>
        </w:rPr>
        <w:t xml:space="preserve">tweet sum and an </w:t>
      </w:r>
      <w:r w:rsidR="00631600">
        <w:rPr>
          <w:rFonts w:ascii="Times New Roman" w:hAnsi="Times New Roman" w:cs="Times New Roman"/>
          <w:iCs/>
          <w:sz w:val="24"/>
          <w:szCs w:val="24"/>
        </w:rPr>
        <w:t>influencer sum.</w:t>
      </w:r>
    </w:p>
    <w:p w14:paraId="0F1E3A7E" w14:textId="3C0E2FD4" w:rsidR="00ED0254" w:rsidRPr="00ED0254" w:rsidRDefault="00520140" w:rsidP="00ED0254">
      <w:pPr>
        <w:spacing w:line="360" w:lineRule="auto"/>
        <w:jc w:val="center"/>
        <w:rPr>
          <w:rFonts w:ascii="Times New Roman Regular" w:hAnsi="Times New Roman Regular" w:cs="Times New Roman Regular" w:hint="eastAsia"/>
          <w:iCs/>
          <w:sz w:val="20"/>
          <w:szCs w:val="20"/>
        </w:rPr>
      </w:pPr>
      <m:oMath>
        <m:sSub>
          <m:sSubPr>
            <m:ctrlPr>
              <w:rPr>
                <w:rFonts w:ascii="Cambria Math" w:hAnsi="Cambria Math" w:cs="Times New Roman Regular"/>
                <w:i/>
                <w:sz w:val="20"/>
                <w:szCs w:val="20"/>
              </w:rPr>
            </m:ctrlPr>
          </m:sSubPr>
          <m:e>
            <m:r>
              <w:rPr>
                <w:rFonts w:ascii="Cambria Math" w:hAnsi="Cambria Math" w:cs="Times New Roman Regular"/>
                <w:sz w:val="20"/>
                <w:szCs w:val="20"/>
              </w:rPr>
              <m:t>influencer</m:t>
            </m:r>
          </m:e>
          <m:sub>
            <m:r>
              <w:rPr>
                <w:rFonts w:ascii="Cambria Math" w:hAnsi="Cambria Math" w:cs="Times New Roman Regular"/>
                <w:sz w:val="20"/>
                <w:szCs w:val="20"/>
              </w:rPr>
              <m:t>sum</m:t>
            </m:r>
          </m:sub>
        </m:sSub>
        <m:r>
          <w:rPr>
            <w:rFonts w:ascii="Cambria Math" w:hAnsi="Cambria Math" w:cs="Times New Roman Regular"/>
            <w:sz w:val="20"/>
            <w:szCs w:val="20"/>
          </w:rPr>
          <m:t>=</m:t>
        </m:r>
        <m:r>
          <m:rPr>
            <m:sty m:val="p"/>
          </m:rPr>
          <w:rPr>
            <w:rFonts w:ascii="Cambria Math" w:hAnsi="Cambria Math" w:cs="Times New Roman Regular"/>
            <w:sz w:val="20"/>
            <w:szCs w:val="20"/>
          </w:rPr>
          <m:t xml:space="preserve"> α</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sSub>
                  <m:sSubPr>
                    <m:ctrlPr>
                      <w:rPr>
                        <w:rFonts w:ascii="Cambria Math" w:hAnsi="Cambria Math" w:cs="Times New Roman Regular"/>
                        <w:i/>
                        <w:sz w:val="20"/>
                        <w:szCs w:val="20"/>
                      </w:rPr>
                    </m:ctrlPr>
                  </m:sSubPr>
                  <m:e>
                    <m:r>
                      <w:rPr>
                        <w:rFonts w:ascii="Cambria Math" w:hAnsi="Cambria Math" w:cs="Times New Roman Regular"/>
                        <w:sz w:val="20"/>
                        <w:szCs w:val="20"/>
                      </w:rPr>
                      <m:t>followers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e>
        </m:func>
        <m:r>
          <w:rPr>
            <w:rFonts w:ascii="Cambria Math" w:hAnsi="Cambria Math" w:cs="Times New Roman Regular"/>
            <w:sz w:val="20"/>
            <w:szCs w:val="20"/>
          </w:rPr>
          <m:t>+</m:t>
        </m:r>
      </m:oMath>
      <w:r w:rsidR="00850FB0" w:rsidRPr="00A56B68">
        <w:rPr>
          <w:rFonts w:ascii="Times New Roman Regular" w:hAnsi="Times New Roman Regular" w:cs="Times New Roman Regular"/>
          <w:iCs/>
          <w:sz w:val="20"/>
          <w:szCs w:val="20"/>
        </w:rPr>
        <w:t xml:space="preserve"> </w:t>
      </w:r>
      <m:oMath>
        <m:r>
          <m:rPr>
            <m:sty m:val="p"/>
          </m:rPr>
          <w:rPr>
            <w:rFonts w:ascii="Cambria Math" w:hAnsi="Cambria Math" w:cs="Times New Roman Regular"/>
            <w:sz w:val="20"/>
            <w:szCs w:val="20"/>
          </w:rPr>
          <m:t>β</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r>
                  <w:rPr>
                    <w:rFonts w:ascii="Cambria Math" w:hAnsi="Cambria Math" w:cs="Times New Roman Regular"/>
                    <w:sz w:val="20"/>
                    <w:szCs w:val="20"/>
                  </w:rPr>
                  <m:t>list</m:t>
                </m:r>
                <m:sSub>
                  <m:sSubPr>
                    <m:ctrlPr>
                      <w:rPr>
                        <w:rFonts w:ascii="Cambria Math" w:hAnsi="Cambria Math" w:cs="Times New Roman Regular"/>
                        <w:i/>
                        <w:sz w:val="20"/>
                        <w:szCs w:val="20"/>
                      </w:rPr>
                    </m:ctrlPr>
                  </m:sSubPr>
                  <m:e>
                    <m:r>
                      <w:rPr>
                        <w:rFonts w:ascii="Cambria Math" w:hAnsi="Cambria Math" w:cs="Times New Roman Regular"/>
                        <w:sz w:val="20"/>
                        <w:szCs w:val="20"/>
                      </w:rPr>
                      <m:t>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e>
        </m:func>
      </m:oMath>
    </w:p>
    <w:p w14:paraId="3FB46191" w14:textId="39C8FBD8" w:rsidR="00ED0254" w:rsidRPr="00ED0254" w:rsidRDefault="00ED0254" w:rsidP="00ED0254">
      <w:pPr>
        <w:spacing w:line="360" w:lineRule="auto"/>
        <w:jc w:val="center"/>
        <w:rPr>
          <w:rFonts w:ascii="Times New Roman Regular" w:hAnsi="Times New Roman Regular" w:cs="Times New Roman Regular" w:hint="eastAsia"/>
          <w:sz w:val="24"/>
          <w:szCs w:val="24"/>
        </w:rPr>
      </w:pPr>
      <m:oMathPara>
        <m:oMath>
          <m:r>
            <w:rPr>
              <w:rFonts w:ascii="Cambria Math" w:hAnsi="Cambria Math" w:cs="Times New Roman Regular"/>
              <w:sz w:val="20"/>
              <w:szCs w:val="20"/>
            </w:rPr>
            <m:t>twee</m:t>
          </m:r>
          <m:sSub>
            <m:sSubPr>
              <m:ctrlPr>
                <w:rPr>
                  <w:rFonts w:ascii="Cambria Math" w:hAnsi="Cambria Math" w:cs="Times New Roman Regular"/>
                  <w:i/>
                  <w:iCs/>
                  <w:sz w:val="20"/>
                  <w:szCs w:val="20"/>
                </w:rPr>
              </m:ctrlPr>
            </m:sSubPr>
            <m:e>
              <m:r>
                <w:rPr>
                  <w:rFonts w:ascii="Cambria Math" w:hAnsi="Cambria Math" w:cs="Times New Roman Regular"/>
                  <w:sz w:val="20"/>
                  <w:szCs w:val="20"/>
                </w:rPr>
                <m:t>t</m:t>
              </m:r>
            </m:e>
            <m:sub>
              <m:r>
                <w:rPr>
                  <w:rFonts w:ascii="Cambria Math" w:hAnsi="Cambria Math" w:cs="Times New Roman Regular"/>
                  <w:sz w:val="20"/>
                  <w:szCs w:val="20"/>
                </w:rPr>
                <m:t>sum</m:t>
              </m:r>
            </m:sub>
          </m:sSub>
          <m:r>
            <w:rPr>
              <w:rFonts w:ascii="Cambria Math" w:hAnsi="Cambria Math" w:cs="Times New Roman Regular"/>
              <w:sz w:val="20"/>
              <w:szCs w:val="20"/>
            </w:rPr>
            <m:t>=</m:t>
          </m:r>
          <m:func>
            <m:funcPr>
              <m:ctrlPr>
                <w:rPr>
                  <w:rFonts w:ascii="Cambria Math" w:hAnsi="Cambria Math" w:cs="Times New Roman Regular"/>
                  <w:iCs/>
                  <w:sz w:val="20"/>
                  <w:szCs w:val="20"/>
                </w:rPr>
              </m:ctrlPr>
            </m:funcPr>
            <m:fName>
              <m:r>
                <m:rPr>
                  <m:sty m:val="p"/>
                </m:rPr>
                <w:rPr>
                  <w:rFonts w:ascii="Cambria Math" w:hAnsi="Cambria Math" w:cs="Times New Roman Regular"/>
                  <w:sz w:val="20"/>
                  <w:szCs w:val="20"/>
                </w:rPr>
                <m:t xml:space="preserve"> </m:t>
              </m:r>
            </m:fName>
            <m:e>
              <m:r>
                <m:rPr>
                  <m:sty m:val="p"/>
                </m:rPr>
                <w:rPr>
                  <w:rFonts w:ascii="Cambria Math" w:hAnsi="Cambria Math" w:cs="Times New Roman Regular"/>
                  <w:sz w:val="20"/>
                  <w:szCs w:val="20"/>
                </w:rPr>
                <m:t>γ</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r>
                        <w:rPr>
                          <w:rFonts w:ascii="Cambria Math" w:hAnsi="Cambria Math" w:cs="Times New Roman Regular"/>
                          <w:sz w:val="20"/>
                          <w:szCs w:val="20"/>
                        </w:rPr>
                        <m:t>retweet</m:t>
                      </m:r>
                      <m:sSub>
                        <m:sSubPr>
                          <m:ctrlPr>
                            <w:rPr>
                              <w:rFonts w:ascii="Cambria Math" w:hAnsi="Cambria Math" w:cs="Times New Roman Regular"/>
                              <w:i/>
                              <w:sz w:val="20"/>
                              <w:szCs w:val="20"/>
                            </w:rPr>
                          </m:ctrlPr>
                        </m:sSubPr>
                        <m:e>
                          <m:r>
                            <w:rPr>
                              <w:rFonts w:ascii="Cambria Math" w:hAnsi="Cambria Math" w:cs="Times New Roman Regular"/>
                              <w:sz w:val="20"/>
                              <w:szCs w:val="20"/>
                            </w:rPr>
                            <m:t>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r>
                    <m:rPr>
                      <m:sty m:val="p"/>
                    </m:rPr>
                    <w:rPr>
                      <w:rFonts w:ascii="Cambria Math" w:hAnsi="Cambria Math" w:cs="Times New Roman Regular"/>
                      <w:sz w:val="20"/>
                      <w:szCs w:val="20"/>
                    </w:rPr>
                    <m:t>+</m:t>
                  </m:r>
                </m:e>
              </m:func>
            </m:e>
          </m:func>
          <m:r>
            <m:rPr>
              <m:sty m:val="p"/>
            </m:rPr>
            <w:rPr>
              <w:rFonts w:ascii="Cambria Math" w:hAnsi="Cambria Math" w:cs="Times New Roman Regular"/>
              <w:sz w:val="20"/>
              <w:szCs w:val="20"/>
            </w:rPr>
            <m:t>δ</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r>
                <m:rPr>
                  <m:sty m:val="p"/>
                </m:rPr>
                <w:rPr>
                  <w:rFonts w:ascii="Cambria Math" w:hAnsi="Cambria Math" w:cs="Times New Roman Regular"/>
                  <w:sz w:val="20"/>
                  <w:szCs w:val="20"/>
                </w:rPr>
                <m:t>(</m:t>
              </m:r>
              <m:r>
                <w:rPr>
                  <w:rFonts w:ascii="Cambria Math" w:hAnsi="Cambria Math" w:cs="Times New Roman Regular"/>
                  <w:sz w:val="20"/>
                  <w:szCs w:val="20"/>
                </w:rPr>
                <m:t>lik</m:t>
              </m:r>
              <m:sSub>
                <m:sSubPr>
                  <m:ctrlPr>
                    <w:rPr>
                      <w:rFonts w:ascii="Cambria Math" w:hAnsi="Cambria Math" w:cs="Times New Roman Regular"/>
                      <w:i/>
                      <w:sz w:val="20"/>
                      <w:szCs w:val="20"/>
                    </w:rPr>
                  </m:ctrlPr>
                </m:sSubPr>
                <m:e>
                  <m:r>
                    <w:rPr>
                      <w:rFonts w:ascii="Cambria Math" w:hAnsi="Cambria Math" w:cs="Times New Roman Regular"/>
                      <w:sz w:val="20"/>
                      <w:szCs w:val="20"/>
                    </w:rPr>
                    <m:t>e</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func>
        </m:oMath>
      </m:oMathPara>
    </w:p>
    <w:p w14:paraId="082E0C82" w14:textId="77777777" w:rsidR="006D231B" w:rsidRDefault="00497A99" w:rsidP="007A1D2D">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The obtained sum</w:t>
      </w:r>
      <w:r w:rsidR="006B2662">
        <w:rPr>
          <w:rFonts w:ascii="Times New Roman" w:hAnsi="Times New Roman" w:cs="Times New Roman"/>
          <w:iCs/>
          <w:sz w:val="24"/>
          <w:szCs w:val="24"/>
        </w:rPr>
        <w:t>s</w:t>
      </w:r>
      <w:r>
        <w:rPr>
          <w:rFonts w:ascii="Times New Roman" w:hAnsi="Times New Roman" w:cs="Times New Roman"/>
          <w:iCs/>
          <w:sz w:val="24"/>
          <w:szCs w:val="24"/>
        </w:rPr>
        <w:t xml:space="preserve"> do not fall within any range and must be normalized to ensure that the final score will not exceed 1.</w:t>
      </w:r>
      <w:r w:rsidR="006D231B">
        <w:rPr>
          <w:rFonts w:ascii="Times New Roman" w:hAnsi="Times New Roman" w:cs="Times New Roman"/>
          <w:iCs/>
          <w:sz w:val="24"/>
          <w:szCs w:val="24"/>
        </w:rPr>
        <w:t xml:space="preserve"> Normalization can be applied as follows:</w:t>
      </w:r>
    </w:p>
    <w:p w14:paraId="7FEF9469" w14:textId="69A152D1" w:rsidR="00A85044" w:rsidRPr="00D03614" w:rsidRDefault="00520140" w:rsidP="004A11C5">
      <w:pPr>
        <w:spacing w:line="360" w:lineRule="auto"/>
        <w:jc w:val="center"/>
        <w:rPr>
          <w:rFonts w:ascii="Times New Roman" w:hAnsi="Times New Roman" w:cs="Times New Roman"/>
          <w:iCs/>
          <w:sz w:val="24"/>
          <w:szCs w:val="24"/>
        </w:rPr>
      </w:pPr>
      <m:oMathPara>
        <m:oMath>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influencer</m:t>
              </m:r>
            </m:e>
            <m:sub>
              <m:r>
                <w:rPr>
                  <w:rFonts w:ascii="Cambria Math" w:hAnsi="DejaVu Math TeX Gyre" w:cs="Times New Roman Regular"/>
                  <w:sz w:val="24"/>
                  <w:szCs w:val="24"/>
                </w:rPr>
                <m:t>score</m:t>
              </m:r>
            </m:sub>
          </m:sSub>
          <m:r>
            <w:rPr>
              <w:rFonts w:ascii="Cambria Math" w:hAnsi="DejaVu Math TeX Gyre" w:cs="Times New Roman Regular"/>
              <w:sz w:val="24"/>
              <w:szCs w:val="24"/>
            </w:rPr>
            <m:t>=</m:t>
          </m:r>
          <m:f>
            <m:fPr>
              <m:ctrlPr>
                <w:rPr>
                  <w:rFonts w:ascii="Cambria Math" w:hAnsi="DejaVu Math TeX Gyre" w:cs="Times New Roman Regular"/>
                  <w:i/>
                  <w:sz w:val="24"/>
                  <w:szCs w:val="24"/>
                </w:rPr>
              </m:ctrlPr>
            </m:fPr>
            <m:num>
              <m:r>
                <w:rPr>
                  <w:rFonts w:ascii="Cambria Math" w:hAnsi="DejaVu Math TeX Gyre" w:cs="Times New Roman Regular"/>
                  <w:sz w:val="24"/>
                  <w:szCs w:val="24"/>
                </w:rPr>
                <m:t>twee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t</m:t>
                  </m:r>
                </m:e>
                <m:sub>
                  <m:r>
                    <w:rPr>
                      <w:rFonts w:ascii="Cambria Math" w:hAnsi="DejaVu Math TeX Gyre" w:cs="Times New Roman Regular"/>
                      <w:sz w:val="24"/>
                      <w:szCs w:val="24"/>
                    </w:rPr>
                    <m:t>sum</m:t>
                  </m:r>
                </m:sub>
              </m:sSub>
              <m:r>
                <w:rPr>
                  <w:rFonts w:ascii="Cambria Math" w:hAnsi="DejaVu Math TeX Gyre" w:cs="Times New Roman Regular"/>
                  <w:sz w:val="24"/>
                  <w:szCs w:val="24"/>
                </w:rPr>
                <m:t>+influence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r</m:t>
                  </m:r>
                </m:e>
                <m:sub>
                  <m:r>
                    <w:rPr>
                      <w:rFonts w:ascii="Cambria Math" w:hAnsi="DejaVu Math TeX Gyre" w:cs="Times New Roman Regular"/>
                      <w:sz w:val="24"/>
                      <w:szCs w:val="24"/>
                    </w:rPr>
                    <m:t>sum</m:t>
                  </m:r>
                </m:sub>
              </m:sSub>
            </m:num>
            <m:den>
              <m:r>
                <w:rPr>
                  <w:rFonts w:ascii="Cambria Math" w:hAnsi="DejaVu Math TeX Gyre" w:cs="Times New Roman Regular"/>
                  <w:sz w:val="24"/>
                  <w:szCs w:val="24"/>
                </w:rPr>
                <m:t>twee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t</m:t>
                  </m:r>
                </m:e>
                <m:sub>
                  <m:r>
                    <w:rPr>
                      <w:rFonts w:ascii="Cambria Math" w:hAnsi="DejaVu Math TeX Gyre" w:cs="Times New Roman Regular"/>
                      <w:sz w:val="24"/>
                      <w:szCs w:val="24"/>
                    </w:rPr>
                    <m:t>sum</m:t>
                  </m:r>
                </m:sub>
              </m:sSub>
              <m:r>
                <w:rPr>
                  <w:rFonts w:ascii="Cambria Math" w:hAnsi="DejaVu Math TeX Gyre" w:cs="Times New Roman Regular"/>
                  <w:sz w:val="24"/>
                  <w:szCs w:val="24"/>
                </w:rPr>
                <m:t>+influence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r</m:t>
                  </m:r>
                </m:e>
                <m:sub>
                  <m:r>
                    <w:rPr>
                      <w:rFonts w:ascii="Cambria Math" w:hAnsi="DejaVu Math TeX Gyre" w:cs="Times New Roman Regular"/>
                      <w:sz w:val="24"/>
                      <w:szCs w:val="24"/>
                    </w:rPr>
                    <m:t>sum</m:t>
                  </m:r>
                </m:sub>
              </m:sSub>
              <m:r>
                <w:rPr>
                  <w:rFonts w:ascii="Cambria Math" w:hAnsi="DejaVu Math TeX Gyre" w:cs="Times New Roman Regular"/>
                  <w:sz w:val="24"/>
                  <w:szCs w:val="24"/>
                </w:rPr>
                <m:t>+1</m:t>
              </m:r>
            </m:den>
          </m:f>
        </m:oMath>
      </m:oMathPara>
    </w:p>
    <w:p w14:paraId="56749BC5" w14:textId="17F5B096" w:rsidR="00D63FC6" w:rsidRDefault="00F46364"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Finally, this influencer score can be applied to the vanilla compound score to obtain a weighted compound score</w:t>
      </w:r>
      <w:r w:rsidR="008342A9">
        <w:rPr>
          <w:rFonts w:ascii="Times New Roman Regular" w:hAnsi="Times New Roman Regular" w:cs="Times New Roman Regular"/>
          <w:sz w:val="24"/>
          <w:szCs w:val="24"/>
        </w:rPr>
        <w:t>.</w:t>
      </w:r>
    </w:p>
    <w:p w14:paraId="18E914AF" w14:textId="50D93068" w:rsidR="00D63FC6" w:rsidRPr="00A95896" w:rsidRDefault="00520140" w:rsidP="00D63FC6">
      <w:pPr>
        <w:spacing w:line="360" w:lineRule="auto"/>
        <w:jc w:val="both"/>
        <w:rPr>
          <w:rFonts w:hAnsi="DejaVu Math TeX Gyre" w:cs="Times New Roman Regular" w:hint="eastAsia"/>
          <w:sz w:val="24"/>
          <w:szCs w:val="24"/>
        </w:rPr>
      </w:pPr>
      <m:oMathPara>
        <m:oMath>
          <m:borderBox>
            <m:borderBoxPr>
              <m:ctrlPr>
                <w:rPr>
                  <w:rFonts w:ascii="DejaVu Math TeX Gyre" w:hAnsi="DejaVu Math TeX Gyre" w:cs="Times New Roman Regular"/>
                  <w:i/>
                  <w:sz w:val="24"/>
                  <w:szCs w:val="24"/>
                </w:rPr>
              </m:ctrlPr>
            </m:borderBoxPr>
            <m:e>
              <m:r>
                <w:rPr>
                  <w:rFonts w:ascii="Cambria Math" w:hAnsi="DejaVu Math TeX Gyre" w:cs="Times New Roman Regular"/>
                  <w:sz w:val="24"/>
                  <w:szCs w:val="24"/>
                </w:rPr>
                <m:t>weig</m:t>
              </m:r>
              <m:r>
                <w:rPr>
                  <w:rFonts w:ascii="Cambria Math" w:hAnsi="DejaVu Math TeX Gyre" w:cs="Times New Roman Regular"/>
                  <w:sz w:val="24"/>
                  <w:szCs w:val="24"/>
                </w:rPr>
                <m:t>h</m:t>
              </m:r>
              <m:r>
                <w:rPr>
                  <w:rFonts w:ascii="Cambria Math" w:hAnsi="DejaVu Math TeX Gyre" w:cs="Times New Roman Regular"/>
                  <w:sz w:val="24"/>
                  <w:szCs w:val="24"/>
                </w:rPr>
                <m:t>te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d</m:t>
                  </m:r>
                </m:e>
                <m:sub>
                  <m:r>
                    <w:rPr>
                      <w:rFonts w:ascii="Cambria Math" w:hAnsi="DejaVu Math TeX Gyre" w:cs="Times New Roman Regular"/>
                      <w:sz w:val="24"/>
                      <w:szCs w:val="24"/>
                    </w:rPr>
                    <m:t>score</m:t>
                  </m:r>
                </m:sub>
              </m:sSub>
              <m:r>
                <w:rPr>
                  <w:rFonts w:ascii="Cambria Math" w:hAnsi="DejaVu Math TeX Gyre" w:cs="Times New Roman Regular"/>
                  <w:sz w:val="24"/>
                  <w:szCs w:val="24"/>
                </w:rPr>
                <m:t>=</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influencer</m:t>
                  </m:r>
                </m:e>
                <m:sub>
                  <m:r>
                    <w:rPr>
                      <w:rFonts w:ascii="Cambria Math" w:hAnsi="DejaVu Math TeX Gyre" w:cs="Times New Roman Regular"/>
                      <w:sz w:val="24"/>
                      <w:szCs w:val="24"/>
                    </w:rPr>
                    <m:t>score</m:t>
                  </m:r>
                </m:sub>
              </m:sSub>
              <m:r>
                <w:rPr>
                  <w:rFonts w:ascii="Cambria Math" w:hAnsi="DejaVu Math TeX Gyre" w:cs="Times New Roman Regular"/>
                  <w:sz w:val="24"/>
                  <w:szCs w:val="24"/>
                </w:rPr>
                <m:t>*</m:t>
              </m:r>
              <m:r>
                <w:rPr>
                  <w:rFonts w:ascii="Cambria Math" w:hAnsi="DejaVu Math TeX Gyre" w:cs="Times New Roman Regular"/>
                  <w:sz w:val="24"/>
                  <w:szCs w:val="24"/>
                </w:rPr>
                <m:t>compoun</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d</m:t>
                  </m:r>
                </m:e>
                <m:sub>
                  <m:r>
                    <w:rPr>
                      <w:rFonts w:ascii="Cambria Math" w:hAnsi="DejaVu Math TeX Gyre" w:cs="Times New Roman Regular"/>
                      <w:sz w:val="24"/>
                      <w:szCs w:val="24"/>
                    </w:rPr>
                    <m:t>score</m:t>
                  </m:r>
                </m:sub>
              </m:sSub>
              <m:r>
                <w:rPr>
                  <w:rFonts w:ascii="DejaVu Math TeX Gyre" w:hAnsi="DejaVu Math TeX Gyre" w:cs="Times New Roman Regular"/>
                  <w:sz w:val="24"/>
                  <w:szCs w:val="24"/>
                </w:rPr>
                <m:t xml:space="preserve"> </m:t>
              </m:r>
            </m:e>
          </m:borderBox>
        </m:oMath>
      </m:oMathPara>
    </w:p>
    <w:p w14:paraId="07D8C211" w14:textId="62DF0063" w:rsidR="00377F3C" w:rsidRPr="000E396A" w:rsidRDefault="00A015FE" w:rsidP="00F04900">
      <w:pPr>
        <w:pStyle w:val="Heading1"/>
        <w:spacing w:line="360" w:lineRule="auto"/>
        <w:rPr>
          <w:rFonts w:ascii="Times New Roman Regular" w:hAnsi="Times New Roman Regular" w:cs="Times New Roman Regular" w:hint="eastAsia"/>
          <w:b/>
          <w:bCs/>
          <w:color w:val="auto"/>
          <w:sz w:val="28"/>
          <w:szCs w:val="28"/>
        </w:rPr>
      </w:pPr>
      <w:bookmarkStart w:id="571" w:name="_B.3._LTS_algorithm"/>
      <w:bookmarkStart w:id="572" w:name="_D.3._LTS_algorithm"/>
      <w:bookmarkStart w:id="573" w:name="_Toc132325947"/>
      <w:bookmarkEnd w:id="571"/>
      <w:bookmarkEnd w:id="572"/>
      <w:r>
        <w:rPr>
          <w:rFonts w:ascii="Times New Roman Regular" w:hAnsi="Times New Roman Regular" w:cs="Times New Roman Regular"/>
          <w:b/>
          <w:bCs/>
          <w:color w:val="auto"/>
          <w:sz w:val="28"/>
          <w:szCs w:val="28"/>
        </w:rPr>
        <w:t>D</w:t>
      </w:r>
      <w:r w:rsidR="00377F3C" w:rsidRPr="000E396A">
        <w:rPr>
          <w:rFonts w:ascii="Times New Roman Regular" w:hAnsi="Times New Roman Regular" w:cs="Times New Roman Regular"/>
          <w:b/>
          <w:bCs/>
          <w:color w:val="auto"/>
          <w:sz w:val="28"/>
          <w:szCs w:val="28"/>
        </w:rPr>
        <w:t>.3. LTS algorithm complexity analysis</w:t>
      </w:r>
      <w:bookmarkEnd w:id="573"/>
    </w:p>
    <w:p w14:paraId="2199B0F6" w14:textId="314034B5" w:rsidR="00377F3C" w:rsidRPr="00F04900" w:rsidRDefault="00377F3C" w:rsidP="00377F3C">
      <w:pPr>
        <w:pStyle w:val="Caption"/>
        <w:keepNext/>
        <w:jc w:val="center"/>
        <w:rPr>
          <w:rFonts w:ascii="Times New Roman Regular" w:hAnsi="Times New Roman Regular" w:cs="Times New Roman Regular" w:hint="eastAsia"/>
          <w:b w:val="0"/>
          <w:bCs w:val="0"/>
          <w:smallCaps w:val="0"/>
          <w:color w:val="auto"/>
          <w:sz w:val="24"/>
          <w:szCs w:val="24"/>
        </w:rPr>
      </w:pPr>
      <w:bookmarkStart w:id="574" w:name="_Toc132182740"/>
      <w:r w:rsidRPr="00F04900">
        <w:rPr>
          <w:rFonts w:ascii="Times New Roman Regular" w:hAnsi="Times New Roman Regular" w:cs="Times New Roman Regular"/>
          <w:b w:val="0"/>
          <w:bCs w:val="0"/>
          <w:smallCaps w:val="0"/>
          <w:color w:val="auto"/>
          <w:sz w:val="24"/>
          <w:szCs w:val="24"/>
        </w:rPr>
        <w:t xml:space="preserve">Table </w:t>
      </w:r>
      <w:r w:rsidRPr="00F04900">
        <w:rPr>
          <w:rFonts w:ascii="Times New Roman Regular" w:hAnsi="Times New Roman Regular" w:cs="Times New Roman Regular"/>
          <w:b w:val="0"/>
          <w:bCs w:val="0"/>
          <w:smallCaps w:val="0"/>
          <w:color w:val="auto"/>
          <w:sz w:val="24"/>
          <w:szCs w:val="24"/>
        </w:rPr>
        <w:fldChar w:fldCharType="begin"/>
      </w:r>
      <w:r w:rsidRPr="00F04900">
        <w:rPr>
          <w:rFonts w:ascii="Times New Roman Regular" w:hAnsi="Times New Roman Regular" w:cs="Times New Roman Regular"/>
          <w:b w:val="0"/>
          <w:bCs w:val="0"/>
          <w:smallCaps w:val="0"/>
          <w:color w:val="auto"/>
          <w:sz w:val="24"/>
          <w:szCs w:val="24"/>
        </w:rPr>
        <w:instrText xml:space="preserve"> SEQ Table \* ARABIC </w:instrText>
      </w:r>
      <w:r w:rsidRPr="00F04900">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41</w:t>
      </w:r>
      <w:r w:rsidRPr="00F04900">
        <w:rPr>
          <w:rFonts w:ascii="Times New Roman Regular" w:hAnsi="Times New Roman Regular" w:cs="Times New Roman Regular"/>
          <w:b w:val="0"/>
          <w:bCs w:val="0"/>
          <w:smallCaps w:val="0"/>
          <w:color w:val="auto"/>
          <w:sz w:val="24"/>
          <w:szCs w:val="24"/>
        </w:rPr>
        <w:fldChar w:fldCharType="end"/>
      </w:r>
      <w:r w:rsidRPr="00F04900">
        <w:rPr>
          <w:rFonts w:ascii="Times New Roman Regular" w:hAnsi="Times New Roman Regular" w:cs="Times New Roman Regular"/>
          <w:b w:val="0"/>
          <w:bCs w:val="0"/>
          <w:smallCaps w:val="0"/>
          <w:color w:val="auto"/>
          <w:sz w:val="24"/>
          <w:szCs w:val="24"/>
        </w:rPr>
        <w:t>: Complexities of BPTT and adjoint sensitivity</w:t>
      </w:r>
      <w:bookmarkEnd w:id="574"/>
    </w:p>
    <w:p w14:paraId="20269C58" w14:textId="77777777" w:rsidR="00377F3C" w:rsidRDefault="00377F3C" w:rsidP="00377F3C">
      <w:pPr>
        <w:spacing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 xml:space="preserve">Note: </w:t>
      </w:r>
      <w:r>
        <w:rPr>
          <w:rFonts w:ascii="Times New Roman Regular" w:hAnsi="Times New Roman Regular" w:cs="Times New Roman Regular"/>
          <w:i/>
          <w:iCs/>
          <w:sz w:val="24"/>
          <w:szCs w:val="24"/>
        </w:rPr>
        <w:t>L</w:t>
      </w:r>
      <w:r>
        <w:rPr>
          <w:rFonts w:ascii="Times New Roman Regular" w:hAnsi="Times New Roman Regular" w:cs="Times New Roman Regular"/>
          <w:sz w:val="24"/>
          <w:szCs w:val="24"/>
        </w:rPr>
        <w:t xml:space="preserve"> = number of steps</w:t>
      </w:r>
    </w:p>
    <w:tbl>
      <w:tblPr>
        <w:tblStyle w:val="TableGrid"/>
        <w:tblW w:w="0" w:type="auto"/>
        <w:tblLook w:val="04A0" w:firstRow="1" w:lastRow="0" w:firstColumn="1" w:lastColumn="0" w:noHBand="0" w:noVBand="1"/>
      </w:tblPr>
      <w:tblGrid>
        <w:gridCol w:w="3116"/>
        <w:gridCol w:w="3117"/>
        <w:gridCol w:w="3117"/>
      </w:tblGrid>
      <w:tr w:rsidR="00377F3C" w14:paraId="252F278A" w14:textId="77777777" w:rsidTr="00FD2F9D">
        <w:tc>
          <w:tcPr>
            <w:tcW w:w="3116" w:type="dxa"/>
          </w:tcPr>
          <w:p w14:paraId="0448A0AF" w14:textId="77777777" w:rsidR="00377F3C" w:rsidRDefault="00377F3C" w:rsidP="00FD2F9D">
            <w:pPr>
              <w:spacing w:after="0" w:line="360" w:lineRule="auto"/>
              <w:jc w:val="both"/>
              <w:rPr>
                <w:rFonts w:ascii="Times New Roman Regular" w:hAnsi="Times New Roman Regular" w:cs="Times New Roman Regular" w:hint="eastAsia"/>
                <w:sz w:val="24"/>
                <w:szCs w:val="24"/>
              </w:rPr>
            </w:pPr>
          </w:p>
        </w:tc>
        <w:tc>
          <w:tcPr>
            <w:tcW w:w="3117" w:type="dxa"/>
          </w:tcPr>
          <w:p w14:paraId="7148FC57" w14:textId="77777777" w:rsidR="00377F3C" w:rsidRDefault="00377F3C"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BPTT</w:t>
            </w:r>
          </w:p>
        </w:tc>
        <w:tc>
          <w:tcPr>
            <w:tcW w:w="3117" w:type="dxa"/>
          </w:tcPr>
          <w:p w14:paraId="18057A3D" w14:textId="77777777" w:rsidR="00377F3C" w:rsidRDefault="00377F3C"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Adjoint sensitivity</w:t>
            </w:r>
          </w:p>
        </w:tc>
      </w:tr>
      <w:tr w:rsidR="00377F3C" w14:paraId="09DE5372" w14:textId="77777777" w:rsidTr="00FD2F9D">
        <w:tc>
          <w:tcPr>
            <w:tcW w:w="3116" w:type="dxa"/>
          </w:tcPr>
          <w:p w14:paraId="1D0CA783"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Time</w:t>
            </w:r>
          </w:p>
        </w:tc>
        <w:tc>
          <w:tcPr>
            <w:tcW w:w="3117" w:type="dxa"/>
          </w:tcPr>
          <w:p w14:paraId="0982FFEB" w14:textId="77777777" w:rsidR="00377F3C" w:rsidRDefault="00377F3C"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O(L)</w:t>
            </w:r>
          </w:p>
        </w:tc>
        <w:tc>
          <w:tcPr>
            <w:tcW w:w="3117" w:type="dxa"/>
          </w:tcPr>
          <w:p w14:paraId="01A09E1C" w14:textId="77777777" w:rsidR="00377F3C" w:rsidRDefault="00377F3C"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O(LlogL)</w:t>
            </w:r>
          </w:p>
        </w:tc>
      </w:tr>
      <w:tr w:rsidR="00377F3C" w14:paraId="478FD7D0" w14:textId="77777777" w:rsidTr="00FD2F9D">
        <w:tc>
          <w:tcPr>
            <w:tcW w:w="3116" w:type="dxa"/>
          </w:tcPr>
          <w:p w14:paraId="3133E387"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Memory</w:t>
            </w:r>
          </w:p>
        </w:tc>
        <w:tc>
          <w:tcPr>
            <w:tcW w:w="3117" w:type="dxa"/>
          </w:tcPr>
          <w:p w14:paraId="2EAC9057" w14:textId="77777777" w:rsidR="00377F3C" w:rsidRDefault="00377F3C"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O(L)</w:t>
            </w:r>
          </w:p>
        </w:tc>
        <w:tc>
          <w:tcPr>
            <w:tcW w:w="3117" w:type="dxa"/>
          </w:tcPr>
          <w:p w14:paraId="2D2A3714" w14:textId="77777777" w:rsidR="00377F3C" w:rsidRDefault="00377F3C" w:rsidP="00FD2F9D">
            <w:pPr>
              <w:spacing w:after="0" w:line="360" w:lineRule="auto"/>
              <w:jc w:val="both"/>
              <w:rPr>
                <w:rFonts w:ascii="Times New Roman Regular" w:hAnsi="Times New Roman Regular" w:cs="Times New Roman Regular" w:hint="eastAsia"/>
                <w:b/>
                <w:bCs/>
                <w:sz w:val="24"/>
                <w:szCs w:val="24"/>
              </w:rPr>
            </w:pPr>
            <w:proofErr w:type="gramStart"/>
            <w:r>
              <w:rPr>
                <w:rFonts w:ascii="Times New Roman Regular" w:hAnsi="Times New Roman Regular" w:cs="Times New Roman Regular"/>
                <w:b/>
                <w:bCs/>
                <w:sz w:val="24"/>
                <w:szCs w:val="24"/>
              </w:rPr>
              <w:t>O(</w:t>
            </w:r>
            <w:proofErr w:type="gramEnd"/>
            <w:r>
              <w:rPr>
                <w:rFonts w:ascii="Times New Roman Regular" w:hAnsi="Times New Roman Regular" w:cs="Times New Roman Regular"/>
                <w:b/>
                <w:bCs/>
                <w:sz w:val="24"/>
                <w:szCs w:val="24"/>
              </w:rPr>
              <w:t>1)</w:t>
            </w:r>
          </w:p>
        </w:tc>
      </w:tr>
      <w:tr w:rsidR="00377F3C" w14:paraId="14F3854E" w14:textId="77777777" w:rsidTr="00FD2F9D">
        <w:tc>
          <w:tcPr>
            <w:tcW w:w="3116" w:type="dxa"/>
          </w:tcPr>
          <w:p w14:paraId="74572B13"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Forward accuracy</w:t>
            </w:r>
          </w:p>
        </w:tc>
        <w:tc>
          <w:tcPr>
            <w:tcW w:w="3117" w:type="dxa"/>
          </w:tcPr>
          <w:p w14:paraId="4F1C7E9F" w14:textId="77777777" w:rsidR="00377F3C" w:rsidRDefault="00377F3C"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High</w:t>
            </w:r>
          </w:p>
        </w:tc>
        <w:tc>
          <w:tcPr>
            <w:tcW w:w="3117" w:type="dxa"/>
          </w:tcPr>
          <w:p w14:paraId="13328A62"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High</w:t>
            </w:r>
          </w:p>
        </w:tc>
      </w:tr>
      <w:tr w:rsidR="00377F3C" w14:paraId="56118622" w14:textId="77777777" w:rsidTr="00FD2F9D">
        <w:tc>
          <w:tcPr>
            <w:tcW w:w="3116" w:type="dxa"/>
          </w:tcPr>
          <w:p w14:paraId="5D4DC18C"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Backward accuracy</w:t>
            </w:r>
          </w:p>
        </w:tc>
        <w:tc>
          <w:tcPr>
            <w:tcW w:w="3117" w:type="dxa"/>
          </w:tcPr>
          <w:p w14:paraId="0B070B41" w14:textId="77777777" w:rsidR="00377F3C" w:rsidRDefault="00377F3C"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High</w:t>
            </w:r>
          </w:p>
        </w:tc>
        <w:tc>
          <w:tcPr>
            <w:tcW w:w="3117" w:type="dxa"/>
          </w:tcPr>
          <w:p w14:paraId="2847659A"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Low</w:t>
            </w:r>
          </w:p>
        </w:tc>
      </w:tr>
    </w:tbl>
    <w:p w14:paraId="666C434C" w14:textId="77777777" w:rsidR="00D63FC6" w:rsidRPr="007922C7" w:rsidRDefault="00D63FC6" w:rsidP="007922C7">
      <w:pPr>
        <w:spacing w:line="360" w:lineRule="auto"/>
        <w:jc w:val="both"/>
        <w:rPr>
          <w:rFonts w:ascii="Times New Roman Regular" w:hAnsi="Times New Roman Regular" w:cs="Times New Roman Regular" w:hint="eastAsia"/>
          <w:sz w:val="24"/>
          <w:szCs w:val="24"/>
        </w:rPr>
      </w:pPr>
    </w:p>
    <w:p w14:paraId="02DE8C90" w14:textId="1433FDB8" w:rsidR="00B40933" w:rsidRPr="00FD7E0B" w:rsidRDefault="00CC0430" w:rsidP="00023C6B">
      <w:pPr>
        <w:pStyle w:val="Heading1"/>
        <w:spacing w:line="360" w:lineRule="auto"/>
        <w:rPr>
          <w:rFonts w:ascii="Times New Roman Regular" w:hAnsi="Times New Roman Regular" w:cs="Times New Roman Regular" w:hint="eastAsia"/>
          <w:b/>
          <w:bCs/>
          <w:color w:val="auto"/>
          <w:sz w:val="28"/>
          <w:szCs w:val="28"/>
        </w:rPr>
      </w:pPr>
      <w:bookmarkStart w:id="575" w:name="_B.2._UI_wireframes"/>
      <w:bookmarkStart w:id="576" w:name="_C.2._UI_wireframes"/>
      <w:bookmarkStart w:id="577" w:name="_B.4._UI_wireframes"/>
      <w:bookmarkStart w:id="578" w:name="_D.4._UI_wireframes"/>
      <w:bookmarkStart w:id="579" w:name="_Toc125663174"/>
      <w:bookmarkStart w:id="580" w:name="_Toc132325948"/>
      <w:bookmarkStart w:id="581" w:name="_B.3._UI_wireframes"/>
      <w:bookmarkEnd w:id="575"/>
      <w:bookmarkEnd w:id="576"/>
      <w:bookmarkEnd w:id="577"/>
      <w:bookmarkEnd w:id="578"/>
      <w:r>
        <w:rPr>
          <w:rFonts w:ascii="Times New Roman Regular" w:hAnsi="Times New Roman Regular" w:cs="Times New Roman Regular"/>
          <w:b/>
          <w:bCs/>
          <w:color w:val="auto"/>
          <w:sz w:val="28"/>
          <w:szCs w:val="28"/>
        </w:rPr>
        <w:lastRenderedPageBreak/>
        <w:t>D</w:t>
      </w:r>
      <w:r w:rsidRPr="00FD7E0B">
        <w:rPr>
          <w:rFonts w:ascii="Times New Roman Regular" w:hAnsi="Times New Roman Regular" w:cs="Times New Roman Regular"/>
          <w:b/>
          <w:bCs/>
          <w:color w:val="auto"/>
          <w:sz w:val="28"/>
          <w:szCs w:val="28"/>
        </w:rPr>
        <w:t>.</w:t>
      </w:r>
      <w:r w:rsidR="00CB2D7F" w:rsidRPr="00FD7E0B">
        <w:rPr>
          <w:rFonts w:ascii="Times New Roman Regular" w:hAnsi="Times New Roman Regular" w:cs="Times New Roman Regular"/>
          <w:b/>
          <w:bCs/>
          <w:color w:val="auto"/>
          <w:sz w:val="28"/>
          <w:szCs w:val="28"/>
        </w:rPr>
        <w:t>4</w:t>
      </w:r>
      <w:r w:rsidRPr="00FD7E0B">
        <w:rPr>
          <w:rFonts w:ascii="Times New Roman Regular" w:hAnsi="Times New Roman Regular" w:cs="Times New Roman Regular"/>
          <w:b/>
          <w:bCs/>
          <w:color w:val="auto"/>
          <w:sz w:val="28"/>
          <w:szCs w:val="28"/>
        </w:rPr>
        <w:t>. UI wireframes</w:t>
      </w:r>
      <w:bookmarkEnd w:id="579"/>
      <w:bookmarkEnd w:id="58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343ED" w:rsidRPr="00D343ED" w14:paraId="62334DE0" w14:textId="77777777">
        <w:tc>
          <w:tcPr>
            <w:tcW w:w="4675" w:type="dxa"/>
          </w:tcPr>
          <w:bookmarkEnd w:id="581"/>
          <w:p w14:paraId="2EC31F4B" w14:textId="77777777" w:rsidR="00B40933" w:rsidRPr="00D343ED" w:rsidRDefault="00FD2F9D">
            <w:pPr>
              <w:keepNext/>
              <w:spacing w:after="0" w:line="360" w:lineRule="auto"/>
              <w:jc w:val="center"/>
              <w:rPr>
                <w:rFonts w:ascii="Times New Roman Regular" w:hAnsi="Times New Roman Regular" w:cs="Times New Roman Regular" w:hint="eastAsia"/>
              </w:rPr>
            </w:pPr>
            <w:r w:rsidRPr="00D343ED">
              <w:rPr>
                <w:rFonts w:ascii="Times New Roman Regular" w:hAnsi="Times New Roman Regular" w:cs="Times New Roman Regular"/>
                <w:noProof/>
                <w:sz w:val="24"/>
                <w:szCs w:val="24"/>
              </w:rPr>
              <w:drawing>
                <wp:inline distT="0" distB="0" distL="0" distR="0" wp14:anchorId="359702F2" wp14:editId="7D58BDE6">
                  <wp:extent cx="2670810" cy="35547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a:xfrm>
                            <a:off x="0" y="0"/>
                            <a:ext cx="2730019" cy="3633491"/>
                          </a:xfrm>
                          <a:prstGeom prst="rect">
                            <a:avLst/>
                          </a:prstGeom>
                          <a:noFill/>
                          <a:ln>
                            <a:noFill/>
                          </a:ln>
                        </pic:spPr>
                      </pic:pic>
                    </a:graphicData>
                  </a:graphic>
                </wp:inline>
              </w:drawing>
            </w:r>
          </w:p>
          <w:p w14:paraId="0E9455D2" w14:textId="2D111ED5" w:rsidR="00B40933" w:rsidRPr="00D343ED"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82" w:name="_Toc121649179"/>
            <w:bookmarkStart w:id="583" w:name="_Toc132182778"/>
            <w:r w:rsidRPr="00D343ED">
              <w:rPr>
                <w:rFonts w:ascii="Times New Roman Regular" w:hAnsi="Times New Roman Regular" w:cs="Times New Roman Regular"/>
                <w:b w:val="0"/>
                <w:bCs w:val="0"/>
                <w:smallCaps w:val="0"/>
                <w:color w:val="auto"/>
                <w:sz w:val="24"/>
                <w:szCs w:val="24"/>
              </w:rPr>
              <w:t xml:space="preserve">Figure </w:t>
            </w:r>
            <w:r w:rsidR="00BA3EB5" w:rsidRPr="00D343ED">
              <w:rPr>
                <w:rFonts w:ascii="Times New Roman Regular" w:hAnsi="Times New Roman Regular" w:cs="Times New Roman Regular" w:hint="eastAsia"/>
                <w:b w:val="0"/>
                <w:bCs w:val="0"/>
                <w:smallCaps w:val="0"/>
                <w:color w:val="auto"/>
                <w:sz w:val="24"/>
                <w:szCs w:val="24"/>
              </w:rPr>
              <w:fldChar w:fldCharType="begin"/>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b w:val="0"/>
                <w:bCs w:val="0"/>
                <w:smallCaps w:val="0"/>
                <w:color w:val="auto"/>
                <w:sz w:val="24"/>
                <w:szCs w:val="24"/>
              </w:rPr>
              <w:instrText>SEQ Figure \* ARABIC</w:instrText>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26</w:t>
            </w:r>
            <w:r w:rsidR="00BA3EB5" w:rsidRPr="00D343ED">
              <w:rPr>
                <w:rFonts w:ascii="Times New Roman Regular" w:hAnsi="Times New Roman Regular" w:cs="Times New Roman Regular" w:hint="eastAsia"/>
                <w:b w:val="0"/>
                <w:bCs w:val="0"/>
                <w:smallCaps w:val="0"/>
                <w:color w:val="auto"/>
                <w:sz w:val="24"/>
                <w:szCs w:val="24"/>
              </w:rPr>
              <w:fldChar w:fldCharType="end"/>
            </w:r>
            <w:r w:rsidRPr="00D343ED">
              <w:rPr>
                <w:rFonts w:ascii="Times New Roman Regular" w:hAnsi="Times New Roman Regular" w:cs="Times New Roman Regular"/>
                <w:b w:val="0"/>
                <w:bCs w:val="0"/>
                <w:smallCaps w:val="0"/>
                <w:color w:val="auto"/>
                <w:sz w:val="24"/>
                <w:szCs w:val="24"/>
              </w:rPr>
              <w:t>: UI wireframes – Hom</w:t>
            </w:r>
            <w:bookmarkEnd w:id="582"/>
            <w:r w:rsidRPr="00D343ED">
              <w:rPr>
                <w:rFonts w:ascii="Times New Roman Regular" w:hAnsi="Times New Roman Regular" w:cs="Times New Roman Regular"/>
                <w:b w:val="0"/>
                <w:bCs w:val="0"/>
                <w:smallCaps w:val="0"/>
                <w:color w:val="auto"/>
                <w:sz w:val="24"/>
                <w:szCs w:val="24"/>
              </w:rPr>
              <w:t>e (</w:t>
            </w:r>
            <w:r w:rsidRPr="00D343ED">
              <w:rPr>
                <w:rFonts w:ascii="Times New Roman Regular" w:hAnsi="Times New Roman Regular" w:cs="Times New Roman Regular"/>
                <w:b w:val="0"/>
                <w:bCs w:val="0"/>
                <w:i/>
                <w:iCs/>
                <w:smallCaps w:val="0"/>
                <w:color w:val="auto"/>
                <w:sz w:val="24"/>
                <w:szCs w:val="24"/>
              </w:rPr>
              <w:t>Self-Composed</w:t>
            </w:r>
            <w:r w:rsidRPr="00D343ED">
              <w:rPr>
                <w:rFonts w:ascii="Times New Roman Regular" w:hAnsi="Times New Roman Regular" w:cs="Times New Roman Regular"/>
                <w:b w:val="0"/>
                <w:bCs w:val="0"/>
                <w:smallCaps w:val="0"/>
                <w:color w:val="auto"/>
                <w:sz w:val="24"/>
                <w:szCs w:val="24"/>
              </w:rPr>
              <w:t>)</w:t>
            </w:r>
            <w:bookmarkEnd w:id="583"/>
          </w:p>
          <w:p w14:paraId="6BAD0E09" w14:textId="77777777" w:rsidR="00B40933" w:rsidRPr="00D343ED" w:rsidRDefault="00B40933">
            <w:pPr>
              <w:pStyle w:val="Caption"/>
              <w:spacing w:after="0"/>
              <w:jc w:val="center"/>
              <w:rPr>
                <w:rFonts w:ascii="Times New Roman Regular" w:hAnsi="Times New Roman Regular" w:cs="Times New Roman Regular" w:hint="eastAsia"/>
                <w:color w:val="auto"/>
              </w:rPr>
            </w:pPr>
          </w:p>
        </w:tc>
        <w:tc>
          <w:tcPr>
            <w:tcW w:w="4675" w:type="dxa"/>
          </w:tcPr>
          <w:p w14:paraId="69006AAD" w14:textId="77777777" w:rsidR="00B40933" w:rsidRPr="00D343ED" w:rsidRDefault="00FD2F9D">
            <w:pPr>
              <w:keepNext/>
              <w:spacing w:after="0" w:line="360" w:lineRule="auto"/>
              <w:jc w:val="center"/>
              <w:rPr>
                <w:rFonts w:ascii="Times New Roman Regular" w:hAnsi="Times New Roman Regular" w:cs="Times New Roman Regular" w:hint="eastAsia"/>
              </w:rPr>
            </w:pPr>
            <w:r w:rsidRPr="00D343ED">
              <w:rPr>
                <w:rFonts w:ascii="Times New Roman Regular" w:hAnsi="Times New Roman Regular" w:cs="Times New Roman Regular"/>
                <w:noProof/>
                <w:sz w:val="24"/>
                <w:szCs w:val="24"/>
              </w:rPr>
              <w:drawing>
                <wp:inline distT="0" distB="0" distL="0" distR="0" wp14:anchorId="507A2567" wp14:editId="78F9BC34">
                  <wp:extent cx="2538095" cy="3562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a:xfrm>
                            <a:off x="0" y="0"/>
                            <a:ext cx="2572023" cy="3609884"/>
                          </a:xfrm>
                          <a:prstGeom prst="rect">
                            <a:avLst/>
                          </a:prstGeom>
                          <a:noFill/>
                          <a:ln>
                            <a:noFill/>
                          </a:ln>
                        </pic:spPr>
                      </pic:pic>
                    </a:graphicData>
                  </a:graphic>
                </wp:inline>
              </w:drawing>
            </w:r>
          </w:p>
          <w:p w14:paraId="50094EFB" w14:textId="5CBEAAC7" w:rsidR="00B40933" w:rsidRPr="00D343ED"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84" w:name="_Toc121649180"/>
            <w:bookmarkStart w:id="585" w:name="_Toc132182779"/>
            <w:r w:rsidRPr="00D343ED">
              <w:rPr>
                <w:rFonts w:ascii="Times New Roman Regular" w:hAnsi="Times New Roman Regular" w:cs="Times New Roman Regular"/>
                <w:b w:val="0"/>
                <w:bCs w:val="0"/>
                <w:smallCaps w:val="0"/>
                <w:color w:val="auto"/>
                <w:sz w:val="24"/>
                <w:szCs w:val="24"/>
              </w:rPr>
              <w:t xml:space="preserve">Figure </w:t>
            </w:r>
            <w:r w:rsidR="00BA3EB5" w:rsidRPr="00D343ED">
              <w:rPr>
                <w:rFonts w:ascii="Times New Roman Regular" w:hAnsi="Times New Roman Regular" w:cs="Times New Roman Regular" w:hint="eastAsia"/>
                <w:b w:val="0"/>
                <w:bCs w:val="0"/>
                <w:smallCaps w:val="0"/>
                <w:color w:val="auto"/>
                <w:sz w:val="24"/>
                <w:szCs w:val="24"/>
              </w:rPr>
              <w:fldChar w:fldCharType="begin"/>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b w:val="0"/>
                <w:bCs w:val="0"/>
                <w:smallCaps w:val="0"/>
                <w:color w:val="auto"/>
                <w:sz w:val="24"/>
                <w:szCs w:val="24"/>
              </w:rPr>
              <w:instrText>SEQ Figure \* ARABIC</w:instrText>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27</w:t>
            </w:r>
            <w:r w:rsidR="00BA3EB5" w:rsidRPr="00D343ED">
              <w:rPr>
                <w:rFonts w:ascii="Times New Roman Regular" w:hAnsi="Times New Roman Regular" w:cs="Times New Roman Regular" w:hint="eastAsia"/>
                <w:b w:val="0"/>
                <w:bCs w:val="0"/>
                <w:smallCaps w:val="0"/>
                <w:color w:val="auto"/>
                <w:sz w:val="24"/>
                <w:szCs w:val="24"/>
              </w:rPr>
              <w:fldChar w:fldCharType="end"/>
            </w:r>
            <w:r w:rsidRPr="00D343ED">
              <w:rPr>
                <w:rFonts w:ascii="Times New Roman Regular" w:hAnsi="Times New Roman Regular" w:cs="Times New Roman Regular"/>
                <w:b w:val="0"/>
                <w:bCs w:val="0"/>
                <w:smallCaps w:val="0"/>
                <w:color w:val="auto"/>
                <w:sz w:val="24"/>
                <w:szCs w:val="24"/>
              </w:rPr>
              <w:t>: UI wireframes – New</w:t>
            </w:r>
            <w:bookmarkEnd w:id="584"/>
            <w:r w:rsidRPr="00D343ED">
              <w:rPr>
                <w:rFonts w:ascii="Times New Roman Regular" w:hAnsi="Times New Roman Regular" w:cs="Times New Roman Regular"/>
                <w:b w:val="0"/>
                <w:bCs w:val="0"/>
                <w:smallCaps w:val="0"/>
                <w:color w:val="auto"/>
                <w:sz w:val="24"/>
                <w:szCs w:val="24"/>
              </w:rPr>
              <w:t>s (</w:t>
            </w:r>
            <w:r w:rsidRPr="00D343ED">
              <w:rPr>
                <w:rFonts w:ascii="Times New Roman Regular" w:hAnsi="Times New Roman Regular" w:cs="Times New Roman Regular"/>
                <w:b w:val="0"/>
                <w:bCs w:val="0"/>
                <w:i/>
                <w:iCs/>
                <w:smallCaps w:val="0"/>
                <w:color w:val="auto"/>
                <w:sz w:val="24"/>
                <w:szCs w:val="24"/>
              </w:rPr>
              <w:t>Self-Composed</w:t>
            </w:r>
            <w:r w:rsidRPr="00D343ED">
              <w:rPr>
                <w:rFonts w:ascii="Times New Roman Regular" w:hAnsi="Times New Roman Regular" w:cs="Times New Roman Regular"/>
                <w:b w:val="0"/>
                <w:bCs w:val="0"/>
                <w:smallCaps w:val="0"/>
                <w:color w:val="auto"/>
                <w:sz w:val="24"/>
                <w:szCs w:val="24"/>
              </w:rPr>
              <w:t>)</w:t>
            </w:r>
            <w:bookmarkEnd w:id="585"/>
          </w:p>
          <w:p w14:paraId="1027CEC0" w14:textId="77777777" w:rsidR="00B40933" w:rsidRPr="00D343ED" w:rsidRDefault="00B40933">
            <w:pPr>
              <w:pStyle w:val="Caption"/>
              <w:spacing w:after="0"/>
              <w:jc w:val="center"/>
              <w:rPr>
                <w:rFonts w:ascii="Times New Roman Regular" w:hAnsi="Times New Roman Regular" w:cs="Times New Roman Regular" w:hint="eastAsia"/>
                <w:b w:val="0"/>
                <w:bCs w:val="0"/>
                <w:smallCaps w:val="0"/>
                <w:color w:val="auto"/>
                <w:sz w:val="24"/>
                <w:szCs w:val="24"/>
              </w:rPr>
            </w:pPr>
          </w:p>
        </w:tc>
      </w:tr>
      <w:tr w:rsidR="00D343ED" w:rsidRPr="00D343ED" w14:paraId="71463162" w14:textId="77777777">
        <w:tc>
          <w:tcPr>
            <w:tcW w:w="4675" w:type="dxa"/>
          </w:tcPr>
          <w:p w14:paraId="653F7811" w14:textId="77777777" w:rsidR="00B40933" w:rsidRPr="00D343ED" w:rsidRDefault="00FD2F9D">
            <w:pPr>
              <w:keepNext/>
              <w:spacing w:after="0" w:line="360" w:lineRule="auto"/>
              <w:jc w:val="center"/>
              <w:rPr>
                <w:rFonts w:ascii="Times New Roman Regular" w:hAnsi="Times New Roman Regular" w:cs="Times New Roman Regular" w:hint="eastAsia"/>
              </w:rPr>
            </w:pPr>
            <w:r w:rsidRPr="00D343ED">
              <w:rPr>
                <w:rFonts w:ascii="Times New Roman Regular" w:hAnsi="Times New Roman Regular" w:cs="Times New Roman Regular"/>
                <w:noProof/>
                <w:sz w:val="24"/>
                <w:szCs w:val="24"/>
              </w:rPr>
              <w:drawing>
                <wp:inline distT="0" distB="0" distL="0" distR="0" wp14:anchorId="1FB6044A" wp14:editId="24CF45DA">
                  <wp:extent cx="2602230" cy="298069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2641003" cy="3024930"/>
                          </a:xfrm>
                          <a:prstGeom prst="rect">
                            <a:avLst/>
                          </a:prstGeom>
                          <a:noFill/>
                          <a:ln>
                            <a:noFill/>
                          </a:ln>
                        </pic:spPr>
                      </pic:pic>
                    </a:graphicData>
                  </a:graphic>
                </wp:inline>
              </w:drawing>
            </w:r>
          </w:p>
          <w:p w14:paraId="4EEE2161" w14:textId="6EDC063F" w:rsidR="00B40933" w:rsidRPr="00D343ED"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86" w:name="_Toc121649181"/>
            <w:bookmarkStart w:id="587" w:name="_Toc132182780"/>
            <w:r w:rsidRPr="00D343ED">
              <w:rPr>
                <w:rFonts w:ascii="Times New Roman Regular" w:hAnsi="Times New Roman Regular" w:cs="Times New Roman Regular"/>
                <w:b w:val="0"/>
                <w:bCs w:val="0"/>
                <w:smallCaps w:val="0"/>
                <w:color w:val="auto"/>
                <w:sz w:val="24"/>
                <w:szCs w:val="24"/>
              </w:rPr>
              <w:t xml:space="preserve">Figure </w:t>
            </w:r>
            <w:r w:rsidR="00BA3EB5" w:rsidRPr="00D343ED">
              <w:rPr>
                <w:rFonts w:ascii="Times New Roman Regular" w:hAnsi="Times New Roman Regular" w:cs="Times New Roman Regular" w:hint="eastAsia"/>
                <w:b w:val="0"/>
                <w:bCs w:val="0"/>
                <w:smallCaps w:val="0"/>
                <w:color w:val="auto"/>
                <w:sz w:val="24"/>
                <w:szCs w:val="24"/>
              </w:rPr>
              <w:fldChar w:fldCharType="begin"/>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b w:val="0"/>
                <w:bCs w:val="0"/>
                <w:smallCaps w:val="0"/>
                <w:color w:val="auto"/>
                <w:sz w:val="24"/>
                <w:szCs w:val="24"/>
              </w:rPr>
              <w:instrText>SEQ Figure \* ARABIC</w:instrText>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28</w:t>
            </w:r>
            <w:r w:rsidR="00BA3EB5" w:rsidRPr="00D343ED">
              <w:rPr>
                <w:rFonts w:ascii="Times New Roman Regular" w:hAnsi="Times New Roman Regular" w:cs="Times New Roman Regular" w:hint="eastAsia"/>
                <w:b w:val="0"/>
                <w:bCs w:val="0"/>
                <w:smallCaps w:val="0"/>
                <w:color w:val="auto"/>
                <w:sz w:val="24"/>
                <w:szCs w:val="24"/>
              </w:rPr>
              <w:fldChar w:fldCharType="end"/>
            </w:r>
            <w:r w:rsidRPr="00D343ED">
              <w:rPr>
                <w:rFonts w:ascii="Times New Roman Regular" w:hAnsi="Times New Roman Regular" w:cs="Times New Roman Regular"/>
                <w:b w:val="0"/>
                <w:bCs w:val="0"/>
                <w:smallCaps w:val="0"/>
                <w:color w:val="auto"/>
                <w:sz w:val="24"/>
                <w:szCs w:val="24"/>
              </w:rPr>
              <w:t>: UI wireframes – Cryptocurrencies (</w:t>
            </w:r>
            <w:r w:rsidRPr="00D343ED">
              <w:rPr>
                <w:rFonts w:ascii="Times New Roman Regular" w:hAnsi="Times New Roman Regular" w:cs="Times New Roman Regular"/>
                <w:b w:val="0"/>
                <w:bCs w:val="0"/>
                <w:i/>
                <w:iCs/>
                <w:smallCaps w:val="0"/>
                <w:color w:val="auto"/>
                <w:sz w:val="24"/>
                <w:szCs w:val="24"/>
              </w:rPr>
              <w:t>Self-Composed</w:t>
            </w:r>
            <w:r w:rsidRPr="00D343ED">
              <w:rPr>
                <w:rFonts w:ascii="Times New Roman Regular" w:hAnsi="Times New Roman Regular" w:cs="Times New Roman Regular"/>
                <w:b w:val="0"/>
                <w:bCs w:val="0"/>
                <w:smallCaps w:val="0"/>
                <w:color w:val="auto"/>
                <w:sz w:val="24"/>
                <w:szCs w:val="24"/>
              </w:rPr>
              <w:t>)</w:t>
            </w:r>
            <w:bookmarkEnd w:id="586"/>
            <w:bookmarkEnd w:id="587"/>
          </w:p>
        </w:tc>
        <w:tc>
          <w:tcPr>
            <w:tcW w:w="4675" w:type="dxa"/>
          </w:tcPr>
          <w:p w14:paraId="20837416" w14:textId="77777777" w:rsidR="00B40933" w:rsidRPr="00D343ED" w:rsidRDefault="00FD2F9D">
            <w:pPr>
              <w:keepNext/>
              <w:spacing w:after="0" w:line="360" w:lineRule="auto"/>
              <w:jc w:val="center"/>
              <w:rPr>
                <w:rFonts w:ascii="Times New Roman Regular" w:hAnsi="Times New Roman Regular" w:cs="Times New Roman Regular" w:hint="eastAsia"/>
              </w:rPr>
            </w:pPr>
            <w:r w:rsidRPr="00D343ED">
              <w:rPr>
                <w:rFonts w:ascii="Times New Roman Regular" w:hAnsi="Times New Roman Regular" w:cs="Times New Roman Regular"/>
                <w:noProof/>
                <w:sz w:val="24"/>
                <w:szCs w:val="24"/>
              </w:rPr>
              <w:drawing>
                <wp:inline distT="0" distB="0" distL="0" distR="0" wp14:anchorId="3EB79429" wp14:editId="23BBCC2D">
                  <wp:extent cx="2600325" cy="298069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2680143" cy="3071616"/>
                          </a:xfrm>
                          <a:prstGeom prst="rect">
                            <a:avLst/>
                          </a:prstGeom>
                          <a:noFill/>
                          <a:ln>
                            <a:noFill/>
                          </a:ln>
                        </pic:spPr>
                      </pic:pic>
                    </a:graphicData>
                  </a:graphic>
                </wp:inline>
              </w:drawing>
            </w:r>
          </w:p>
          <w:p w14:paraId="6E092E68" w14:textId="0650B2F7" w:rsidR="00B40933" w:rsidRPr="00D343ED"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88" w:name="_Toc121649182"/>
            <w:bookmarkStart w:id="589" w:name="_Toc132182781"/>
            <w:r w:rsidRPr="00D343ED">
              <w:rPr>
                <w:rFonts w:ascii="Times New Roman Regular" w:hAnsi="Times New Roman Regular" w:cs="Times New Roman Regular"/>
                <w:b w:val="0"/>
                <w:bCs w:val="0"/>
                <w:smallCaps w:val="0"/>
                <w:color w:val="auto"/>
                <w:sz w:val="24"/>
                <w:szCs w:val="24"/>
              </w:rPr>
              <w:t xml:space="preserve">Figure </w:t>
            </w:r>
            <w:r w:rsidR="00BA3EB5" w:rsidRPr="00D343ED">
              <w:rPr>
                <w:rFonts w:ascii="Times New Roman Regular" w:hAnsi="Times New Roman Regular" w:cs="Times New Roman Regular" w:hint="eastAsia"/>
                <w:b w:val="0"/>
                <w:bCs w:val="0"/>
                <w:smallCaps w:val="0"/>
                <w:color w:val="auto"/>
                <w:sz w:val="24"/>
                <w:szCs w:val="24"/>
              </w:rPr>
              <w:fldChar w:fldCharType="begin"/>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b w:val="0"/>
                <w:bCs w:val="0"/>
                <w:smallCaps w:val="0"/>
                <w:color w:val="auto"/>
                <w:sz w:val="24"/>
                <w:szCs w:val="24"/>
              </w:rPr>
              <w:instrText>SEQ Figure \* ARABIC</w:instrText>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29</w:t>
            </w:r>
            <w:r w:rsidR="00BA3EB5" w:rsidRPr="00D343ED">
              <w:rPr>
                <w:rFonts w:ascii="Times New Roman Regular" w:hAnsi="Times New Roman Regular" w:cs="Times New Roman Regular" w:hint="eastAsia"/>
                <w:b w:val="0"/>
                <w:bCs w:val="0"/>
                <w:smallCaps w:val="0"/>
                <w:color w:val="auto"/>
                <w:sz w:val="24"/>
                <w:szCs w:val="24"/>
              </w:rPr>
              <w:fldChar w:fldCharType="end"/>
            </w:r>
            <w:r w:rsidRPr="00D343ED">
              <w:rPr>
                <w:rFonts w:ascii="Times New Roman Regular" w:hAnsi="Times New Roman Regular" w:cs="Times New Roman Regular"/>
                <w:b w:val="0"/>
                <w:bCs w:val="0"/>
                <w:smallCaps w:val="0"/>
                <w:color w:val="auto"/>
                <w:sz w:val="24"/>
                <w:szCs w:val="24"/>
              </w:rPr>
              <w:t>: UI wireframes – Cryptocurrency (</w:t>
            </w:r>
            <w:r w:rsidRPr="00D343ED">
              <w:rPr>
                <w:rFonts w:ascii="Times New Roman Regular" w:hAnsi="Times New Roman Regular" w:cs="Times New Roman Regular"/>
                <w:b w:val="0"/>
                <w:bCs w:val="0"/>
                <w:i/>
                <w:iCs/>
                <w:smallCaps w:val="0"/>
                <w:color w:val="auto"/>
                <w:sz w:val="24"/>
                <w:szCs w:val="24"/>
              </w:rPr>
              <w:t>Self-Composed</w:t>
            </w:r>
            <w:r w:rsidRPr="00D343ED">
              <w:rPr>
                <w:rFonts w:ascii="Times New Roman Regular" w:hAnsi="Times New Roman Regular" w:cs="Times New Roman Regular"/>
                <w:b w:val="0"/>
                <w:bCs w:val="0"/>
                <w:smallCaps w:val="0"/>
                <w:color w:val="auto"/>
                <w:sz w:val="24"/>
                <w:szCs w:val="24"/>
              </w:rPr>
              <w:t>)</w:t>
            </w:r>
            <w:bookmarkEnd w:id="588"/>
            <w:bookmarkEnd w:id="589"/>
          </w:p>
        </w:tc>
      </w:tr>
    </w:tbl>
    <w:p w14:paraId="2CE16222" w14:textId="77777777" w:rsidR="00B40933" w:rsidRDefault="00B40933">
      <w:pPr>
        <w:pStyle w:val="Caption"/>
        <w:rPr>
          <w:rFonts w:ascii="Times New Roman Regular" w:hAnsi="Times New Roman Regular" w:cs="Times New Roman Regular" w:hint="eastAsia"/>
          <w:b w:val="0"/>
          <w:bCs w:val="0"/>
          <w:smallCaps w:val="0"/>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40933" w14:paraId="61D0A448" w14:textId="77777777">
        <w:tc>
          <w:tcPr>
            <w:tcW w:w="4675" w:type="dxa"/>
          </w:tcPr>
          <w:p w14:paraId="5D7E6A9F" w14:textId="77777777" w:rsidR="00B40933" w:rsidRPr="00F62FBB" w:rsidRDefault="00FD2F9D">
            <w:pPr>
              <w:keepNext/>
              <w:spacing w:after="0" w:line="360" w:lineRule="auto"/>
              <w:jc w:val="center"/>
              <w:rPr>
                <w:rFonts w:ascii="Times New Roman Regular" w:hAnsi="Times New Roman Regular" w:cs="Times New Roman Regular" w:hint="eastAsia"/>
              </w:rPr>
            </w:pPr>
            <w:r w:rsidRPr="00F62FBB">
              <w:rPr>
                <w:rFonts w:ascii="Times New Roman Regular" w:hAnsi="Times New Roman Regular" w:cs="Times New Roman Regular"/>
                <w:noProof/>
                <w:sz w:val="24"/>
                <w:szCs w:val="24"/>
              </w:rPr>
              <w:lastRenderedPageBreak/>
              <w:drawing>
                <wp:inline distT="0" distB="0" distL="0" distR="0" wp14:anchorId="7694A7AC" wp14:editId="3FF15CB5">
                  <wp:extent cx="2585720" cy="257683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a:xfrm>
                            <a:off x="0" y="0"/>
                            <a:ext cx="2607059" cy="2597745"/>
                          </a:xfrm>
                          <a:prstGeom prst="rect">
                            <a:avLst/>
                          </a:prstGeom>
                          <a:noFill/>
                          <a:ln>
                            <a:noFill/>
                          </a:ln>
                        </pic:spPr>
                      </pic:pic>
                    </a:graphicData>
                  </a:graphic>
                </wp:inline>
              </w:drawing>
            </w:r>
          </w:p>
          <w:p w14:paraId="55CD3F69" w14:textId="4A6C4759" w:rsidR="00B40933" w:rsidRPr="00F62FBB"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90" w:name="_Toc121649183"/>
            <w:bookmarkStart w:id="591" w:name="_Toc132182782"/>
            <w:r w:rsidRPr="00F62FBB">
              <w:rPr>
                <w:rFonts w:ascii="Times New Roman Regular" w:hAnsi="Times New Roman Regular" w:cs="Times New Roman Regular"/>
                <w:b w:val="0"/>
                <w:bCs w:val="0"/>
                <w:smallCaps w:val="0"/>
                <w:color w:val="auto"/>
                <w:sz w:val="24"/>
                <w:szCs w:val="24"/>
              </w:rPr>
              <w:t xml:space="preserve">Figure </w:t>
            </w:r>
            <w:r w:rsidR="00BA3EB5" w:rsidRPr="00F62FBB">
              <w:rPr>
                <w:rFonts w:ascii="Times New Roman Regular" w:hAnsi="Times New Roman Regular" w:cs="Times New Roman Regular" w:hint="eastAsia"/>
                <w:b w:val="0"/>
                <w:bCs w:val="0"/>
                <w:smallCaps w:val="0"/>
                <w:color w:val="auto"/>
                <w:sz w:val="24"/>
                <w:szCs w:val="24"/>
              </w:rPr>
              <w:fldChar w:fldCharType="begin"/>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b w:val="0"/>
                <w:bCs w:val="0"/>
                <w:smallCaps w:val="0"/>
                <w:color w:val="auto"/>
                <w:sz w:val="24"/>
                <w:szCs w:val="24"/>
              </w:rPr>
              <w:instrText>SEQ Figure \* ARABIC</w:instrText>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30</w:t>
            </w:r>
            <w:r w:rsidR="00BA3EB5" w:rsidRPr="00F62FBB">
              <w:rPr>
                <w:rFonts w:ascii="Times New Roman Regular" w:hAnsi="Times New Roman Regular" w:cs="Times New Roman Regular" w:hint="eastAsia"/>
                <w:b w:val="0"/>
                <w:bCs w:val="0"/>
                <w:smallCaps w:val="0"/>
                <w:color w:val="auto"/>
                <w:sz w:val="24"/>
                <w:szCs w:val="24"/>
              </w:rPr>
              <w:fldChar w:fldCharType="end"/>
            </w:r>
            <w:r w:rsidRPr="00F62FBB">
              <w:rPr>
                <w:rFonts w:ascii="Times New Roman Regular" w:hAnsi="Times New Roman Regular" w:cs="Times New Roman Regular"/>
                <w:b w:val="0"/>
                <w:bCs w:val="0"/>
                <w:smallCaps w:val="0"/>
                <w:color w:val="auto"/>
                <w:sz w:val="24"/>
                <w:szCs w:val="24"/>
              </w:rPr>
              <w:t>: UI wireframes – Admin login</w:t>
            </w:r>
            <w:bookmarkEnd w:id="590"/>
            <w:r w:rsidRPr="00F62FBB">
              <w:rPr>
                <w:rFonts w:ascii="Times New Roman Regular" w:hAnsi="Times New Roman Regular" w:cs="Times New Roman Regular"/>
                <w:b w:val="0"/>
                <w:bCs w:val="0"/>
                <w:smallCaps w:val="0"/>
                <w:color w:val="auto"/>
                <w:sz w:val="24"/>
                <w:szCs w:val="24"/>
              </w:rPr>
              <w:t xml:space="preserve"> (</w:t>
            </w:r>
            <w:r w:rsidRPr="00F62FBB">
              <w:rPr>
                <w:rFonts w:ascii="Times New Roman Regular" w:hAnsi="Times New Roman Regular" w:cs="Times New Roman Regular"/>
                <w:b w:val="0"/>
                <w:bCs w:val="0"/>
                <w:i/>
                <w:iCs/>
                <w:smallCaps w:val="0"/>
                <w:color w:val="auto"/>
                <w:sz w:val="24"/>
                <w:szCs w:val="24"/>
              </w:rPr>
              <w:t>Self-Composed</w:t>
            </w:r>
            <w:r w:rsidRPr="00F62FBB">
              <w:rPr>
                <w:rFonts w:ascii="Times New Roman Regular" w:hAnsi="Times New Roman Regular" w:cs="Times New Roman Regular"/>
                <w:b w:val="0"/>
                <w:bCs w:val="0"/>
                <w:smallCaps w:val="0"/>
                <w:color w:val="auto"/>
                <w:sz w:val="24"/>
                <w:szCs w:val="24"/>
              </w:rPr>
              <w:t>)</w:t>
            </w:r>
            <w:bookmarkEnd w:id="591"/>
          </w:p>
          <w:p w14:paraId="3E067D54" w14:textId="77777777" w:rsidR="00B40933" w:rsidRPr="00F62FBB" w:rsidRDefault="00B40933">
            <w:pPr>
              <w:pStyle w:val="Caption"/>
              <w:spacing w:after="0"/>
              <w:jc w:val="center"/>
              <w:rPr>
                <w:rFonts w:ascii="Times New Roman Regular" w:hAnsi="Times New Roman Regular" w:cs="Times New Roman Regular" w:hint="eastAsia"/>
                <w:color w:val="auto"/>
              </w:rPr>
            </w:pPr>
          </w:p>
        </w:tc>
        <w:tc>
          <w:tcPr>
            <w:tcW w:w="4675" w:type="dxa"/>
          </w:tcPr>
          <w:p w14:paraId="1A02E5B8" w14:textId="18EE300E" w:rsidR="00B40933" w:rsidRPr="00F62FBB" w:rsidRDefault="00DD106F">
            <w:pPr>
              <w:keepNext/>
              <w:spacing w:after="0" w:line="360" w:lineRule="auto"/>
              <w:jc w:val="center"/>
              <w:rPr>
                <w:rFonts w:ascii="Times New Roman Regular" w:hAnsi="Times New Roman Regular" w:cs="Times New Roman Regular" w:hint="eastAsia"/>
              </w:rPr>
            </w:pPr>
            <w:r w:rsidRPr="00F62FBB">
              <w:rPr>
                <w:rFonts w:ascii="Times New Roman Regular" w:hAnsi="Times New Roman Regular" w:cs="Times New Roman Regular"/>
                <w:noProof/>
              </w:rPr>
              <w:drawing>
                <wp:inline distT="0" distB="0" distL="0" distR="0" wp14:anchorId="1468DBA2" wp14:editId="4FAA5892">
                  <wp:extent cx="2562225" cy="255568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86275" cy="2579677"/>
                          </a:xfrm>
                          <a:prstGeom prst="rect">
                            <a:avLst/>
                          </a:prstGeom>
                          <a:noFill/>
                          <a:ln>
                            <a:noFill/>
                          </a:ln>
                        </pic:spPr>
                      </pic:pic>
                    </a:graphicData>
                  </a:graphic>
                </wp:inline>
              </w:drawing>
            </w:r>
          </w:p>
          <w:p w14:paraId="7C339463" w14:textId="68C92580" w:rsidR="00B40933" w:rsidRPr="00F62FBB"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92" w:name="_Toc121649184"/>
            <w:bookmarkStart w:id="593" w:name="_Toc132182783"/>
            <w:r w:rsidRPr="00F62FBB">
              <w:rPr>
                <w:rFonts w:ascii="Times New Roman Regular" w:hAnsi="Times New Roman Regular" w:cs="Times New Roman Regular"/>
                <w:b w:val="0"/>
                <w:bCs w:val="0"/>
                <w:smallCaps w:val="0"/>
                <w:color w:val="auto"/>
                <w:sz w:val="24"/>
                <w:szCs w:val="24"/>
              </w:rPr>
              <w:t xml:space="preserve">Figure </w:t>
            </w:r>
            <w:r w:rsidR="00BA3EB5" w:rsidRPr="00F62FBB">
              <w:rPr>
                <w:rFonts w:ascii="Times New Roman Regular" w:hAnsi="Times New Roman Regular" w:cs="Times New Roman Regular" w:hint="eastAsia"/>
                <w:b w:val="0"/>
                <w:bCs w:val="0"/>
                <w:smallCaps w:val="0"/>
                <w:color w:val="auto"/>
                <w:sz w:val="24"/>
                <w:szCs w:val="24"/>
              </w:rPr>
              <w:fldChar w:fldCharType="begin"/>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b w:val="0"/>
                <w:bCs w:val="0"/>
                <w:smallCaps w:val="0"/>
                <w:color w:val="auto"/>
                <w:sz w:val="24"/>
                <w:szCs w:val="24"/>
              </w:rPr>
              <w:instrText>SEQ Figure \* ARABIC</w:instrText>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31</w:t>
            </w:r>
            <w:r w:rsidR="00BA3EB5" w:rsidRPr="00F62FBB">
              <w:rPr>
                <w:rFonts w:ascii="Times New Roman Regular" w:hAnsi="Times New Roman Regular" w:cs="Times New Roman Regular" w:hint="eastAsia"/>
                <w:b w:val="0"/>
                <w:bCs w:val="0"/>
                <w:smallCaps w:val="0"/>
                <w:color w:val="auto"/>
                <w:sz w:val="24"/>
                <w:szCs w:val="24"/>
              </w:rPr>
              <w:fldChar w:fldCharType="end"/>
            </w:r>
            <w:r w:rsidRPr="00F62FBB">
              <w:rPr>
                <w:rFonts w:ascii="Times New Roman Regular" w:hAnsi="Times New Roman Regular" w:cs="Times New Roman Regular"/>
                <w:b w:val="0"/>
                <w:bCs w:val="0"/>
                <w:smallCaps w:val="0"/>
                <w:color w:val="auto"/>
                <w:sz w:val="24"/>
                <w:szCs w:val="24"/>
              </w:rPr>
              <w:t xml:space="preserve">: UI wireframes – Admin </w:t>
            </w:r>
            <w:r w:rsidR="00711083" w:rsidRPr="00F62FBB">
              <w:rPr>
                <w:rFonts w:ascii="Times New Roman Regular" w:hAnsi="Times New Roman Regular" w:cs="Times New Roman Regular"/>
                <w:b w:val="0"/>
                <w:bCs w:val="0"/>
                <w:smallCaps w:val="0"/>
                <w:color w:val="auto"/>
                <w:sz w:val="24"/>
                <w:szCs w:val="24"/>
              </w:rPr>
              <w:t>metrics</w:t>
            </w:r>
            <w:r w:rsidRPr="00F62FBB">
              <w:rPr>
                <w:rFonts w:ascii="Times New Roman Regular" w:hAnsi="Times New Roman Regular" w:cs="Times New Roman Regular"/>
                <w:b w:val="0"/>
                <w:bCs w:val="0"/>
                <w:smallCaps w:val="0"/>
                <w:color w:val="auto"/>
                <w:sz w:val="24"/>
                <w:szCs w:val="24"/>
              </w:rPr>
              <w:t xml:space="preserve"> (</w:t>
            </w:r>
            <w:r w:rsidRPr="00F62FBB">
              <w:rPr>
                <w:rFonts w:ascii="Times New Roman Regular" w:hAnsi="Times New Roman Regular" w:cs="Times New Roman Regular"/>
                <w:b w:val="0"/>
                <w:bCs w:val="0"/>
                <w:i/>
                <w:iCs/>
                <w:smallCaps w:val="0"/>
                <w:color w:val="auto"/>
                <w:sz w:val="24"/>
                <w:szCs w:val="24"/>
              </w:rPr>
              <w:t>Self-Composed</w:t>
            </w:r>
            <w:r w:rsidRPr="00F62FBB">
              <w:rPr>
                <w:rFonts w:ascii="Times New Roman Regular" w:hAnsi="Times New Roman Regular" w:cs="Times New Roman Regular"/>
                <w:b w:val="0"/>
                <w:bCs w:val="0"/>
                <w:smallCaps w:val="0"/>
                <w:color w:val="auto"/>
                <w:sz w:val="24"/>
                <w:szCs w:val="24"/>
              </w:rPr>
              <w:t>)</w:t>
            </w:r>
            <w:bookmarkEnd w:id="592"/>
            <w:bookmarkEnd w:id="593"/>
          </w:p>
        </w:tc>
      </w:tr>
      <w:tr w:rsidR="00B40933" w14:paraId="0C1B39ED" w14:textId="77777777">
        <w:tc>
          <w:tcPr>
            <w:tcW w:w="9350" w:type="dxa"/>
            <w:gridSpan w:val="2"/>
          </w:tcPr>
          <w:p w14:paraId="1C3B43FC" w14:textId="77777777" w:rsidR="00B40933" w:rsidRPr="00F62FBB" w:rsidRDefault="00FD2F9D">
            <w:pPr>
              <w:pStyle w:val="Caption"/>
              <w:keepNext/>
              <w:spacing w:after="0"/>
              <w:jc w:val="center"/>
              <w:rPr>
                <w:rFonts w:ascii="Times New Roman Regular" w:hAnsi="Times New Roman Regular" w:cs="Times New Roman Regular" w:hint="eastAsia"/>
                <w:color w:val="auto"/>
              </w:rPr>
            </w:pPr>
            <w:r w:rsidRPr="00F62FBB">
              <w:rPr>
                <w:rFonts w:ascii="Times New Roman Regular" w:hAnsi="Times New Roman Regular" w:cs="Times New Roman Regular"/>
                <w:b w:val="0"/>
                <w:bCs w:val="0"/>
                <w:smallCaps w:val="0"/>
                <w:noProof/>
                <w:color w:val="auto"/>
                <w:sz w:val="24"/>
                <w:szCs w:val="24"/>
              </w:rPr>
              <w:drawing>
                <wp:inline distT="0" distB="0" distL="0" distR="0" wp14:anchorId="7D94A526" wp14:editId="4A90B058">
                  <wp:extent cx="3883660" cy="444881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3906504" cy="4474845"/>
                          </a:xfrm>
                          <a:prstGeom prst="rect">
                            <a:avLst/>
                          </a:prstGeom>
                          <a:noFill/>
                          <a:ln>
                            <a:noFill/>
                          </a:ln>
                        </pic:spPr>
                      </pic:pic>
                    </a:graphicData>
                  </a:graphic>
                </wp:inline>
              </w:drawing>
            </w:r>
          </w:p>
          <w:p w14:paraId="28ABEE9E" w14:textId="77777777" w:rsidR="00B40933" w:rsidRPr="00F62FBB" w:rsidRDefault="00B40933">
            <w:pPr>
              <w:spacing w:after="0" w:line="240" w:lineRule="auto"/>
              <w:rPr>
                <w:rFonts w:ascii="Times New Roman Regular" w:hAnsi="Times New Roman Regular" w:cs="Times New Roman Regular" w:hint="eastAsia"/>
              </w:rPr>
            </w:pPr>
          </w:p>
          <w:p w14:paraId="66EDF598" w14:textId="1BEAE333" w:rsidR="00B40933" w:rsidRPr="00F62FBB"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94" w:name="_Toc121649185"/>
            <w:bookmarkStart w:id="595" w:name="_Toc132182784"/>
            <w:r w:rsidRPr="00F62FBB">
              <w:rPr>
                <w:rFonts w:ascii="Times New Roman Regular" w:hAnsi="Times New Roman Regular" w:cs="Times New Roman Regular"/>
                <w:b w:val="0"/>
                <w:bCs w:val="0"/>
                <w:smallCaps w:val="0"/>
                <w:color w:val="auto"/>
                <w:sz w:val="24"/>
                <w:szCs w:val="24"/>
              </w:rPr>
              <w:t xml:space="preserve">Figure </w:t>
            </w:r>
            <w:r w:rsidR="00BA3EB5" w:rsidRPr="00F62FBB">
              <w:rPr>
                <w:rFonts w:ascii="Times New Roman Regular" w:hAnsi="Times New Roman Regular" w:cs="Times New Roman Regular" w:hint="eastAsia"/>
                <w:b w:val="0"/>
                <w:bCs w:val="0"/>
                <w:smallCaps w:val="0"/>
                <w:color w:val="auto"/>
                <w:sz w:val="24"/>
                <w:szCs w:val="24"/>
              </w:rPr>
              <w:fldChar w:fldCharType="begin"/>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b w:val="0"/>
                <w:bCs w:val="0"/>
                <w:smallCaps w:val="0"/>
                <w:color w:val="auto"/>
                <w:sz w:val="24"/>
                <w:szCs w:val="24"/>
              </w:rPr>
              <w:instrText>SEQ Figure \* ARABIC</w:instrText>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32</w:t>
            </w:r>
            <w:r w:rsidR="00BA3EB5" w:rsidRPr="00F62FBB">
              <w:rPr>
                <w:rFonts w:ascii="Times New Roman Regular" w:hAnsi="Times New Roman Regular" w:cs="Times New Roman Regular" w:hint="eastAsia"/>
                <w:b w:val="0"/>
                <w:bCs w:val="0"/>
                <w:smallCaps w:val="0"/>
                <w:color w:val="auto"/>
                <w:sz w:val="24"/>
                <w:szCs w:val="24"/>
              </w:rPr>
              <w:fldChar w:fldCharType="end"/>
            </w:r>
            <w:r w:rsidRPr="00F62FBB">
              <w:rPr>
                <w:rFonts w:ascii="Times New Roman Regular" w:hAnsi="Times New Roman Regular" w:cs="Times New Roman Regular"/>
                <w:b w:val="0"/>
                <w:bCs w:val="0"/>
                <w:smallCaps w:val="0"/>
                <w:color w:val="auto"/>
                <w:sz w:val="24"/>
                <w:szCs w:val="24"/>
              </w:rPr>
              <w:t>: UI wireframes – Forecast (</w:t>
            </w:r>
            <w:r w:rsidRPr="00F62FBB">
              <w:rPr>
                <w:rFonts w:ascii="Times New Roman Regular" w:hAnsi="Times New Roman Regular" w:cs="Times New Roman Regular"/>
                <w:b w:val="0"/>
                <w:bCs w:val="0"/>
                <w:i/>
                <w:iCs/>
                <w:smallCaps w:val="0"/>
                <w:color w:val="auto"/>
                <w:sz w:val="24"/>
                <w:szCs w:val="24"/>
              </w:rPr>
              <w:t>Self-Composed</w:t>
            </w:r>
            <w:r w:rsidRPr="00F62FBB">
              <w:rPr>
                <w:rFonts w:ascii="Times New Roman Regular" w:hAnsi="Times New Roman Regular" w:cs="Times New Roman Regular"/>
                <w:b w:val="0"/>
                <w:bCs w:val="0"/>
                <w:smallCaps w:val="0"/>
                <w:color w:val="auto"/>
                <w:sz w:val="24"/>
                <w:szCs w:val="24"/>
              </w:rPr>
              <w:t>)</w:t>
            </w:r>
            <w:bookmarkEnd w:id="594"/>
            <w:bookmarkEnd w:id="595"/>
          </w:p>
          <w:p w14:paraId="51F3AC06" w14:textId="77777777" w:rsidR="00B40933" w:rsidRPr="00F62FBB" w:rsidRDefault="00B40933">
            <w:pPr>
              <w:spacing w:after="0" w:line="240" w:lineRule="auto"/>
              <w:rPr>
                <w:rFonts w:ascii="Times New Roman Regular" w:hAnsi="Times New Roman Regular" w:cs="Times New Roman Regular" w:hint="eastAsia"/>
              </w:rPr>
            </w:pPr>
          </w:p>
        </w:tc>
      </w:tr>
    </w:tbl>
    <w:p w14:paraId="0B89E11D" w14:textId="7CFE44EB" w:rsidR="00B40933" w:rsidRPr="00935296" w:rsidRDefault="00FD2F9D" w:rsidP="00324453">
      <w:pPr>
        <w:pStyle w:val="Heading1"/>
        <w:pBdr>
          <w:bottom w:val="double" w:sz="6" w:space="1" w:color="auto"/>
        </w:pBdr>
        <w:spacing w:line="360" w:lineRule="auto"/>
        <w:jc w:val="center"/>
        <w:rPr>
          <w:rFonts w:ascii="Arial" w:hAnsi="Arial" w:cs="Arial"/>
          <w:b/>
          <w:bCs/>
          <w:color w:val="auto"/>
          <w:sz w:val="32"/>
          <w:szCs w:val="32"/>
        </w:rPr>
      </w:pPr>
      <w:bookmarkStart w:id="596" w:name="_C.1._Fetch_data"/>
      <w:bookmarkStart w:id="597" w:name="_D.1._Fetch_data"/>
      <w:bookmarkStart w:id="598" w:name="_Toc132325949"/>
      <w:bookmarkEnd w:id="596"/>
      <w:bookmarkEnd w:id="597"/>
      <w:r w:rsidRPr="00935296">
        <w:rPr>
          <w:rFonts w:ascii="Arial" w:hAnsi="Arial" w:cs="Arial"/>
          <w:b/>
          <w:bCs/>
          <w:color w:val="auto"/>
          <w:sz w:val="32"/>
          <w:szCs w:val="32"/>
        </w:rPr>
        <w:lastRenderedPageBreak/>
        <w:t xml:space="preserve">APPENDIX </w:t>
      </w:r>
      <w:r w:rsidR="002C6028">
        <w:rPr>
          <w:rFonts w:ascii="Arial" w:hAnsi="Arial" w:cs="Arial"/>
          <w:b/>
          <w:bCs/>
          <w:color w:val="auto"/>
          <w:sz w:val="32"/>
          <w:szCs w:val="32"/>
        </w:rPr>
        <w:t>E</w:t>
      </w:r>
      <w:r w:rsidRPr="00935296">
        <w:rPr>
          <w:rFonts w:ascii="Arial" w:hAnsi="Arial" w:cs="Arial"/>
          <w:b/>
          <w:bCs/>
          <w:color w:val="auto"/>
          <w:sz w:val="32"/>
          <w:szCs w:val="32"/>
        </w:rPr>
        <w:t xml:space="preserve"> – IMPLEMENTATION</w:t>
      </w:r>
      <w:bookmarkEnd w:id="598"/>
    </w:p>
    <w:p w14:paraId="438DC8DC" w14:textId="3B605B75" w:rsidR="00B40933" w:rsidRPr="00D21186" w:rsidRDefault="002C6028" w:rsidP="002B6FAA">
      <w:pPr>
        <w:pStyle w:val="Heading1"/>
        <w:spacing w:line="360" w:lineRule="auto"/>
        <w:rPr>
          <w:rFonts w:ascii="Times New Roman Regular" w:hAnsi="Times New Roman Regular" w:cs="Times New Roman Regular" w:hint="eastAsia"/>
          <w:b/>
          <w:bCs/>
          <w:color w:val="auto"/>
          <w:sz w:val="28"/>
          <w:szCs w:val="28"/>
        </w:rPr>
      </w:pPr>
      <w:bookmarkStart w:id="599" w:name="_D.1._Selection_of"/>
      <w:bookmarkStart w:id="600" w:name="_C.1._Selection_of"/>
      <w:bookmarkStart w:id="601" w:name="_E.1._Selection_of"/>
      <w:bookmarkStart w:id="602" w:name="_Toc132325950"/>
      <w:bookmarkEnd w:id="599"/>
      <w:bookmarkEnd w:id="600"/>
      <w:bookmarkEnd w:id="601"/>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.1. Selection of programming language</w:t>
      </w:r>
      <w:bookmarkEnd w:id="602"/>
    </w:p>
    <w:p w14:paraId="315F8A06"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below table summarizes the analysis of the language chosen for the data science component, where each option was given a score within H – High, M – Medium, and L – Low.</w:t>
      </w:r>
    </w:p>
    <w:p w14:paraId="393EC373" w14:textId="3493B7EE" w:rsidR="00B40933" w:rsidRPr="00A83156"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603" w:name="_Toc124969336"/>
      <w:bookmarkStart w:id="604" w:name="_Toc132182741"/>
      <w:r w:rsidRPr="00A83156">
        <w:rPr>
          <w:rFonts w:ascii="Times New Roman Regular" w:hAnsi="Times New Roman Regular" w:cs="Times New Roman Regular"/>
          <w:b w:val="0"/>
          <w:bCs w:val="0"/>
          <w:smallCaps w:val="0"/>
          <w:color w:val="auto"/>
          <w:sz w:val="24"/>
          <w:szCs w:val="24"/>
        </w:rPr>
        <w:t xml:space="preserve">Table </w:t>
      </w:r>
      <w:r w:rsidRPr="00A83156">
        <w:rPr>
          <w:rFonts w:ascii="Times New Roman Regular" w:hAnsi="Times New Roman Regular" w:cs="Times New Roman Regular"/>
          <w:b w:val="0"/>
          <w:bCs w:val="0"/>
          <w:smallCaps w:val="0"/>
          <w:color w:val="auto"/>
          <w:sz w:val="24"/>
          <w:szCs w:val="24"/>
        </w:rPr>
        <w:fldChar w:fldCharType="begin"/>
      </w:r>
      <w:r w:rsidRPr="00A83156">
        <w:rPr>
          <w:rFonts w:ascii="Times New Roman Regular" w:hAnsi="Times New Roman Regular" w:cs="Times New Roman Regular"/>
          <w:b w:val="0"/>
          <w:bCs w:val="0"/>
          <w:smallCaps w:val="0"/>
          <w:color w:val="auto"/>
          <w:sz w:val="24"/>
          <w:szCs w:val="24"/>
        </w:rPr>
        <w:instrText xml:space="preserve"> SEQ Table \* ARABIC </w:instrText>
      </w:r>
      <w:r w:rsidRPr="00A8315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42</w:t>
      </w:r>
      <w:r w:rsidRPr="00A83156">
        <w:rPr>
          <w:rFonts w:ascii="Times New Roman Regular" w:hAnsi="Times New Roman Regular" w:cs="Times New Roman Regular"/>
          <w:b w:val="0"/>
          <w:bCs w:val="0"/>
          <w:smallCaps w:val="0"/>
          <w:color w:val="auto"/>
          <w:sz w:val="24"/>
          <w:szCs w:val="24"/>
        </w:rPr>
        <w:fldChar w:fldCharType="end"/>
      </w:r>
      <w:r w:rsidRPr="00A83156">
        <w:rPr>
          <w:rFonts w:ascii="Times New Roman Regular" w:hAnsi="Times New Roman Regular" w:cs="Times New Roman Regular"/>
          <w:b w:val="0"/>
          <w:bCs w:val="0"/>
          <w:smallCaps w:val="0"/>
          <w:color w:val="auto"/>
          <w:sz w:val="24"/>
          <w:szCs w:val="24"/>
        </w:rPr>
        <w:t>: Selection of data science language</w:t>
      </w:r>
      <w:bookmarkEnd w:id="603"/>
      <w:bookmarkEnd w:id="604"/>
    </w:p>
    <w:tbl>
      <w:tblPr>
        <w:tblStyle w:val="TableGrid"/>
        <w:tblW w:w="0" w:type="auto"/>
        <w:tblLayout w:type="fixed"/>
        <w:tblLook w:val="04A0" w:firstRow="1" w:lastRow="0" w:firstColumn="1" w:lastColumn="0" w:noHBand="0" w:noVBand="1"/>
      </w:tblPr>
      <w:tblGrid>
        <w:gridCol w:w="1836"/>
        <w:gridCol w:w="6218"/>
        <w:gridCol w:w="648"/>
        <w:gridCol w:w="648"/>
      </w:tblGrid>
      <w:tr w:rsidR="00B40933" w14:paraId="597ABAF8" w14:textId="77777777">
        <w:tc>
          <w:tcPr>
            <w:tcW w:w="9350" w:type="dxa"/>
            <w:gridSpan w:val="4"/>
          </w:tcPr>
          <w:p w14:paraId="37DCE04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science</w:t>
            </w:r>
          </w:p>
          <w:p w14:paraId="2F93F069"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Two of the most popular languages used widely for data science were analyzed to implement the core data science components.</w:t>
            </w:r>
          </w:p>
        </w:tc>
      </w:tr>
      <w:tr w:rsidR="00B40933" w14:paraId="57F9E40E" w14:textId="77777777">
        <w:trPr>
          <w:cantSplit/>
          <w:trHeight w:val="1007"/>
        </w:trPr>
        <w:tc>
          <w:tcPr>
            <w:tcW w:w="1836" w:type="dxa"/>
          </w:tcPr>
          <w:p w14:paraId="5463993B"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Aspect</w:t>
            </w:r>
          </w:p>
        </w:tc>
        <w:tc>
          <w:tcPr>
            <w:tcW w:w="6218" w:type="dxa"/>
          </w:tcPr>
          <w:p w14:paraId="0BFA3DC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Relevance</w:t>
            </w:r>
          </w:p>
        </w:tc>
        <w:tc>
          <w:tcPr>
            <w:tcW w:w="648" w:type="dxa"/>
            <w:textDirection w:val="btLr"/>
          </w:tcPr>
          <w:p w14:paraId="1A21EBB8"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Python</w:t>
            </w:r>
          </w:p>
        </w:tc>
        <w:tc>
          <w:tcPr>
            <w:tcW w:w="648" w:type="dxa"/>
            <w:textDirection w:val="btLr"/>
          </w:tcPr>
          <w:p w14:paraId="225CAA31"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w:t>
            </w:r>
          </w:p>
        </w:tc>
      </w:tr>
      <w:tr w:rsidR="00B40933" w14:paraId="4910974B" w14:textId="77777777">
        <w:tc>
          <w:tcPr>
            <w:tcW w:w="1836" w:type="dxa"/>
          </w:tcPr>
          <w:p w14:paraId="28AEC727"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Availability of libraries.</w:t>
            </w:r>
          </w:p>
        </w:tc>
        <w:tc>
          <w:tcPr>
            <w:tcW w:w="6218" w:type="dxa"/>
          </w:tcPr>
          <w:p w14:paraId="541AE36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language supporting multiple libraries is paramount, as the author would require numerous techniques to gather the necessary data and streamline the model and algorithm development.</w:t>
            </w:r>
          </w:p>
        </w:tc>
        <w:tc>
          <w:tcPr>
            <w:tcW w:w="648" w:type="dxa"/>
          </w:tcPr>
          <w:p w14:paraId="2691F3A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483C36D6"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401493FA" w14:textId="77777777">
        <w:tc>
          <w:tcPr>
            <w:tcW w:w="1836" w:type="dxa"/>
          </w:tcPr>
          <w:p w14:paraId="1C88F323"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Author familiarity and ease of implementation.</w:t>
            </w:r>
          </w:p>
        </w:tc>
        <w:tc>
          <w:tcPr>
            <w:tcW w:w="6218" w:type="dxa"/>
          </w:tcPr>
          <w:p w14:paraId="4CE445DA" w14:textId="6EB2CD22"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Implementing the algorithm, the mathematical intricacies, and the respective model should be as simple as possible. It is an additional benefit if the author has hands-on experience with the chosen language</w:t>
            </w:r>
            <w:r w:rsidR="00BF1608">
              <w:rPr>
                <w:rFonts w:ascii="Times New Roman Regular" w:hAnsi="Times New Roman Regular" w:cs="Times New Roman Regular"/>
                <w:sz w:val="24"/>
                <w:szCs w:val="24"/>
              </w:rPr>
              <w:t>.</w:t>
            </w:r>
          </w:p>
        </w:tc>
        <w:tc>
          <w:tcPr>
            <w:tcW w:w="648" w:type="dxa"/>
          </w:tcPr>
          <w:p w14:paraId="6C58A89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204988DF"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F43B7C7" w14:textId="77777777">
        <w:tc>
          <w:tcPr>
            <w:tcW w:w="1836" w:type="dxa"/>
          </w:tcPr>
          <w:p w14:paraId="707DA3C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Learning curve</w:t>
            </w:r>
          </w:p>
        </w:tc>
        <w:tc>
          <w:tcPr>
            <w:tcW w:w="6218" w:type="dxa"/>
          </w:tcPr>
          <w:p w14:paraId="1F01E25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difficulty of the chosen language must not be a hindrance, as the goal is to utilize the tool to implement a system rather than spending time learning the language.</w:t>
            </w:r>
          </w:p>
        </w:tc>
        <w:tc>
          <w:tcPr>
            <w:tcW w:w="648" w:type="dxa"/>
          </w:tcPr>
          <w:p w14:paraId="2654E89E"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w:t>
            </w:r>
          </w:p>
        </w:tc>
        <w:tc>
          <w:tcPr>
            <w:tcW w:w="648" w:type="dxa"/>
          </w:tcPr>
          <w:p w14:paraId="226CB40A"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1197424" w14:textId="77777777">
        <w:tc>
          <w:tcPr>
            <w:tcW w:w="1836" w:type="dxa"/>
          </w:tcPr>
          <w:p w14:paraId="23EE2676"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Community and documentation.</w:t>
            </w:r>
          </w:p>
        </w:tc>
        <w:tc>
          <w:tcPr>
            <w:tcW w:w="6218" w:type="dxa"/>
          </w:tcPr>
          <w:p w14:paraId="0246363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Community support and well-written documentation are important, as the author will not have time to debug trivial issues.</w:t>
            </w:r>
          </w:p>
        </w:tc>
        <w:tc>
          <w:tcPr>
            <w:tcW w:w="648" w:type="dxa"/>
          </w:tcPr>
          <w:p w14:paraId="5A99A78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53BDBD7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1E83FB23" w14:textId="77777777">
        <w:tc>
          <w:tcPr>
            <w:tcW w:w="9350" w:type="dxa"/>
            <w:gridSpan w:val="4"/>
          </w:tcPr>
          <w:p w14:paraId="3889459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0540B59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Based on the analysis, the author decided to use </w:t>
            </w:r>
            <w:r>
              <w:rPr>
                <w:rFonts w:ascii="Times New Roman Regular" w:hAnsi="Times New Roman Regular" w:cs="Times New Roman Regular"/>
                <w:b/>
                <w:bCs/>
                <w:sz w:val="24"/>
                <w:szCs w:val="24"/>
              </w:rPr>
              <w:t>Python</w:t>
            </w:r>
            <w:r>
              <w:rPr>
                <w:rFonts w:ascii="Times New Roman Regular" w:hAnsi="Times New Roman Regular" w:cs="Times New Roman Regular"/>
                <w:sz w:val="24"/>
                <w:szCs w:val="24"/>
              </w:rPr>
              <w:t>, as it was more relevant.</w:t>
            </w:r>
          </w:p>
        </w:tc>
      </w:tr>
    </w:tbl>
    <w:p w14:paraId="484642E8" w14:textId="77777777" w:rsidR="00B40933" w:rsidRDefault="00B40933">
      <w:pPr>
        <w:spacing w:line="360" w:lineRule="auto"/>
        <w:jc w:val="both"/>
        <w:rPr>
          <w:rFonts w:ascii="Times New Roman Regular" w:hAnsi="Times New Roman Regular" w:cs="Times New Roman Regular" w:hint="eastAsia"/>
          <w:sz w:val="24"/>
          <w:szCs w:val="24"/>
        </w:rPr>
      </w:pPr>
    </w:p>
    <w:p w14:paraId="4A81AC47" w14:textId="4447488C" w:rsidR="00B40933" w:rsidRPr="00CB5547" w:rsidRDefault="00281A09" w:rsidP="00BF6ECE">
      <w:pPr>
        <w:pStyle w:val="Heading1"/>
        <w:spacing w:line="360" w:lineRule="auto"/>
        <w:rPr>
          <w:rFonts w:ascii="Times New Roman Regular" w:hAnsi="Times New Roman Regular" w:cs="Times New Roman Regular" w:hint="eastAsia"/>
          <w:b/>
          <w:bCs/>
          <w:color w:val="auto"/>
          <w:sz w:val="28"/>
          <w:szCs w:val="28"/>
        </w:rPr>
      </w:pPr>
      <w:bookmarkStart w:id="605" w:name="_D.2._Selection_of"/>
      <w:bookmarkStart w:id="606" w:name="_C.2._Selection_of"/>
      <w:bookmarkStart w:id="607" w:name="_E.2._Selection_of"/>
      <w:bookmarkStart w:id="608" w:name="_Toc132325951"/>
      <w:bookmarkStart w:id="609" w:name="_Toc124969337"/>
      <w:bookmarkEnd w:id="605"/>
      <w:bookmarkEnd w:id="606"/>
      <w:bookmarkEnd w:id="607"/>
      <w:r>
        <w:rPr>
          <w:rFonts w:ascii="Times New Roman Regular" w:hAnsi="Times New Roman Regular" w:cs="Times New Roman Regular"/>
          <w:b/>
          <w:bCs/>
          <w:color w:val="auto"/>
          <w:sz w:val="28"/>
          <w:szCs w:val="28"/>
        </w:rPr>
        <w:lastRenderedPageBreak/>
        <w:t>E</w:t>
      </w:r>
      <w:r w:rsidRPr="00CB5547">
        <w:rPr>
          <w:rFonts w:ascii="Times New Roman Regular" w:hAnsi="Times New Roman Regular" w:cs="Times New Roman Regular"/>
          <w:b/>
          <w:bCs/>
          <w:color w:val="auto"/>
          <w:sz w:val="28"/>
          <w:szCs w:val="28"/>
        </w:rPr>
        <w:t>.2. Selection of Deep Learning (DL) framework</w:t>
      </w:r>
      <w:bookmarkEnd w:id="608"/>
    </w:p>
    <w:p w14:paraId="6BBAEC24" w14:textId="76AC48DC" w:rsidR="00B40933" w:rsidRPr="00BF6ECE"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610" w:name="_Toc132182742"/>
      <w:r w:rsidRPr="00BF6ECE">
        <w:rPr>
          <w:rFonts w:ascii="Times New Roman Regular" w:hAnsi="Times New Roman Regular" w:cs="Times New Roman Regular"/>
          <w:b w:val="0"/>
          <w:bCs w:val="0"/>
          <w:smallCaps w:val="0"/>
          <w:color w:val="auto"/>
          <w:sz w:val="24"/>
          <w:szCs w:val="24"/>
        </w:rPr>
        <w:t xml:space="preserve">Table </w:t>
      </w:r>
      <w:r w:rsidRPr="00BF6ECE">
        <w:rPr>
          <w:rFonts w:ascii="Times New Roman Regular" w:hAnsi="Times New Roman Regular" w:cs="Times New Roman Regular"/>
          <w:b w:val="0"/>
          <w:bCs w:val="0"/>
          <w:smallCaps w:val="0"/>
          <w:color w:val="auto"/>
          <w:sz w:val="24"/>
          <w:szCs w:val="24"/>
        </w:rPr>
        <w:fldChar w:fldCharType="begin"/>
      </w:r>
      <w:r w:rsidRPr="00BF6ECE">
        <w:rPr>
          <w:rFonts w:ascii="Times New Roman Regular" w:hAnsi="Times New Roman Regular" w:cs="Times New Roman Regular"/>
          <w:b w:val="0"/>
          <w:bCs w:val="0"/>
          <w:smallCaps w:val="0"/>
          <w:color w:val="auto"/>
          <w:sz w:val="24"/>
          <w:szCs w:val="24"/>
        </w:rPr>
        <w:instrText xml:space="preserve"> SEQ Table \* ARABIC </w:instrText>
      </w:r>
      <w:r w:rsidRPr="00BF6ECE">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43</w:t>
      </w:r>
      <w:r w:rsidRPr="00BF6ECE">
        <w:rPr>
          <w:rFonts w:ascii="Times New Roman Regular" w:hAnsi="Times New Roman Regular" w:cs="Times New Roman Regular"/>
          <w:b w:val="0"/>
          <w:bCs w:val="0"/>
          <w:smallCaps w:val="0"/>
          <w:color w:val="auto"/>
          <w:sz w:val="24"/>
          <w:szCs w:val="24"/>
        </w:rPr>
        <w:fldChar w:fldCharType="end"/>
      </w:r>
      <w:r w:rsidRPr="00BF6ECE">
        <w:rPr>
          <w:rFonts w:ascii="Times New Roman Regular" w:hAnsi="Times New Roman Regular" w:cs="Times New Roman Regular"/>
          <w:b w:val="0"/>
          <w:bCs w:val="0"/>
          <w:smallCaps w:val="0"/>
          <w:color w:val="auto"/>
          <w:sz w:val="24"/>
          <w:szCs w:val="24"/>
        </w:rPr>
        <w:t>: Selection of DL framework</w:t>
      </w:r>
      <w:bookmarkEnd w:id="609"/>
      <w:bookmarkEnd w:id="610"/>
    </w:p>
    <w:tbl>
      <w:tblPr>
        <w:tblStyle w:val="TableGrid"/>
        <w:tblW w:w="0" w:type="auto"/>
        <w:tblLook w:val="04A0" w:firstRow="1" w:lastRow="0" w:firstColumn="1" w:lastColumn="0" w:noHBand="0" w:noVBand="1"/>
      </w:tblPr>
      <w:tblGrid>
        <w:gridCol w:w="1615"/>
        <w:gridCol w:w="7735"/>
      </w:tblGrid>
      <w:tr w:rsidR="00B40933" w14:paraId="0ABE0716" w14:textId="77777777">
        <w:tc>
          <w:tcPr>
            <w:tcW w:w="1615" w:type="dxa"/>
          </w:tcPr>
          <w:p w14:paraId="7D0224C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tcPr>
          <w:p w14:paraId="564AB2E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6B09EC34" w14:textId="77777777">
        <w:tc>
          <w:tcPr>
            <w:tcW w:w="1615" w:type="dxa"/>
          </w:tcPr>
          <w:p w14:paraId="37228F3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TensorFlow</w:t>
            </w:r>
          </w:p>
        </w:tc>
        <w:tc>
          <w:tcPr>
            <w:tcW w:w="7735" w:type="dxa"/>
          </w:tcPr>
          <w:p w14:paraId="43DC07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Used for production-level applications, has detailed documentation and community support, and handles large datasets. It also provides better visualization options, making it easy to debug and monitor training, which is vital as a novel algorithm is being built, and no comparison is present.</w:t>
            </w:r>
          </w:p>
        </w:tc>
      </w:tr>
      <w:tr w:rsidR="00B40933" w14:paraId="2CC39D27" w14:textId="77777777">
        <w:tc>
          <w:tcPr>
            <w:tcW w:w="1615" w:type="dxa"/>
          </w:tcPr>
          <w:p w14:paraId="76B76CB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PyTorch</w:t>
            </w:r>
          </w:p>
        </w:tc>
        <w:tc>
          <w:tcPr>
            <w:tcW w:w="7735" w:type="dxa"/>
          </w:tcPr>
          <w:p w14:paraId="75D2A2FC"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is more lightweight and developer-friendly, as it provides a higher-level development. Therefore, it has a much smaller learning curve, easier to get started, and feels more intuitive as it is simpler to build models.</w:t>
            </w:r>
          </w:p>
        </w:tc>
      </w:tr>
      <w:tr w:rsidR="00B40933" w14:paraId="46C5EDB3" w14:textId="77777777">
        <w:tc>
          <w:tcPr>
            <w:tcW w:w="9350" w:type="dxa"/>
            <w:gridSpan w:val="2"/>
          </w:tcPr>
          <w:p w14:paraId="6770A18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6261389E" w14:textId="3AFF8921"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opted to use </w:t>
            </w:r>
            <w:r>
              <w:rPr>
                <w:rFonts w:ascii="Times New Roman Regular" w:hAnsi="Times New Roman Regular" w:cs="Times New Roman Regular"/>
                <w:b/>
                <w:bCs/>
                <w:sz w:val="24"/>
                <w:szCs w:val="24"/>
              </w:rPr>
              <w:t>TensorFlow</w:t>
            </w:r>
            <w:r>
              <w:rPr>
                <w:rFonts w:ascii="Times New Roman Regular" w:hAnsi="Times New Roman Regular" w:cs="Times New Roman Regular"/>
                <w:sz w:val="24"/>
                <w:szCs w:val="24"/>
              </w:rPr>
              <w:t>. Although it is more complicated, the higher-level API: Keras, is now officially a part of TensorFlow. Therefore, model development has become much more straightforward. Additionally, building the algorithm requires more low-level details</w:t>
            </w:r>
            <w:r w:rsidR="00BF1608">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w:t>
            </w:r>
            <w:hyperlink w:anchor="pytorchvstensorflowref" w:history="1">
              <w:r w:rsidR="00105D25">
                <w:rPr>
                  <w:rFonts w:ascii="Times New Roman Regular" w:hAnsi="Times New Roman Regular" w:cs="Times New Roman Regular"/>
                  <w:sz w:val="24"/>
                  <w:szCs w:val="24"/>
                </w:rPr>
                <w:t>Kurama</w:t>
              </w:r>
              <w:r>
                <w:rPr>
                  <w:rStyle w:val="Hyperlink"/>
                  <w:rFonts w:ascii="Times New Roman Regular" w:hAnsi="Times New Roman Regular" w:cs="Times New Roman Regular"/>
                  <w:color w:val="auto"/>
                  <w:sz w:val="24"/>
                  <w:szCs w:val="24"/>
                  <w:u w:val="none"/>
                </w:rPr>
                <w:t>, 2022</w:t>
              </w:r>
            </w:hyperlink>
            <w:r>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w:t>
            </w:r>
          </w:p>
        </w:tc>
      </w:tr>
    </w:tbl>
    <w:p w14:paraId="323CBFE0" w14:textId="70FD85B4" w:rsidR="00B40933" w:rsidRPr="00CB5547" w:rsidRDefault="00281A09" w:rsidP="009D1690">
      <w:pPr>
        <w:pStyle w:val="Heading1"/>
        <w:spacing w:line="360" w:lineRule="auto"/>
        <w:rPr>
          <w:rFonts w:ascii="Times New Roman Regular" w:hAnsi="Times New Roman Regular" w:cs="Times New Roman Regular" w:hint="eastAsia"/>
          <w:b/>
          <w:bCs/>
          <w:color w:val="auto"/>
          <w:sz w:val="28"/>
          <w:szCs w:val="28"/>
        </w:rPr>
      </w:pPr>
      <w:bookmarkStart w:id="611" w:name="_D.3._Selection_of"/>
      <w:bookmarkStart w:id="612" w:name="_C.3._Selection_of"/>
      <w:bookmarkStart w:id="613" w:name="_E.3._Selection_of"/>
      <w:bookmarkStart w:id="614" w:name="_Toc132325952"/>
      <w:bookmarkEnd w:id="611"/>
      <w:bookmarkEnd w:id="612"/>
      <w:bookmarkEnd w:id="613"/>
      <w:r>
        <w:rPr>
          <w:rFonts w:ascii="Times New Roman Regular" w:hAnsi="Times New Roman Regular" w:cs="Times New Roman Regular"/>
          <w:b/>
          <w:bCs/>
          <w:color w:val="auto"/>
          <w:sz w:val="28"/>
          <w:szCs w:val="28"/>
        </w:rPr>
        <w:t>E</w:t>
      </w:r>
      <w:r w:rsidRPr="00CB5547">
        <w:rPr>
          <w:rFonts w:ascii="Times New Roman Regular" w:hAnsi="Times New Roman Regular" w:cs="Times New Roman Regular"/>
          <w:b/>
          <w:bCs/>
          <w:color w:val="auto"/>
          <w:sz w:val="28"/>
          <w:szCs w:val="28"/>
        </w:rPr>
        <w:t>.3. Selection of User Interface (UI) framework</w:t>
      </w:r>
      <w:bookmarkEnd w:id="614"/>
    </w:p>
    <w:p w14:paraId="5F99B1AA" w14:textId="6DB29DFD" w:rsidR="00B40933" w:rsidRPr="009D1690"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615" w:name="_Toc124969338"/>
      <w:bookmarkStart w:id="616" w:name="_Toc132182743"/>
      <w:r w:rsidRPr="009D1690">
        <w:rPr>
          <w:rFonts w:ascii="Times New Roman Regular" w:hAnsi="Times New Roman Regular" w:cs="Times New Roman Regular"/>
          <w:b w:val="0"/>
          <w:bCs w:val="0"/>
          <w:smallCaps w:val="0"/>
          <w:color w:val="auto"/>
          <w:sz w:val="24"/>
          <w:szCs w:val="24"/>
        </w:rPr>
        <w:t xml:space="preserve">Table </w:t>
      </w:r>
      <w:r w:rsidRPr="009D1690">
        <w:rPr>
          <w:rFonts w:ascii="Times New Roman Regular" w:hAnsi="Times New Roman Regular" w:cs="Times New Roman Regular"/>
          <w:b w:val="0"/>
          <w:bCs w:val="0"/>
          <w:smallCaps w:val="0"/>
          <w:color w:val="auto"/>
          <w:sz w:val="24"/>
          <w:szCs w:val="24"/>
        </w:rPr>
        <w:fldChar w:fldCharType="begin"/>
      </w:r>
      <w:r w:rsidRPr="009D1690">
        <w:rPr>
          <w:rFonts w:ascii="Times New Roman Regular" w:hAnsi="Times New Roman Regular" w:cs="Times New Roman Regular"/>
          <w:b w:val="0"/>
          <w:bCs w:val="0"/>
          <w:smallCaps w:val="0"/>
          <w:color w:val="auto"/>
          <w:sz w:val="24"/>
          <w:szCs w:val="24"/>
        </w:rPr>
        <w:instrText xml:space="preserve"> SEQ Table \* ARABIC </w:instrText>
      </w:r>
      <w:r w:rsidRPr="009D1690">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44</w:t>
      </w:r>
      <w:r w:rsidRPr="009D1690">
        <w:rPr>
          <w:rFonts w:ascii="Times New Roman Regular" w:hAnsi="Times New Roman Regular" w:cs="Times New Roman Regular"/>
          <w:b w:val="0"/>
          <w:bCs w:val="0"/>
          <w:smallCaps w:val="0"/>
          <w:color w:val="auto"/>
          <w:sz w:val="24"/>
          <w:szCs w:val="24"/>
        </w:rPr>
        <w:fldChar w:fldCharType="end"/>
      </w:r>
      <w:r w:rsidRPr="009D1690">
        <w:rPr>
          <w:rFonts w:ascii="Times New Roman Regular" w:hAnsi="Times New Roman Regular" w:cs="Times New Roman Regular"/>
          <w:b w:val="0"/>
          <w:bCs w:val="0"/>
          <w:smallCaps w:val="0"/>
          <w:color w:val="auto"/>
          <w:sz w:val="24"/>
          <w:szCs w:val="24"/>
        </w:rPr>
        <w:t>: Selection of UI framework</w:t>
      </w:r>
      <w:bookmarkEnd w:id="615"/>
      <w:bookmarkEnd w:id="616"/>
    </w:p>
    <w:tbl>
      <w:tblPr>
        <w:tblStyle w:val="TableGrid"/>
        <w:tblW w:w="0" w:type="auto"/>
        <w:tblLook w:val="04A0" w:firstRow="1" w:lastRow="0" w:firstColumn="1" w:lastColumn="0" w:noHBand="0" w:noVBand="1"/>
      </w:tblPr>
      <w:tblGrid>
        <w:gridCol w:w="1615"/>
        <w:gridCol w:w="7735"/>
      </w:tblGrid>
      <w:tr w:rsidR="00B40933" w14:paraId="000ADD6D" w14:textId="77777777">
        <w:tc>
          <w:tcPr>
            <w:tcW w:w="1615" w:type="dxa"/>
          </w:tcPr>
          <w:p w14:paraId="2641B6ED"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tcPr>
          <w:p w14:paraId="421378B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4215EE68" w14:textId="77777777">
        <w:tc>
          <w:tcPr>
            <w:tcW w:w="1615" w:type="dxa"/>
          </w:tcPr>
          <w:p w14:paraId="3BDD430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Angular</w:t>
            </w:r>
          </w:p>
        </w:tc>
        <w:tc>
          <w:tcPr>
            <w:tcW w:w="7735" w:type="dxa"/>
          </w:tcPr>
          <w:p w14:paraId="3260AE9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Suitable for large-scale applications with dedicated submodules for particular functionalities. However, it can be less performant in comparison and unnecessarily heavy.</w:t>
            </w:r>
          </w:p>
        </w:tc>
      </w:tr>
      <w:tr w:rsidR="00B40933" w14:paraId="6D67614D" w14:textId="77777777">
        <w:tc>
          <w:tcPr>
            <w:tcW w:w="1615" w:type="dxa"/>
          </w:tcPr>
          <w:p w14:paraId="5E67DDA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Vue</w:t>
            </w:r>
          </w:p>
        </w:tc>
        <w:tc>
          <w:tcPr>
            <w:tcW w:w="7735" w:type="dxa"/>
          </w:tcPr>
          <w:p w14:paraId="51B0242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tiny framework that takes little to no time to startup and is much more intuitive as the code is simple. Additionally, based on simulations, it has been identified to perform better than Angular and React. However, it has much fewer resources.</w:t>
            </w:r>
          </w:p>
        </w:tc>
      </w:tr>
      <w:tr w:rsidR="00B40933" w14:paraId="3419E82F" w14:textId="77777777">
        <w:tc>
          <w:tcPr>
            <w:tcW w:w="1615" w:type="dxa"/>
          </w:tcPr>
          <w:p w14:paraId="320CBA3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Svelte</w:t>
            </w:r>
          </w:p>
        </w:tc>
        <w:tc>
          <w:tcPr>
            <w:tcW w:w="7735" w:type="dxa"/>
          </w:tcPr>
          <w:p w14:paraId="2D50918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most lightweight and genuinely reactive. Much more performant than the rest; however, it has a small community of developers and is relatively new.</w:t>
            </w:r>
          </w:p>
          <w:p w14:paraId="06EC58DE" w14:textId="77777777" w:rsidR="00B40933" w:rsidRDefault="00B40933">
            <w:pPr>
              <w:spacing w:after="0" w:line="360" w:lineRule="auto"/>
              <w:jc w:val="both"/>
              <w:rPr>
                <w:rFonts w:ascii="Times New Roman Regular" w:hAnsi="Times New Roman Regular" w:cs="Times New Roman Regular" w:hint="eastAsia"/>
                <w:sz w:val="24"/>
                <w:szCs w:val="24"/>
              </w:rPr>
            </w:pPr>
          </w:p>
        </w:tc>
      </w:tr>
      <w:tr w:rsidR="00B40933" w14:paraId="2B0EB6BC" w14:textId="77777777">
        <w:tc>
          <w:tcPr>
            <w:tcW w:w="1615" w:type="dxa"/>
          </w:tcPr>
          <w:p w14:paraId="60ED1B0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React</w:t>
            </w:r>
          </w:p>
        </w:tc>
        <w:tc>
          <w:tcPr>
            <w:tcW w:w="7735" w:type="dxa"/>
          </w:tcPr>
          <w:p w14:paraId="0331DD9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Customizable and promotes code reusability via functions as components. It carries a large community and is open-source while being SEO-friendly. Additionally, the React developer tools is very handy.</w:t>
            </w:r>
          </w:p>
        </w:tc>
      </w:tr>
      <w:tr w:rsidR="00B40933" w14:paraId="7B21027C" w14:textId="77777777">
        <w:tc>
          <w:tcPr>
            <w:tcW w:w="9350" w:type="dxa"/>
            <w:gridSpan w:val="2"/>
          </w:tcPr>
          <w:p w14:paraId="6E850BB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22F0635F" w14:textId="038A97D6"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Based on the analysis, the author chose </w:t>
            </w:r>
            <w:r>
              <w:rPr>
                <w:rFonts w:ascii="Times New Roman Regular" w:hAnsi="Times New Roman Regular" w:cs="Times New Roman Regular"/>
                <w:b/>
                <w:bCs/>
                <w:sz w:val="24"/>
                <w:szCs w:val="24"/>
              </w:rPr>
              <w:t>React</w:t>
            </w:r>
            <w:r>
              <w:rPr>
                <w:rFonts w:ascii="Times New Roman Regular" w:hAnsi="Times New Roman Regular" w:cs="Times New Roman Regular"/>
                <w:sz w:val="24"/>
                <w:szCs w:val="24"/>
              </w:rPr>
              <w:t xml:space="preserve"> as the GUI built will be simple, and there is no requirement for large-scale applications, as it is not the primary focus</w:t>
            </w:r>
            <w:r w:rsidR="00BF1608">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w:t>
            </w:r>
            <w:hyperlink w:anchor="angularvsreactvsvuevssvelteref" w:history="1">
              <w:r w:rsidR="007D38ED" w:rsidRPr="0091409E">
                <w:rPr>
                  <w:rFonts w:ascii="Times New Roman Regular" w:hAnsi="Times New Roman Regular" w:cs="Times New Roman Regular"/>
                  <w:sz w:val="24"/>
                  <w:szCs w:val="24"/>
                </w:rPr>
                <w:t>Patadiya</w:t>
              </w:r>
              <w:r>
                <w:rPr>
                  <w:rStyle w:val="Hyperlink"/>
                  <w:rFonts w:ascii="Times New Roman Regular" w:hAnsi="Times New Roman Regular" w:cs="Times New Roman Regular"/>
                  <w:color w:val="auto"/>
                  <w:sz w:val="24"/>
                  <w:szCs w:val="24"/>
                  <w:u w:val="none"/>
                </w:rPr>
                <w:t>, 2021</w:t>
              </w:r>
            </w:hyperlink>
            <w:r>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w:t>
            </w:r>
          </w:p>
        </w:tc>
      </w:tr>
    </w:tbl>
    <w:p w14:paraId="3C69459F" w14:textId="040E8448" w:rsidR="00B40933" w:rsidRPr="00CB2DA5" w:rsidRDefault="00281A09" w:rsidP="005B32E1">
      <w:pPr>
        <w:pStyle w:val="Heading1"/>
        <w:spacing w:line="360" w:lineRule="auto"/>
        <w:rPr>
          <w:rFonts w:ascii="Times New Roman Regular" w:hAnsi="Times New Roman Regular" w:cs="Times New Roman Regular" w:hint="eastAsia"/>
          <w:b/>
          <w:bCs/>
          <w:color w:val="auto"/>
          <w:sz w:val="28"/>
          <w:szCs w:val="28"/>
        </w:rPr>
      </w:pPr>
      <w:bookmarkStart w:id="617" w:name="_C.4._Selection_of"/>
      <w:bookmarkStart w:id="618" w:name="_D.4._Selection_of"/>
      <w:bookmarkStart w:id="619" w:name="_E.4._Selection_of"/>
      <w:bookmarkStart w:id="620" w:name="_Toc132325953"/>
      <w:bookmarkEnd w:id="617"/>
      <w:bookmarkEnd w:id="618"/>
      <w:bookmarkEnd w:id="619"/>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.4. Selection of Application Programming Interface (API) framework</w:t>
      </w:r>
      <w:bookmarkEnd w:id="620"/>
    </w:p>
    <w:p w14:paraId="2DA0BCA7" w14:textId="70E07D42" w:rsidR="00B40933" w:rsidRPr="005B32E1"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621" w:name="_Toc124969339"/>
      <w:bookmarkStart w:id="622" w:name="_Toc132182744"/>
      <w:r w:rsidRPr="005B32E1">
        <w:rPr>
          <w:rFonts w:ascii="Times New Roman Regular" w:hAnsi="Times New Roman Regular" w:cs="Times New Roman Regular"/>
          <w:b w:val="0"/>
          <w:bCs w:val="0"/>
          <w:smallCaps w:val="0"/>
          <w:color w:val="auto"/>
          <w:sz w:val="24"/>
          <w:szCs w:val="24"/>
        </w:rPr>
        <w:t xml:space="preserve">Table </w:t>
      </w:r>
      <w:r w:rsidRPr="005B32E1">
        <w:rPr>
          <w:rFonts w:ascii="Times New Roman Regular" w:hAnsi="Times New Roman Regular" w:cs="Times New Roman Regular"/>
          <w:b w:val="0"/>
          <w:bCs w:val="0"/>
          <w:smallCaps w:val="0"/>
          <w:color w:val="auto"/>
          <w:sz w:val="24"/>
          <w:szCs w:val="24"/>
        </w:rPr>
        <w:fldChar w:fldCharType="begin"/>
      </w:r>
      <w:r w:rsidRPr="005B32E1">
        <w:rPr>
          <w:rFonts w:ascii="Times New Roman Regular" w:hAnsi="Times New Roman Regular" w:cs="Times New Roman Regular"/>
          <w:b w:val="0"/>
          <w:bCs w:val="0"/>
          <w:smallCaps w:val="0"/>
          <w:color w:val="auto"/>
          <w:sz w:val="24"/>
          <w:szCs w:val="24"/>
        </w:rPr>
        <w:instrText xml:space="preserve"> SEQ Table \* ARABIC </w:instrText>
      </w:r>
      <w:r w:rsidRPr="005B32E1">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45</w:t>
      </w:r>
      <w:r w:rsidRPr="005B32E1">
        <w:rPr>
          <w:rFonts w:ascii="Times New Roman Regular" w:hAnsi="Times New Roman Regular" w:cs="Times New Roman Regular"/>
          <w:b w:val="0"/>
          <w:bCs w:val="0"/>
          <w:smallCaps w:val="0"/>
          <w:color w:val="auto"/>
          <w:sz w:val="24"/>
          <w:szCs w:val="24"/>
        </w:rPr>
        <w:fldChar w:fldCharType="end"/>
      </w:r>
      <w:r w:rsidRPr="005B32E1">
        <w:rPr>
          <w:rFonts w:ascii="Times New Roman Regular" w:hAnsi="Times New Roman Regular" w:cs="Times New Roman Regular"/>
          <w:b w:val="0"/>
          <w:bCs w:val="0"/>
          <w:smallCaps w:val="0"/>
          <w:color w:val="auto"/>
          <w:sz w:val="24"/>
          <w:szCs w:val="24"/>
        </w:rPr>
        <w:t>: Selection of web framework</w:t>
      </w:r>
      <w:bookmarkEnd w:id="621"/>
      <w:bookmarkEnd w:id="622"/>
    </w:p>
    <w:tbl>
      <w:tblPr>
        <w:tblStyle w:val="TableGrid"/>
        <w:tblW w:w="0" w:type="auto"/>
        <w:tblLook w:val="04A0" w:firstRow="1" w:lastRow="0" w:firstColumn="1" w:lastColumn="0" w:noHBand="0" w:noVBand="1"/>
      </w:tblPr>
      <w:tblGrid>
        <w:gridCol w:w="1615"/>
        <w:gridCol w:w="7735"/>
      </w:tblGrid>
      <w:tr w:rsidR="00B40933" w14:paraId="4A671F56" w14:textId="77777777">
        <w:tc>
          <w:tcPr>
            <w:tcW w:w="1615" w:type="dxa"/>
          </w:tcPr>
          <w:p w14:paraId="0A722EF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tcPr>
          <w:p w14:paraId="598124A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79494144" w14:textId="77777777">
        <w:tc>
          <w:tcPr>
            <w:tcW w:w="1615" w:type="dxa"/>
          </w:tcPr>
          <w:p w14:paraId="712A00D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Flask</w:t>
            </w:r>
          </w:p>
        </w:tc>
        <w:tc>
          <w:tcPr>
            <w:tcW w:w="7735" w:type="dxa"/>
          </w:tcPr>
          <w:p w14:paraId="736EB60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very lightweight framework that provides only the simplest of functionalities. However, it is the preferred choice for ML API development because it is light.</w:t>
            </w:r>
          </w:p>
        </w:tc>
      </w:tr>
      <w:tr w:rsidR="00B40933" w14:paraId="1EDB5B46" w14:textId="77777777">
        <w:tc>
          <w:tcPr>
            <w:tcW w:w="1615" w:type="dxa"/>
          </w:tcPr>
          <w:p w14:paraId="0A59C6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Django</w:t>
            </w:r>
          </w:p>
        </w:tc>
        <w:tc>
          <w:tcPr>
            <w:tcW w:w="7735" w:type="dxa"/>
          </w:tcPr>
          <w:p w14:paraId="31121C7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Suitable for more larger scaled applications that provide a vast range of functionalities, it is stricter and less flexible. Therefore, is much more demanding and heavier.</w:t>
            </w:r>
          </w:p>
        </w:tc>
      </w:tr>
      <w:tr w:rsidR="00B40933" w14:paraId="4764D6D2" w14:textId="77777777">
        <w:tc>
          <w:tcPr>
            <w:tcW w:w="9350" w:type="dxa"/>
            <w:gridSpan w:val="2"/>
          </w:tcPr>
          <w:p w14:paraId="604955E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5E7B9DE2" w14:textId="26A557FF"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chose </w:t>
            </w:r>
            <w:r>
              <w:rPr>
                <w:rFonts w:ascii="Times New Roman Regular" w:hAnsi="Times New Roman Regular" w:cs="Times New Roman Regular"/>
                <w:b/>
                <w:bCs/>
                <w:sz w:val="24"/>
                <w:szCs w:val="24"/>
              </w:rPr>
              <w:t>Flask</w:t>
            </w:r>
            <w:r>
              <w:rPr>
                <w:rFonts w:ascii="Times New Roman Regular" w:hAnsi="Times New Roman Regular" w:cs="Times New Roman Regular"/>
                <w:sz w:val="24"/>
                <w:szCs w:val="24"/>
              </w:rPr>
              <w:t xml:space="preserve"> as it provides only the necessities in exposing an ML model and since the luxury features provided by Django (ex: authentication) were not required</w:t>
            </w:r>
            <w:r w:rsidR="00BF1608">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w:t>
            </w:r>
            <w:hyperlink w:anchor="flaskvsdjangoref" w:history="1">
              <w:r w:rsidR="0010507C" w:rsidRPr="000C238C">
                <w:rPr>
                  <w:rFonts w:ascii="Times New Roman Regular" w:hAnsi="Times New Roman Regular" w:cs="Times New Roman Regular"/>
                  <w:sz w:val="24"/>
                  <w:szCs w:val="24"/>
                </w:rPr>
                <w:t>InterviewBit</w:t>
              </w:r>
              <w:r>
                <w:rPr>
                  <w:rStyle w:val="Hyperlink"/>
                  <w:rFonts w:ascii="Times New Roman Regular" w:hAnsi="Times New Roman Regular" w:cs="Times New Roman Regular"/>
                  <w:color w:val="auto"/>
                  <w:sz w:val="24"/>
                  <w:szCs w:val="24"/>
                  <w:u w:val="none"/>
                </w:rPr>
                <w:t>, 2021</w:t>
              </w:r>
            </w:hyperlink>
            <w:r>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w:t>
            </w:r>
          </w:p>
        </w:tc>
      </w:tr>
    </w:tbl>
    <w:p w14:paraId="02920977" w14:textId="77777777" w:rsidR="00B40933" w:rsidRDefault="00B40933">
      <w:pPr>
        <w:spacing w:line="360" w:lineRule="auto"/>
        <w:jc w:val="both"/>
        <w:rPr>
          <w:rFonts w:ascii="Times New Roman Regular" w:hAnsi="Times New Roman Regular" w:cs="Times New Roman Regular" w:hint="eastAsia"/>
          <w:b/>
          <w:bCs/>
          <w:sz w:val="24"/>
          <w:szCs w:val="24"/>
        </w:rPr>
      </w:pPr>
    </w:p>
    <w:p w14:paraId="3781BF2C" w14:textId="77777777" w:rsidR="00B40933" w:rsidRDefault="00B40933">
      <w:pPr>
        <w:spacing w:line="360" w:lineRule="auto"/>
        <w:jc w:val="both"/>
        <w:rPr>
          <w:rFonts w:ascii="Times New Roman Regular" w:hAnsi="Times New Roman Regular" w:cs="Times New Roman Regular" w:hint="eastAsia"/>
          <w:b/>
          <w:bCs/>
          <w:sz w:val="24"/>
          <w:szCs w:val="24"/>
        </w:rPr>
      </w:pPr>
    </w:p>
    <w:p w14:paraId="078FC385" w14:textId="77777777" w:rsidR="00B40933" w:rsidRDefault="00B40933">
      <w:pPr>
        <w:spacing w:line="360" w:lineRule="auto"/>
        <w:jc w:val="both"/>
        <w:rPr>
          <w:rFonts w:ascii="Times New Roman Regular" w:hAnsi="Times New Roman Regular" w:cs="Times New Roman Regular" w:hint="eastAsia"/>
          <w:b/>
          <w:bCs/>
          <w:sz w:val="24"/>
          <w:szCs w:val="24"/>
        </w:rPr>
      </w:pPr>
    </w:p>
    <w:p w14:paraId="314C8934" w14:textId="77777777" w:rsidR="00B40933" w:rsidRDefault="00B40933">
      <w:pPr>
        <w:spacing w:line="360" w:lineRule="auto"/>
        <w:jc w:val="both"/>
        <w:rPr>
          <w:rFonts w:ascii="Times New Roman Regular" w:hAnsi="Times New Roman Regular" w:cs="Times New Roman Regular" w:hint="eastAsia"/>
          <w:b/>
          <w:bCs/>
          <w:sz w:val="24"/>
          <w:szCs w:val="24"/>
        </w:rPr>
      </w:pPr>
    </w:p>
    <w:p w14:paraId="60385918" w14:textId="77777777" w:rsidR="00B40933" w:rsidRDefault="00B40933">
      <w:pPr>
        <w:spacing w:line="360" w:lineRule="auto"/>
        <w:jc w:val="both"/>
        <w:rPr>
          <w:rFonts w:ascii="Times New Roman Regular" w:hAnsi="Times New Roman Regular" w:cs="Times New Roman Regular" w:hint="eastAsia"/>
          <w:b/>
          <w:bCs/>
          <w:sz w:val="24"/>
          <w:szCs w:val="24"/>
        </w:rPr>
      </w:pPr>
    </w:p>
    <w:p w14:paraId="6CBED950" w14:textId="77777777" w:rsidR="00B40933" w:rsidRDefault="00B40933">
      <w:pPr>
        <w:spacing w:line="360" w:lineRule="auto"/>
        <w:jc w:val="both"/>
        <w:rPr>
          <w:rFonts w:ascii="Times New Roman Regular" w:hAnsi="Times New Roman Regular" w:cs="Times New Roman Regular" w:hint="eastAsia"/>
          <w:b/>
          <w:bCs/>
          <w:sz w:val="24"/>
          <w:szCs w:val="24"/>
        </w:rPr>
      </w:pPr>
    </w:p>
    <w:p w14:paraId="70A3CBF8" w14:textId="77777777" w:rsidR="00B40933" w:rsidRDefault="00B40933">
      <w:pPr>
        <w:spacing w:line="360" w:lineRule="auto"/>
        <w:jc w:val="both"/>
        <w:rPr>
          <w:rFonts w:ascii="Times New Roman Regular" w:hAnsi="Times New Roman Regular" w:cs="Times New Roman Regular" w:hint="eastAsia"/>
          <w:b/>
          <w:bCs/>
          <w:sz w:val="24"/>
          <w:szCs w:val="24"/>
        </w:rPr>
      </w:pPr>
    </w:p>
    <w:p w14:paraId="56D4D750" w14:textId="51884BDC" w:rsidR="00B40933" w:rsidRPr="00CB2DA5" w:rsidRDefault="00281A09" w:rsidP="000410FF">
      <w:pPr>
        <w:pStyle w:val="Heading1"/>
        <w:spacing w:line="360" w:lineRule="auto"/>
        <w:rPr>
          <w:rFonts w:ascii="Times New Roman Regular" w:hAnsi="Times New Roman Regular" w:cs="Times New Roman Regular" w:hint="eastAsia"/>
          <w:b/>
          <w:bCs/>
          <w:color w:val="auto"/>
          <w:sz w:val="28"/>
          <w:szCs w:val="28"/>
        </w:rPr>
      </w:pPr>
      <w:bookmarkStart w:id="623" w:name="_C.5._Fetch_data"/>
      <w:bookmarkStart w:id="624" w:name="_E.5._Fetch_data"/>
      <w:bookmarkStart w:id="625" w:name="_Toc125663176"/>
      <w:bookmarkStart w:id="626" w:name="_Toc132325954"/>
      <w:bookmarkEnd w:id="623"/>
      <w:bookmarkEnd w:id="624"/>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.5. Fetch data</w:t>
      </w:r>
      <w:bookmarkEnd w:id="625"/>
      <w:bookmarkEnd w:id="626"/>
    </w:p>
    <w:p w14:paraId="3E54F965"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Fetch historical prices</w:t>
      </w:r>
    </w:p>
    <w:p w14:paraId="5CF06FA8" w14:textId="1E7118F1" w:rsidR="00B40933" w:rsidRDefault="002737FF">
      <w:pPr>
        <w:keepNext/>
        <w:spacing w:line="360" w:lineRule="auto"/>
        <w:jc w:val="center"/>
        <w:rPr>
          <w:rFonts w:ascii="Times New Roman Regular" w:hAnsi="Times New Roman Regular" w:cs="Times New Roman Regular" w:hint="eastAsia"/>
        </w:rPr>
      </w:pPr>
      <w:r w:rsidRPr="00BB18A4">
        <w:rPr>
          <w:rFonts w:ascii="Times New Roman" w:hAnsi="Times New Roman" w:cs="Times New Roman"/>
          <w:noProof/>
        </w:rPr>
        <w:drawing>
          <wp:inline distT="0" distB="0" distL="0" distR="0" wp14:anchorId="73D68727" wp14:editId="64E35621">
            <wp:extent cx="5943600" cy="354266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542665"/>
                    </a:xfrm>
                    <a:prstGeom prst="rect">
                      <a:avLst/>
                    </a:prstGeom>
                  </pic:spPr>
                </pic:pic>
              </a:graphicData>
            </a:graphic>
          </wp:inline>
        </w:drawing>
      </w:r>
    </w:p>
    <w:p w14:paraId="0EF86351" w14:textId="1BE6527B" w:rsidR="00B40933" w:rsidRPr="000410FF"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627" w:name="_Toc124969361"/>
      <w:bookmarkStart w:id="628" w:name="_Toc132182785"/>
      <w:r w:rsidRPr="000410FF">
        <w:rPr>
          <w:rFonts w:ascii="Times New Roman Regular" w:hAnsi="Times New Roman Regular" w:cs="Times New Roman Regular"/>
          <w:b w:val="0"/>
          <w:bCs w:val="0"/>
          <w:smallCaps w:val="0"/>
          <w:color w:val="auto"/>
          <w:sz w:val="24"/>
          <w:szCs w:val="24"/>
        </w:rPr>
        <w:t xml:space="preserve">Figure </w:t>
      </w:r>
      <w:r w:rsidR="00BA3EB5" w:rsidRPr="000410FF">
        <w:rPr>
          <w:rFonts w:ascii="Times New Roman Regular" w:hAnsi="Times New Roman Regular" w:cs="Times New Roman Regular" w:hint="eastAsia"/>
          <w:b w:val="0"/>
          <w:bCs w:val="0"/>
          <w:smallCaps w:val="0"/>
          <w:color w:val="auto"/>
          <w:sz w:val="24"/>
          <w:szCs w:val="24"/>
        </w:rPr>
        <w:fldChar w:fldCharType="begin"/>
      </w:r>
      <w:r w:rsidR="00BA3EB5" w:rsidRPr="000410FF">
        <w:rPr>
          <w:rFonts w:ascii="Times New Roman Regular" w:hAnsi="Times New Roman Regular" w:cs="Times New Roman Regular" w:hint="eastAsia"/>
          <w:b w:val="0"/>
          <w:bCs w:val="0"/>
          <w:smallCaps w:val="0"/>
          <w:color w:val="auto"/>
          <w:sz w:val="24"/>
          <w:szCs w:val="24"/>
        </w:rPr>
        <w:instrText xml:space="preserve"> </w:instrText>
      </w:r>
      <w:r w:rsidR="00BA3EB5" w:rsidRPr="000410FF">
        <w:rPr>
          <w:rFonts w:ascii="Times New Roman Regular" w:hAnsi="Times New Roman Regular" w:cs="Times New Roman Regular"/>
          <w:b w:val="0"/>
          <w:bCs w:val="0"/>
          <w:smallCaps w:val="0"/>
          <w:color w:val="auto"/>
          <w:sz w:val="24"/>
          <w:szCs w:val="24"/>
        </w:rPr>
        <w:instrText>SEQ Figure \* ARABIC</w:instrText>
      </w:r>
      <w:r w:rsidR="00BA3EB5" w:rsidRPr="000410FF">
        <w:rPr>
          <w:rFonts w:ascii="Times New Roman Regular" w:hAnsi="Times New Roman Regular" w:cs="Times New Roman Regular" w:hint="eastAsia"/>
          <w:b w:val="0"/>
          <w:bCs w:val="0"/>
          <w:smallCaps w:val="0"/>
          <w:color w:val="auto"/>
          <w:sz w:val="24"/>
          <w:szCs w:val="24"/>
        </w:rPr>
        <w:instrText xml:space="preserve"> </w:instrText>
      </w:r>
      <w:r w:rsidR="00BA3EB5" w:rsidRPr="000410FF">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33</w:t>
      </w:r>
      <w:r w:rsidR="00BA3EB5" w:rsidRPr="000410FF">
        <w:rPr>
          <w:rFonts w:ascii="Times New Roman Regular" w:hAnsi="Times New Roman Regular" w:cs="Times New Roman Regular" w:hint="eastAsia"/>
          <w:b w:val="0"/>
          <w:bCs w:val="0"/>
          <w:smallCaps w:val="0"/>
          <w:color w:val="auto"/>
          <w:sz w:val="24"/>
          <w:szCs w:val="24"/>
        </w:rPr>
        <w:fldChar w:fldCharType="end"/>
      </w:r>
      <w:r w:rsidRPr="000410FF">
        <w:rPr>
          <w:rFonts w:ascii="Times New Roman Regular" w:hAnsi="Times New Roman Regular" w:cs="Times New Roman Regular"/>
          <w:b w:val="0"/>
          <w:bCs w:val="0"/>
          <w:smallCaps w:val="0"/>
          <w:color w:val="auto"/>
          <w:sz w:val="24"/>
          <w:szCs w:val="24"/>
        </w:rPr>
        <w:t>: Fetch historical prices (</w:t>
      </w:r>
      <w:r w:rsidRPr="000410FF">
        <w:rPr>
          <w:rFonts w:ascii="Times New Roman Regular" w:hAnsi="Times New Roman Regular" w:cs="Times New Roman Regular"/>
          <w:b w:val="0"/>
          <w:bCs w:val="0"/>
          <w:i/>
          <w:iCs/>
          <w:smallCaps w:val="0"/>
          <w:color w:val="auto"/>
          <w:sz w:val="24"/>
          <w:szCs w:val="24"/>
        </w:rPr>
        <w:t>Self-Composed</w:t>
      </w:r>
      <w:r w:rsidRPr="000410FF">
        <w:rPr>
          <w:rFonts w:ascii="Times New Roman Regular" w:hAnsi="Times New Roman Regular" w:cs="Times New Roman Regular"/>
          <w:b w:val="0"/>
          <w:bCs w:val="0"/>
          <w:smallCaps w:val="0"/>
          <w:color w:val="auto"/>
          <w:sz w:val="24"/>
          <w:szCs w:val="24"/>
        </w:rPr>
        <w:t>)</w:t>
      </w:r>
      <w:bookmarkEnd w:id="627"/>
      <w:bookmarkEnd w:id="628"/>
    </w:p>
    <w:p w14:paraId="6A06C163" w14:textId="2BC9FD00"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above script describes a couple of functions that can be used to fetch the latest BTC historical prices data and </w:t>
      </w:r>
      <w:r w:rsidR="00BF1608">
        <w:rPr>
          <w:rFonts w:ascii="Times New Roman Regular" w:hAnsi="Times New Roman Regular" w:cs="Times New Roman Regular"/>
          <w:sz w:val="24"/>
          <w:szCs w:val="24"/>
        </w:rPr>
        <w:t xml:space="preserve">store </w:t>
      </w:r>
      <w:r w:rsidR="00E40398">
        <w:rPr>
          <w:rFonts w:ascii="Times New Roman Regular" w:hAnsi="Times New Roman Regular" w:cs="Times New Roman Regular"/>
          <w:sz w:val="24"/>
          <w:szCs w:val="24"/>
        </w:rPr>
        <w:t>it</w:t>
      </w:r>
      <w:r w:rsidR="00BF1608">
        <w:rPr>
          <w:rFonts w:ascii="Times New Roman Regular" w:hAnsi="Times New Roman Regular" w:cs="Times New Roman Regular"/>
          <w:sz w:val="24"/>
          <w:szCs w:val="24"/>
        </w:rPr>
        <w:t xml:space="preserve"> into a MongoDB collection</w:t>
      </w:r>
      <w:r w:rsidR="00AD02BD">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 xml:space="preserve"> so</w:t>
      </w:r>
      <w:r>
        <w:rPr>
          <w:rFonts w:ascii="Times New Roman Regular" w:hAnsi="Times New Roman Regular" w:cs="Times New Roman Regular"/>
          <w:sz w:val="24"/>
          <w:szCs w:val="24"/>
        </w:rPr>
        <w:t xml:space="preserve"> that </w:t>
      </w:r>
      <w:r w:rsidR="00411309">
        <w:rPr>
          <w:rFonts w:ascii="Times New Roman Regular" w:hAnsi="Times New Roman Regular" w:cs="Times New Roman Regular"/>
          <w:sz w:val="24"/>
          <w:szCs w:val="24"/>
        </w:rPr>
        <w:t xml:space="preserve">it </w:t>
      </w:r>
      <w:r>
        <w:rPr>
          <w:rFonts w:ascii="Times New Roman Regular" w:hAnsi="Times New Roman Regular" w:cs="Times New Roman Regular"/>
          <w:sz w:val="24"/>
          <w:szCs w:val="24"/>
        </w:rPr>
        <w:t>can be later read from by the model. A third-party API was used to fetch the data, as existing APIs are all discontinued.</w:t>
      </w:r>
    </w:p>
    <w:p w14:paraId="25561808" w14:textId="72E4C08C" w:rsidR="000023F1" w:rsidRDefault="000023F1">
      <w:pPr>
        <w:spacing w:line="360" w:lineRule="auto"/>
        <w:jc w:val="both"/>
        <w:rPr>
          <w:rFonts w:ascii="Times New Roman Regular" w:hAnsi="Times New Roman Regular" w:cs="Times New Roman Regular" w:hint="eastAsia"/>
          <w:sz w:val="24"/>
          <w:szCs w:val="24"/>
        </w:rPr>
      </w:pPr>
    </w:p>
    <w:p w14:paraId="4CBBAC4D" w14:textId="56CDE01C" w:rsidR="000023F1" w:rsidRDefault="000023F1">
      <w:pPr>
        <w:spacing w:line="360" w:lineRule="auto"/>
        <w:jc w:val="both"/>
        <w:rPr>
          <w:rFonts w:ascii="Times New Roman Regular" w:hAnsi="Times New Roman Regular" w:cs="Times New Roman Regular" w:hint="eastAsia"/>
          <w:sz w:val="24"/>
          <w:szCs w:val="24"/>
        </w:rPr>
      </w:pPr>
    </w:p>
    <w:p w14:paraId="331B7FB8" w14:textId="40FF7EC0" w:rsidR="000023F1" w:rsidRDefault="000023F1">
      <w:pPr>
        <w:spacing w:line="360" w:lineRule="auto"/>
        <w:jc w:val="both"/>
        <w:rPr>
          <w:rFonts w:ascii="Times New Roman Regular" w:hAnsi="Times New Roman Regular" w:cs="Times New Roman Regular" w:hint="eastAsia"/>
          <w:sz w:val="24"/>
          <w:szCs w:val="24"/>
        </w:rPr>
      </w:pPr>
    </w:p>
    <w:p w14:paraId="24AE5B7A" w14:textId="4FF814FC" w:rsidR="000023F1" w:rsidRDefault="000023F1">
      <w:pPr>
        <w:spacing w:line="360" w:lineRule="auto"/>
        <w:jc w:val="both"/>
        <w:rPr>
          <w:rFonts w:ascii="Times New Roman Regular" w:hAnsi="Times New Roman Regular" w:cs="Times New Roman Regular" w:hint="eastAsia"/>
          <w:sz w:val="24"/>
          <w:szCs w:val="24"/>
        </w:rPr>
      </w:pPr>
    </w:p>
    <w:p w14:paraId="7B49F431" w14:textId="5F29E42D" w:rsidR="000023F1" w:rsidRDefault="000023F1">
      <w:pPr>
        <w:spacing w:line="360" w:lineRule="auto"/>
        <w:jc w:val="both"/>
        <w:rPr>
          <w:rFonts w:ascii="Times New Roman Regular" w:hAnsi="Times New Roman Regular" w:cs="Times New Roman Regular" w:hint="eastAsia"/>
          <w:sz w:val="24"/>
          <w:szCs w:val="24"/>
        </w:rPr>
      </w:pPr>
    </w:p>
    <w:p w14:paraId="65236D3C" w14:textId="1B227D4D" w:rsidR="000023F1" w:rsidRDefault="000023F1">
      <w:pPr>
        <w:spacing w:line="360" w:lineRule="auto"/>
        <w:jc w:val="both"/>
        <w:rPr>
          <w:rFonts w:ascii="Times New Roman Regular" w:hAnsi="Times New Roman Regular" w:cs="Times New Roman Regular" w:hint="eastAsia"/>
          <w:sz w:val="24"/>
          <w:szCs w:val="24"/>
        </w:rPr>
      </w:pPr>
    </w:p>
    <w:p w14:paraId="152DB909" w14:textId="16203B61" w:rsidR="000023F1" w:rsidRDefault="000023F1">
      <w:pPr>
        <w:spacing w:line="360" w:lineRule="auto"/>
        <w:jc w:val="both"/>
        <w:rPr>
          <w:rFonts w:ascii="Times New Roman Regular" w:hAnsi="Times New Roman Regular" w:cs="Times New Roman Regular" w:hint="eastAsia"/>
          <w:sz w:val="24"/>
          <w:szCs w:val="24"/>
        </w:rPr>
      </w:pPr>
    </w:p>
    <w:p w14:paraId="30D20622" w14:textId="4AB4B64B" w:rsidR="000023F1" w:rsidRDefault="000023F1" w:rsidP="000023F1">
      <w:pPr>
        <w:spacing w:line="360" w:lineRule="auto"/>
        <w:jc w:val="both"/>
        <w:rPr>
          <w:rFonts w:ascii="Times New Roman" w:hAnsi="Times New Roman" w:cs="Times New Roman"/>
          <w:b/>
          <w:bCs/>
          <w:sz w:val="24"/>
          <w:szCs w:val="24"/>
        </w:rPr>
      </w:pPr>
      <w:r w:rsidRPr="003D453E">
        <w:rPr>
          <w:rFonts w:ascii="Times New Roman" w:hAnsi="Times New Roman" w:cs="Times New Roman"/>
          <w:b/>
          <w:bCs/>
          <w:sz w:val="24"/>
          <w:szCs w:val="24"/>
        </w:rPr>
        <w:lastRenderedPageBreak/>
        <w:t>Fetch Twitter volume</w:t>
      </w:r>
      <w:r>
        <w:rPr>
          <w:rFonts w:ascii="Times New Roman" w:hAnsi="Times New Roman" w:cs="Times New Roman"/>
          <w:b/>
          <w:bCs/>
          <w:sz w:val="24"/>
          <w:szCs w:val="24"/>
        </w:rPr>
        <w:t xml:space="preserve">, Google Trends &amp; </w:t>
      </w:r>
      <w:r w:rsidRPr="003D453E">
        <w:rPr>
          <w:rFonts w:ascii="Times New Roman" w:hAnsi="Times New Roman" w:cs="Times New Roman"/>
          <w:b/>
          <w:bCs/>
          <w:sz w:val="24"/>
          <w:szCs w:val="24"/>
        </w:rPr>
        <w:t>block reward size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B2C5C" w:rsidRPr="00FB2C5C" w14:paraId="540E6636" w14:textId="77777777" w:rsidTr="00FD2F9D">
        <w:tc>
          <w:tcPr>
            <w:tcW w:w="4675" w:type="dxa"/>
          </w:tcPr>
          <w:p w14:paraId="61E30584" w14:textId="7A02647E" w:rsidR="000023F1" w:rsidRPr="00FB2C5C" w:rsidRDefault="009373FB" w:rsidP="00FD2F9D">
            <w:pPr>
              <w:keepNext/>
              <w:spacing w:after="0" w:line="360" w:lineRule="auto"/>
              <w:jc w:val="center"/>
              <w:rPr>
                <w:rFonts w:ascii="Times New Roman Regular" w:hAnsi="Times New Roman Regular" w:cs="Times New Roman Regular" w:hint="eastAsia"/>
              </w:rPr>
            </w:pPr>
            <w:r w:rsidRPr="00FB2C5C">
              <w:rPr>
                <w:rFonts w:ascii="Times New Roman" w:hAnsi="Times New Roman" w:cs="Times New Roman"/>
                <w:noProof/>
              </w:rPr>
              <w:drawing>
                <wp:inline distT="0" distB="0" distL="0" distR="0" wp14:anchorId="48D61D2D" wp14:editId="27D16605">
                  <wp:extent cx="2041170" cy="31813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091954" cy="3260501"/>
                          </a:xfrm>
                          <a:prstGeom prst="rect">
                            <a:avLst/>
                          </a:prstGeom>
                        </pic:spPr>
                      </pic:pic>
                    </a:graphicData>
                  </a:graphic>
                </wp:inline>
              </w:drawing>
            </w:r>
          </w:p>
          <w:p w14:paraId="5D578CF1" w14:textId="6B2B7F3F" w:rsidR="000023F1" w:rsidRPr="00FB2C5C" w:rsidRDefault="000023F1" w:rsidP="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629" w:name="_Toc124969362"/>
            <w:bookmarkStart w:id="630" w:name="_Toc132182786"/>
            <w:r w:rsidRPr="00FB2C5C">
              <w:rPr>
                <w:rFonts w:ascii="Times New Roman Regular" w:hAnsi="Times New Roman Regular" w:cs="Times New Roman Regular"/>
                <w:b w:val="0"/>
                <w:bCs w:val="0"/>
                <w:smallCaps w:val="0"/>
                <w:color w:val="auto"/>
                <w:sz w:val="24"/>
                <w:szCs w:val="24"/>
              </w:rPr>
              <w:t xml:space="preserve">Figure </w:t>
            </w:r>
            <w:r w:rsidR="00BA3EB5" w:rsidRPr="00FB2C5C">
              <w:rPr>
                <w:rFonts w:ascii="Times New Roman Regular" w:hAnsi="Times New Roman Regular" w:cs="Times New Roman Regular" w:hint="eastAsia"/>
                <w:b w:val="0"/>
                <w:bCs w:val="0"/>
                <w:smallCaps w:val="0"/>
                <w:color w:val="auto"/>
                <w:sz w:val="24"/>
                <w:szCs w:val="24"/>
              </w:rPr>
              <w:fldChar w:fldCharType="begin"/>
            </w:r>
            <w:r w:rsidR="00BA3EB5" w:rsidRPr="00FB2C5C">
              <w:rPr>
                <w:rFonts w:ascii="Times New Roman Regular" w:hAnsi="Times New Roman Regular" w:cs="Times New Roman Regular" w:hint="eastAsia"/>
                <w:b w:val="0"/>
                <w:bCs w:val="0"/>
                <w:smallCaps w:val="0"/>
                <w:color w:val="auto"/>
                <w:sz w:val="24"/>
                <w:szCs w:val="24"/>
              </w:rPr>
              <w:instrText xml:space="preserve"> </w:instrText>
            </w:r>
            <w:r w:rsidR="00BA3EB5" w:rsidRPr="00FB2C5C">
              <w:rPr>
                <w:rFonts w:ascii="Times New Roman Regular" w:hAnsi="Times New Roman Regular" w:cs="Times New Roman Regular"/>
                <w:b w:val="0"/>
                <w:bCs w:val="0"/>
                <w:smallCaps w:val="0"/>
                <w:color w:val="auto"/>
                <w:sz w:val="24"/>
                <w:szCs w:val="24"/>
              </w:rPr>
              <w:instrText>SEQ Figure \* ARABIC</w:instrText>
            </w:r>
            <w:r w:rsidR="00BA3EB5" w:rsidRPr="00FB2C5C">
              <w:rPr>
                <w:rFonts w:ascii="Times New Roman Regular" w:hAnsi="Times New Roman Regular" w:cs="Times New Roman Regular" w:hint="eastAsia"/>
                <w:b w:val="0"/>
                <w:bCs w:val="0"/>
                <w:smallCaps w:val="0"/>
                <w:color w:val="auto"/>
                <w:sz w:val="24"/>
                <w:szCs w:val="24"/>
              </w:rPr>
              <w:instrText xml:space="preserve"> </w:instrText>
            </w:r>
            <w:r w:rsidR="00BA3EB5" w:rsidRPr="00FB2C5C">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34</w:t>
            </w:r>
            <w:r w:rsidR="00BA3EB5" w:rsidRPr="00FB2C5C">
              <w:rPr>
                <w:rFonts w:ascii="Times New Roman Regular" w:hAnsi="Times New Roman Regular" w:cs="Times New Roman Regular" w:hint="eastAsia"/>
                <w:b w:val="0"/>
                <w:bCs w:val="0"/>
                <w:smallCaps w:val="0"/>
                <w:color w:val="auto"/>
                <w:sz w:val="24"/>
                <w:szCs w:val="24"/>
              </w:rPr>
              <w:fldChar w:fldCharType="end"/>
            </w:r>
            <w:r w:rsidRPr="00FB2C5C">
              <w:rPr>
                <w:rFonts w:ascii="Times New Roman Regular" w:hAnsi="Times New Roman Regular" w:cs="Times New Roman Regular"/>
                <w:b w:val="0"/>
                <w:bCs w:val="0"/>
                <w:smallCaps w:val="0"/>
                <w:color w:val="auto"/>
                <w:sz w:val="24"/>
                <w:szCs w:val="24"/>
              </w:rPr>
              <w:t xml:space="preserve">: </w:t>
            </w:r>
            <w:bookmarkEnd w:id="629"/>
            <w:r w:rsidRPr="00FB2C5C">
              <w:rPr>
                <w:rFonts w:ascii="Times New Roman Regular" w:hAnsi="Times New Roman Regular" w:cs="Times New Roman Regular"/>
                <w:b w:val="0"/>
                <w:bCs w:val="0"/>
                <w:smallCaps w:val="0"/>
                <w:color w:val="auto"/>
                <w:sz w:val="24"/>
                <w:szCs w:val="24"/>
              </w:rPr>
              <w:t>Fetch Twitter volume (</w:t>
            </w:r>
            <w:r w:rsidRPr="00FB2C5C">
              <w:rPr>
                <w:rFonts w:ascii="Times New Roman Regular" w:hAnsi="Times New Roman Regular" w:cs="Times New Roman Regular"/>
                <w:b w:val="0"/>
                <w:bCs w:val="0"/>
                <w:i/>
                <w:iCs/>
                <w:smallCaps w:val="0"/>
                <w:color w:val="auto"/>
                <w:sz w:val="24"/>
                <w:szCs w:val="24"/>
              </w:rPr>
              <w:t>Self-Composed</w:t>
            </w:r>
            <w:r w:rsidRPr="00FB2C5C">
              <w:rPr>
                <w:rFonts w:ascii="Times New Roman Regular" w:hAnsi="Times New Roman Regular" w:cs="Times New Roman Regular"/>
                <w:b w:val="0"/>
                <w:bCs w:val="0"/>
                <w:smallCaps w:val="0"/>
                <w:color w:val="auto"/>
                <w:sz w:val="24"/>
                <w:szCs w:val="24"/>
              </w:rPr>
              <w:t>)</w:t>
            </w:r>
            <w:bookmarkEnd w:id="630"/>
          </w:p>
          <w:p w14:paraId="02C6DA4A" w14:textId="77777777" w:rsidR="000023F1" w:rsidRPr="00FB2C5C" w:rsidRDefault="000023F1" w:rsidP="00FD2F9D">
            <w:pPr>
              <w:pStyle w:val="Caption"/>
              <w:spacing w:after="0"/>
              <w:jc w:val="center"/>
              <w:rPr>
                <w:rFonts w:ascii="Times New Roman Regular" w:hAnsi="Times New Roman Regular" w:cs="Times New Roman Regular" w:hint="eastAsia"/>
                <w:b w:val="0"/>
                <w:bCs w:val="0"/>
                <w:smallCaps w:val="0"/>
                <w:color w:val="auto"/>
                <w:sz w:val="24"/>
                <w:szCs w:val="24"/>
              </w:rPr>
            </w:pPr>
          </w:p>
        </w:tc>
        <w:tc>
          <w:tcPr>
            <w:tcW w:w="4675" w:type="dxa"/>
          </w:tcPr>
          <w:p w14:paraId="21B0E91B" w14:textId="5F156F43" w:rsidR="000023F1" w:rsidRPr="00FB2C5C" w:rsidRDefault="009373FB" w:rsidP="00FD2F9D">
            <w:pPr>
              <w:keepNext/>
              <w:spacing w:after="0" w:line="360" w:lineRule="auto"/>
              <w:jc w:val="center"/>
              <w:rPr>
                <w:rFonts w:ascii="Times New Roman Regular" w:hAnsi="Times New Roman Regular" w:cs="Times New Roman Regular" w:hint="eastAsia"/>
              </w:rPr>
            </w:pPr>
            <w:r w:rsidRPr="00FB2C5C">
              <w:rPr>
                <w:rFonts w:ascii="Times New Roman" w:hAnsi="Times New Roman" w:cs="Times New Roman"/>
                <w:noProof/>
              </w:rPr>
              <w:drawing>
                <wp:inline distT="0" distB="0" distL="0" distR="0" wp14:anchorId="545A4018" wp14:editId="59A0FFC6">
                  <wp:extent cx="2495550" cy="31691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522804" cy="3203715"/>
                          </a:xfrm>
                          <a:prstGeom prst="rect">
                            <a:avLst/>
                          </a:prstGeom>
                        </pic:spPr>
                      </pic:pic>
                    </a:graphicData>
                  </a:graphic>
                </wp:inline>
              </w:drawing>
            </w:r>
          </w:p>
          <w:p w14:paraId="1AEB6856" w14:textId="56EFCECE" w:rsidR="000023F1" w:rsidRPr="00FB2C5C" w:rsidRDefault="000023F1" w:rsidP="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631" w:name="_Toc124969363"/>
            <w:bookmarkStart w:id="632" w:name="_Toc132182787"/>
            <w:r w:rsidRPr="00FB2C5C">
              <w:rPr>
                <w:rFonts w:ascii="Times New Roman Regular" w:hAnsi="Times New Roman Regular" w:cs="Times New Roman Regular"/>
                <w:b w:val="0"/>
                <w:bCs w:val="0"/>
                <w:smallCaps w:val="0"/>
                <w:color w:val="auto"/>
                <w:sz w:val="24"/>
                <w:szCs w:val="24"/>
              </w:rPr>
              <w:t xml:space="preserve">Figure </w:t>
            </w:r>
            <w:r w:rsidR="00BA3EB5" w:rsidRPr="00FB2C5C">
              <w:rPr>
                <w:rFonts w:ascii="Times New Roman Regular" w:hAnsi="Times New Roman Regular" w:cs="Times New Roman Regular" w:hint="eastAsia"/>
                <w:b w:val="0"/>
                <w:bCs w:val="0"/>
                <w:smallCaps w:val="0"/>
                <w:color w:val="auto"/>
                <w:sz w:val="24"/>
                <w:szCs w:val="24"/>
              </w:rPr>
              <w:fldChar w:fldCharType="begin"/>
            </w:r>
            <w:r w:rsidR="00BA3EB5" w:rsidRPr="00FB2C5C">
              <w:rPr>
                <w:rFonts w:ascii="Times New Roman Regular" w:hAnsi="Times New Roman Regular" w:cs="Times New Roman Regular" w:hint="eastAsia"/>
                <w:b w:val="0"/>
                <w:bCs w:val="0"/>
                <w:smallCaps w:val="0"/>
                <w:color w:val="auto"/>
                <w:sz w:val="24"/>
                <w:szCs w:val="24"/>
              </w:rPr>
              <w:instrText xml:space="preserve"> </w:instrText>
            </w:r>
            <w:r w:rsidR="00BA3EB5" w:rsidRPr="00FB2C5C">
              <w:rPr>
                <w:rFonts w:ascii="Times New Roman Regular" w:hAnsi="Times New Roman Regular" w:cs="Times New Roman Regular"/>
                <w:b w:val="0"/>
                <w:bCs w:val="0"/>
                <w:smallCaps w:val="0"/>
                <w:color w:val="auto"/>
                <w:sz w:val="24"/>
                <w:szCs w:val="24"/>
              </w:rPr>
              <w:instrText>SEQ Figure \* ARABIC</w:instrText>
            </w:r>
            <w:r w:rsidR="00BA3EB5" w:rsidRPr="00FB2C5C">
              <w:rPr>
                <w:rFonts w:ascii="Times New Roman Regular" w:hAnsi="Times New Roman Regular" w:cs="Times New Roman Regular" w:hint="eastAsia"/>
                <w:b w:val="0"/>
                <w:bCs w:val="0"/>
                <w:smallCaps w:val="0"/>
                <w:color w:val="auto"/>
                <w:sz w:val="24"/>
                <w:szCs w:val="24"/>
              </w:rPr>
              <w:instrText xml:space="preserve"> </w:instrText>
            </w:r>
            <w:r w:rsidR="00BA3EB5" w:rsidRPr="00FB2C5C">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35</w:t>
            </w:r>
            <w:r w:rsidR="00BA3EB5" w:rsidRPr="00FB2C5C">
              <w:rPr>
                <w:rFonts w:ascii="Times New Roman Regular" w:hAnsi="Times New Roman Regular" w:cs="Times New Roman Regular" w:hint="eastAsia"/>
                <w:b w:val="0"/>
                <w:bCs w:val="0"/>
                <w:smallCaps w:val="0"/>
                <w:color w:val="auto"/>
                <w:sz w:val="24"/>
                <w:szCs w:val="24"/>
              </w:rPr>
              <w:fldChar w:fldCharType="end"/>
            </w:r>
            <w:r w:rsidRPr="00FB2C5C">
              <w:rPr>
                <w:rFonts w:ascii="Times New Roman Regular" w:hAnsi="Times New Roman Regular" w:cs="Times New Roman Regular"/>
                <w:b w:val="0"/>
                <w:bCs w:val="0"/>
                <w:smallCaps w:val="0"/>
                <w:color w:val="auto"/>
                <w:sz w:val="24"/>
                <w:szCs w:val="24"/>
              </w:rPr>
              <w:t>: Fetch block reward siz</w:t>
            </w:r>
            <w:bookmarkEnd w:id="631"/>
            <w:r w:rsidRPr="00FB2C5C">
              <w:rPr>
                <w:rFonts w:ascii="Times New Roman Regular" w:hAnsi="Times New Roman Regular" w:cs="Times New Roman Regular"/>
                <w:b w:val="0"/>
                <w:bCs w:val="0"/>
                <w:smallCaps w:val="0"/>
                <w:color w:val="auto"/>
                <w:sz w:val="24"/>
                <w:szCs w:val="24"/>
              </w:rPr>
              <w:t>e (</w:t>
            </w:r>
            <w:r w:rsidRPr="00FB2C5C">
              <w:rPr>
                <w:rFonts w:ascii="Times New Roman Regular" w:hAnsi="Times New Roman Regular" w:cs="Times New Roman Regular"/>
                <w:b w:val="0"/>
                <w:bCs w:val="0"/>
                <w:i/>
                <w:iCs/>
                <w:smallCaps w:val="0"/>
                <w:color w:val="auto"/>
                <w:sz w:val="24"/>
                <w:szCs w:val="24"/>
              </w:rPr>
              <w:t>Self-Composed</w:t>
            </w:r>
            <w:r w:rsidRPr="00FB2C5C">
              <w:rPr>
                <w:rFonts w:ascii="Times New Roman Regular" w:hAnsi="Times New Roman Regular" w:cs="Times New Roman Regular"/>
                <w:b w:val="0"/>
                <w:bCs w:val="0"/>
                <w:smallCaps w:val="0"/>
                <w:color w:val="auto"/>
                <w:sz w:val="24"/>
                <w:szCs w:val="24"/>
              </w:rPr>
              <w:t>)</w:t>
            </w:r>
            <w:bookmarkEnd w:id="632"/>
          </w:p>
        </w:tc>
      </w:tr>
      <w:tr w:rsidR="00FB2C5C" w:rsidRPr="00FB2C5C" w14:paraId="2FEC2979" w14:textId="77777777" w:rsidTr="00FD2F9D">
        <w:tc>
          <w:tcPr>
            <w:tcW w:w="9350" w:type="dxa"/>
            <w:gridSpan w:val="2"/>
          </w:tcPr>
          <w:p w14:paraId="4773FD95" w14:textId="21DB4204" w:rsidR="000023F1" w:rsidRPr="00FB2C5C" w:rsidRDefault="009373FB" w:rsidP="00FD2F9D">
            <w:pPr>
              <w:keepNext/>
              <w:spacing w:after="0" w:line="360" w:lineRule="auto"/>
              <w:jc w:val="center"/>
            </w:pPr>
            <w:r w:rsidRPr="00FB2C5C">
              <w:rPr>
                <w:rFonts w:ascii="Times New Roman" w:hAnsi="Times New Roman" w:cs="Times New Roman"/>
                <w:noProof/>
                <w:sz w:val="24"/>
                <w:szCs w:val="24"/>
              </w:rPr>
              <w:drawing>
                <wp:inline distT="0" distB="0" distL="0" distR="0" wp14:anchorId="73805922" wp14:editId="77D06B4D">
                  <wp:extent cx="2257425" cy="345304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276045" cy="3481524"/>
                          </a:xfrm>
                          <a:prstGeom prst="rect">
                            <a:avLst/>
                          </a:prstGeom>
                        </pic:spPr>
                      </pic:pic>
                    </a:graphicData>
                  </a:graphic>
                </wp:inline>
              </w:drawing>
            </w:r>
          </w:p>
          <w:p w14:paraId="47D42069" w14:textId="6CEFE927" w:rsidR="000023F1" w:rsidRPr="00FB2C5C" w:rsidRDefault="000023F1" w:rsidP="00FD2F9D">
            <w:pPr>
              <w:pStyle w:val="Caption"/>
              <w:jc w:val="center"/>
              <w:rPr>
                <w:rFonts w:ascii="Times New Roman" w:hAnsi="Times New Roman" w:cs="Times New Roman"/>
                <w:b w:val="0"/>
                <w:bCs w:val="0"/>
                <w:smallCaps w:val="0"/>
                <w:noProof/>
                <w:color w:val="auto"/>
                <w:sz w:val="24"/>
                <w:szCs w:val="24"/>
              </w:rPr>
            </w:pPr>
            <w:bookmarkStart w:id="633" w:name="_Toc132182788"/>
            <w:r w:rsidRPr="00FB2C5C">
              <w:rPr>
                <w:rFonts w:ascii="Times New Roman" w:hAnsi="Times New Roman" w:cs="Times New Roman"/>
                <w:b w:val="0"/>
                <w:bCs w:val="0"/>
                <w:smallCaps w:val="0"/>
                <w:color w:val="auto"/>
                <w:sz w:val="24"/>
                <w:szCs w:val="24"/>
              </w:rPr>
              <w:t xml:space="preserve">Figure </w:t>
            </w:r>
            <w:r w:rsidR="00BA3EB5" w:rsidRPr="00FB2C5C">
              <w:rPr>
                <w:rFonts w:ascii="Times New Roman" w:hAnsi="Times New Roman" w:cs="Times New Roman"/>
                <w:b w:val="0"/>
                <w:bCs w:val="0"/>
                <w:smallCaps w:val="0"/>
                <w:color w:val="auto"/>
                <w:sz w:val="24"/>
                <w:szCs w:val="24"/>
              </w:rPr>
              <w:fldChar w:fldCharType="begin"/>
            </w:r>
            <w:r w:rsidR="00BA3EB5" w:rsidRPr="00FB2C5C">
              <w:rPr>
                <w:rFonts w:ascii="Times New Roman" w:hAnsi="Times New Roman" w:cs="Times New Roman"/>
                <w:b w:val="0"/>
                <w:bCs w:val="0"/>
                <w:smallCaps w:val="0"/>
                <w:color w:val="auto"/>
                <w:sz w:val="24"/>
                <w:szCs w:val="24"/>
              </w:rPr>
              <w:instrText xml:space="preserve"> SEQ Figure \* ARABIC </w:instrText>
            </w:r>
            <w:r w:rsidR="00BA3EB5" w:rsidRPr="00FB2C5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36</w:t>
            </w:r>
            <w:r w:rsidR="00BA3EB5" w:rsidRPr="00FB2C5C">
              <w:rPr>
                <w:rFonts w:ascii="Times New Roman" w:hAnsi="Times New Roman" w:cs="Times New Roman"/>
                <w:b w:val="0"/>
                <w:bCs w:val="0"/>
                <w:smallCaps w:val="0"/>
                <w:color w:val="auto"/>
                <w:sz w:val="24"/>
                <w:szCs w:val="24"/>
              </w:rPr>
              <w:fldChar w:fldCharType="end"/>
            </w:r>
            <w:r w:rsidRPr="00FB2C5C">
              <w:rPr>
                <w:rFonts w:ascii="Times New Roman" w:hAnsi="Times New Roman" w:cs="Times New Roman"/>
                <w:b w:val="0"/>
                <w:bCs w:val="0"/>
                <w:smallCaps w:val="0"/>
                <w:color w:val="auto"/>
                <w:sz w:val="24"/>
                <w:szCs w:val="24"/>
              </w:rPr>
              <w:t>: Fetch google trends (</w:t>
            </w:r>
            <w:r w:rsidRPr="00FB2C5C">
              <w:rPr>
                <w:rFonts w:ascii="Times New Roman" w:hAnsi="Times New Roman" w:cs="Times New Roman"/>
                <w:b w:val="0"/>
                <w:bCs w:val="0"/>
                <w:i/>
                <w:iCs/>
                <w:smallCaps w:val="0"/>
                <w:color w:val="auto"/>
                <w:sz w:val="24"/>
                <w:szCs w:val="24"/>
              </w:rPr>
              <w:t>Self-Composed</w:t>
            </w:r>
            <w:r w:rsidRPr="00FB2C5C">
              <w:rPr>
                <w:rFonts w:ascii="Times New Roman" w:hAnsi="Times New Roman" w:cs="Times New Roman"/>
                <w:b w:val="0"/>
                <w:bCs w:val="0"/>
                <w:smallCaps w:val="0"/>
                <w:color w:val="auto"/>
                <w:sz w:val="24"/>
                <w:szCs w:val="24"/>
              </w:rPr>
              <w:t>)</w:t>
            </w:r>
            <w:bookmarkEnd w:id="633"/>
          </w:p>
        </w:tc>
      </w:tr>
    </w:tbl>
    <w:p w14:paraId="11C2311E" w14:textId="77777777" w:rsidR="000023F1" w:rsidRDefault="000023F1" w:rsidP="000023F1">
      <w:pPr>
        <w:spacing w:line="360" w:lineRule="auto"/>
        <w:jc w:val="both"/>
        <w:rPr>
          <w:rFonts w:ascii="Times New Roman" w:hAnsi="Times New Roman" w:cs="Times New Roman"/>
          <w:b/>
          <w:bCs/>
          <w:sz w:val="24"/>
          <w:szCs w:val="24"/>
        </w:rPr>
      </w:pPr>
    </w:p>
    <w:p w14:paraId="2180424F"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The above scripts fetch the Twitter volume and block reward from a website that publicly exposes this data. Therefore, a simple website scraping tool can be used without authentication or authorization.</w:t>
      </w:r>
    </w:p>
    <w:p w14:paraId="507CA225"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Fetch tweet data</w:t>
      </w:r>
    </w:p>
    <w:p w14:paraId="5865504A" w14:textId="65C79D6D" w:rsidR="00B40933" w:rsidRDefault="00837B23">
      <w:pPr>
        <w:keepNext/>
        <w:spacing w:line="360" w:lineRule="auto"/>
        <w:jc w:val="center"/>
        <w:rPr>
          <w:rFonts w:ascii="Times New Roman Regular" w:hAnsi="Times New Roman Regular" w:cs="Times New Roman Regular" w:hint="eastAsia"/>
        </w:rPr>
      </w:pPr>
      <w:r w:rsidRPr="00837B23">
        <w:rPr>
          <w:rFonts w:ascii="Times New Roman Regular" w:hAnsi="Times New Roman Regular" w:cs="Times New Roman Regular"/>
          <w:noProof/>
        </w:rPr>
        <w:drawing>
          <wp:inline distT="0" distB="0" distL="0" distR="0" wp14:anchorId="35EF4FF7" wp14:editId="4F9E9C00">
            <wp:extent cx="5943600" cy="24142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414270"/>
                    </a:xfrm>
                    <a:prstGeom prst="rect">
                      <a:avLst/>
                    </a:prstGeom>
                  </pic:spPr>
                </pic:pic>
              </a:graphicData>
            </a:graphic>
          </wp:inline>
        </w:drawing>
      </w:r>
    </w:p>
    <w:p w14:paraId="41C60179" w14:textId="404B32ED" w:rsidR="00B40933" w:rsidRPr="002F443D"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634" w:name="_Toc124969364"/>
      <w:bookmarkStart w:id="635" w:name="_Toc132182789"/>
      <w:r w:rsidRPr="002F443D">
        <w:rPr>
          <w:rFonts w:ascii="Times New Roman Regular" w:hAnsi="Times New Roman Regular" w:cs="Times New Roman Regular"/>
          <w:b w:val="0"/>
          <w:bCs w:val="0"/>
          <w:smallCaps w:val="0"/>
          <w:color w:val="auto"/>
          <w:sz w:val="24"/>
          <w:szCs w:val="24"/>
        </w:rPr>
        <w:t xml:space="preserve">Figure </w:t>
      </w:r>
      <w:r w:rsidR="00BA3EB5" w:rsidRPr="002F443D">
        <w:rPr>
          <w:rFonts w:ascii="Times New Roman Regular" w:hAnsi="Times New Roman Regular" w:cs="Times New Roman Regular" w:hint="eastAsia"/>
          <w:b w:val="0"/>
          <w:bCs w:val="0"/>
          <w:smallCaps w:val="0"/>
          <w:color w:val="auto"/>
          <w:sz w:val="24"/>
          <w:szCs w:val="24"/>
        </w:rPr>
        <w:fldChar w:fldCharType="begin"/>
      </w:r>
      <w:r w:rsidR="00BA3EB5" w:rsidRPr="002F443D">
        <w:rPr>
          <w:rFonts w:ascii="Times New Roman Regular" w:hAnsi="Times New Roman Regular" w:cs="Times New Roman Regular" w:hint="eastAsia"/>
          <w:b w:val="0"/>
          <w:bCs w:val="0"/>
          <w:smallCaps w:val="0"/>
          <w:color w:val="auto"/>
          <w:sz w:val="24"/>
          <w:szCs w:val="24"/>
        </w:rPr>
        <w:instrText xml:space="preserve"> </w:instrText>
      </w:r>
      <w:r w:rsidR="00BA3EB5" w:rsidRPr="002F443D">
        <w:rPr>
          <w:rFonts w:ascii="Times New Roman Regular" w:hAnsi="Times New Roman Regular" w:cs="Times New Roman Regular"/>
          <w:b w:val="0"/>
          <w:bCs w:val="0"/>
          <w:smallCaps w:val="0"/>
          <w:color w:val="auto"/>
          <w:sz w:val="24"/>
          <w:szCs w:val="24"/>
        </w:rPr>
        <w:instrText>SEQ Figure \* ARABIC</w:instrText>
      </w:r>
      <w:r w:rsidR="00BA3EB5" w:rsidRPr="002F443D">
        <w:rPr>
          <w:rFonts w:ascii="Times New Roman Regular" w:hAnsi="Times New Roman Regular" w:cs="Times New Roman Regular" w:hint="eastAsia"/>
          <w:b w:val="0"/>
          <w:bCs w:val="0"/>
          <w:smallCaps w:val="0"/>
          <w:color w:val="auto"/>
          <w:sz w:val="24"/>
          <w:szCs w:val="24"/>
        </w:rPr>
        <w:instrText xml:space="preserve"> </w:instrText>
      </w:r>
      <w:r w:rsidR="00BA3EB5" w:rsidRPr="002F443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37</w:t>
      </w:r>
      <w:r w:rsidR="00BA3EB5" w:rsidRPr="002F443D">
        <w:rPr>
          <w:rFonts w:ascii="Times New Roman Regular" w:hAnsi="Times New Roman Regular" w:cs="Times New Roman Regular" w:hint="eastAsia"/>
          <w:b w:val="0"/>
          <w:bCs w:val="0"/>
          <w:smallCaps w:val="0"/>
          <w:color w:val="auto"/>
          <w:sz w:val="24"/>
          <w:szCs w:val="24"/>
        </w:rPr>
        <w:fldChar w:fldCharType="end"/>
      </w:r>
      <w:r w:rsidRPr="002F443D">
        <w:rPr>
          <w:rFonts w:ascii="Times New Roman Regular" w:hAnsi="Times New Roman Regular" w:cs="Times New Roman Regular"/>
          <w:b w:val="0"/>
          <w:bCs w:val="0"/>
          <w:smallCaps w:val="0"/>
          <w:color w:val="auto"/>
          <w:sz w:val="24"/>
          <w:szCs w:val="24"/>
        </w:rPr>
        <w:t>: Scrape tweets (</w:t>
      </w:r>
      <w:r w:rsidRPr="002F443D">
        <w:rPr>
          <w:rFonts w:ascii="Times New Roman Regular" w:hAnsi="Times New Roman Regular" w:cs="Times New Roman Regular"/>
          <w:b w:val="0"/>
          <w:bCs w:val="0"/>
          <w:i/>
          <w:iCs/>
          <w:smallCaps w:val="0"/>
          <w:color w:val="auto"/>
          <w:sz w:val="24"/>
          <w:szCs w:val="24"/>
        </w:rPr>
        <w:t>Self-Composed</w:t>
      </w:r>
      <w:r w:rsidRPr="002F443D">
        <w:rPr>
          <w:rFonts w:ascii="Times New Roman Regular" w:hAnsi="Times New Roman Regular" w:cs="Times New Roman Regular"/>
          <w:b w:val="0"/>
          <w:bCs w:val="0"/>
          <w:smallCaps w:val="0"/>
          <w:color w:val="auto"/>
          <w:sz w:val="24"/>
          <w:szCs w:val="24"/>
        </w:rPr>
        <w:t>)</w:t>
      </w:r>
      <w:bookmarkEnd w:id="634"/>
      <w:bookmarkEnd w:id="635"/>
    </w:p>
    <w:p w14:paraId="64334995" w14:textId="4E5D40DA"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Obtaining the tweet data required a more tedious process as the Twitter API had been updated only to provide tweets for the past week</w:t>
      </w:r>
      <w:r w:rsidR="003E63C1">
        <w:rPr>
          <w:rFonts w:ascii="Times New Roman Regular" w:hAnsi="Times New Roman Regular" w:cs="Times New Roman Regular"/>
          <w:sz w:val="24"/>
          <w:szCs w:val="24"/>
        </w:rPr>
        <w:t>; h</w:t>
      </w:r>
      <w:r>
        <w:rPr>
          <w:rFonts w:ascii="Times New Roman Regular" w:hAnsi="Times New Roman Regular" w:cs="Times New Roman Regular"/>
          <w:sz w:val="24"/>
          <w:szCs w:val="24"/>
        </w:rPr>
        <w:t xml:space="preserve">owever, third-party libraries offer this functionality. Tweets fetched were limited to 500 for a single day due to time, performance, and storage constraints, and </w:t>
      </w:r>
      <w:r w:rsidR="003E63C1">
        <w:rPr>
          <w:rFonts w:ascii="Times New Roman Regular" w:hAnsi="Times New Roman Regular" w:cs="Times New Roman Regular"/>
          <w:sz w:val="24"/>
          <w:szCs w:val="24"/>
        </w:rPr>
        <w:t xml:space="preserve">as </w:t>
      </w:r>
      <w:r>
        <w:rPr>
          <w:rFonts w:ascii="Times New Roman Regular" w:hAnsi="Times New Roman Regular" w:cs="Times New Roman Regular"/>
          <w:sz w:val="24"/>
          <w:szCs w:val="24"/>
        </w:rPr>
        <w:t xml:space="preserve">the application is not the core contribution. Initially, tweets were fetched up to a specific time point; in the future, the above script could be run to scrape tweets of particular dates that are described to be from the days currently existing in the </w:t>
      </w:r>
      <w:r w:rsidR="00667BBB">
        <w:rPr>
          <w:rFonts w:ascii="Times New Roman Regular" w:hAnsi="Times New Roman Regular" w:cs="Times New Roman Regular"/>
          <w:sz w:val="24"/>
          <w:szCs w:val="24"/>
        </w:rPr>
        <w:t>collection</w:t>
      </w:r>
      <w:r>
        <w:rPr>
          <w:rFonts w:ascii="Times New Roman Regular" w:hAnsi="Times New Roman Regular" w:cs="Times New Roman Regular"/>
          <w:sz w:val="24"/>
          <w:szCs w:val="24"/>
        </w:rPr>
        <w:t xml:space="preserve"> up to the day at which the script is run. There is a further limitation as only ‘#bitcoin’ is searched.</w:t>
      </w:r>
    </w:p>
    <w:p w14:paraId="1E9AD609" w14:textId="5328693C" w:rsidR="00B40933" w:rsidRDefault="006D678B">
      <w:pPr>
        <w:keepNext/>
        <w:spacing w:line="360" w:lineRule="auto"/>
        <w:jc w:val="center"/>
        <w:rPr>
          <w:rFonts w:ascii="Times New Roman Regular" w:hAnsi="Times New Roman Regular" w:cs="Times New Roman Regular" w:hint="eastAsia"/>
        </w:rPr>
      </w:pPr>
      <w:r w:rsidRPr="006D678B">
        <w:rPr>
          <w:rFonts w:ascii="Times New Roman Regular" w:hAnsi="Times New Roman Regular" w:cs="Times New Roman Regular"/>
          <w:noProof/>
        </w:rPr>
        <w:lastRenderedPageBreak/>
        <w:drawing>
          <wp:inline distT="0" distB="0" distL="0" distR="0" wp14:anchorId="5059FBE3" wp14:editId="5A08BB15">
            <wp:extent cx="5943600" cy="30333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033395"/>
                    </a:xfrm>
                    <a:prstGeom prst="rect">
                      <a:avLst/>
                    </a:prstGeom>
                  </pic:spPr>
                </pic:pic>
              </a:graphicData>
            </a:graphic>
          </wp:inline>
        </w:drawing>
      </w:r>
    </w:p>
    <w:p w14:paraId="3511E93E" w14:textId="203EE324" w:rsidR="00B40933" w:rsidRPr="00F10031"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636" w:name="_Toc124969365"/>
      <w:bookmarkStart w:id="637" w:name="_Toc132182790"/>
      <w:r w:rsidRPr="00F10031">
        <w:rPr>
          <w:rFonts w:ascii="Times New Roman Regular" w:hAnsi="Times New Roman Regular" w:cs="Times New Roman Regular"/>
          <w:b w:val="0"/>
          <w:bCs w:val="0"/>
          <w:smallCaps w:val="0"/>
          <w:color w:val="auto"/>
          <w:sz w:val="24"/>
          <w:szCs w:val="24"/>
        </w:rPr>
        <w:t xml:space="preserve">Figure </w:t>
      </w:r>
      <w:r w:rsidR="00BA3EB5" w:rsidRPr="00F10031">
        <w:rPr>
          <w:rFonts w:ascii="Times New Roman Regular" w:hAnsi="Times New Roman Regular" w:cs="Times New Roman Regular" w:hint="eastAsia"/>
          <w:b w:val="0"/>
          <w:bCs w:val="0"/>
          <w:smallCaps w:val="0"/>
          <w:color w:val="auto"/>
          <w:sz w:val="24"/>
          <w:szCs w:val="24"/>
        </w:rPr>
        <w:fldChar w:fldCharType="begin"/>
      </w:r>
      <w:r w:rsidR="00BA3EB5" w:rsidRPr="00F10031">
        <w:rPr>
          <w:rFonts w:ascii="Times New Roman Regular" w:hAnsi="Times New Roman Regular" w:cs="Times New Roman Regular" w:hint="eastAsia"/>
          <w:b w:val="0"/>
          <w:bCs w:val="0"/>
          <w:smallCaps w:val="0"/>
          <w:color w:val="auto"/>
          <w:sz w:val="24"/>
          <w:szCs w:val="24"/>
        </w:rPr>
        <w:instrText xml:space="preserve"> </w:instrText>
      </w:r>
      <w:r w:rsidR="00BA3EB5" w:rsidRPr="00F10031">
        <w:rPr>
          <w:rFonts w:ascii="Times New Roman Regular" w:hAnsi="Times New Roman Regular" w:cs="Times New Roman Regular"/>
          <w:b w:val="0"/>
          <w:bCs w:val="0"/>
          <w:smallCaps w:val="0"/>
          <w:color w:val="auto"/>
          <w:sz w:val="24"/>
          <w:szCs w:val="24"/>
        </w:rPr>
        <w:instrText>SEQ Figure \* ARABIC</w:instrText>
      </w:r>
      <w:r w:rsidR="00BA3EB5" w:rsidRPr="00F10031">
        <w:rPr>
          <w:rFonts w:ascii="Times New Roman Regular" w:hAnsi="Times New Roman Regular" w:cs="Times New Roman Regular" w:hint="eastAsia"/>
          <w:b w:val="0"/>
          <w:bCs w:val="0"/>
          <w:smallCaps w:val="0"/>
          <w:color w:val="auto"/>
          <w:sz w:val="24"/>
          <w:szCs w:val="24"/>
        </w:rPr>
        <w:instrText xml:space="preserve"> </w:instrText>
      </w:r>
      <w:r w:rsidR="00BA3EB5" w:rsidRPr="00F10031">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38</w:t>
      </w:r>
      <w:r w:rsidR="00BA3EB5" w:rsidRPr="00F10031">
        <w:rPr>
          <w:rFonts w:ascii="Times New Roman Regular" w:hAnsi="Times New Roman Regular" w:cs="Times New Roman Regular" w:hint="eastAsia"/>
          <w:b w:val="0"/>
          <w:bCs w:val="0"/>
          <w:smallCaps w:val="0"/>
          <w:color w:val="auto"/>
          <w:sz w:val="24"/>
          <w:szCs w:val="24"/>
        </w:rPr>
        <w:fldChar w:fldCharType="end"/>
      </w:r>
      <w:r w:rsidRPr="00F10031">
        <w:rPr>
          <w:rFonts w:ascii="Times New Roman Regular" w:hAnsi="Times New Roman Regular" w:cs="Times New Roman Regular"/>
          <w:b w:val="0"/>
          <w:bCs w:val="0"/>
          <w:smallCaps w:val="0"/>
          <w:color w:val="auto"/>
          <w:sz w:val="24"/>
          <w:szCs w:val="24"/>
        </w:rPr>
        <w:t>: Clean tweets (</w:t>
      </w:r>
      <w:r w:rsidRPr="00F10031">
        <w:rPr>
          <w:rFonts w:ascii="Times New Roman Regular" w:hAnsi="Times New Roman Regular" w:cs="Times New Roman Regular"/>
          <w:b w:val="0"/>
          <w:bCs w:val="0"/>
          <w:i/>
          <w:iCs/>
          <w:smallCaps w:val="0"/>
          <w:color w:val="auto"/>
          <w:sz w:val="24"/>
          <w:szCs w:val="24"/>
        </w:rPr>
        <w:t>Self-Composed</w:t>
      </w:r>
      <w:r w:rsidRPr="00F10031">
        <w:rPr>
          <w:rFonts w:ascii="Times New Roman Regular" w:hAnsi="Times New Roman Regular" w:cs="Times New Roman Regular"/>
          <w:b w:val="0"/>
          <w:bCs w:val="0"/>
          <w:smallCaps w:val="0"/>
          <w:color w:val="auto"/>
          <w:sz w:val="24"/>
          <w:szCs w:val="24"/>
        </w:rPr>
        <w:t>)</w:t>
      </w:r>
      <w:bookmarkEnd w:id="636"/>
      <w:bookmarkEnd w:id="637"/>
    </w:p>
    <w:p w14:paraId="0B2DBE6D" w14:textId="17808859"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As this research is currently limited to only English, the tweets are filtered, and non-English tweets are removed.</w:t>
      </w:r>
    </w:p>
    <w:p w14:paraId="38FB6C57" w14:textId="74DA4DD7" w:rsidR="00DB1CA2" w:rsidRDefault="00DB1CA2">
      <w:pPr>
        <w:spacing w:line="360" w:lineRule="auto"/>
        <w:jc w:val="both"/>
        <w:rPr>
          <w:rFonts w:ascii="Times New Roman Regular" w:hAnsi="Times New Roman Regular" w:cs="Times New Roman Regular" w:hint="eastAsia"/>
          <w:sz w:val="24"/>
          <w:szCs w:val="24"/>
        </w:rPr>
      </w:pPr>
    </w:p>
    <w:p w14:paraId="75E917C1" w14:textId="2246C8A7" w:rsidR="00DB1CA2" w:rsidRDefault="00DB1CA2">
      <w:pPr>
        <w:spacing w:line="360" w:lineRule="auto"/>
        <w:jc w:val="both"/>
        <w:rPr>
          <w:rFonts w:ascii="Times New Roman Regular" w:hAnsi="Times New Roman Regular" w:cs="Times New Roman Regular" w:hint="eastAsia"/>
          <w:sz w:val="24"/>
          <w:szCs w:val="24"/>
        </w:rPr>
      </w:pPr>
    </w:p>
    <w:p w14:paraId="108C82AA" w14:textId="0D770667" w:rsidR="00DB1CA2" w:rsidRDefault="00DB1CA2">
      <w:pPr>
        <w:spacing w:line="360" w:lineRule="auto"/>
        <w:jc w:val="both"/>
        <w:rPr>
          <w:rFonts w:ascii="Times New Roman Regular" w:hAnsi="Times New Roman Regular" w:cs="Times New Roman Regular" w:hint="eastAsia"/>
          <w:sz w:val="24"/>
          <w:szCs w:val="24"/>
        </w:rPr>
      </w:pPr>
    </w:p>
    <w:p w14:paraId="2A3D4FEC" w14:textId="4E71A570" w:rsidR="00DB1CA2" w:rsidRDefault="00DB1CA2">
      <w:pPr>
        <w:spacing w:line="360" w:lineRule="auto"/>
        <w:jc w:val="both"/>
        <w:rPr>
          <w:rFonts w:ascii="Times New Roman Regular" w:hAnsi="Times New Roman Regular" w:cs="Times New Roman Regular" w:hint="eastAsia"/>
          <w:sz w:val="24"/>
          <w:szCs w:val="24"/>
        </w:rPr>
      </w:pPr>
    </w:p>
    <w:p w14:paraId="78E48CEE" w14:textId="0FF4C337" w:rsidR="00DB1CA2" w:rsidRDefault="00DB1CA2">
      <w:pPr>
        <w:spacing w:line="360" w:lineRule="auto"/>
        <w:jc w:val="both"/>
        <w:rPr>
          <w:rFonts w:ascii="Times New Roman Regular" w:hAnsi="Times New Roman Regular" w:cs="Times New Roman Regular" w:hint="eastAsia"/>
          <w:sz w:val="24"/>
          <w:szCs w:val="24"/>
        </w:rPr>
      </w:pPr>
    </w:p>
    <w:p w14:paraId="3BF1BC18" w14:textId="7AC0DC6D" w:rsidR="00DB1CA2" w:rsidRDefault="00DB1CA2">
      <w:pPr>
        <w:spacing w:line="360" w:lineRule="auto"/>
        <w:jc w:val="both"/>
        <w:rPr>
          <w:rFonts w:ascii="Times New Roman Regular" w:hAnsi="Times New Roman Regular" w:cs="Times New Roman Regular" w:hint="eastAsia"/>
          <w:sz w:val="24"/>
          <w:szCs w:val="24"/>
        </w:rPr>
      </w:pPr>
    </w:p>
    <w:p w14:paraId="53D53955" w14:textId="54941979" w:rsidR="00DB1CA2" w:rsidRDefault="00DB1CA2">
      <w:pPr>
        <w:spacing w:line="360" w:lineRule="auto"/>
        <w:jc w:val="both"/>
        <w:rPr>
          <w:rFonts w:ascii="Times New Roman Regular" w:hAnsi="Times New Roman Regular" w:cs="Times New Roman Regular" w:hint="eastAsia"/>
          <w:sz w:val="24"/>
          <w:szCs w:val="24"/>
        </w:rPr>
      </w:pPr>
    </w:p>
    <w:p w14:paraId="50A211C5" w14:textId="197B025F" w:rsidR="00DB1CA2" w:rsidRDefault="00DB1CA2">
      <w:pPr>
        <w:spacing w:line="360" w:lineRule="auto"/>
        <w:jc w:val="both"/>
        <w:rPr>
          <w:rFonts w:ascii="Times New Roman Regular" w:hAnsi="Times New Roman Regular" w:cs="Times New Roman Regular" w:hint="eastAsia"/>
          <w:sz w:val="24"/>
          <w:szCs w:val="24"/>
        </w:rPr>
      </w:pPr>
    </w:p>
    <w:p w14:paraId="1F16C8C9" w14:textId="518D45D7" w:rsidR="00DB1CA2" w:rsidRDefault="00DB1CA2">
      <w:pPr>
        <w:spacing w:line="360" w:lineRule="auto"/>
        <w:jc w:val="both"/>
        <w:rPr>
          <w:rFonts w:ascii="Times New Roman Regular" w:hAnsi="Times New Roman Regular" w:cs="Times New Roman Regular" w:hint="eastAsia"/>
          <w:sz w:val="24"/>
          <w:szCs w:val="24"/>
        </w:rPr>
      </w:pPr>
    </w:p>
    <w:p w14:paraId="33BD3142" w14:textId="3791D10E" w:rsidR="00762749" w:rsidRDefault="00762749">
      <w:pPr>
        <w:spacing w:line="360" w:lineRule="auto"/>
        <w:jc w:val="both"/>
        <w:rPr>
          <w:rFonts w:ascii="Times New Roman Regular" w:hAnsi="Times New Roman Regular" w:cs="Times New Roman Regular" w:hint="eastAsia"/>
          <w:sz w:val="24"/>
          <w:szCs w:val="24"/>
        </w:rPr>
      </w:pPr>
    </w:p>
    <w:p w14:paraId="700DE3BE" w14:textId="31F19D71" w:rsidR="00762749" w:rsidRDefault="00762749">
      <w:pPr>
        <w:spacing w:line="360" w:lineRule="auto"/>
        <w:jc w:val="both"/>
        <w:rPr>
          <w:rFonts w:ascii="Times New Roman Regular" w:hAnsi="Times New Roman Regular" w:cs="Times New Roman Regular" w:hint="eastAsia"/>
          <w:sz w:val="24"/>
          <w:szCs w:val="24"/>
        </w:rPr>
      </w:pPr>
    </w:p>
    <w:p w14:paraId="115ECC80" w14:textId="61A9A9D4" w:rsidR="00B40933" w:rsidRPr="00CB2DA5" w:rsidRDefault="00281A09" w:rsidP="005935FA">
      <w:pPr>
        <w:pStyle w:val="Heading1"/>
        <w:spacing w:line="360" w:lineRule="auto"/>
        <w:rPr>
          <w:rFonts w:ascii="Times New Roman Regular" w:hAnsi="Times New Roman Regular" w:cs="Times New Roman Regular" w:hint="eastAsia"/>
          <w:b/>
          <w:bCs/>
          <w:color w:val="auto"/>
          <w:sz w:val="28"/>
          <w:szCs w:val="28"/>
        </w:rPr>
      </w:pPr>
      <w:bookmarkStart w:id="638" w:name="_D.2._Preprocessing"/>
      <w:bookmarkStart w:id="639" w:name="_C.6._Preprocessing"/>
      <w:bookmarkStart w:id="640" w:name="_C.2._Preprocessing"/>
      <w:bookmarkStart w:id="641" w:name="_E.6._Preprocessing"/>
      <w:bookmarkStart w:id="642" w:name="_Toc125663177"/>
      <w:bookmarkStart w:id="643" w:name="_Toc132325955"/>
      <w:bookmarkEnd w:id="638"/>
      <w:bookmarkEnd w:id="639"/>
      <w:bookmarkEnd w:id="640"/>
      <w:bookmarkEnd w:id="641"/>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.6. Preprocessing</w:t>
      </w:r>
      <w:bookmarkEnd w:id="642"/>
      <w:bookmarkEnd w:id="643"/>
    </w:p>
    <w:p w14:paraId="7CD7F50E"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Tweet sentiment analysis</w:t>
      </w:r>
    </w:p>
    <w:p w14:paraId="03E120E3"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main step of preprocessing is to perform sentiment analysis on the obtained tweet data. In this research, the VADER sentiment analyzer is used as determined in previous chapters.</w:t>
      </w:r>
    </w:p>
    <w:p w14:paraId="6EB74F3F" w14:textId="78D99305" w:rsidR="00B40933" w:rsidRDefault="00177C01">
      <w:pPr>
        <w:keepNext/>
        <w:spacing w:line="360" w:lineRule="auto"/>
        <w:jc w:val="center"/>
        <w:rPr>
          <w:rFonts w:ascii="Times New Roman Regular" w:hAnsi="Times New Roman Regular" w:cs="Times New Roman Regular" w:hint="eastAsia"/>
        </w:rPr>
      </w:pPr>
      <w:r w:rsidRPr="00177C01">
        <w:rPr>
          <w:rFonts w:ascii="Times New Roman Regular" w:hAnsi="Times New Roman Regular" w:cs="Times New Roman Regular"/>
          <w:noProof/>
        </w:rPr>
        <w:drawing>
          <wp:inline distT="0" distB="0" distL="0" distR="0" wp14:anchorId="4DEA2AFD" wp14:editId="2C9DC36A">
            <wp:extent cx="5943600" cy="47110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4711065"/>
                    </a:xfrm>
                    <a:prstGeom prst="rect">
                      <a:avLst/>
                    </a:prstGeom>
                  </pic:spPr>
                </pic:pic>
              </a:graphicData>
            </a:graphic>
          </wp:inline>
        </w:drawing>
      </w:r>
    </w:p>
    <w:p w14:paraId="0968193A" w14:textId="0E726444" w:rsidR="00B40933" w:rsidRPr="005935FA"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644" w:name="_Toc124969367"/>
      <w:bookmarkStart w:id="645" w:name="_Toc132182791"/>
      <w:r w:rsidRPr="005935FA">
        <w:rPr>
          <w:rFonts w:ascii="Times New Roman Regular" w:hAnsi="Times New Roman Regular" w:cs="Times New Roman Regular"/>
          <w:b w:val="0"/>
          <w:bCs w:val="0"/>
          <w:smallCaps w:val="0"/>
          <w:color w:val="auto"/>
          <w:sz w:val="24"/>
          <w:szCs w:val="24"/>
        </w:rPr>
        <w:t xml:space="preserve">Figure </w:t>
      </w:r>
      <w:r w:rsidR="00BA3EB5" w:rsidRPr="005935FA">
        <w:rPr>
          <w:rFonts w:ascii="Times New Roman Regular" w:hAnsi="Times New Roman Regular" w:cs="Times New Roman Regular" w:hint="eastAsia"/>
          <w:b w:val="0"/>
          <w:bCs w:val="0"/>
          <w:smallCaps w:val="0"/>
          <w:color w:val="auto"/>
          <w:sz w:val="24"/>
          <w:szCs w:val="24"/>
        </w:rPr>
        <w:fldChar w:fldCharType="begin"/>
      </w:r>
      <w:r w:rsidR="00BA3EB5" w:rsidRPr="005935FA">
        <w:rPr>
          <w:rFonts w:ascii="Times New Roman Regular" w:hAnsi="Times New Roman Regular" w:cs="Times New Roman Regular" w:hint="eastAsia"/>
          <w:b w:val="0"/>
          <w:bCs w:val="0"/>
          <w:smallCaps w:val="0"/>
          <w:color w:val="auto"/>
          <w:sz w:val="24"/>
          <w:szCs w:val="24"/>
        </w:rPr>
        <w:instrText xml:space="preserve"> </w:instrText>
      </w:r>
      <w:r w:rsidR="00BA3EB5" w:rsidRPr="005935FA">
        <w:rPr>
          <w:rFonts w:ascii="Times New Roman Regular" w:hAnsi="Times New Roman Regular" w:cs="Times New Roman Regular"/>
          <w:b w:val="0"/>
          <w:bCs w:val="0"/>
          <w:smallCaps w:val="0"/>
          <w:color w:val="auto"/>
          <w:sz w:val="24"/>
          <w:szCs w:val="24"/>
        </w:rPr>
        <w:instrText>SEQ Figure \* ARABIC</w:instrText>
      </w:r>
      <w:r w:rsidR="00BA3EB5" w:rsidRPr="005935FA">
        <w:rPr>
          <w:rFonts w:ascii="Times New Roman Regular" w:hAnsi="Times New Roman Regular" w:cs="Times New Roman Regular" w:hint="eastAsia"/>
          <w:b w:val="0"/>
          <w:bCs w:val="0"/>
          <w:smallCaps w:val="0"/>
          <w:color w:val="auto"/>
          <w:sz w:val="24"/>
          <w:szCs w:val="24"/>
        </w:rPr>
        <w:instrText xml:space="preserve"> </w:instrText>
      </w:r>
      <w:r w:rsidR="00BA3EB5" w:rsidRPr="005935FA">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39</w:t>
      </w:r>
      <w:r w:rsidR="00BA3EB5" w:rsidRPr="005935FA">
        <w:rPr>
          <w:rFonts w:ascii="Times New Roman Regular" w:hAnsi="Times New Roman Regular" w:cs="Times New Roman Regular" w:hint="eastAsia"/>
          <w:b w:val="0"/>
          <w:bCs w:val="0"/>
          <w:smallCaps w:val="0"/>
          <w:color w:val="auto"/>
          <w:sz w:val="24"/>
          <w:szCs w:val="24"/>
        </w:rPr>
        <w:fldChar w:fldCharType="end"/>
      </w:r>
      <w:r w:rsidRPr="005935FA">
        <w:rPr>
          <w:rFonts w:ascii="Times New Roman Regular" w:hAnsi="Times New Roman Regular" w:cs="Times New Roman Regular"/>
          <w:b w:val="0"/>
          <w:bCs w:val="0"/>
          <w:smallCaps w:val="0"/>
          <w:color w:val="auto"/>
          <w:sz w:val="24"/>
          <w:szCs w:val="24"/>
        </w:rPr>
        <w:t>: Analyze sentiments (</w:t>
      </w:r>
      <w:r w:rsidRPr="005935FA">
        <w:rPr>
          <w:rFonts w:ascii="Times New Roman Regular" w:hAnsi="Times New Roman Regular" w:cs="Times New Roman Regular"/>
          <w:b w:val="0"/>
          <w:bCs w:val="0"/>
          <w:i/>
          <w:iCs/>
          <w:smallCaps w:val="0"/>
          <w:color w:val="auto"/>
          <w:sz w:val="24"/>
          <w:szCs w:val="24"/>
        </w:rPr>
        <w:t>Self-Composed</w:t>
      </w:r>
      <w:r w:rsidRPr="005935FA">
        <w:rPr>
          <w:rFonts w:ascii="Times New Roman Regular" w:hAnsi="Times New Roman Regular" w:cs="Times New Roman Regular"/>
          <w:b w:val="0"/>
          <w:bCs w:val="0"/>
          <w:smallCaps w:val="0"/>
          <w:color w:val="auto"/>
          <w:sz w:val="24"/>
          <w:szCs w:val="24"/>
        </w:rPr>
        <w:t>)</w:t>
      </w:r>
      <w:bookmarkEnd w:id="644"/>
      <w:bookmarkEnd w:id="645"/>
    </w:p>
    <w:p w14:paraId="799C8AED" w14:textId="46819FAE"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script is used to perform sentiment analysis on the tweets and concatenates the negative, positive, neutral, and compound scores into the existing tweet dataset</w:t>
      </w:r>
      <w:r w:rsidR="00A77474">
        <w:rPr>
          <w:rFonts w:ascii="Times New Roman Regular" w:hAnsi="Times New Roman Regular" w:cs="Times New Roman Regular"/>
          <w:sz w:val="24"/>
          <w:szCs w:val="24"/>
        </w:rPr>
        <w:t>. The compound score is weigh</w:t>
      </w:r>
      <w:r w:rsidR="002D0912">
        <w:rPr>
          <w:rFonts w:ascii="Times New Roman Regular" w:hAnsi="Times New Roman Regular" w:cs="Times New Roman Regular"/>
          <w:sz w:val="24"/>
          <w:szCs w:val="24"/>
        </w:rPr>
        <w:t>t</w:t>
      </w:r>
      <w:r w:rsidR="00A77474">
        <w:rPr>
          <w:rFonts w:ascii="Times New Roman Regular" w:hAnsi="Times New Roman Regular" w:cs="Times New Roman Regular"/>
          <w:sz w:val="24"/>
          <w:szCs w:val="24"/>
        </w:rPr>
        <w:t>ed beforehand by utilizing the proposed sentiment weigh</w:t>
      </w:r>
      <w:r w:rsidR="00067965">
        <w:rPr>
          <w:rFonts w:ascii="Times New Roman Regular" w:hAnsi="Times New Roman Regular" w:cs="Times New Roman Regular"/>
          <w:sz w:val="24"/>
          <w:szCs w:val="24"/>
        </w:rPr>
        <w:t>t</w:t>
      </w:r>
      <w:r w:rsidR="00A77474">
        <w:rPr>
          <w:rFonts w:ascii="Times New Roman Regular" w:hAnsi="Times New Roman Regular" w:cs="Times New Roman Regular"/>
          <w:sz w:val="24"/>
          <w:szCs w:val="24"/>
        </w:rPr>
        <w:t xml:space="preserve">ing formula in </w:t>
      </w:r>
      <w:hyperlink w:anchor="_6.5.2.2_Tweet_sentiment" w:history="1">
        <w:r w:rsidR="00A77474" w:rsidRPr="00702424">
          <w:rPr>
            <w:rStyle w:val="Hyperlink"/>
            <w:rFonts w:ascii="Times New Roman Regular" w:hAnsi="Times New Roman Regular" w:cs="Times New Roman Regular"/>
            <w:b/>
            <w:bCs/>
            <w:color w:val="auto"/>
            <w:sz w:val="24"/>
            <w:szCs w:val="24"/>
            <w:u w:val="none"/>
          </w:rPr>
          <w:t xml:space="preserve">Chapter </w:t>
        </w:r>
        <w:r w:rsidR="00702424" w:rsidRPr="00702424">
          <w:rPr>
            <w:rStyle w:val="Hyperlink"/>
            <w:rFonts w:ascii="Times New Roman Regular" w:hAnsi="Times New Roman Regular" w:cs="Times New Roman Regular"/>
            <w:b/>
            <w:bCs/>
            <w:color w:val="auto"/>
            <w:sz w:val="24"/>
            <w:szCs w:val="24"/>
            <w:u w:val="none"/>
          </w:rPr>
          <w:t>6</w:t>
        </w:r>
      </w:hyperlink>
      <w:r w:rsidR="009404CC">
        <w:rPr>
          <w:rFonts w:ascii="Times New Roman Regular" w:hAnsi="Times New Roman Regular" w:cs="Times New Roman Regular"/>
          <w:b/>
          <w:bCs/>
          <w:sz w:val="24"/>
          <w:szCs w:val="24"/>
        </w:rPr>
        <w:t xml:space="preserve"> </w:t>
      </w:r>
      <w:r w:rsidR="009404CC">
        <w:rPr>
          <w:rFonts w:ascii="Times New Roman Regular" w:hAnsi="Times New Roman Regular" w:cs="Times New Roman Regular"/>
          <w:sz w:val="24"/>
          <w:szCs w:val="24"/>
        </w:rPr>
        <w:t>(as only the compound score is used on fort</w:t>
      </w:r>
      <w:r w:rsidR="009404CC">
        <w:rPr>
          <w:rFonts w:ascii="Times New Roman Regular" w:hAnsi="Times New Roman Regular" w:cs="Times New Roman Regular" w:hint="eastAsia"/>
          <w:sz w:val="24"/>
          <w:szCs w:val="24"/>
        </w:rPr>
        <w:t>h</w:t>
      </w:r>
      <w:r w:rsidR="009404CC">
        <w:rPr>
          <w:rFonts w:ascii="Times New Roman Regular" w:hAnsi="Times New Roman Regular" w:cs="Times New Roman Regular"/>
          <w:sz w:val="24"/>
          <w:szCs w:val="24"/>
        </w:rPr>
        <w:t xml:space="preserve">, there is no requirement </w:t>
      </w:r>
      <w:r w:rsidR="00827010">
        <w:rPr>
          <w:rFonts w:ascii="Times New Roman Regular" w:hAnsi="Times New Roman Regular" w:cs="Times New Roman Regular"/>
          <w:sz w:val="24"/>
          <w:szCs w:val="24"/>
        </w:rPr>
        <w:t>to weigh</w:t>
      </w:r>
      <w:r w:rsidR="009E00AF">
        <w:rPr>
          <w:rFonts w:ascii="Times New Roman Regular" w:hAnsi="Times New Roman Regular" w:cs="Times New Roman Regular"/>
          <w:sz w:val="24"/>
          <w:szCs w:val="24"/>
        </w:rPr>
        <w:t>t</w:t>
      </w:r>
      <w:r w:rsidR="00827010">
        <w:rPr>
          <w:rFonts w:ascii="Times New Roman Regular" w:hAnsi="Times New Roman Regular" w:cs="Times New Roman Regular"/>
          <w:sz w:val="24"/>
          <w:szCs w:val="24"/>
        </w:rPr>
        <w:t xml:space="preserve"> </w:t>
      </w:r>
      <w:r w:rsidR="009404CC">
        <w:rPr>
          <w:rFonts w:ascii="Times New Roman Regular" w:hAnsi="Times New Roman Regular" w:cs="Times New Roman Regular"/>
          <w:sz w:val="24"/>
          <w:szCs w:val="24"/>
        </w:rPr>
        <w:t>the negative, positive and neutral scores)</w:t>
      </w:r>
      <w:r w:rsidR="00A77474" w:rsidRPr="008E0F8D">
        <w:rPr>
          <w:rFonts w:ascii="Times New Roman Regular" w:hAnsi="Times New Roman Regular" w:cs="Times New Roman Regular"/>
          <w:sz w:val="24"/>
          <w:szCs w:val="24"/>
        </w:rPr>
        <w:t>.</w:t>
      </w:r>
      <w:r w:rsidR="00A77474">
        <w:rPr>
          <w:rFonts w:ascii="Times New Roman Regular" w:hAnsi="Times New Roman Regular" w:cs="Times New Roman Regular"/>
          <w:sz w:val="24"/>
          <w:szCs w:val="24"/>
        </w:rPr>
        <w:t xml:space="preserve"> They can </w:t>
      </w:r>
      <w:r>
        <w:rPr>
          <w:rFonts w:ascii="Times New Roman Regular" w:hAnsi="Times New Roman Regular" w:cs="Times New Roman Regular"/>
          <w:sz w:val="24"/>
          <w:szCs w:val="24"/>
        </w:rPr>
        <w:t>then be condensed down to create an average score for a single day.</w:t>
      </w:r>
    </w:p>
    <w:p w14:paraId="058AA388" w14:textId="77777777" w:rsidR="00B40933" w:rsidRDefault="00FD2F9D">
      <w:pPr>
        <w:keepNext/>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Tweet dataset condensation</w:t>
      </w:r>
    </w:p>
    <w:p w14:paraId="32B04E95" w14:textId="46FB641B" w:rsidR="00B40933" w:rsidRDefault="00206D0A">
      <w:pPr>
        <w:keepNext/>
        <w:spacing w:line="360" w:lineRule="auto"/>
        <w:jc w:val="center"/>
        <w:rPr>
          <w:rFonts w:ascii="Times New Roman Regular" w:hAnsi="Times New Roman Regular" w:cs="Times New Roman Regular" w:hint="eastAsia"/>
        </w:rPr>
      </w:pPr>
      <w:r w:rsidRPr="007F4A48">
        <w:rPr>
          <w:rFonts w:ascii="Times New Roman" w:hAnsi="Times New Roman" w:cs="Times New Roman"/>
          <w:noProof/>
        </w:rPr>
        <w:drawing>
          <wp:inline distT="0" distB="0" distL="0" distR="0" wp14:anchorId="353C39F3" wp14:editId="3837154E">
            <wp:extent cx="5221553" cy="46196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45200" cy="4640546"/>
                    </a:xfrm>
                    <a:prstGeom prst="rect">
                      <a:avLst/>
                    </a:prstGeom>
                  </pic:spPr>
                </pic:pic>
              </a:graphicData>
            </a:graphic>
          </wp:inline>
        </w:drawing>
      </w:r>
    </w:p>
    <w:p w14:paraId="30C36A1E" w14:textId="07F76ACE" w:rsidR="00B40933" w:rsidRPr="00CD51A3"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646" w:name="_Toc124969368"/>
      <w:bookmarkStart w:id="647" w:name="_Toc132182792"/>
      <w:r w:rsidRPr="00CD51A3">
        <w:rPr>
          <w:rFonts w:ascii="Times New Roman Regular" w:hAnsi="Times New Roman Regular" w:cs="Times New Roman Regular"/>
          <w:b w:val="0"/>
          <w:bCs w:val="0"/>
          <w:smallCaps w:val="0"/>
          <w:color w:val="auto"/>
          <w:sz w:val="24"/>
          <w:szCs w:val="24"/>
        </w:rPr>
        <w:t xml:space="preserve">Figure </w:t>
      </w:r>
      <w:r w:rsidR="00BA3EB5" w:rsidRPr="00CD51A3">
        <w:rPr>
          <w:rFonts w:ascii="Times New Roman Regular" w:hAnsi="Times New Roman Regular" w:cs="Times New Roman Regular" w:hint="eastAsia"/>
          <w:b w:val="0"/>
          <w:bCs w:val="0"/>
          <w:smallCaps w:val="0"/>
          <w:color w:val="auto"/>
          <w:sz w:val="24"/>
          <w:szCs w:val="24"/>
        </w:rPr>
        <w:fldChar w:fldCharType="begin"/>
      </w:r>
      <w:r w:rsidR="00BA3EB5" w:rsidRPr="00CD51A3">
        <w:rPr>
          <w:rFonts w:ascii="Times New Roman Regular" w:hAnsi="Times New Roman Regular" w:cs="Times New Roman Regular" w:hint="eastAsia"/>
          <w:b w:val="0"/>
          <w:bCs w:val="0"/>
          <w:smallCaps w:val="0"/>
          <w:color w:val="auto"/>
          <w:sz w:val="24"/>
          <w:szCs w:val="24"/>
        </w:rPr>
        <w:instrText xml:space="preserve"> </w:instrText>
      </w:r>
      <w:r w:rsidR="00BA3EB5" w:rsidRPr="00CD51A3">
        <w:rPr>
          <w:rFonts w:ascii="Times New Roman Regular" w:hAnsi="Times New Roman Regular" w:cs="Times New Roman Regular"/>
          <w:b w:val="0"/>
          <w:bCs w:val="0"/>
          <w:smallCaps w:val="0"/>
          <w:color w:val="auto"/>
          <w:sz w:val="24"/>
          <w:szCs w:val="24"/>
        </w:rPr>
        <w:instrText>SEQ Figure \* ARABIC</w:instrText>
      </w:r>
      <w:r w:rsidR="00BA3EB5" w:rsidRPr="00CD51A3">
        <w:rPr>
          <w:rFonts w:ascii="Times New Roman Regular" w:hAnsi="Times New Roman Regular" w:cs="Times New Roman Regular" w:hint="eastAsia"/>
          <w:b w:val="0"/>
          <w:bCs w:val="0"/>
          <w:smallCaps w:val="0"/>
          <w:color w:val="auto"/>
          <w:sz w:val="24"/>
          <w:szCs w:val="24"/>
        </w:rPr>
        <w:instrText xml:space="preserve"> </w:instrText>
      </w:r>
      <w:r w:rsidR="00BA3EB5" w:rsidRPr="00CD51A3">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40</w:t>
      </w:r>
      <w:r w:rsidR="00BA3EB5" w:rsidRPr="00CD51A3">
        <w:rPr>
          <w:rFonts w:ascii="Times New Roman Regular" w:hAnsi="Times New Roman Regular" w:cs="Times New Roman Regular" w:hint="eastAsia"/>
          <w:b w:val="0"/>
          <w:bCs w:val="0"/>
          <w:smallCaps w:val="0"/>
          <w:color w:val="auto"/>
          <w:sz w:val="24"/>
          <w:szCs w:val="24"/>
        </w:rPr>
        <w:fldChar w:fldCharType="end"/>
      </w:r>
      <w:r w:rsidRPr="00CD51A3">
        <w:rPr>
          <w:rFonts w:ascii="Times New Roman Regular" w:hAnsi="Times New Roman Regular" w:cs="Times New Roman Regular"/>
          <w:b w:val="0"/>
          <w:bCs w:val="0"/>
          <w:smallCaps w:val="0"/>
          <w:color w:val="auto"/>
          <w:sz w:val="24"/>
          <w:szCs w:val="24"/>
        </w:rPr>
        <w:t>: Combine and condense tweets (</w:t>
      </w:r>
      <w:r w:rsidRPr="00CD51A3">
        <w:rPr>
          <w:rFonts w:ascii="Times New Roman Regular" w:hAnsi="Times New Roman Regular" w:cs="Times New Roman Regular"/>
          <w:b w:val="0"/>
          <w:bCs w:val="0"/>
          <w:i/>
          <w:iCs/>
          <w:smallCaps w:val="0"/>
          <w:color w:val="auto"/>
          <w:sz w:val="24"/>
          <w:szCs w:val="24"/>
        </w:rPr>
        <w:t>Self-Composed</w:t>
      </w:r>
      <w:r w:rsidRPr="00CD51A3">
        <w:rPr>
          <w:rFonts w:ascii="Times New Roman Regular" w:hAnsi="Times New Roman Regular" w:cs="Times New Roman Regular"/>
          <w:b w:val="0"/>
          <w:bCs w:val="0"/>
          <w:smallCaps w:val="0"/>
          <w:color w:val="auto"/>
          <w:sz w:val="24"/>
          <w:szCs w:val="24"/>
        </w:rPr>
        <w:t>)</w:t>
      </w:r>
      <w:bookmarkEnd w:id="646"/>
      <w:bookmarkEnd w:id="647"/>
    </w:p>
    <w:p w14:paraId="53CADF62" w14:textId="3398A7C8"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As the other data being used directly creates a single </w:t>
      </w:r>
      <w:r w:rsidR="007074DC">
        <w:rPr>
          <w:rFonts w:ascii="Times New Roman Regular" w:hAnsi="Times New Roman Regular" w:cs="Times New Roman Regular"/>
          <w:sz w:val="24"/>
          <w:szCs w:val="24"/>
        </w:rPr>
        <w:t>data</w:t>
      </w:r>
      <w:r w:rsidR="007F7434">
        <w:rPr>
          <w:rFonts w:ascii="Times New Roman Regular" w:hAnsi="Times New Roman Regular" w:cs="Times New Roman Regular"/>
          <w:sz w:val="24"/>
          <w:szCs w:val="24"/>
        </w:rPr>
        <w:t xml:space="preserve"> </w:t>
      </w:r>
      <w:r w:rsidR="007074DC">
        <w:rPr>
          <w:rFonts w:ascii="Times New Roman Regular" w:hAnsi="Times New Roman Regular" w:cs="Times New Roman Regular"/>
          <w:sz w:val="24"/>
          <w:szCs w:val="24"/>
        </w:rPr>
        <w:t xml:space="preserve">frame </w:t>
      </w:r>
      <w:r>
        <w:rPr>
          <w:rFonts w:ascii="Times New Roman Regular" w:hAnsi="Times New Roman Regular" w:cs="Times New Roman Regular"/>
          <w:sz w:val="24"/>
          <w:szCs w:val="24"/>
        </w:rPr>
        <w:t xml:space="preserve">with a row for each date, the condensation process is unnecessary. However, as the tweet data fetched consists of a separate </w:t>
      </w:r>
      <w:r w:rsidR="007074DC">
        <w:rPr>
          <w:rFonts w:ascii="Times New Roman Regular" w:hAnsi="Times New Roman Regular" w:cs="Times New Roman Regular"/>
          <w:sz w:val="24"/>
          <w:szCs w:val="24"/>
        </w:rPr>
        <w:t xml:space="preserve">dataframe </w:t>
      </w:r>
      <w:r>
        <w:rPr>
          <w:rFonts w:ascii="Times New Roman Regular" w:hAnsi="Times New Roman Regular" w:cs="Times New Roman Regular"/>
          <w:sz w:val="24"/>
          <w:szCs w:val="24"/>
        </w:rPr>
        <w:t>file for each date, this data must be compressed to the same format as other datasets.</w:t>
      </w:r>
    </w:p>
    <w:p w14:paraId="28E88E51" w14:textId="026971A9" w:rsidR="00B40933" w:rsidRDefault="00FD2F9D">
      <w:pPr>
        <w:spacing w:line="360" w:lineRule="auto"/>
        <w:ind w:firstLine="720"/>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above script condenses the tweet dataset into a single </w:t>
      </w:r>
      <w:r w:rsidR="007074DC">
        <w:rPr>
          <w:rFonts w:ascii="Times New Roman Regular" w:hAnsi="Times New Roman Regular" w:cs="Times New Roman Regular"/>
          <w:sz w:val="24"/>
          <w:szCs w:val="24"/>
        </w:rPr>
        <w:t>data</w:t>
      </w:r>
      <w:r w:rsidR="007F7434">
        <w:rPr>
          <w:rFonts w:ascii="Times New Roman Regular" w:hAnsi="Times New Roman Regular" w:cs="Times New Roman Regular"/>
          <w:sz w:val="24"/>
          <w:szCs w:val="24"/>
        </w:rPr>
        <w:t xml:space="preserve"> </w:t>
      </w:r>
      <w:r w:rsidR="007074DC">
        <w:rPr>
          <w:rFonts w:ascii="Times New Roman Regular" w:hAnsi="Times New Roman Regular" w:cs="Times New Roman Regular"/>
          <w:sz w:val="24"/>
          <w:szCs w:val="24"/>
        </w:rPr>
        <w:t>frame</w:t>
      </w:r>
      <w:r>
        <w:rPr>
          <w:rFonts w:ascii="Times New Roman Regular" w:hAnsi="Times New Roman Regular" w:cs="Times New Roman Regular"/>
          <w:sz w:val="24"/>
          <w:szCs w:val="24"/>
        </w:rPr>
        <w:t xml:space="preserve"> by averaging the sentiment scores for each day.</w:t>
      </w:r>
    </w:p>
    <w:p w14:paraId="7CA8797C" w14:textId="77777777" w:rsidR="00B40933" w:rsidRDefault="00B40933">
      <w:pPr>
        <w:spacing w:line="360" w:lineRule="auto"/>
        <w:jc w:val="both"/>
        <w:rPr>
          <w:rFonts w:ascii="Times New Roman Regular" w:hAnsi="Times New Roman Regular" w:cs="Times New Roman Regular" w:hint="eastAsia"/>
          <w:b/>
          <w:bCs/>
          <w:sz w:val="24"/>
          <w:szCs w:val="24"/>
        </w:rPr>
      </w:pPr>
    </w:p>
    <w:p w14:paraId="664995DC" w14:textId="77777777" w:rsidR="00B40933" w:rsidRDefault="00B40933">
      <w:pPr>
        <w:spacing w:line="360" w:lineRule="auto"/>
        <w:jc w:val="both"/>
        <w:rPr>
          <w:rFonts w:ascii="Times New Roman Regular" w:hAnsi="Times New Roman Regular" w:cs="Times New Roman Regular" w:hint="eastAsia"/>
          <w:b/>
          <w:bCs/>
          <w:sz w:val="24"/>
          <w:szCs w:val="24"/>
        </w:rPr>
      </w:pPr>
    </w:p>
    <w:p w14:paraId="30071707" w14:textId="77777777" w:rsidR="00B40933" w:rsidRDefault="00B40933">
      <w:pPr>
        <w:spacing w:line="360" w:lineRule="auto"/>
        <w:jc w:val="both"/>
        <w:rPr>
          <w:rFonts w:ascii="Times New Roman Regular" w:hAnsi="Times New Roman Regular" w:cs="Times New Roman Regular" w:hint="eastAsia"/>
          <w:b/>
          <w:bCs/>
          <w:sz w:val="24"/>
          <w:szCs w:val="24"/>
        </w:rPr>
      </w:pPr>
    </w:p>
    <w:p w14:paraId="1B0B35EC" w14:textId="77777777" w:rsidR="00B40933" w:rsidRDefault="00B40933">
      <w:pPr>
        <w:spacing w:line="360" w:lineRule="auto"/>
        <w:jc w:val="both"/>
        <w:rPr>
          <w:rFonts w:ascii="Times New Roman Regular" w:hAnsi="Times New Roman Regular" w:cs="Times New Roman Regular" w:hint="eastAsia"/>
          <w:b/>
          <w:bCs/>
          <w:sz w:val="24"/>
          <w:szCs w:val="24"/>
        </w:rPr>
      </w:pPr>
    </w:p>
    <w:p w14:paraId="2BA4237E"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Final dataset creation</w:t>
      </w:r>
    </w:p>
    <w:p w14:paraId="52F26640" w14:textId="29D1654C" w:rsidR="00B40933" w:rsidRDefault="003926D2">
      <w:pPr>
        <w:keepNext/>
        <w:spacing w:line="360" w:lineRule="auto"/>
        <w:jc w:val="center"/>
        <w:rPr>
          <w:rFonts w:ascii="Times New Roman Regular" w:hAnsi="Times New Roman Regular" w:cs="Times New Roman Regular" w:hint="eastAsia"/>
        </w:rPr>
      </w:pPr>
      <w:r w:rsidRPr="002B6674">
        <w:rPr>
          <w:rFonts w:ascii="Times New Roman" w:hAnsi="Times New Roman" w:cs="Times New Roman"/>
          <w:noProof/>
        </w:rPr>
        <w:drawing>
          <wp:inline distT="0" distB="0" distL="0" distR="0" wp14:anchorId="6127E3F5" wp14:editId="5261158E">
            <wp:extent cx="3503221" cy="4971093"/>
            <wp:effectExtent l="0" t="0" r="254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511026" cy="4982169"/>
                    </a:xfrm>
                    <a:prstGeom prst="rect">
                      <a:avLst/>
                    </a:prstGeom>
                  </pic:spPr>
                </pic:pic>
              </a:graphicData>
            </a:graphic>
          </wp:inline>
        </w:drawing>
      </w:r>
    </w:p>
    <w:p w14:paraId="3849780C" w14:textId="172BE1DA" w:rsidR="00B40933" w:rsidRPr="00815623"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648" w:name="_Toc132182793"/>
      <w:r w:rsidRPr="00815623">
        <w:rPr>
          <w:rFonts w:ascii="Times New Roman Regular" w:hAnsi="Times New Roman Regular" w:cs="Times New Roman Regular"/>
          <w:b w:val="0"/>
          <w:bCs w:val="0"/>
          <w:smallCaps w:val="0"/>
          <w:color w:val="auto"/>
          <w:sz w:val="24"/>
          <w:szCs w:val="24"/>
        </w:rPr>
        <w:t xml:space="preserve">Figure </w:t>
      </w:r>
      <w:r w:rsidR="00BA3EB5" w:rsidRPr="00815623">
        <w:rPr>
          <w:rFonts w:ascii="Times New Roman Regular" w:hAnsi="Times New Roman Regular" w:cs="Times New Roman Regular" w:hint="eastAsia"/>
          <w:b w:val="0"/>
          <w:bCs w:val="0"/>
          <w:smallCaps w:val="0"/>
          <w:color w:val="auto"/>
          <w:sz w:val="24"/>
          <w:szCs w:val="24"/>
        </w:rPr>
        <w:fldChar w:fldCharType="begin"/>
      </w:r>
      <w:r w:rsidR="00BA3EB5" w:rsidRPr="00815623">
        <w:rPr>
          <w:rFonts w:ascii="Times New Roman Regular" w:hAnsi="Times New Roman Regular" w:cs="Times New Roman Regular" w:hint="eastAsia"/>
          <w:b w:val="0"/>
          <w:bCs w:val="0"/>
          <w:smallCaps w:val="0"/>
          <w:color w:val="auto"/>
          <w:sz w:val="24"/>
          <w:szCs w:val="24"/>
        </w:rPr>
        <w:instrText xml:space="preserve"> </w:instrText>
      </w:r>
      <w:r w:rsidR="00BA3EB5" w:rsidRPr="00815623">
        <w:rPr>
          <w:rFonts w:ascii="Times New Roman Regular" w:hAnsi="Times New Roman Regular" w:cs="Times New Roman Regular"/>
          <w:b w:val="0"/>
          <w:bCs w:val="0"/>
          <w:smallCaps w:val="0"/>
          <w:color w:val="auto"/>
          <w:sz w:val="24"/>
          <w:szCs w:val="24"/>
        </w:rPr>
        <w:instrText>SEQ Figure \* ARABIC</w:instrText>
      </w:r>
      <w:r w:rsidR="00BA3EB5" w:rsidRPr="00815623">
        <w:rPr>
          <w:rFonts w:ascii="Times New Roman Regular" w:hAnsi="Times New Roman Regular" w:cs="Times New Roman Regular" w:hint="eastAsia"/>
          <w:b w:val="0"/>
          <w:bCs w:val="0"/>
          <w:smallCaps w:val="0"/>
          <w:color w:val="auto"/>
          <w:sz w:val="24"/>
          <w:szCs w:val="24"/>
        </w:rPr>
        <w:instrText xml:space="preserve"> </w:instrText>
      </w:r>
      <w:r w:rsidR="00BA3EB5" w:rsidRPr="00815623">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41</w:t>
      </w:r>
      <w:r w:rsidR="00BA3EB5" w:rsidRPr="00815623">
        <w:rPr>
          <w:rFonts w:ascii="Times New Roman Regular" w:hAnsi="Times New Roman Regular" w:cs="Times New Roman Regular" w:hint="eastAsia"/>
          <w:b w:val="0"/>
          <w:bCs w:val="0"/>
          <w:smallCaps w:val="0"/>
          <w:color w:val="auto"/>
          <w:sz w:val="24"/>
          <w:szCs w:val="24"/>
        </w:rPr>
        <w:fldChar w:fldCharType="end"/>
      </w:r>
      <w:r w:rsidRPr="00815623">
        <w:rPr>
          <w:rFonts w:ascii="Times New Roman Regular" w:hAnsi="Times New Roman Regular" w:cs="Times New Roman Regular"/>
          <w:b w:val="0"/>
          <w:bCs w:val="0"/>
          <w:smallCaps w:val="0"/>
          <w:color w:val="auto"/>
          <w:sz w:val="24"/>
          <w:szCs w:val="24"/>
        </w:rPr>
        <w:t>: Combine all datasets (</w:t>
      </w:r>
      <w:r w:rsidRPr="00815623">
        <w:rPr>
          <w:rFonts w:ascii="Times New Roman Regular" w:hAnsi="Times New Roman Regular" w:cs="Times New Roman Regular"/>
          <w:b w:val="0"/>
          <w:bCs w:val="0"/>
          <w:i/>
          <w:iCs/>
          <w:smallCaps w:val="0"/>
          <w:color w:val="auto"/>
          <w:sz w:val="24"/>
          <w:szCs w:val="24"/>
        </w:rPr>
        <w:t>Self-Composed</w:t>
      </w:r>
      <w:r w:rsidRPr="00815623">
        <w:rPr>
          <w:rFonts w:ascii="Times New Roman Regular" w:hAnsi="Times New Roman Regular" w:cs="Times New Roman Regular"/>
          <w:b w:val="0"/>
          <w:bCs w:val="0"/>
          <w:smallCaps w:val="0"/>
          <w:color w:val="auto"/>
          <w:sz w:val="24"/>
          <w:szCs w:val="24"/>
        </w:rPr>
        <w:t>)</w:t>
      </w:r>
      <w:bookmarkEnd w:id="648"/>
    </w:p>
    <w:p w14:paraId="758F332E" w14:textId="7D307CB2"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script is used to create the final dataset that the model uses. It fetches all the datasets and combines them into a single data frame. Initially, a helper function removes unneeded columns from the data, which were decided upon conducting correlation tests</w:t>
      </w:r>
      <w:r w:rsidR="00AB34E3">
        <w:rPr>
          <w:rFonts w:ascii="Times New Roman Regular" w:hAnsi="Times New Roman Regular" w:cs="Times New Roman Regular"/>
          <w:sz w:val="24"/>
          <w:szCs w:val="24"/>
        </w:rPr>
        <w:t xml:space="preserve"> initially</w:t>
      </w:r>
      <w:r>
        <w:rPr>
          <w:rFonts w:ascii="Times New Roman Regular" w:hAnsi="Times New Roman Regular" w:cs="Times New Roman Regular"/>
          <w:sz w:val="24"/>
          <w:szCs w:val="24"/>
        </w:rPr>
        <w:t>. The mean of their respective columns imputes missing values of each feature of specific dates</w:t>
      </w:r>
      <w:r w:rsidR="003C0598">
        <w:rPr>
          <w:rFonts w:ascii="Times New Roman Regular" w:hAnsi="Times New Roman Regular" w:cs="Times New Roman Regular"/>
          <w:sz w:val="24"/>
          <w:szCs w:val="24"/>
        </w:rPr>
        <w:t xml:space="preserve">, </w:t>
      </w:r>
      <w:r w:rsidR="000655E0">
        <w:rPr>
          <w:rFonts w:ascii="Times New Roman Regular" w:hAnsi="Times New Roman Regular" w:cs="Times New Roman Regular"/>
          <w:sz w:val="24"/>
          <w:szCs w:val="24"/>
        </w:rPr>
        <w:t xml:space="preserve">and the </w:t>
      </w:r>
      <w:r>
        <w:rPr>
          <w:rFonts w:ascii="Times New Roman Regular" w:hAnsi="Times New Roman Regular" w:cs="Times New Roman Regular"/>
          <w:sz w:val="24"/>
          <w:szCs w:val="24"/>
        </w:rPr>
        <w:t xml:space="preserve">combined dataset </w:t>
      </w:r>
      <w:r w:rsidR="00192D99">
        <w:rPr>
          <w:rFonts w:ascii="Times New Roman Regular" w:hAnsi="Times New Roman Regular" w:cs="Times New Roman Regular"/>
          <w:sz w:val="24"/>
          <w:szCs w:val="24"/>
        </w:rPr>
        <w:t xml:space="preserve">is stored in </w:t>
      </w:r>
      <w:r w:rsidR="007978BF">
        <w:rPr>
          <w:rFonts w:ascii="Times New Roman Regular" w:hAnsi="Times New Roman Regular" w:cs="Times New Roman Regular"/>
          <w:sz w:val="24"/>
          <w:szCs w:val="24"/>
        </w:rPr>
        <w:t xml:space="preserve">a </w:t>
      </w:r>
      <w:r w:rsidR="00192D99">
        <w:rPr>
          <w:rFonts w:ascii="Times New Roman Regular" w:hAnsi="Times New Roman Regular" w:cs="Times New Roman Regular"/>
          <w:sz w:val="24"/>
          <w:szCs w:val="24"/>
        </w:rPr>
        <w:t xml:space="preserve">MongoDB </w:t>
      </w:r>
      <w:r w:rsidR="007978BF">
        <w:rPr>
          <w:rFonts w:ascii="Times New Roman Regular" w:hAnsi="Times New Roman Regular" w:cs="Times New Roman Regular"/>
          <w:sz w:val="24"/>
          <w:szCs w:val="24"/>
        </w:rPr>
        <w:t xml:space="preserve">collection </w:t>
      </w:r>
      <w:r>
        <w:rPr>
          <w:rFonts w:ascii="Times New Roman Regular" w:hAnsi="Times New Roman Regular" w:cs="Times New Roman Regular"/>
          <w:sz w:val="24"/>
          <w:szCs w:val="24"/>
        </w:rPr>
        <w:t>so the model can finally utilize it.</w:t>
      </w:r>
    </w:p>
    <w:p w14:paraId="11AB6F37" w14:textId="77777777" w:rsidR="00B40933" w:rsidRDefault="00B40933">
      <w:pPr>
        <w:spacing w:line="360" w:lineRule="auto"/>
        <w:jc w:val="both"/>
        <w:rPr>
          <w:rFonts w:ascii="Times New Roman Regular" w:hAnsi="Times New Roman Regular" w:cs="Times New Roman Regular" w:hint="eastAsia"/>
          <w:b/>
          <w:bCs/>
          <w:sz w:val="24"/>
          <w:szCs w:val="24"/>
        </w:rPr>
      </w:pPr>
    </w:p>
    <w:p w14:paraId="5B47788F" w14:textId="77777777" w:rsidR="00416BF0" w:rsidRDefault="00416BF0">
      <w:pPr>
        <w:spacing w:line="360" w:lineRule="auto"/>
        <w:jc w:val="both"/>
        <w:rPr>
          <w:rFonts w:ascii="Times New Roman Regular" w:hAnsi="Times New Roman Regular" w:cs="Times New Roman Regular" w:hint="eastAsia"/>
          <w:b/>
          <w:bCs/>
          <w:sz w:val="24"/>
          <w:szCs w:val="24"/>
        </w:rPr>
      </w:pPr>
    </w:p>
    <w:p w14:paraId="0553C93F" w14:textId="77777777" w:rsidR="00416BF0" w:rsidRDefault="00416BF0">
      <w:pPr>
        <w:spacing w:line="360" w:lineRule="auto"/>
        <w:jc w:val="both"/>
        <w:rPr>
          <w:rFonts w:ascii="Times New Roman Regular" w:hAnsi="Times New Roman Regular" w:cs="Times New Roman Regular" w:hint="eastAsia"/>
          <w:b/>
          <w:bCs/>
          <w:sz w:val="24"/>
          <w:szCs w:val="24"/>
        </w:rPr>
      </w:pPr>
    </w:p>
    <w:p w14:paraId="4B6AA6BB" w14:textId="0B5D840D" w:rsidR="00416BF0" w:rsidRPr="00CB2DA5" w:rsidRDefault="00416BF0" w:rsidP="00416BF0">
      <w:pPr>
        <w:pStyle w:val="Heading1"/>
        <w:spacing w:line="360" w:lineRule="auto"/>
        <w:rPr>
          <w:rFonts w:ascii="Times New Roman Regular" w:hAnsi="Times New Roman Regular" w:cs="Times New Roman Regular" w:hint="eastAsia"/>
          <w:b/>
          <w:bCs/>
          <w:color w:val="auto"/>
          <w:sz w:val="28"/>
          <w:szCs w:val="28"/>
        </w:rPr>
      </w:pPr>
      <w:bookmarkStart w:id="649" w:name="_E.7._User_interface"/>
      <w:bookmarkStart w:id="650" w:name="_Toc132325956"/>
      <w:bookmarkEnd w:id="649"/>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w:t>
      </w:r>
      <w:r w:rsidR="00D33504">
        <w:rPr>
          <w:rFonts w:ascii="Times New Roman Regular" w:hAnsi="Times New Roman Regular" w:cs="Times New Roman Regular"/>
          <w:b/>
          <w:bCs/>
          <w:color w:val="auto"/>
          <w:sz w:val="28"/>
          <w:szCs w:val="28"/>
        </w:rPr>
        <w:t>7</w:t>
      </w:r>
      <w:r w:rsidRPr="00CB2DA5">
        <w:rPr>
          <w:rFonts w:ascii="Times New Roman Regular" w:hAnsi="Times New Roman Regular" w:cs="Times New Roman Regular"/>
          <w:b/>
          <w:bCs/>
          <w:color w:val="auto"/>
          <w:sz w:val="28"/>
          <w:szCs w:val="28"/>
        </w:rPr>
        <w:t xml:space="preserve">. </w:t>
      </w:r>
      <w:r w:rsidR="00D33504">
        <w:rPr>
          <w:rFonts w:ascii="Times New Roman Regular" w:hAnsi="Times New Roman Regular" w:cs="Times New Roman Regular"/>
          <w:b/>
          <w:bCs/>
          <w:color w:val="auto"/>
          <w:sz w:val="28"/>
          <w:szCs w:val="28"/>
        </w:rPr>
        <w:t>User interface</w:t>
      </w:r>
      <w:bookmarkEnd w:id="650"/>
    </w:p>
    <w:p w14:paraId="07479905" w14:textId="77777777" w:rsidR="00142859" w:rsidRDefault="00142859" w:rsidP="00142859">
      <w:pPr>
        <w:keepNext/>
        <w:spacing w:line="360" w:lineRule="auto"/>
        <w:jc w:val="both"/>
      </w:pPr>
      <w:r>
        <w:rPr>
          <w:rFonts w:ascii="Times New Roman Regular" w:hAnsi="Times New Roman Regular" w:cs="Times New Roman Regular"/>
          <w:noProof/>
          <w:sz w:val="24"/>
          <w:szCs w:val="24"/>
        </w:rPr>
        <w:drawing>
          <wp:inline distT="0" distB="0" distL="0" distR="0" wp14:anchorId="74254C6C" wp14:editId="49511E02">
            <wp:extent cx="5943600" cy="65303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43600" cy="6530340"/>
                    </a:xfrm>
                    <a:prstGeom prst="rect">
                      <a:avLst/>
                    </a:prstGeom>
                    <a:noFill/>
                    <a:ln>
                      <a:noFill/>
                    </a:ln>
                  </pic:spPr>
                </pic:pic>
              </a:graphicData>
            </a:graphic>
          </wp:inline>
        </w:drawing>
      </w:r>
    </w:p>
    <w:p w14:paraId="3CCE24E8" w14:textId="6CF67A0D" w:rsidR="00416BF0" w:rsidRPr="00142859" w:rsidRDefault="00142859" w:rsidP="00142859">
      <w:pPr>
        <w:pStyle w:val="Caption"/>
        <w:jc w:val="center"/>
        <w:rPr>
          <w:rFonts w:ascii="Times New Roman" w:hAnsi="Times New Roman" w:cs="Times New Roman"/>
          <w:b w:val="0"/>
          <w:bCs w:val="0"/>
          <w:smallCaps w:val="0"/>
          <w:color w:val="auto"/>
          <w:sz w:val="26"/>
          <w:szCs w:val="26"/>
        </w:rPr>
      </w:pPr>
      <w:bookmarkStart w:id="651" w:name="_Toc132182794"/>
      <w:r w:rsidRPr="00142859">
        <w:rPr>
          <w:rFonts w:ascii="Times New Roman" w:hAnsi="Times New Roman" w:cs="Times New Roman"/>
          <w:b w:val="0"/>
          <w:bCs w:val="0"/>
          <w:smallCaps w:val="0"/>
          <w:color w:val="auto"/>
          <w:sz w:val="24"/>
          <w:szCs w:val="24"/>
        </w:rPr>
        <w:t xml:space="preserve">Figure </w:t>
      </w:r>
      <w:r w:rsidRPr="00142859">
        <w:rPr>
          <w:rFonts w:ascii="Times New Roman" w:hAnsi="Times New Roman" w:cs="Times New Roman"/>
          <w:b w:val="0"/>
          <w:bCs w:val="0"/>
          <w:smallCaps w:val="0"/>
          <w:color w:val="auto"/>
          <w:sz w:val="24"/>
          <w:szCs w:val="24"/>
        </w:rPr>
        <w:fldChar w:fldCharType="begin"/>
      </w:r>
      <w:r w:rsidRPr="00142859">
        <w:rPr>
          <w:rFonts w:ascii="Times New Roman" w:hAnsi="Times New Roman" w:cs="Times New Roman"/>
          <w:b w:val="0"/>
          <w:bCs w:val="0"/>
          <w:smallCaps w:val="0"/>
          <w:color w:val="auto"/>
          <w:sz w:val="24"/>
          <w:szCs w:val="24"/>
        </w:rPr>
        <w:instrText xml:space="preserve"> SEQ Figure \* ARABIC </w:instrText>
      </w:r>
      <w:r w:rsidRPr="00142859">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42</w:t>
      </w:r>
      <w:r w:rsidRPr="00142859">
        <w:rPr>
          <w:rFonts w:ascii="Times New Roman" w:hAnsi="Times New Roman" w:cs="Times New Roman"/>
          <w:b w:val="0"/>
          <w:bCs w:val="0"/>
          <w:smallCaps w:val="0"/>
          <w:color w:val="auto"/>
          <w:sz w:val="24"/>
          <w:szCs w:val="24"/>
        </w:rPr>
        <w:fldChar w:fldCharType="end"/>
      </w:r>
      <w:r w:rsidRPr="00142859">
        <w:rPr>
          <w:rFonts w:ascii="Times New Roman" w:hAnsi="Times New Roman" w:cs="Times New Roman"/>
          <w:b w:val="0"/>
          <w:bCs w:val="0"/>
          <w:smallCaps w:val="0"/>
          <w:color w:val="auto"/>
          <w:sz w:val="24"/>
          <w:szCs w:val="24"/>
        </w:rPr>
        <w:t>: GUI - Home (</w:t>
      </w:r>
      <w:r w:rsidRPr="00E31A30">
        <w:rPr>
          <w:rFonts w:ascii="Times New Roman" w:hAnsi="Times New Roman" w:cs="Times New Roman"/>
          <w:b w:val="0"/>
          <w:bCs w:val="0"/>
          <w:i/>
          <w:iCs/>
          <w:smallCaps w:val="0"/>
          <w:color w:val="auto"/>
          <w:sz w:val="24"/>
          <w:szCs w:val="24"/>
        </w:rPr>
        <w:t>Self-Composed</w:t>
      </w:r>
      <w:r w:rsidRPr="00142859">
        <w:rPr>
          <w:rFonts w:ascii="Times New Roman" w:hAnsi="Times New Roman" w:cs="Times New Roman"/>
          <w:b w:val="0"/>
          <w:bCs w:val="0"/>
          <w:smallCaps w:val="0"/>
          <w:color w:val="auto"/>
          <w:sz w:val="24"/>
          <w:szCs w:val="24"/>
        </w:rPr>
        <w:t>)</w:t>
      </w:r>
      <w:bookmarkEnd w:id="651"/>
    </w:p>
    <w:p w14:paraId="128E37D7"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3E613663"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0CFB96EA" w14:textId="77777777" w:rsidR="001D4A7C" w:rsidRDefault="001D4A7C" w:rsidP="00694745">
      <w:pPr>
        <w:keepNext/>
        <w:spacing w:line="360" w:lineRule="auto"/>
        <w:jc w:val="center"/>
      </w:pPr>
      <w:r>
        <w:rPr>
          <w:rFonts w:ascii="Times New Roman Regular" w:hAnsi="Times New Roman Regular" w:cs="Times New Roman Regular"/>
          <w:noProof/>
          <w:sz w:val="24"/>
          <w:szCs w:val="24"/>
        </w:rPr>
        <w:lastRenderedPageBreak/>
        <w:drawing>
          <wp:inline distT="0" distB="0" distL="0" distR="0" wp14:anchorId="74E7314D" wp14:editId="7DE0B7F4">
            <wp:extent cx="5362575" cy="4339904"/>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366951" cy="4343445"/>
                    </a:xfrm>
                    <a:prstGeom prst="rect">
                      <a:avLst/>
                    </a:prstGeom>
                    <a:noFill/>
                    <a:ln>
                      <a:noFill/>
                    </a:ln>
                  </pic:spPr>
                </pic:pic>
              </a:graphicData>
            </a:graphic>
          </wp:inline>
        </w:drawing>
      </w:r>
    </w:p>
    <w:p w14:paraId="1A34A033" w14:textId="0DDCBBE5" w:rsidR="00416BF0" w:rsidRPr="001D4A7C" w:rsidRDefault="001D4A7C" w:rsidP="001D4A7C">
      <w:pPr>
        <w:pStyle w:val="Caption"/>
        <w:jc w:val="center"/>
        <w:rPr>
          <w:rFonts w:ascii="Times New Roman" w:hAnsi="Times New Roman" w:cs="Times New Roman"/>
          <w:b w:val="0"/>
          <w:bCs w:val="0"/>
          <w:smallCaps w:val="0"/>
          <w:color w:val="auto"/>
          <w:sz w:val="26"/>
          <w:szCs w:val="26"/>
        </w:rPr>
      </w:pPr>
      <w:bookmarkStart w:id="652" w:name="_Toc132182795"/>
      <w:r w:rsidRPr="001D4A7C">
        <w:rPr>
          <w:rFonts w:ascii="Times New Roman" w:hAnsi="Times New Roman" w:cs="Times New Roman"/>
          <w:b w:val="0"/>
          <w:bCs w:val="0"/>
          <w:smallCaps w:val="0"/>
          <w:color w:val="auto"/>
          <w:sz w:val="24"/>
          <w:szCs w:val="24"/>
        </w:rPr>
        <w:t xml:space="preserve">Figure </w:t>
      </w:r>
      <w:r w:rsidRPr="001D4A7C">
        <w:rPr>
          <w:rFonts w:ascii="Times New Roman" w:hAnsi="Times New Roman" w:cs="Times New Roman"/>
          <w:b w:val="0"/>
          <w:bCs w:val="0"/>
          <w:smallCaps w:val="0"/>
          <w:color w:val="auto"/>
          <w:sz w:val="24"/>
          <w:szCs w:val="24"/>
        </w:rPr>
        <w:fldChar w:fldCharType="begin"/>
      </w:r>
      <w:r w:rsidRPr="001D4A7C">
        <w:rPr>
          <w:rFonts w:ascii="Times New Roman" w:hAnsi="Times New Roman" w:cs="Times New Roman"/>
          <w:b w:val="0"/>
          <w:bCs w:val="0"/>
          <w:smallCaps w:val="0"/>
          <w:color w:val="auto"/>
          <w:sz w:val="24"/>
          <w:szCs w:val="24"/>
        </w:rPr>
        <w:instrText xml:space="preserve"> SEQ Figure \* ARABIC </w:instrText>
      </w:r>
      <w:r w:rsidRPr="001D4A7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43</w:t>
      </w:r>
      <w:r w:rsidRPr="001D4A7C">
        <w:rPr>
          <w:rFonts w:ascii="Times New Roman" w:hAnsi="Times New Roman" w:cs="Times New Roman"/>
          <w:b w:val="0"/>
          <w:bCs w:val="0"/>
          <w:smallCaps w:val="0"/>
          <w:color w:val="auto"/>
          <w:sz w:val="24"/>
          <w:szCs w:val="24"/>
        </w:rPr>
        <w:fldChar w:fldCharType="end"/>
      </w:r>
      <w:r w:rsidRPr="001D4A7C">
        <w:rPr>
          <w:rFonts w:ascii="Times New Roman" w:hAnsi="Times New Roman" w:cs="Times New Roman"/>
          <w:b w:val="0"/>
          <w:bCs w:val="0"/>
          <w:smallCaps w:val="0"/>
          <w:color w:val="auto"/>
          <w:sz w:val="24"/>
          <w:szCs w:val="24"/>
        </w:rPr>
        <w:t>: GUI - News (</w:t>
      </w:r>
      <w:r w:rsidRPr="00E31A30">
        <w:rPr>
          <w:rFonts w:ascii="Times New Roman" w:hAnsi="Times New Roman" w:cs="Times New Roman"/>
          <w:b w:val="0"/>
          <w:bCs w:val="0"/>
          <w:i/>
          <w:iCs/>
          <w:smallCaps w:val="0"/>
          <w:color w:val="auto"/>
          <w:sz w:val="24"/>
          <w:szCs w:val="24"/>
        </w:rPr>
        <w:t>Self-Composed</w:t>
      </w:r>
      <w:r w:rsidRPr="001D4A7C">
        <w:rPr>
          <w:rFonts w:ascii="Times New Roman" w:hAnsi="Times New Roman" w:cs="Times New Roman"/>
          <w:b w:val="0"/>
          <w:bCs w:val="0"/>
          <w:smallCaps w:val="0"/>
          <w:color w:val="auto"/>
          <w:sz w:val="24"/>
          <w:szCs w:val="24"/>
        </w:rPr>
        <w:t>)</w:t>
      </w:r>
      <w:bookmarkEnd w:id="652"/>
    </w:p>
    <w:p w14:paraId="45683F39"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7013F44B" w14:textId="77777777" w:rsidR="00694745" w:rsidRDefault="00694745" w:rsidP="00694745">
      <w:pPr>
        <w:keepNext/>
        <w:spacing w:line="360" w:lineRule="auto"/>
        <w:jc w:val="center"/>
      </w:pPr>
      <w:r w:rsidRPr="00694745">
        <w:rPr>
          <w:rFonts w:ascii="Times New Roman Regular" w:hAnsi="Times New Roman Regular" w:cs="Times New Roman Regular"/>
          <w:noProof/>
          <w:sz w:val="24"/>
          <w:szCs w:val="24"/>
        </w:rPr>
        <w:drawing>
          <wp:inline distT="0" distB="0" distL="0" distR="0" wp14:anchorId="47667A22" wp14:editId="3D014D4F">
            <wp:extent cx="5370976" cy="2654501"/>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377140" cy="2657547"/>
                    </a:xfrm>
                    <a:prstGeom prst="rect">
                      <a:avLst/>
                    </a:prstGeom>
                  </pic:spPr>
                </pic:pic>
              </a:graphicData>
            </a:graphic>
          </wp:inline>
        </w:drawing>
      </w:r>
    </w:p>
    <w:p w14:paraId="153E15FB" w14:textId="3A68A14B" w:rsidR="00416BF0" w:rsidRPr="00694745" w:rsidRDefault="00694745" w:rsidP="00694745">
      <w:pPr>
        <w:pStyle w:val="Caption"/>
        <w:jc w:val="center"/>
        <w:rPr>
          <w:rFonts w:ascii="Times New Roman" w:hAnsi="Times New Roman" w:cs="Times New Roman"/>
          <w:b w:val="0"/>
          <w:bCs w:val="0"/>
          <w:smallCaps w:val="0"/>
          <w:color w:val="auto"/>
          <w:sz w:val="26"/>
          <w:szCs w:val="26"/>
        </w:rPr>
      </w:pPr>
      <w:bookmarkStart w:id="653" w:name="_Toc132182796"/>
      <w:r w:rsidRPr="00694745">
        <w:rPr>
          <w:rFonts w:ascii="Times New Roman" w:hAnsi="Times New Roman" w:cs="Times New Roman"/>
          <w:b w:val="0"/>
          <w:bCs w:val="0"/>
          <w:smallCaps w:val="0"/>
          <w:color w:val="auto"/>
          <w:sz w:val="24"/>
          <w:szCs w:val="24"/>
        </w:rPr>
        <w:t xml:space="preserve">Figure </w:t>
      </w:r>
      <w:r w:rsidRPr="00694745">
        <w:rPr>
          <w:rFonts w:ascii="Times New Roman" w:hAnsi="Times New Roman" w:cs="Times New Roman"/>
          <w:b w:val="0"/>
          <w:bCs w:val="0"/>
          <w:smallCaps w:val="0"/>
          <w:color w:val="auto"/>
          <w:sz w:val="24"/>
          <w:szCs w:val="24"/>
        </w:rPr>
        <w:fldChar w:fldCharType="begin"/>
      </w:r>
      <w:r w:rsidRPr="00694745">
        <w:rPr>
          <w:rFonts w:ascii="Times New Roman" w:hAnsi="Times New Roman" w:cs="Times New Roman"/>
          <w:b w:val="0"/>
          <w:bCs w:val="0"/>
          <w:smallCaps w:val="0"/>
          <w:color w:val="auto"/>
          <w:sz w:val="24"/>
          <w:szCs w:val="24"/>
        </w:rPr>
        <w:instrText xml:space="preserve"> SEQ Figure \* ARABIC </w:instrText>
      </w:r>
      <w:r w:rsidRPr="00694745">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44</w:t>
      </w:r>
      <w:r w:rsidRPr="00694745">
        <w:rPr>
          <w:rFonts w:ascii="Times New Roman" w:hAnsi="Times New Roman" w:cs="Times New Roman"/>
          <w:b w:val="0"/>
          <w:bCs w:val="0"/>
          <w:smallCaps w:val="0"/>
          <w:color w:val="auto"/>
          <w:sz w:val="24"/>
          <w:szCs w:val="24"/>
        </w:rPr>
        <w:fldChar w:fldCharType="end"/>
      </w:r>
      <w:r w:rsidRPr="00694745">
        <w:rPr>
          <w:rFonts w:ascii="Times New Roman" w:hAnsi="Times New Roman" w:cs="Times New Roman"/>
          <w:b w:val="0"/>
          <w:bCs w:val="0"/>
          <w:smallCaps w:val="0"/>
          <w:color w:val="auto"/>
          <w:sz w:val="24"/>
          <w:szCs w:val="24"/>
        </w:rPr>
        <w:t>: GUI - Cryptocurrencies (</w:t>
      </w:r>
      <w:r w:rsidRPr="00E31A30">
        <w:rPr>
          <w:rFonts w:ascii="Times New Roman" w:hAnsi="Times New Roman" w:cs="Times New Roman"/>
          <w:b w:val="0"/>
          <w:bCs w:val="0"/>
          <w:i/>
          <w:iCs/>
          <w:smallCaps w:val="0"/>
          <w:color w:val="auto"/>
          <w:sz w:val="24"/>
          <w:szCs w:val="24"/>
        </w:rPr>
        <w:t>Self-Composed</w:t>
      </w:r>
      <w:r w:rsidRPr="00694745">
        <w:rPr>
          <w:rFonts w:ascii="Times New Roman" w:hAnsi="Times New Roman" w:cs="Times New Roman"/>
          <w:b w:val="0"/>
          <w:bCs w:val="0"/>
          <w:smallCaps w:val="0"/>
          <w:color w:val="auto"/>
          <w:sz w:val="24"/>
          <w:szCs w:val="24"/>
        </w:rPr>
        <w:t>)</w:t>
      </w:r>
      <w:bookmarkEnd w:id="653"/>
    </w:p>
    <w:p w14:paraId="006B8062" w14:textId="77777777" w:rsidR="00694745" w:rsidRDefault="00694745" w:rsidP="00694745">
      <w:pPr>
        <w:keepNext/>
        <w:spacing w:line="360" w:lineRule="auto"/>
        <w:jc w:val="center"/>
      </w:pPr>
      <w:r>
        <w:rPr>
          <w:rFonts w:ascii="Times New Roman Regular" w:hAnsi="Times New Roman Regular" w:cs="Times New Roman Regular"/>
          <w:noProof/>
          <w:sz w:val="24"/>
          <w:szCs w:val="24"/>
        </w:rPr>
        <w:lastRenderedPageBreak/>
        <w:drawing>
          <wp:inline distT="0" distB="0" distL="0" distR="0" wp14:anchorId="661BC14D" wp14:editId="5FF31858">
            <wp:extent cx="5417462" cy="77533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422198" cy="7760128"/>
                    </a:xfrm>
                    <a:prstGeom prst="rect">
                      <a:avLst/>
                    </a:prstGeom>
                    <a:noFill/>
                    <a:ln>
                      <a:noFill/>
                    </a:ln>
                  </pic:spPr>
                </pic:pic>
              </a:graphicData>
            </a:graphic>
          </wp:inline>
        </w:drawing>
      </w:r>
    </w:p>
    <w:p w14:paraId="2691C3C5" w14:textId="37AC32FA" w:rsidR="00416BF0" w:rsidRPr="00694745" w:rsidRDefault="00694745" w:rsidP="00694745">
      <w:pPr>
        <w:pStyle w:val="Caption"/>
        <w:jc w:val="center"/>
        <w:rPr>
          <w:rFonts w:ascii="Times New Roman" w:hAnsi="Times New Roman" w:cs="Times New Roman"/>
          <w:b w:val="0"/>
          <w:bCs w:val="0"/>
          <w:smallCaps w:val="0"/>
          <w:color w:val="auto"/>
          <w:sz w:val="26"/>
          <w:szCs w:val="26"/>
        </w:rPr>
      </w:pPr>
      <w:bookmarkStart w:id="654" w:name="_Toc132182797"/>
      <w:r w:rsidRPr="00694745">
        <w:rPr>
          <w:rFonts w:ascii="Times New Roman" w:hAnsi="Times New Roman" w:cs="Times New Roman"/>
          <w:b w:val="0"/>
          <w:bCs w:val="0"/>
          <w:smallCaps w:val="0"/>
          <w:color w:val="auto"/>
          <w:sz w:val="24"/>
          <w:szCs w:val="24"/>
        </w:rPr>
        <w:t xml:space="preserve">Figure </w:t>
      </w:r>
      <w:r w:rsidRPr="00694745">
        <w:rPr>
          <w:rFonts w:ascii="Times New Roman" w:hAnsi="Times New Roman" w:cs="Times New Roman"/>
          <w:b w:val="0"/>
          <w:bCs w:val="0"/>
          <w:smallCaps w:val="0"/>
          <w:color w:val="auto"/>
          <w:sz w:val="24"/>
          <w:szCs w:val="24"/>
        </w:rPr>
        <w:fldChar w:fldCharType="begin"/>
      </w:r>
      <w:r w:rsidRPr="00694745">
        <w:rPr>
          <w:rFonts w:ascii="Times New Roman" w:hAnsi="Times New Roman" w:cs="Times New Roman"/>
          <w:b w:val="0"/>
          <w:bCs w:val="0"/>
          <w:smallCaps w:val="0"/>
          <w:color w:val="auto"/>
          <w:sz w:val="24"/>
          <w:szCs w:val="24"/>
        </w:rPr>
        <w:instrText xml:space="preserve"> SEQ Figure \* ARABIC </w:instrText>
      </w:r>
      <w:r w:rsidRPr="00694745">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45</w:t>
      </w:r>
      <w:r w:rsidRPr="00694745">
        <w:rPr>
          <w:rFonts w:ascii="Times New Roman" w:hAnsi="Times New Roman" w:cs="Times New Roman"/>
          <w:b w:val="0"/>
          <w:bCs w:val="0"/>
          <w:smallCaps w:val="0"/>
          <w:color w:val="auto"/>
          <w:sz w:val="24"/>
          <w:szCs w:val="24"/>
        </w:rPr>
        <w:fldChar w:fldCharType="end"/>
      </w:r>
      <w:r w:rsidRPr="00694745">
        <w:rPr>
          <w:rFonts w:ascii="Times New Roman" w:hAnsi="Times New Roman" w:cs="Times New Roman"/>
          <w:b w:val="0"/>
          <w:bCs w:val="0"/>
          <w:smallCaps w:val="0"/>
          <w:color w:val="auto"/>
          <w:sz w:val="24"/>
          <w:szCs w:val="24"/>
        </w:rPr>
        <w:t>: GUI - Cryptocurrency (</w:t>
      </w:r>
      <w:r w:rsidRPr="00E31A30">
        <w:rPr>
          <w:rFonts w:ascii="Times New Roman" w:hAnsi="Times New Roman" w:cs="Times New Roman"/>
          <w:b w:val="0"/>
          <w:bCs w:val="0"/>
          <w:i/>
          <w:iCs/>
          <w:smallCaps w:val="0"/>
          <w:color w:val="auto"/>
          <w:sz w:val="24"/>
          <w:szCs w:val="24"/>
        </w:rPr>
        <w:t>Self-Composed</w:t>
      </w:r>
      <w:r w:rsidRPr="00694745">
        <w:rPr>
          <w:rFonts w:ascii="Times New Roman" w:hAnsi="Times New Roman" w:cs="Times New Roman"/>
          <w:b w:val="0"/>
          <w:bCs w:val="0"/>
          <w:smallCaps w:val="0"/>
          <w:color w:val="auto"/>
          <w:sz w:val="24"/>
          <w:szCs w:val="24"/>
        </w:rPr>
        <w:t>)</w:t>
      </w:r>
      <w:bookmarkEnd w:id="654"/>
    </w:p>
    <w:p w14:paraId="254A2049" w14:textId="77777777" w:rsidR="00AD1ED9" w:rsidRDefault="00AD1ED9" w:rsidP="00AD1ED9">
      <w:pPr>
        <w:keepNext/>
        <w:spacing w:line="360" w:lineRule="auto"/>
        <w:jc w:val="both"/>
      </w:pPr>
      <w:r>
        <w:rPr>
          <w:rFonts w:ascii="Times New Roman Regular" w:hAnsi="Times New Roman Regular" w:cs="Times New Roman Regular"/>
          <w:noProof/>
          <w:sz w:val="24"/>
          <w:szCs w:val="24"/>
        </w:rPr>
        <w:lastRenderedPageBreak/>
        <w:drawing>
          <wp:inline distT="0" distB="0" distL="0" distR="0" wp14:anchorId="6A5EC766" wp14:editId="335F37EF">
            <wp:extent cx="5943600" cy="2971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352247E" w14:textId="51E08986" w:rsidR="00416BF0" w:rsidRPr="00AD1ED9" w:rsidRDefault="00AD1ED9" w:rsidP="00AD1ED9">
      <w:pPr>
        <w:pStyle w:val="Caption"/>
        <w:jc w:val="center"/>
        <w:rPr>
          <w:rFonts w:ascii="Times New Roman" w:hAnsi="Times New Roman" w:cs="Times New Roman"/>
          <w:b w:val="0"/>
          <w:bCs w:val="0"/>
          <w:smallCaps w:val="0"/>
          <w:color w:val="auto"/>
          <w:sz w:val="26"/>
          <w:szCs w:val="26"/>
        </w:rPr>
      </w:pPr>
      <w:bookmarkStart w:id="655" w:name="_Toc132182798"/>
      <w:r w:rsidRPr="00AD1ED9">
        <w:rPr>
          <w:rFonts w:ascii="Times New Roman" w:hAnsi="Times New Roman" w:cs="Times New Roman"/>
          <w:b w:val="0"/>
          <w:bCs w:val="0"/>
          <w:smallCaps w:val="0"/>
          <w:color w:val="auto"/>
          <w:sz w:val="24"/>
          <w:szCs w:val="24"/>
        </w:rPr>
        <w:t xml:space="preserve">Figure </w:t>
      </w:r>
      <w:r w:rsidRPr="00AD1ED9">
        <w:rPr>
          <w:rFonts w:ascii="Times New Roman" w:hAnsi="Times New Roman" w:cs="Times New Roman"/>
          <w:b w:val="0"/>
          <w:bCs w:val="0"/>
          <w:smallCaps w:val="0"/>
          <w:color w:val="auto"/>
          <w:sz w:val="24"/>
          <w:szCs w:val="24"/>
        </w:rPr>
        <w:fldChar w:fldCharType="begin"/>
      </w:r>
      <w:r w:rsidRPr="00AD1ED9">
        <w:rPr>
          <w:rFonts w:ascii="Times New Roman" w:hAnsi="Times New Roman" w:cs="Times New Roman"/>
          <w:b w:val="0"/>
          <w:bCs w:val="0"/>
          <w:smallCaps w:val="0"/>
          <w:color w:val="auto"/>
          <w:sz w:val="24"/>
          <w:szCs w:val="24"/>
        </w:rPr>
        <w:instrText xml:space="preserve"> SEQ Figure \* ARABIC </w:instrText>
      </w:r>
      <w:r w:rsidRPr="00AD1ED9">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46</w:t>
      </w:r>
      <w:r w:rsidRPr="00AD1ED9">
        <w:rPr>
          <w:rFonts w:ascii="Times New Roman" w:hAnsi="Times New Roman" w:cs="Times New Roman"/>
          <w:b w:val="0"/>
          <w:bCs w:val="0"/>
          <w:smallCaps w:val="0"/>
          <w:color w:val="auto"/>
          <w:sz w:val="24"/>
          <w:szCs w:val="24"/>
        </w:rPr>
        <w:fldChar w:fldCharType="end"/>
      </w:r>
      <w:r w:rsidRPr="00AD1ED9">
        <w:rPr>
          <w:rFonts w:ascii="Times New Roman" w:hAnsi="Times New Roman" w:cs="Times New Roman"/>
          <w:b w:val="0"/>
          <w:bCs w:val="0"/>
          <w:smallCaps w:val="0"/>
          <w:color w:val="auto"/>
          <w:sz w:val="24"/>
          <w:szCs w:val="24"/>
        </w:rPr>
        <w:t>: GUI - Admin login (</w:t>
      </w:r>
      <w:r w:rsidRPr="00E31A30">
        <w:rPr>
          <w:rFonts w:ascii="Times New Roman" w:hAnsi="Times New Roman" w:cs="Times New Roman"/>
          <w:b w:val="0"/>
          <w:bCs w:val="0"/>
          <w:i/>
          <w:iCs/>
          <w:smallCaps w:val="0"/>
          <w:color w:val="auto"/>
          <w:sz w:val="24"/>
          <w:szCs w:val="24"/>
        </w:rPr>
        <w:t>Self-Composed</w:t>
      </w:r>
      <w:r w:rsidRPr="00AD1ED9">
        <w:rPr>
          <w:rFonts w:ascii="Times New Roman" w:hAnsi="Times New Roman" w:cs="Times New Roman"/>
          <w:b w:val="0"/>
          <w:bCs w:val="0"/>
          <w:smallCaps w:val="0"/>
          <w:color w:val="auto"/>
          <w:sz w:val="24"/>
          <w:szCs w:val="24"/>
        </w:rPr>
        <w:t>)</w:t>
      </w:r>
      <w:bookmarkEnd w:id="655"/>
    </w:p>
    <w:p w14:paraId="51D01A16" w14:textId="77777777" w:rsidR="00A252E5" w:rsidRDefault="00A252E5" w:rsidP="00A252E5">
      <w:pPr>
        <w:keepNext/>
        <w:spacing w:line="360" w:lineRule="auto"/>
        <w:jc w:val="both"/>
      </w:pPr>
      <w:r>
        <w:rPr>
          <w:rFonts w:ascii="Times New Roman Regular" w:hAnsi="Times New Roman Regular" w:cs="Times New Roman Regular"/>
          <w:noProof/>
          <w:sz w:val="24"/>
          <w:szCs w:val="24"/>
        </w:rPr>
        <w:drawing>
          <wp:inline distT="0" distB="0" distL="0" distR="0" wp14:anchorId="73CA9047" wp14:editId="1133E8C2">
            <wp:extent cx="5943600" cy="2971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662C5AF7" w14:textId="57617673" w:rsidR="00416BF0" w:rsidRPr="00A252E5" w:rsidRDefault="00A252E5" w:rsidP="00A252E5">
      <w:pPr>
        <w:pStyle w:val="Caption"/>
        <w:jc w:val="center"/>
        <w:rPr>
          <w:rFonts w:ascii="Times New Roman" w:hAnsi="Times New Roman" w:cs="Times New Roman"/>
          <w:b w:val="0"/>
          <w:bCs w:val="0"/>
          <w:smallCaps w:val="0"/>
          <w:color w:val="auto"/>
          <w:sz w:val="26"/>
          <w:szCs w:val="26"/>
        </w:rPr>
      </w:pPr>
      <w:bookmarkStart w:id="656" w:name="_Toc132182799"/>
      <w:r w:rsidRPr="00A252E5">
        <w:rPr>
          <w:rFonts w:ascii="Times New Roman" w:hAnsi="Times New Roman" w:cs="Times New Roman"/>
          <w:b w:val="0"/>
          <w:bCs w:val="0"/>
          <w:smallCaps w:val="0"/>
          <w:color w:val="auto"/>
          <w:sz w:val="24"/>
          <w:szCs w:val="24"/>
        </w:rPr>
        <w:t xml:space="preserve">Figure </w:t>
      </w:r>
      <w:r w:rsidRPr="00A252E5">
        <w:rPr>
          <w:rFonts w:ascii="Times New Roman" w:hAnsi="Times New Roman" w:cs="Times New Roman"/>
          <w:b w:val="0"/>
          <w:bCs w:val="0"/>
          <w:smallCaps w:val="0"/>
          <w:color w:val="auto"/>
          <w:sz w:val="24"/>
          <w:szCs w:val="24"/>
        </w:rPr>
        <w:fldChar w:fldCharType="begin"/>
      </w:r>
      <w:r w:rsidRPr="00A252E5">
        <w:rPr>
          <w:rFonts w:ascii="Times New Roman" w:hAnsi="Times New Roman" w:cs="Times New Roman"/>
          <w:b w:val="0"/>
          <w:bCs w:val="0"/>
          <w:smallCaps w:val="0"/>
          <w:color w:val="auto"/>
          <w:sz w:val="24"/>
          <w:szCs w:val="24"/>
        </w:rPr>
        <w:instrText xml:space="preserve"> SEQ Figure \* ARABIC </w:instrText>
      </w:r>
      <w:r w:rsidRPr="00A252E5">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47</w:t>
      </w:r>
      <w:r w:rsidRPr="00A252E5">
        <w:rPr>
          <w:rFonts w:ascii="Times New Roman" w:hAnsi="Times New Roman" w:cs="Times New Roman"/>
          <w:b w:val="0"/>
          <w:bCs w:val="0"/>
          <w:smallCaps w:val="0"/>
          <w:color w:val="auto"/>
          <w:sz w:val="24"/>
          <w:szCs w:val="24"/>
        </w:rPr>
        <w:fldChar w:fldCharType="end"/>
      </w:r>
      <w:r w:rsidRPr="00A252E5">
        <w:rPr>
          <w:rFonts w:ascii="Times New Roman" w:hAnsi="Times New Roman" w:cs="Times New Roman"/>
          <w:b w:val="0"/>
          <w:bCs w:val="0"/>
          <w:smallCaps w:val="0"/>
          <w:color w:val="auto"/>
          <w:sz w:val="24"/>
          <w:szCs w:val="24"/>
        </w:rPr>
        <w:t>: GUI - Admin metrics (</w:t>
      </w:r>
      <w:r w:rsidRPr="00E31A30">
        <w:rPr>
          <w:rFonts w:ascii="Times New Roman" w:hAnsi="Times New Roman" w:cs="Times New Roman"/>
          <w:b w:val="0"/>
          <w:bCs w:val="0"/>
          <w:i/>
          <w:iCs/>
          <w:smallCaps w:val="0"/>
          <w:color w:val="auto"/>
          <w:sz w:val="24"/>
          <w:szCs w:val="24"/>
        </w:rPr>
        <w:t>Self-Composed</w:t>
      </w:r>
      <w:r w:rsidRPr="00A252E5">
        <w:rPr>
          <w:rFonts w:ascii="Times New Roman" w:hAnsi="Times New Roman" w:cs="Times New Roman"/>
          <w:b w:val="0"/>
          <w:bCs w:val="0"/>
          <w:smallCaps w:val="0"/>
          <w:color w:val="auto"/>
          <w:sz w:val="24"/>
          <w:szCs w:val="24"/>
        </w:rPr>
        <w:t>)</w:t>
      </w:r>
      <w:bookmarkEnd w:id="656"/>
    </w:p>
    <w:p w14:paraId="0423F9BE"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2E5C9E65"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41BEF35C" w14:textId="77777777" w:rsidR="00416BF0" w:rsidRDefault="00416BF0">
      <w:pPr>
        <w:spacing w:line="360" w:lineRule="auto"/>
        <w:jc w:val="both"/>
        <w:rPr>
          <w:rFonts w:ascii="Times New Roman Regular" w:hAnsi="Times New Roman Regular" w:cs="Times New Roman Regular" w:hint="eastAsia"/>
          <w:sz w:val="24"/>
          <w:szCs w:val="24"/>
        </w:rPr>
      </w:pPr>
    </w:p>
    <w:p w14:paraId="15EDFDD5" w14:textId="77777777" w:rsidR="0017195F" w:rsidRDefault="0017195F">
      <w:pPr>
        <w:spacing w:line="360" w:lineRule="auto"/>
        <w:jc w:val="both"/>
        <w:rPr>
          <w:rFonts w:ascii="Times New Roman Regular" w:hAnsi="Times New Roman Regular" w:cs="Times New Roman Regular" w:hint="eastAsia"/>
          <w:sz w:val="24"/>
          <w:szCs w:val="24"/>
        </w:rPr>
      </w:pPr>
    </w:p>
    <w:p w14:paraId="5A4FAC14" w14:textId="77777777" w:rsidR="002106A1" w:rsidRDefault="002106A1" w:rsidP="002106A1">
      <w:pPr>
        <w:keepNext/>
        <w:spacing w:line="360" w:lineRule="auto"/>
        <w:jc w:val="center"/>
      </w:pPr>
      <w:r>
        <w:rPr>
          <w:rFonts w:ascii="Times New Roman Regular" w:hAnsi="Times New Roman Regular" w:cs="Times New Roman Regular"/>
          <w:noProof/>
          <w:sz w:val="24"/>
          <w:szCs w:val="24"/>
        </w:rPr>
        <w:lastRenderedPageBreak/>
        <w:drawing>
          <wp:inline distT="0" distB="0" distL="0" distR="0" wp14:anchorId="1AF994FB" wp14:editId="37729211">
            <wp:extent cx="5413651" cy="7752522"/>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416790" cy="7757017"/>
                    </a:xfrm>
                    <a:prstGeom prst="rect">
                      <a:avLst/>
                    </a:prstGeom>
                    <a:noFill/>
                    <a:ln>
                      <a:noFill/>
                    </a:ln>
                  </pic:spPr>
                </pic:pic>
              </a:graphicData>
            </a:graphic>
          </wp:inline>
        </w:drawing>
      </w:r>
    </w:p>
    <w:p w14:paraId="11F76163" w14:textId="33F966E1" w:rsidR="0017195F" w:rsidRDefault="002106A1" w:rsidP="00136FBA">
      <w:pPr>
        <w:pStyle w:val="Caption"/>
        <w:jc w:val="center"/>
        <w:rPr>
          <w:rFonts w:ascii="Times New Roman Regular" w:hAnsi="Times New Roman Regular" w:cs="Times New Roman Regular" w:hint="eastAsia"/>
          <w:sz w:val="24"/>
          <w:szCs w:val="24"/>
        </w:rPr>
      </w:pPr>
      <w:bookmarkStart w:id="657" w:name="_Toc132182800"/>
      <w:r w:rsidRPr="002106A1">
        <w:rPr>
          <w:rFonts w:ascii="Times New Roman" w:hAnsi="Times New Roman" w:cs="Times New Roman"/>
          <w:b w:val="0"/>
          <w:bCs w:val="0"/>
          <w:smallCaps w:val="0"/>
          <w:color w:val="auto"/>
          <w:sz w:val="24"/>
          <w:szCs w:val="24"/>
        </w:rPr>
        <w:t xml:space="preserve">Figure </w:t>
      </w:r>
      <w:r w:rsidRPr="002106A1">
        <w:rPr>
          <w:rFonts w:ascii="Times New Roman" w:hAnsi="Times New Roman" w:cs="Times New Roman"/>
          <w:b w:val="0"/>
          <w:bCs w:val="0"/>
          <w:smallCaps w:val="0"/>
          <w:color w:val="auto"/>
          <w:sz w:val="24"/>
          <w:szCs w:val="24"/>
        </w:rPr>
        <w:fldChar w:fldCharType="begin"/>
      </w:r>
      <w:r w:rsidRPr="002106A1">
        <w:rPr>
          <w:rFonts w:ascii="Times New Roman" w:hAnsi="Times New Roman" w:cs="Times New Roman"/>
          <w:b w:val="0"/>
          <w:bCs w:val="0"/>
          <w:smallCaps w:val="0"/>
          <w:color w:val="auto"/>
          <w:sz w:val="24"/>
          <w:szCs w:val="24"/>
        </w:rPr>
        <w:instrText xml:space="preserve"> SEQ Figure \* ARABIC </w:instrText>
      </w:r>
      <w:r w:rsidRPr="002106A1">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48</w:t>
      </w:r>
      <w:r w:rsidRPr="002106A1">
        <w:rPr>
          <w:rFonts w:ascii="Times New Roman" w:hAnsi="Times New Roman" w:cs="Times New Roman"/>
          <w:b w:val="0"/>
          <w:bCs w:val="0"/>
          <w:smallCaps w:val="0"/>
          <w:color w:val="auto"/>
          <w:sz w:val="24"/>
          <w:szCs w:val="24"/>
        </w:rPr>
        <w:fldChar w:fldCharType="end"/>
      </w:r>
      <w:r w:rsidRPr="002106A1">
        <w:rPr>
          <w:rFonts w:ascii="Times New Roman" w:hAnsi="Times New Roman" w:cs="Times New Roman"/>
          <w:b w:val="0"/>
          <w:bCs w:val="0"/>
          <w:smallCaps w:val="0"/>
          <w:color w:val="auto"/>
          <w:sz w:val="24"/>
          <w:szCs w:val="24"/>
        </w:rPr>
        <w:t>: GUI - Forecast (</w:t>
      </w:r>
      <w:r w:rsidRPr="00E31A30">
        <w:rPr>
          <w:rFonts w:ascii="Times New Roman" w:hAnsi="Times New Roman" w:cs="Times New Roman"/>
          <w:b w:val="0"/>
          <w:bCs w:val="0"/>
          <w:i/>
          <w:iCs/>
          <w:smallCaps w:val="0"/>
          <w:color w:val="auto"/>
          <w:sz w:val="24"/>
          <w:szCs w:val="24"/>
        </w:rPr>
        <w:t>Self-Composed</w:t>
      </w:r>
      <w:r w:rsidRPr="002106A1">
        <w:rPr>
          <w:rFonts w:ascii="Times New Roman" w:hAnsi="Times New Roman" w:cs="Times New Roman"/>
          <w:b w:val="0"/>
          <w:bCs w:val="0"/>
          <w:smallCaps w:val="0"/>
          <w:color w:val="auto"/>
          <w:sz w:val="24"/>
          <w:szCs w:val="24"/>
        </w:rPr>
        <w:t>)</w:t>
      </w:r>
      <w:bookmarkEnd w:id="657"/>
    </w:p>
    <w:p w14:paraId="5C24663C" w14:textId="21953170" w:rsidR="00D45775" w:rsidRPr="000C2BBE" w:rsidRDefault="00D45775" w:rsidP="00A655C9">
      <w:pPr>
        <w:pStyle w:val="Heading1"/>
        <w:pBdr>
          <w:bottom w:val="double" w:sz="6" w:space="1" w:color="auto"/>
        </w:pBdr>
        <w:spacing w:line="360" w:lineRule="auto"/>
        <w:jc w:val="center"/>
        <w:rPr>
          <w:rFonts w:ascii="Arial" w:hAnsi="Arial" w:cs="Arial"/>
          <w:b/>
          <w:bCs/>
          <w:color w:val="auto"/>
          <w:sz w:val="32"/>
          <w:szCs w:val="32"/>
        </w:rPr>
      </w:pPr>
      <w:bookmarkStart w:id="658" w:name="_Toc132325957"/>
      <w:r w:rsidRPr="000C2BBE">
        <w:rPr>
          <w:rFonts w:ascii="Arial" w:hAnsi="Arial" w:cs="Arial"/>
          <w:b/>
          <w:bCs/>
          <w:color w:val="auto"/>
          <w:sz w:val="32"/>
          <w:szCs w:val="32"/>
        </w:rPr>
        <w:lastRenderedPageBreak/>
        <w:t xml:space="preserve">APPENDIX </w:t>
      </w:r>
      <w:r w:rsidR="00281A09">
        <w:rPr>
          <w:rFonts w:ascii="Arial" w:hAnsi="Arial" w:cs="Arial"/>
          <w:b/>
          <w:bCs/>
          <w:color w:val="auto"/>
          <w:sz w:val="32"/>
          <w:szCs w:val="32"/>
        </w:rPr>
        <w:t>F</w:t>
      </w:r>
      <w:r w:rsidRPr="000C2BBE">
        <w:rPr>
          <w:rFonts w:ascii="Arial" w:hAnsi="Arial" w:cs="Arial"/>
          <w:b/>
          <w:bCs/>
          <w:color w:val="auto"/>
          <w:sz w:val="32"/>
          <w:szCs w:val="32"/>
        </w:rPr>
        <w:t xml:space="preserve"> – TESTING</w:t>
      </w:r>
      <w:bookmarkEnd w:id="658"/>
    </w:p>
    <w:p w14:paraId="7BEB4E4D" w14:textId="6B6FB4AA" w:rsidR="002815C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659" w:name="_D.1._Functional_testing"/>
      <w:bookmarkStart w:id="660" w:name="_F.1._Functional_testing"/>
      <w:bookmarkStart w:id="661" w:name="_Toc132325958"/>
      <w:bookmarkEnd w:id="659"/>
      <w:bookmarkEnd w:id="660"/>
      <w:r>
        <w:rPr>
          <w:rFonts w:ascii="Times New Roman Regular" w:hAnsi="Times New Roman Regular" w:cs="Times New Roman Regular"/>
          <w:b/>
          <w:bCs/>
          <w:color w:val="auto"/>
          <w:sz w:val="28"/>
          <w:szCs w:val="28"/>
        </w:rPr>
        <w:t>F</w:t>
      </w:r>
      <w:r w:rsidR="00C96C38" w:rsidRPr="006074A8">
        <w:rPr>
          <w:rFonts w:ascii="Times New Roman Regular" w:hAnsi="Times New Roman Regular" w:cs="Times New Roman Regular"/>
          <w:b/>
          <w:bCs/>
          <w:color w:val="auto"/>
          <w:sz w:val="28"/>
          <w:szCs w:val="28"/>
        </w:rPr>
        <w:t>.1. Functional testing</w:t>
      </w:r>
      <w:bookmarkEnd w:id="661"/>
    </w:p>
    <w:p w14:paraId="18475E64" w14:textId="32863A1F" w:rsidR="00AB0912" w:rsidRPr="0081175E" w:rsidRDefault="00AB0912" w:rsidP="00AB0912">
      <w:pPr>
        <w:pStyle w:val="Caption"/>
        <w:keepNext/>
        <w:jc w:val="center"/>
        <w:rPr>
          <w:rFonts w:ascii="Times New Roman" w:hAnsi="Times New Roman" w:cs="Times New Roman"/>
          <w:b w:val="0"/>
          <w:bCs w:val="0"/>
          <w:smallCaps w:val="0"/>
          <w:color w:val="auto"/>
          <w:sz w:val="24"/>
          <w:szCs w:val="24"/>
        </w:rPr>
      </w:pPr>
      <w:bookmarkStart w:id="662" w:name="_Toc132182745"/>
      <w:r w:rsidRPr="0081175E">
        <w:rPr>
          <w:rFonts w:ascii="Times New Roman" w:hAnsi="Times New Roman" w:cs="Times New Roman"/>
          <w:b w:val="0"/>
          <w:bCs w:val="0"/>
          <w:smallCaps w:val="0"/>
          <w:color w:val="auto"/>
          <w:sz w:val="24"/>
          <w:szCs w:val="24"/>
        </w:rPr>
        <w:t xml:space="preserve">Table </w:t>
      </w:r>
      <w:r w:rsidRPr="0081175E">
        <w:rPr>
          <w:rFonts w:ascii="Times New Roman" w:hAnsi="Times New Roman" w:cs="Times New Roman"/>
          <w:b w:val="0"/>
          <w:bCs w:val="0"/>
          <w:smallCaps w:val="0"/>
          <w:color w:val="auto"/>
          <w:sz w:val="24"/>
          <w:szCs w:val="24"/>
        </w:rPr>
        <w:fldChar w:fldCharType="begin"/>
      </w:r>
      <w:r w:rsidRPr="0081175E">
        <w:rPr>
          <w:rFonts w:ascii="Times New Roman" w:hAnsi="Times New Roman" w:cs="Times New Roman"/>
          <w:b w:val="0"/>
          <w:bCs w:val="0"/>
          <w:smallCaps w:val="0"/>
          <w:color w:val="auto"/>
          <w:sz w:val="24"/>
          <w:szCs w:val="24"/>
        </w:rPr>
        <w:instrText xml:space="preserve"> SEQ Table \* ARABIC </w:instrText>
      </w:r>
      <w:r w:rsidRPr="0081175E">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46</w:t>
      </w:r>
      <w:r w:rsidRPr="0081175E">
        <w:rPr>
          <w:rFonts w:ascii="Times New Roman" w:hAnsi="Times New Roman" w:cs="Times New Roman"/>
          <w:b w:val="0"/>
          <w:bCs w:val="0"/>
          <w:smallCaps w:val="0"/>
          <w:color w:val="auto"/>
          <w:sz w:val="24"/>
          <w:szCs w:val="24"/>
        </w:rPr>
        <w:fldChar w:fldCharType="end"/>
      </w:r>
      <w:r w:rsidRPr="0081175E">
        <w:rPr>
          <w:rFonts w:ascii="Times New Roman" w:hAnsi="Times New Roman" w:cs="Times New Roman"/>
          <w:b w:val="0"/>
          <w:bCs w:val="0"/>
          <w:smallCaps w:val="0"/>
          <w:color w:val="auto"/>
          <w:sz w:val="24"/>
          <w:szCs w:val="24"/>
        </w:rPr>
        <w:t>: Functional testing</w:t>
      </w:r>
      <w:bookmarkEnd w:id="662"/>
    </w:p>
    <w:tbl>
      <w:tblPr>
        <w:tblStyle w:val="TableGrid"/>
        <w:tblW w:w="0" w:type="auto"/>
        <w:tblLook w:val="04A0" w:firstRow="1" w:lastRow="0" w:firstColumn="1" w:lastColumn="0" w:noHBand="0" w:noVBand="1"/>
      </w:tblPr>
      <w:tblGrid>
        <w:gridCol w:w="714"/>
        <w:gridCol w:w="770"/>
        <w:gridCol w:w="2034"/>
        <w:gridCol w:w="2511"/>
        <w:gridCol w:w="2426"/>
        <w:gridCol w:w="895"/>
      </w:tblGrid>
      <w:tr w:rsidR="00EC7F11" w14:paraId="03A9B41E" w14:textId="77777777" w:rsidTr="00FD2F9D">
        <w:tc>
          <w:tcPr>
            <w:tcW w:w="715" w:type="dxa"/>
          </w:tcPr>
          <w:p w14:paraId="16FEA475" w14:textId="77777777" w:rsidR="00D45775" w:rsidRPr="003D6BD0" w:rsidRDefault="00D45775" w:rsidP="00FD2F9D">
            <w:pPr>
              <w:spacing w:line="360" w:lineRule="auto"/>
              <w:jc w:val="center"/>
              <w:rPr>
                <w:rFonts w:ascii="Times New Roman" w:hAnsi="Times New Roman" w:cs="Times New Roman"/>
                <w:b/>
                <w:bCs/>
                <w:sz w:val="24"/>
                <w:szCs w:val="24"/>
              </w:rPr>
            </w:pPr>
            <w:r w:rsidRPr="003D6BD0">
              <w:rPr>
                <w:rFonts w:ascii="Times New Roman" w:hAnsi="Times New Roman" w:cs="Times New Roman"/>
                <w:b/>
                <w:bCs/>
                <w:sz w:val="24"/>
                <w:szCs w:val="24"/>
              </w:rPr>
              <w:t>Test case</w:t>
            </w:r>
          </w:p>
        </w:tc>
        <w:tc>
          <w:tcPr>
            <w:tcW w:w="750" w:type="dxa"/>
          </w:tcPr>
          <w:p w14:paraId="41F7D766" w14:textId="50BA7511" w:rsidR="00D45775" w:rsidRPr="003D6BD0" w:rsidRDefault="00D45775"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ID</w:t>
            </w:r>
          </w:p>
        </w:tc>
        <w:tc>
          <w:tcPr>
            <w:tcW w:w="2040" w:type="dxa"/>
          </w:tcPr>
          <w:p w14:paraId="5C0F350D" w14:textId="77777777"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Action</w:t>
            </w:r>
          </w:p>
        </w:tc>
        <w:tc>
          <w:tcPr>
            <w:tcW w:w="2520" w:type="dxa"/>
          </w:tcPr>
          <w:p w14:paraId="4E731B20" w14:textId="77777777"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430" w:type="dxa"/>
          </w:tcPr>
          <w:p w14:paraId="30E46794" w14:textId="77777777"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895" w:type="dxa"/>
          </w:tcPr>
          <w:p w14:paraId="45666125" w14:textId="77777777" w:rsidR="00D45775" w:rsidRPr="003D6BD0" w:rsidRDefault="00D45775"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D45775" w:rsidRPr="00457B13" w14:paraId="74029161" w14:textId="77777777" w:rsidTr="00FD2F9D">
        <w:tc>
          <w:tcPr>
            <w:tcW w:w="9350" w:type="dxa"/>
            <w:gridSpan w:val="6"/>
          </w:tcPr>
          <w:p w14:paraId="206F970D" w14:textId="77777777" w:rsidR="00D45775" w:rsidRPr="00457B13"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Research level</w:t>
            </w:r>
          </w:p>
        </w:tc>
      </w:tr>
      <w:tr w:rsidR="00EC7F11" w14:paraId="4E89F0DE" w14:textId="77777777" w:rsidTr="00FD2F9D">
        <w:tc>
          <w:tcPr>
            <w:tcW w:w="715" w:type="dxa"/>
          </w:tcPr>
          <w:p w14:paraId="21903744"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750" w:type="dxa"/>
          </w:tcPr>
          <w:p w14:paraId="34A4FD73" w14:textId="282788DB" w:rsidR="00D45775" w:rsidRPr="004637B5" w:rsidRDefault="00520140" w:rsidP="00FD2F9D">
            <w:pPr>
              <w:spacing w:line="360" w:lineRule="auto"/>
              <w:jc w:val="center"/>
              <w:rPr>
                <w:rFonts w:ascii="Times New Roman" w:hAnsi="Times New Roman" w:cs="Times New Roman"/>
                <w:sz w:val="24"/>
                <w:szCs w:val="24"/>
              </w:rPr>
            </w:pPr>
            <w:hyperlink w:anchor="fr1" w:history="1">
              <w:r w:rsidR="004637B5"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2040" w:type="dxa"/>
          </w:tcPr>
          <w:p w14:paraId="389C0523"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520" w:type="dxa"/>
          </w:tcPr>
          <w:p w14:paraId="547DD9D1"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LTS follows recommended standards so that it can be scalable and built upon.</w:t>
            </w:r>
          </w:p>
        </w:tc>
        <w:tc>
          <w:tcPr>
            <w:tcW w:w="2430" w:type="dxa"/>
          </w:tcPr>
          <w:p w14:paraId="7B1A196A"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architecture was built as a Keras layer so behind-the-scenes techniques that need to happen is handled by Keras.</w:t>
            </w:r>
          </w:p>
        </w:tc>
        <w:tc>
          <w:tcPr>
            <w:tcW w:w="895" w:type="dxa"/>
          </w:tcPr>
          <w:p w14:paraId="334DE654"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C7F11" w14:paraId="5A3A89C9" w14:textId="77777777" w:rsidTr="00FD2F9D">
        <w:tc>
          <w:tcPr>
            <w:tcW w:w="715" w:type="dxa"/>
          </w:tcPr>
          <w:p w14:paraId="1CEA5203"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750" w:type="dxa"/>
          </w:tcPr>
          <w:p w14:paraId="6458FD00" w14:textId="703C4516" w:rsidR="00D45775" w:rsidRDefault="00520140" w:rsidP="00FD2F9D">
            <w:pPr>
              <w:spacing w:line="360" w:lineRule="auto"/>
              <w:jc w:val="center"/>
              <w:rPr>
                <w:rFonts w:ascii="Times New Roman" w:hAnsi="Times New Roman" w:cs="Times New Roman"/>
                <w:sz w:val="24"/>
                <w:szCs w:val="24"/>
              </w:rPr>
            </w:pPr>
            <w:hyperlink w:anchor="fr2" w:history="1">
              <w:r w:rsidR="006F71BC">
                <w:rPr>
                  <w:rStyle w:val="Hyperlink"/>
                  <w:rFonts w:ascii="Times New Roman Regular" w:hAnsi="Times New Roman Regular" w:cs="Times New Roman Regular"/>
                  <w:color w:val="auto"/>
                  <w:sz w:val="24"/>
                  <w:szCs w:val="24"/>
                  <w:u w:val="none"/>
                  <w:bdr w:val="single" w:sz="4" w:space="0" w:color="00B050"/>
                </w:rPr>
                <w:t>FR2</w:t>
              </w:r>
            </w:hyperlink>
          </w:p>
        </w:tc>
        <w:tc>
          <w:tcPr>
            <w:tcW w:w="2040" w:type="dxa"/>
          </w:tcPr>
          <w:p w14:paraId="44EEE6E1"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520" w:type="dxa"/>
          </w:tcPr>
          <w:p w14:paraId="1C1C2593"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LTS can be used as existing layers such as Conv1D and LSTM.</w:t>
            </w:r>
          </w:p>
        </w:tc>
        <w:tc>
          <w:tcPr>
            <w:tcW w:w="2430" w:type="dxa"/>
          </w:tcPr>
          <w:p w14:paraId="7EDA3816"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Building the LTS as a Keras layer provided this functionality.</w:t>
            </w:r>
          </w:p>
        </w:tc>
        <w:tc>
          <w:tcPr>
            <w:tcW w:w="895" w:type="dxa"/>
          </w:tcPr>
          <w:p w14:paraId="14A6B355"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45775" w14:paraId="2369336E" w14:textId="77777777" w:rsidTr="00FD2F9D">
        <w:tc>
          <w:tcPr>
            <w:tcW w:w="9350" w:type="dxa"/>
            <w:gridSpan w:val="6"/>
          </w:tcPr>
          <w:p w14:paraId="12C4CFEB" w14:textId="77777777" w:rsidR="00D45775" w:rsidRPr="00E36BB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System level</w:t>
            </w:r>
          </w:p>
        </w:tc>
      </w:tr>
      <w:tr w:rsidR="00EC7F11" w14:paraId="50E8210F" w14:textId="77777777" w:rsidTr="00FD2F9D">
        <w:tc>
          <w:tcPr>
            <w:tcW w:w="715" w:type="dxa"/>
          </w:tcPr>
          <w:p w14:paraId="15E6BA43"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750" w:type="dxa"/>
          </w:tcPr>
          <w:p w14:paraId="4F8451C3" w14:textId="5CC659EC" w:rsidR="00D45775" w:rsidRDefault="00520140" w:rsidP="00FD2F9D">
            <w:pPr>
              <w:spacing w:line="360" w:lineRule="auto"/>
              <w:jc w:val="center"/>
              <w:rPr>
                <w:rFonts w:ascii="Times New Roman" w:hAnsi="Times New Roman" w:cs="Times New Roman"/>
                <w:sz w:val="24"/>
                <w:szCs w:val="24"/>
              </w:rPr>
            </w:pPr>
            <w:hyperlink w:anchor="fr3" w:history="1">
              <w:r w:rsidR="006F71BC">
                <w:rPr>
                  <w:rStyle w:val="Hyperlink"/>
                  <w:rFonts w:ascii="Times New Roman Regular" w:hAnsi="Times New Roman Regular" w:cs="Times New Roman Regular"/>
                  <w:color w:val="auto"/>
                  <w:sz w:val="24"/>
                  <w:szCs w:val="24"/>
                  <w:u w:val="none"/>
                  <w:bdr w:val="single" w:sz="4" w:space="0" w:color="00B050"/>
                </w:rPr>
                <w:t>FR3</w:t>
              </w:r>
            </w:hyperlink>
            <w:r w:rsidR="00D45775">
              <w:rPr>
                <w:rFonts w:ascii="Times New Roman" w:hAnsi="Times New Roman" w:cs="Times New Roman"/>
                <w:sz w:val="24"/>
                <w:szCs w:val="24"/>
              </w:rPr>
              <w:t xml:space="preserve">, </w:t>
            </w:r>
            <w:hyperlink w:anchor="fr4" w:history="1">
              <w:r w:rsidR="006F71BC">
                <w:rPr>
                  <w:rStyle w:val="Hyperlink"/>
                  <w:rFonts w:ascii="Times New Roman Regular" w:hAnsi="Times New Roman Regular" w:cs="Times New Roman Regular"/>
                  <w:color w:val="auto"/>
                  <w:sz w:val="24"/>
                  <w:szCs w:val="24"/>
                  <w:u w:val="none"/>
                  <w:bdr w:val="single" w:sz="4" w:space="0" w:color="00B050"/>
                </w:rPr>
                <w:t>FR4</w:t>
              </w:r>
            </w:hyperlink>
            <w:r w:rsidR="00D45775">
              <w:rPr>
                <w:rFonts w:ascii="Times New Roman" w:hAnsi="Times New Roman" w:cs="Times New Roman"/>
                <w:sz w:val="24"/>
                <w:szCs w:val="24"/>
              </w:rPr>
              <w:t xml:space="preserve">, </w:t>
            </w:r>
            <w:hyperlink w:anchor="fr5" w:history="1">
              <w:r w:rsidR="006F71BC">
                <w:rPr>
                  <w:rStyle w:val="Hyperlink"/>
                  <w:rFonts w:ascii="Times New Roman Regular" w:hAnsi="Times New Roman Regular" w:cs="Times New Roman Regular"/>
                  <w:color w:val="auto"/>
                  <w:sz w:val="24"/>
                  <w:szCs w:val="24"/>
                  <w:u w:val="none"/>
                  <w:bdr w:val="single" w:sz="4" w:space="0" w:color="00B050"/>
                </w:rPr>
                <w:t>FR5</w:t>
              </w:r>
            </w:hyperlink>
          </w:p>
        </w:tc>
        <w:tc>
          <w:tcPr>
            <w:tcW w:w="2040" w:type="dxa"/>
            <w:vMerge w:val="restart"/>
            <w:vAlign w:val="center"/>
          </w:tcPr>
          <w:p w14:paraId="2241933D" w14:textId="77777777" w:rsidR="00D45775" w:rsidRDefault="00D45775" w:rsidP="00FD2F9D">
            <w:pPr>
              <w:spacing w:line="360" w:lineRule="auto"/>
              <w:rPr>
                <w:rFonts w:ascii="Times New Roman" w:hAnsi="Times New Roman" w:cs="Times New Roman"/>
                <w:sz w:val="24"/>
                <w:szCs w:val="24"/>
              </w:rPr>
            </w:pPr>
            <w:r>
              <w:rPr>
                <w:rFonts w:ascii="Times New Roman" w:hAnsi="Times New Roman" w:cs="Times New Roman"/>
                <w:sz w:val="24"/>
                <w:szCs w:val="24"/>
              </w:rPr>
              <w:t>Users choose the future dates.</w:t>
            </w:r>
          </w:p>
        </w:tc>
        <w:tc>
          <w:tcPr>
            <w:tcW w:w="2520" w:type="dxa"/>
          </w:tcPr>
          <w:p w14:paraId="48BA4621"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user can view the prices of the chosen dates.</w:t>
            </w:r>
          </w:p>
        </w:tc>
        <w:tc>
          <w:tcPr>
            <w:tcW w:w="2430" w:type="dxa"/>
          </w:tcPr>
          <w:p w14:paraId="2D2137F5"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deployed endpoint is triggered and the model’s response of the chosen dates are returned to the user.</w:t>
            </w:r>
          </w:p>
        </w:tc>
        <w:tc>
          <w:tcPr>
            <w:tcW w:w="895" w:type="dxa"/>
          </w:tcPr>
          <w:p w14:paraId="6E6C6EEB"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C7F11" w14:paraId="7AE3FA5E" w14:textId="77777777" w:rsidTr="00FD2F9D">
        <w:tc>
          <w:tcPr>
            <w:tcW w:w="715" w:type="dxa"/>
          </w:tcPr>
          <w:p w14:paraId="744927AB"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750" w:type="dxa"/>
          </w:tcPr>
          <w:p w14:paraId="0930E9D5" w14:textId="0FC072A6" w:rsidR="00D45775" w:rsidRDefault="00520140" w:rsidP="006F71BC">
            <w:pPr>
              <w:spacing w:line="360" w:lineRule="auto"/>
              <w:jc w:val="center"/>
              <w:rPr>
                <w:rFonts w:ascii="Times New Roman" w:hAnsi="Times New Roman" w:cs="Times New Roman"/>
                <w:sz w:val="24"/>
                <w:szCs w:val="24"/>
              </w:rPr>
            </w:pPr>
            <w:hyperlink w:anchor="fr3" w:history="1">
              <w:r w:rsidR="00C318AA">
                <w:rPr>
                  <w:rStyle w:val="Hyperlink"/>
                  <w:rFonts w:ascii="Times New Roman Regular" w:hAnsi="Times New Roman Regular" w:cs="Times New Roman Regular"/>
                  <w:color w:val="auto"/>
                  <w:sz w:val="24"/>
                  <w:szCs w:val="24"/>
                  <w:u w:val="none"/>
                  <w:bdr w:val="single" w:sz="4" w:space="0" w:color="00B050"/>
                </w:rPr>
                <w:t>FR3</w:t>
              </w:r>
            </w:hyperlink>
            <w:r w:rsidR="00C318AA">
              <w:rPr>
                <w:rFonts w:ascii="Times New Roman" w:hAnsi="Times New Roman" w:cs="Times New Roman"/>
                <w:sz w:val="24"/>
                <w:szCs w:val="24"/>
              </w:rPr>
              <w:t>,</w:t>
            </w:r>
            <w:r w:rsidR="00C318AA">
              <w:rPr>
                <w:rFonts w:ascii="Times New Roman Regular" w:hAnsi="Times New Roman Regular" w:cs="Times New Roman Regular"/>
                <w:sz w:val="24"/>
                <w:szCs w:val="24"/>
                <w:bdr w:val="single" w:sz="4" w:space="0" w:color="00B050"/>
              </w:rPr>
              <w:t xml:space="preserve"> </w:t>
            </w:r>
            <w:r w:rsidR="006F71BC">
              <w:rPr>
                <w:rFonts w:ascii="Times New Roman Regular" w:hAnsi="Times New Roman Regular" w:cs="Times New Roman Regular"/>
                <w:sz w:val="24"/>
                <w:szCs w:val="24"/>
                <w:bdr w:val="single" w:sz="4" w:space="0" w:color="00B050"/>
              </w:rPr>
              <w:t xml:space="preserve"> </w:t>
            </w:r>
            <w:hyperlink w:anchor="fr8" w:history="1">
              <w:r w:rsidR="000132EB">
                <w:rPr>
                  <w:rStyle w:val="Hyperlink"/>
                  <w:rFonts w:ascii="Times New Roman Regular" w:hAnsi="Times New Roman Regular" w:cs="Times New Roman Regular"/>
                  <w:color w:val="auto"/>
                  <w:sz w:val="24"/>
                  <w:szCs w:val="24"/>
                  <w:u w:val="none"/>
                  <w:bdr w:val="single" w:sz="4" w:space="0" w:color="00B050"/>
                </w:rPr>
                <w:t>FR8</w:t>
              </w:r>
            </w:hyperlink>
            <w:r w:rsidR="00D45775">
              <w:rPr>
                <w:rFonts w:ascii="Times New Roman" w:hAnsi="Times New Roman" w:cs="Times New Roman"/>
                <w:sz w:val="24"/>
                <w:szCs w:val="24"/>
              </w:rPr>
              <w:t>,</w:t>
            </w:r>
            <w:r w:rsidR="008D21FE">
              <w:rPr>
                <w:rFonts w:ascii="Times New Roman" w:hAnsi="Times New Roman" w:cs="Times New Roman"/>
                <w:sz w:val="24"/>
                <w:szCs w:val="24"/>
              </w:rPr>
              <w:t xml:space="preserve"> </w:t>
            </w:r>
            <w:hyperlink w:anchor="fr9" w:history="1">
              <w:r w:rsidR="000132EB">
                <w:rPr>
                  <w:rStyle w:val="Hyperlink"/>
                  <w:rFonts w:ascii="Times New Roman Regular" w:hAnsi="Times New Roman Regular" w:cs="Times New Roman Regular"/>
                  <w:color w:val="auto"/>
                  <w:sz w:val="24"/>
                  <w:szCs w:val="24"/>
                  <w:u w:val="none"/>
                  <w:bdr w:val="single" w:sz="4" w:space="0" w:color="00B050"/>
                </w:rPr>
                <w:t>FR9</w:t>
              </w:r>
            </w:hyperlink>
          </w:p>
        </w:tc>
        <w:tc>
          <w:tcPr>
            <w:tcW w:w="2040" w:type="dxa"/>
            <w:vMerge/>
          </w:tcPr>
          <w:p w14:paraId="34874880" w14:textId="77777777" w:rsidR="00D45775" w:rsidRDefault="00D45775" w:rsidP="00FD2F9D">
            <w:pPr>
              <w:spacing w:line="360" w:lineRule="auto"/>
              <w:jc w:val="both"/>
              <w:rPr>
                <w:rFonts w:ascii="Times New Roman" w:hAnsi="Times New Roman" w:cs="Times New Roman"/>
                <w:sz w:val="24"/>
                <w:szCs w:val="24"/>
              </w:rPr>
            </w:pPr>
          </w:p>
        </w:tc>
        <w:tc>
          <w:tcPr>
            <w:tcW w:w="2520" w:type="dxa"/>
          </w:tcPr>
          <w:p w14:paraId="44F53236"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user can view the price ranges of the chosen dates.</w:t>
            </w:r>
          </w:p>
        </w:tc>
        <w:tc>
          <w:tcPr>
            <w:tcW w:w="2430" w:type="dxa"/>
          </w:tcPr>
          <w:p w14:paraId="0D94280C" w14:textId="5C4619B9"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deployed endpoint is triggered and the models</w:t>
            </w:r>
            <w:r w:rsidR="00482CDA">
              <w:rPr>
                <w:rFonts w:ascii="Times New Roman" w:hAnsi="Times New Roman" w:cs="Times New Roman"/>
                <w:sz w:val="24"/>
                <w:szCs w:val="24"/>
              </w:rPr>
              <w:t>’</w:t>
            </w:r>
            <w:r>
              <w:rPr>
                <w:rFonts w:ascii="Times New Roman" w:hAnsi="Times New Roman" w:cs="Times New Roman"/>
                <w:sz w:val="24"/>
                <w:szCs w:val="24"/>
              </w:rPr>
              <w:t xml:space="preserve"> responses of the chosen dates are returned to the user.</w:t>
            </w:r>
          </w:p>
        </w:tc>
        <w:tc>
          <w:tcPr>
            <w:tcW w:w="895" w:type="dxa"/>
          </w:tcPr>
          <w:p w14:paraId="07D11374"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C7F11" w14:paraId="2E9D05DC" w14:textId="77777777" w:rsidTr="00FD2F9D">
        <w:tc>
          <w:tcPr>
            <w:tcW w:w="715" w:type="dxa"/>
          </w:tcPr>
          <w:p w14:paraId="1708CEF4"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750" w:type="dxa"/>
          </w:tcPr>
          <w:p w14:paraId="1545349B" w14:textId="33C6EC78" w:rsidR="00D45775" w:rsidRDefault="00520140" w:rsidP="00EC7F11">
            <w:pPr>
              <w:spacing w:line="360" w:lineRule="auto"/>
              <w:jc w:val="center"/>
              <w:rPr>
                <w:rFonts w:ascii="Times New Roman" w:hAnsi="Times New Roman" w:cs="Times New Roman"/>
                <w:sz w:val="24"/>
                <w:szCs w:val="24"/>
              </w:rPr>
            </w:pPr>
            <w:hyperlink w:anchor="fr6" w:history="1">
              <w:r w:rsidR="00EB1879">
                <w:rPr>
                  <w:rStyle w:val="Hyperlink"/>
                  <w:rFonts w:ascii="Times New Roman Regular" w:hAnsi="Times New Roman Regular" w:cs="Times New Roman Regular"/>
                  <w:color w:val="auto"/>
                  <w:sz w:val="24"/>
                  <w:szCs w:val="24"/>
                  <w:u w:val="none"/>
                  <w:bdr w:val="single" w:sz="4" w:space="0" w:color="00B050"/>
                </w:rPr>
                <w:t>FR6</w:t>
              </w:r>
            </w:hyperlink>
            <w:r w:rsidR="00D45775">
              <w:rPr>
                <w:rFonts w:ascii="Times New Roman" w:hAnsi="Times New Roman" w:cs="Times New Roman"/>
                <w:sz w:val="24"/>
                <w:szCs w:val="24"/>
              </w:rPr>
              <w:t>,</w:t>
            </w:r>
            <w:r w:rsidR="00EC7F11">
              <w:rPr>
                <w:rFonts w:ascii="Times New Roman" w:hAnsi="Times New Roman" w:cs="Times New Roman"/>
                <w:sz w:val="24"/>
                <w:szCs w:val="24"/>
              </w:rPr>
              <w:t xml:space="preserve"> </w:t>
            </w:r>
            <w:hyperlink w:anchor="fr7" w:history="1">
              <w:r w:rsidR="00EB1879">
                <w:rPr>
                  <w:rStyle w:val="Hyperlink"/>
                  <w:rFonts w:ascii="Times New Roman Regular" w:hAnsi="Times New Roman Regular" w:cs="Times New Roman Regular"/>
                  <w:color w:val="auto"/>
                  <w:sz w:val="24"/>
                  <w:szCs w:val="24"/>
                  <w:u w:val="none"/>
                  <w:bdr w:val="single" w:sz="4" w:space="0" w:color="00B050"/>
                </w:rPr>
                <w:t>FR7</w:t>
              </w:r>
            </w:hyperlink>
          </w:p>
        </w:tc>
        <w:tc>
          <w:tcPr>
            <w:tcW w:w="2040" w:type="dxa"/>
          </w:tcPr>
          <w:p w14:paraId="1AFFE09F" w14:textId="64452232" w:rsidR="00D45775" w:rsidRDefault="009E00AF"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Cron</w:t>
            </w:r>
            <w:r w:rsidR="00D45775">
              <w:rPr>
                <w:rFonts w:ascii="Times New Roman" w:hAnsi="Times New Roman" w:cs="Times New Roman"/>
                <w:sz w:val="24"/>
                <w:szCs w:val="24"/>
              </w:rPr>
              <w:t xml:space="preserve"> script is triggered periodically.</w:t>
            </w:r>
          </w:p>
        </w:tc>
        <w:tc>
          <w:tcPr>
            <w:tcW w:w="2520" w:type="dxa"/>
          </w:tcPr>
          <w:p w14:paraId="65590415"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latest data available is stored in the database.</w:t>
            </w:r>
          </w:p>
        </w:tc>
        <w:tc>
          <w:tcPr>
            <w:tcW w:w="2430" w:type="dxa"/>
          </w:tcPr>
          <w:p w14:paraId="22FE8F0B" w14:textId="6CD1B4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exogenous features are scraped/extracted, processed, condensed, combined, and saved into the database.</w:t>
            </w:r>
          </w:p>
        </w:tc>
        <w:tc>
          <w:tcPr>
            <w:tcW w:w="895" w:type="dxa"/>
          </w:tcPr>
          <w:p w14:paraId="1AC264AD" w14:textId="77777777" w:rsidR="00D45775" w:rsidRDefault="00D45775" w:rsidP="00FD2F9D">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EC7F11" w14:paraId="2D09E539" w14:textId="77777777" w:rsidTr="00FD2F9D">
        <w:tc>
          <w:tcPr>
            <w:tcW w:w="715" w:type="dxa"/>
          </w:tcPr>
          <w:p w14:paraId="58F68790"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750" w:type="dxa"/>
          </w:tcPr>
          <w:p w14:paraId="04BB7376" w14:textId="219932A5" w:rsidR="00D45775" w:rsidRDefault="00520140" w:rsidP="00FD2F9D">
            <w:pPr>
              <w:spacing w:line="360" w:lineRule="auto"/>
              <w:jc w:val="center"/>
              <w:rPr>
                <w:rFonts w:ascii="Times New Roman" w:hAnsi="Times New Roman" w:cs="Times New Roman"/>
                <w:sz w:val="24"/>
                <w:szCs w:val="24"/>
              </w:rPr>
            </w:pPr>
            <w:hyperlink w:anchor="fr10" w:history="1">
              <w:r w:rsidR="004F5988">
                <w:rPr>
                  <w:rStyle w:val="Hyperlink"/>
                  <w:rFonts w:ascii="Times New Roman Regular" w:hAnsi="Times New Roman Regular" w:cs="Times New Roman Regular"/>
                  <w:color w:val="auto"/>
                  <w:sz w:val="24"/>
                  <w:szCs w:val="24"/>
                  <w:u w:val="none"/>
                  <w:bdr w:val="single" w:sz="4" w:space="0" w:color="00B050"/>
                </w:rPr>
                <w:t>FR10</w:t>
              </w:r>
            </w:hyperlink>
          </w:p>
        </w:tc>
        <w:tc>
          <w:tcPr>
            <w:tcW w:w="2040" w:type="dxa"/>
          </w:tcPr>
          <w:p w14:paraId="264928AC"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Upon receiving the responses, the user views the updated graph.</w:t>
            </w:r>
          </w:p>
        </w:tc>
        <w:tc>
          <w:tcPr>
            <w:tcW w:w="2520" w:type="dxa"/>
          </w:tcPr>
          <w:p w14:paraId="5FAA07CE"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graph is updated with the predictions and plotted alongside the past prices.</w:t>
            </w:r>
          </w:p>
        </w:tc>
        <w:tc>
          <w:tcPr>
            <w:tcW w:w="2430" w:type="dxa"/>
          </w:tcPr>
          <w:p w14:paraId="18FA41F4"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GUI is updated with more datapoints that are the future predictions.</w:t>
            </w:r>
          </w:p>
        </w:tc>
        <w:tc>
          <w:tcPr>
            <w:tcW w:w="895" w:type="dxa"/>
          </w:tcPr>
          <w:p w14:paraId="53C0F87E" w14:textId="77777777" w:rsidR="00D45775" w:rsidRDefault="00D45775" w:rsidP="00FD2F9D">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EC7F11" w14:paraId="6EEFB936" w14:textId="77777777" w:rsidTr="00FD2F9D">
        <w:tc>
          <w:tcPr>
            <w:tcW w:w="715" w:type="dxa"/>
          </w:tcPr>
          <w:p w14:paraId="6FAB8150"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750" w:type="dxa"/>
          </w:tcPr>
          <w:p w14:paraId="218CD074" w14:textId="4F777125" w:rsidR="00D45775" w:rsidRDefault="00520140" w:rsidP="00FD2F9D">
            <w:pPr>
              <w:spacing w:line="360" w:lineRule="auto"/>
              <w:jc w:val="center"/>
              <w:rPr>
                <w:rFonts w:ascii="Times New Roman" w:hAnsi="Times New Roman" w:cs="Times New Roman"/>
                <w:sz w:val="24"/>
                <w:szCs w:val="24"/>
              </w:rPr>
            </w:pPr>
            <w:hyperlink w:anchor="fr11" w:history="1">
              <w:r w:rsidR="004F5988">
                <w:rPr>
                  <w:rStyle w:val="Hyperlink"/>
                  <w:rFonts w:ascii="Times New Roman Regular" w:hAnsi="Times New Roman Regular" w:cs="Times New Roman Regular"/>
                  <w:color w:val="auto"/>
                  <w:sz w:val="24"/>
                  <w:szCs w:val="24"/>
                  <w:u w:val="none"/>
                  <w:bdr w:val="single" w:sz="4" w:space="0" w:color="00B050"/>
                </w:rPr>
                <w:t>FR11</w:t>
              </w:r>
            </w:hyperlink>
          </w:p>
        </w:tc>
        <w:tc>
          <w:tcPr>
            <w:tcW w:w="2040" w:type="dxa"/>
          </w:tcPr>
          <w:p w14:paraId="3225A551"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Sentiments extracted from scraped data.</w:t>
            </w:r>
          </w:p>
        </w:tc>
        <w:tc>
          <w:tcPr>
            <w:tcW w:w="2520" w:type="dxa"/>
          </w:tcPr>
          <w:p w14:paraId="6943F096" w14:textId="35359A71"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Sentiments are weigh</w:t>
            </w:r>
            <w:r w:rsidR="000C35C0">
              <w:rPr>
                <w:rFonts w:ascii="Times New Roman" w:hAnsi="Times New Roman" w:cs="Times New Roman"/>
                <w:sz w:val="24"/>
                <w:szCs w:val="24"/>
              </w:rPr>
              <w:t>t</w:t>
            </w:r>
            <w:r>
              <w:rPr>
                <w:rFonts w:ascii="Times New Roman" w:hAnsi="Times New Roman" w:cs="Times New Roman"/>
                <w:sz w:val="24"/>
                <w:szCs w:val="24"/>
              </w:rPr>
              <w:t>ed based on influencer score by the proposed formula.</w:t>
            </w:r>
          </w:p>
        </w:tc>
        <w:tc>
          <w:tcPr>
            <w:tcW w:w="2430" w:type="dxa"/>
          </w:tcPr>
          <w:p w14:paraId="6E71945D" w14:textId="483D9B9B"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sentiments undergo a weigh</w:t>
            </w:r>
            <w:r w:rsidR="00067965">
              <w:rPr>
                <w:rFonts w:ascii="Times New Roman" w:hAnsi="Times New Roman" w:cs="Times New Roman"/>
                <w:sz w:val="24"/>
                <w:szCs w:val="24"/>
              </w:rPr>
              <w:t>t</w:t>
            </w:r>
            <w:r>
              <w:rPr>
                <w:rFonts w:ascii="Times New Roman" w:hAnsi="Times New Roman" w:cs="Times New Roman"/>
                <w:sz w:val="24"/>
                <w:szCs w:val="24"/>
              </w:rPr>
              <w:t>ing stage where, based on certain metrics, the score is changed.</w:t>
            </w:r>
          </w:p>
        </w:tc>
        <w:tc>
          <w:tcPr>
            <w:tcW w:w="895" w:type="dxa"/>
          </w:tcPr>
          <w:p w14:paraId="1655A6E1" w14:textId="77777777" w:rsidR="00D45775" w:rsidRDefault="00D45775" w:rsidP="00FD2F9D">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EC7F11" w14:paraId="6FB2950B" w14:textId="77777777" w:rsidTr="00FD2F9D">
        <w:tc>
          <w:tcPr>
            <w:tcW w:w="715" w:type="dxa"/>
          </w:tcPr>
          <w:p w14:paraId="7DA144A6"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750" w:type="dxa"/>
          </w:tcPr>
          <w:p w14:paraId="2ED39435" w14:textId="0FE76F96" w:rsidR="00D45775" w:rsidRDefault="00520140" w:rsidP="00FD2F9D">
            <w:pPr>
              <w:spacing w:line="360" w:lineRule="auto"/>
              <w:jc w:val="center"/>
              <w:rPr>
                <w:rFonts w:ascii="Times New Roman" w:hAnsi="Times New Roman" w:cs="Times New Roman"/>
                <w:sz w:val="24"/>
                <w:szCs w:val="24"/>
              </w:rPr>
            </w:pPr>
            <w:hyperlink w:anchor="fr14" w:history="1">
              <w:r w:rsidR="004F5988">
                <w:rPr>
                  <w:rStyle w:val="Hyperlink"/>
                  <w:rFonts w:ascii="Times New Roman Regular" w:hAnsi="Times New Roman Regular" w:cs="Times New Roman Regular"/>
                  <w:color w:val="auto"/>
                  <w:sz w:val="24"/>
                  <w:szCs w:val="24"/>
                  <w:u w:val="none"/>
                  <w:bdr w:val="single" w:sz="4" w:space="0" w:color="00B050"/>
                </w:rPr>
                <w:t>FR14</w:t>
              </w:r>
            </w:hyperlink>
          </w:p>
        </w:tc>
        <w:tc>
          <w:tcPr>
            <w:tcW w:w="2040" w:type="dxa"/>
          </w:tcPr>
          <w:p w14:paraId="05E9917F"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Admins log into the system.</w:t>
            </w:r>
          </w:p>
        </w:tc>
        <w:tc>
          <w:tcPr>
            <w:tcW w:w="2520" w:type="dxa"/>
          </w:tcPr>
          <w:p w14:paraId="6C7F5940"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Technical information about the models is shown.</w:t>
            </w:r>
          </w:p>
        </w:tc>
        <w:tc>
          <w:tcPr>
            <w:tcW w:w="2430" w:type="dxa"/>
          </w:tcPr>
          <w:p w14:paraId="6C8FDB37"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evaluation metrics of the two models are displayed.</w:t>
            </w:r>
          </w:p>
        </w:tc>
        <w:tc>
          <w:tcPr>
            <w:tcW w:w="895" w:type="dxa"/>
          </w:tcPr>
          <w:p w14:paraId="65D9CDA1"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2978227C" w14:textId="49392077" w:rsidR="00EB21D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663" w:name="_D.2._Non-functional_testing"/>
      <w:bookmarkStart w:id="664" w:name="_F.2._Non-functional_testing"/>
      <w:bookmarkStart w:id="665" w:name="_Toc132325959"/>
      <w:bookmarkEnd w:id="663"/>
      <w:bookmarkEnd w:id="664"/>
      <w:r>
        <w:rPr>
          <w:rFonts w:ascii="Times New Roman Regular" w:hAnsi="Times New Roman Regular" w:cs="Times New Roman Regular"/>
          <w:b/>
          <w:bCs/>
          <w:color w:val="auto"/>
          <w:sz w:val="28"/>
          <w:szCs w:val="28"/>
        </w:rPr>
        <w:t>F</w:t>
      </w:r>
      <w:r w:rsidR="00EB21DC" w:rsidRPr="006074A8">
        <w:rPr>
          <w:rFonts w:ascii="Times New Roman Regular" w:hAnsi="Times New Roman Regular" w:cs="Times New Roman Regular"/>
          <w:b/>
          <w:bCs/>
          <w:color w:val="auto"/>
          <w:sz w:val="28"/>
          <w:szCs w:val="28"/>
        </w:rPr>
        <w:t>.2. Non-functional testing</w:t>
      </w:r>
      <w:bookmarkEnd w:id="665"/>
    </w:p>
    <w:p w14:paraId="3E668A6F" w14:textId="29C8038C" w:rsidR="00E20528" w:rsidRPr="00E20528" w:rsidRDefault="00E20528">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author applied performance, GUI and maintainability testing</w:t>
      </w:r>
      <w:r w:rsidR="00456C3D">
        <w:rPr>
          <w:rFonts w:ascii="Times New Roman Regular" w:hAnsi="Times New Roman Regular" w:cs="Times New Roman Regular"/>
          <w:sz w:val="24"/>
          <w:szCs w:val="24"/>
        </w:rPr>
        <w:t xml:space="preserve">, </w:t>
      </w:r>
      <w:r w:rsidR="00700096">
        <w:rPr>
          <w:rFonts w:ascii="Times New Roman Regular" w:hAnsi="Times New Roman Regular" w:cs="Times New Roman Regular"/>
          <w:sz w:val="24"/>
          <w:szCs w:val="24"/>
        </w:rPr>
        <w:t xml:space="preserve">and a few test-cases </w:t>
      </w:r>
      <w:r>
        <w:rPr>
          <w:rFonts w:ascii="Times New Roman Regular" w:hAnsi="Times New Roman Regular" w:cs="Times New Roman Regular"/>
          <w:sz w:val="24"/>
          <w:szCs w:val="24"/>
        </w:rPr>
        <w:t xml:space="preserve">to determine if the system meets the non-functional requirements </w:t>
      </w:r>
      <w:r w:rsidR="00BA632D">
        <w:rPr>
          <w:rFonts w:ascii="Times New Roman Regular" w:hAnsi="Times New Roman Regular" w:cs="Times New Roman Regular"/>
          <w:sz w:val="24"/>
          <w:szCs w:val="24"/>
        </w:rPr>
        <w:t xml:space="preserve">and </w:t>
      </w:r>
      <w:r>
        <w:rPr>
          <w:rFonts w:ascii="Times New Roman Regular" w:hAnsi="Times New Roman Regular" w:cs="Times New Roman Regular"/>
          <w:sz w:val="24"/>
          <w:szCs w:val="24"/>
        </w:rPr>
        <w:t>the design goals.</w:t>
      </w:r>
    </w:p>
    <w:p w14:paraId="7EFD0C40" w14:textId="57A70B3A" w:rsidR="00533979" w:rsidRDefault="00E20528">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Performance testing</w:t>
      </w:r>
    </w:p>
    <w:p w14:paraId="0C37E709" w14:textId="6CE7AD57" w:rsidR="00E20528" w:rsidRDefault="00354CBA">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author had deployed the API and model</w:t>
      </w:r>
      <w:r w:rsidR="00E37029">
        <w:rPr>
          <w:rFonts w:ascii="Times New Roman Regular" w:hAnsi="Times New Roman Regular" w:cs="Times New Roman Regular"/>
          <w:sz w:val="24"/>
          <w:szCs w:val="24"/>
        </w:rPr>
        <w:t>;</w:t>
      </w:r>
      <w:r>
        <w:rPr>
          <w:rFonts w:ascii="Times New Roman Regular" w:hAnsi="Times New Roman Regular" w:cs="Times New Roman Regular"/>
          <w:sz w:val="24"/>
          <w:szCs w:val="24"/>
        </w:rPr>
        <w:t xml:space="preserve"> therefore, there is no requirement of having a high GPU and CPU power. </w:t>
      </w:r>
      <w:r w:rsidR="00AA61DA">
        <w:rPr>
          <w:rFonts w:ascii="Times New Roman Regular" w:hAnsi="Times New Roman Regular" w:cs="Times New Roman Regular"/>
          <w:sz w:val="24"/>
          <w:szCs w:val="24"/>
        </w:rPr>
        <w:t xml:space="preserve">Docker, GitHub Actions and Heroku </w:t>
      </w:r>
      <w:r w:rsidR="00687FB9">
        <w:rPr>
          <w:rFonts w:ascii="Times New Roman Regular" w:hAnsi="Times New Roman Regular" w:cs="Times New Roman Regular"/>
          <w:sz w:val="24"/>
          <w:szCs w:val="24"/>
        </w:rPr>
        <w:t xml:space="preserve">with basic Dynos </w:t>
      </w:r>
      <w:r w:rsidR="00AA61DA">
        <w:rPr>
          <w:rFonts w:ascii="Times New Roman Regular" w:hAnsi="Times New Roman Regular" w:cs="Times New Roman Regular"/>
          <w:sz w:val="24"/>
          <w:szCs w:val="24"/>
        </w:rPr>
        <w:t>were utilized for deployment purposes</w:t>
      </w:r>
      <w:r w:rsidR="00687FB9">
        <w:rPr>
          <w:rFonts w:ascii="Times New Roman Regular" w:hAnsi="Times New Roman Regular" w:cs="Times New Roman Regular"/>
          <w:sz w:val="24"/>
          <w:szCs w:val="24"/>
        </w:rPr>
        <w:t xml:space="preserve">, which is capable of serving requests for small-scale applications. However, for large-scale purposes, it </w:t>
      </w:r>
      <w:r w:rsidR="000C3E9B">
        <w:rPr>
          <w:rFonts w:ascii="Times New Roman Regular" w:hAnsi="Times New Roman Regular" w:cs="Times New Roman Regular"/>
          <w:sz w:val="24"/>
          <w:szCs w:val="24"/>
        </w:rPr>
        <w:t>is recommended that the Dynos are scaled up</w:t>
      </w:r>
      <w:r w:rsidR="009D5EDD">
        <w:rPr>
          <w:rFonts w:ascii="Times New Roman Regular" w:hAnsi="Times New Roman Regular" w:cs="Times New Roman Regular"/>
          <w:sz w:val="24"/>
          <w:szCs w:val="24"/>
        </w:rPr>
        <w:t xml:space="preserve">, as the application would </w:t>
      </w:r>
      <w:r w:rsidR="009D5EDD">
        <w:rPr>
          <w:rFonts w:ascii="Times New Roman Regular" w:hAnsi="Times New Roman Regular" w:cs="Times New Roman Regular"/>
          <w:sz w:val="24"/>
          <w:szCs w:val="24"/>
        </w:rPr>
        <w:lastRenderedPageBreak/>
        <w:t>not be able to handle multiple requests concurrently.</w:t>
      </w:r>
      <w:r w:rsidR="00D84574">
        <w:rPr>
          <w:rFonts w:ascii="Times New Roman Regular" w:hAnsi="Times New Roman Regular" w:cs="Times New Roman Regular"/>
          <w:sz w:val="24"/>
          <w:szCs w:val="24"/>
        </w:rPr>
        <w:t xml:space="preserve"> It is also worth mentioning that as the system is developed using TensorFlow, initial load times can take some time.</w:t>
      </w:r>
    </w:p>
    <w:p w14:paraId="496EF425" w14:textId="2FDE6C86" w:rsidR="0094034C" w:rsidRDefault="00560191">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GUI testing</w:t>
      </w:r>
    </w:p>
    <w:p w14:paraId="02F628B9" w14:textId="1091F23B" w:rsidR="00560191" w:rsidRDefault="00560191">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requirement gathering phase determined that the need for developing a simple and effective GUI was important. The GUI was tested by Google Lighthouse to determine</w:t>
      </w:r>
      <w:r w:rsidR="00E05AE6">
        <w:rPr>
          <w:rFonts w:ascii="Times New Roman Regular" w:hAnsi="Times New Roman Regular" w:cs="Times New Roman Regular"/>
          <w:sz w:val="24"/>
          <w:szCs w:val="24"/>
        </w:rPr>
        <w:t xml:space="preserve"> its performance and accessibility, the diagram below illustrates the obtained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5"/>
        <w:gridCol w:w="4665"/>
      </w:tblGrid>
      <w:tr w:rsidR="009D3D37" w:rsidRPr="009D3D37" w14:paraId="3F192B0E" w14:textId="77777777" w:rsidTr="00FF19F1">
        <w:tc>
          <w:tcPr>
            <w:tcW w:w="4695" w:type="dxa"/>
          </w:tcPr>
          <w:p w14:paraId="42EC4EAA" w14:textId="77777777" w:rsidR="00C2153C"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6BE11D3D" wp14:editId="7DEEDB5D">
                  <wp:extent cx="2855344" cy="10331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88871" cy="1045276"/>
                          </a:xfrm>
                          <a:prstGeom prst="rect">
                            <a:avLst/>
                          </a:prstGeom>
                        </pic:spPr>
                      </pic:pic>
                    </a:graphicData>
                  </a:graphic>
                </wp:inline>
              </w:drawing>
            </w:r>
          </w:p>
          <w:p w14:paraId="7FEDA449" w14:textId="7C43362D" w:rsidR="00C2153C" w:rsidRPr="009D3D37" w:rsidRDefault="00C2153C" w:rsidP="008F6754">
            <w:pPr>
              <w:pStyle w:val="Caption"/>
              <w:spacing w:line="360" w:lineRule="auto"/>
              <w:jc w:val="center"/>
              <w:rPr>
                <w:rFonts w:ascii="Times New Roman" w:hAnsi="Times New Roman" w:cs="Times New Roman"/>
                <w:b w:val="0"/>
                <w:bCs w:val="0"/>
                <w:smallCaps w:val="0"/>
                <w:color w:val="auto"/>
                <w:sz w:val="24"/>
                <w:szCs w:val="24"/>
              </w:rPr>
            </w:pPr>
            <w:bookmarkStart w:id="666" w:name="_Toc132182801"/>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49</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home page </w:t>
            </w:r>
            <w:r w:rsidRPr="009D3D37">
              <w:rPr>
                <w:rFonts w:ascii="Times New Roman" w:hAnsi="Times New Roman" w:cs="Times New Roman"/>
                <w:b w:val="0"/>
                <w:bCs w:val="0"/>
                <w:smallCaps w:val="0"/>
                <w:noProof/>
                <w:color w:val="auto"/>
                <w:sz w:val="24"/>
                <w:szCs w:val="24"/>
              </w:rPr>
              <w:t>(</w:t>
            </w:r>
            <w:r w:rsidRPr="009D3D37">
              <w:rPr>
                <w:rFonts w:ascii="Times New Roman" w:hAnsi="Times New Roman" w:cs="Times New Roman"/>
                <w:b w:val="0"/>
                <w:bCs w:val="0"/>
                <w:i/>
                <w:iCs/>
                <w:smallCaps w:val="0"/>
                <w:noProof/>
                <w:color w:val="auto"/>
                <w:sz w:val="24"/>
                <w:szCs w:val="24"/>
              </w:rPr>
              <w:t>Self-Composed</w:t>
            </w:r>
            <w:r w:rsidRPr="009D3D37">
              <w:rPr>
                <w:rFonts w:ascii="Times New Roman" w:hAnsi="Times New Roman" w:cs="Times New Roman"/>
                <w:b w:val="0"/>
                <w:bCs w:val="0"/>
                <w:smallCaps w:val="0"/>
                <w:noProof/>
                <w:color w:val="auto"/>
                <w:sz w:val="24"/>
                <w:szCs w:val="24"/>
              </w:rPr>
              <w:t>)</w:t>
            </w:r>
            <w:bookmarkEnd w:id="666"/>
          </w:p>
        </w:tc>
        <w:tc>
          <w:tcPr>
            <w:tcW w:w="4665" w:type="dxa"/>
          </w:tcPr>
          <w:p w14:paraId="3ADCBE2A" w14:textId="77777777" w:rsidR="00832976"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33C41A6F" wp14:editId="73A3EA0C">
                  <wp:extent cx="2803585" cy="1046398"/>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863276" cy="1068677"/>
                          </a:xfrm>
                          <a:prstGeom prst="rect">
                            <a:avLst/>
                          </a:prstGeom>
                        </pic:spPr>
                      </pic:pic>
                    </a:graphicData>
                  </a:graphic>
                </wp:inline>
              </w:drawing>
            </w:r>
          </w:p>
          <w:p w14:paraId="5AC47DC1" w14:textId="79DC636E" w:rsidR="00C2153C" w:rsidRPr="009D3D37" w:rsidRDefault="00832976" w:rsidP="008F6754">
            <w:pPr>
              <w:pStyle w:val="Caption"/>
              <w:spacing w:line="360" w:lineRule="auto"/>
              <w:jc w:val="center"/>
              <w:rPr>
                <w:rFonts w:ascii="Times New Roman" w:hAnsi="Times New Roman" w:cs="Times New Roman"/>
                <w:b w:val="0"/>
                <w:bCs w:val="0"/>
                <w:smallCaps w:val="0"/>
                <w:color w:val="auto"/>
                <w:sz w:val="24"/>
                <w:szCs w:val="24"/>
              </w:rPr>
            </w:pPr>
            <w:bookmarkStart w:id="667" w:name="_Toc132182802"/>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50</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login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67"/>
          </w:p>
        </w:tc>
      </w:tr>
      <w:tr w:rsidR="009D3D37" w:rsidRPr="009D3D37" w14:paraId="35F57BD3" w14:textId="77777777" w:rsidTr="00FF19F1">
        <w:tc>
          <w:tcPr>
            <w:tcW w:w="4695" w:type="dxa"/>
          </w:tcPr>
          <w:p w14:paraId="647F20A4" w14:textId="251B5621" w:rsidR="00087B47"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66F1D0FA" wp14:editId="7F5D33D4">
                  <wp:extent cx="2844951" cy="9563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13209" cy="979254"/>
                          </a:xfrm>
                          <a:prstGeom prst="rect">
                            <a:avLst/>
                          </a:prstGeom>
                        </pic:spPr>
                      </pic:pic>
                    </a:graphicData>
                  </a:graphic>
                </wp:inline>
              </w:drawing>
            </w:r>
          </w:p>
          <w:p w14:paraId="43959F0A" w14:textId="44AE621B" w:rsidR="00C2153C" w:rsidRPr="009D3D37" w:rsidRDefault="00087B47" w:rsidP="008F6754">
            <w:pPr>
              <w:pStyle w:val="Caption"/>
              <w:spacing w:line="360" w:lineRule="auto"/>
              <w:jc w:val="center"/>
              <w:rPr>
                <w:rFonts w:ascii="Times New Roman" w:hAnsi="Times New Roman" w:cs="Times New Roman"/>
                <w:b w:val="0"/>
                <w:bCs w:val="0"/>
                <w:smallCaps w:val="0"/>
                <w:color w:val="auto"/>
                <w:sz w:val="24"/>
                <w:szCs w:val="24"/>
              </w:rPr>
            </w:pPr>
            <w:bookmarkStart w:id="668" w:name="_Toc132182803"/>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51</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cryptocurrencies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68"/>
          </w:p>
        </w:tc>
        <w:tc>
          <w:tcPr>
            <w:tcW w:w="4665" w:type="dxa"/>
          </w:tcPr>
          <w:p w14:paraId="6630CAFC" w14:textId="77777777" w:rsidR="008F6754" w:rsidRPr="009D3D37" w:rsidRDefault="00C2153C" w:rsidP="008F6754">
            <w:pPr>
              <w:keepNext/>
              <w:spacing w:line="360" w:lineRule="auto"/>
              <w:jc w:val="both"/>
            </w:pPr>
            <w:r w:rsidRPr="009D3D37">
              <w:rPr>
                <w:rFonts w:ascii="Times New Roman Regular" w:hAnsi="Times New Roman Regular" w:cs="Times New Roman Regular"/>
                <w:b/>
                <w:bCs/>
                <w:noProof/>
                <w:sz w:val="24"/>
                <w:szCs w:val="24"/>
              </w:rPr>
              <w:drawing>
                <wp:inline distT="0" distB="0" distL="0" distR="0" wp14:anchorId="472DC8AA" wp14:editId="2E1CCA95">
                  <wp:extent cx="2837617" cy="957106"/>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877574" cy="970583"/>
                          </a:xfrm>
                          <a:prstGeom prst="rect">
                            <a:avLst/>
                          </a:prstGeom>
                        </pic:spPr>
                      </pic:pic>
                    </a:graphicData>
                  </a:graphic>
                </wp:inline>
              </w:drawing>
            </w:r>
          </w:p>
          <w:p w14:paraId="5E030C23" w14:textId="052ED01A" w:rsidR="00C2153C" w:rsidRPr="009D3D37" w:rsidRDefault="008F6754" w:rsidP="008F6754">
            <w:pPr>
              <w:pStyle w:val="Caption"/>
              <w:spacing w:line="360" w:lineRule="auto"/>
              <w:jc w:val="center"/>
              <w:rPr>
                <w:rFonts w:ascii="Times New Roman" w:hAnsi="Times New Roman" w:cs="Times New Roman"/>
                <w:b w:val="0"/>
                <w:bCs w:val="0"/>
                <w:smallCaps w:val="0"/>
                <w:color w:val="auto"/>
                <w:sz w:val="24"/>
                <w:szCs w:val="24"/>
              </w:rPr>
            </w:pPr>
            <w:bookmarkStart w:id="669" w:name="_Toc132182804"/>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52</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cryptocurrency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69"/>
          </w:p>
        </w:tc>
      </w:tr>
      <w:tr w:rsidR="009D3D37" w:rsidRPr="009D3D37" w14:paraId="1FFBD60B" w14:textId="77777777" w:rsidTr="00FF19F1">
        <w:tc>
          <w:tcPr>
            <w:tcW w:w="4695" w:type="dxa"/>
          </w:tcPr>
          <w:p w14:paraId="3FA15B61" w14:textId="77777777" w:rsidR="00281F51" w:rsidRPr="009D3D37" w:rsidRDefault="00281F51" w:rsidP="00281F51">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376765C3" wp14:editId="1AB04992">
                  <wp:extent cx="2844800" cy="9597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870088" cy="968307"/>
                          </a:xfrm>
                          <a:prstGeom prst="rect">
                            <a:avLst/>
                          </a:prstGeom>
                        </pic:spPr>
                      </pic:pic>
                    </a:graphicData>
                  </a:graphic>
                </wp:inline>
              </w:drawing>
            </w:r>
          </w:p>
          <w:p w14:paraId="259C10B7" w14:textId="6D10421E" w:rsidR="00C2153C" w:rsidRPr="009D3D37" w:rsidRDefault="00281F51" w:rsidP="00281F51">
            <w:pPr>
              <w:pStyle w:val="Caption"/>
              <w:spacing w:line="360" w:lineRule="auto"/>
              <w:jc w:val="center"/>
              <w:rPr>
                <w:rFonts w:ascii="Times New Roman" w:hAnsi="Times New Roman" w:cs="Times New Roman"/>
                <w:b w:val="0"/>
                <w:bCs w:val="0"/>
                <w:smallCaps w:val="0"/>
                <w:color w:val="auto"/>
                <w:sz w:val="24"/>
                <w:szCs w:val="24"/>
              </w:rPr>
            </w:pPr>
            <w:bookmarkStart w:id="670" w:name="_Toc132182805"/>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53</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news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70"/>
          </w:p>
        </w:tc>
        <w:tc>
          <w:tcPr>
            <w:tcW w:w="4665" w:type="dxa"/>
          </w:tcPr>
          <w:p w14:paraId="43FB027A" w14:textId="77777777" w:rsidR="00250C44" w:rsidRPr="009D3D37" w:rsidRDefault="00250C44" w:rsidP="00520140">
            <w:pPr>
              <w:keepNext/>
              <w:spacing w:line="360" w:lineRule="auto"/>
              <w:jc w:val="both"/>
              <w:rPr>
                <w:ins w:id="671" w:author="Ammar ." w:date="2023-03-31T06:10:00Z"/>
              </w:rPr>
            </w:pPr>
            <w:r w:rsidRPr="009D3D37">
              <w:rPr>
                <w:rFonts w:ascii="Times New Roman Regular" w:hAnsi="Times New Roman Regular" w:cs="Times New Roman Regular"/>
                <w:noProof/>
                <w:sz w:val="24"/>
                <w:szCs w:val="24"/>
              </w:rPr>
              <w:drawing>
                <wp:inline distT="0" distB="0" distL="0" distR="0" wp14:anchorId="4BC23E62" wp14:editId="46AC78B4">
                  <wp:extent cx="2724150" cy="905846"/>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743395" cy="912245"/>
                          </a:xfrm>
                          <a:prstGeom prst="rect">
                            <a:avLst/>
                          </a:prstGeom>
                        </pic:spPr>
                      </pic:pic>
                    </a:graphicData>
                  </a:graphic>
                </wp:inline>
              </w:drawing>
            </w:r>
          </w:p>
          <w:p w14:paraId="6F3A05C2" w14:textId="456E9589" w:rsidR="00C2153C" w:rsidRPr="009D3D37" w:rsidRDefault="00250C44" w:rsidP="00520140">
            <w:pPr>
              <w:pStyle w:val="Caption"/>
              <w:jc w:val="center"/>
              <w:rPr>
                <w:rFonts w:ascii="Times New Roman" w:hAnsi="Times New Roman" w:cs="Times New Roman"/>
                <w:sz w:val="24"/>
                <w:szCs w:val="24"/>
              </w:rPr>
            </w:pPr>
            <w:bookmarkStart w:id="672" w:name="_Toc132182806"/>
            <w:ins w:id="673" w:author="Ammar ." w:date="2023-03-31T06:10:00Z">
              <w:r w:rsidRPr="009D3D37">
                <w:rPr>
                  <w:rFonts w:ascii="Times New Roman" w:hAnsi="Times New Roman" w:cs="Times New Roman"/>
                  <w:b w:val="0"/>
                  <w:bCs w:val="0"/>
                  <w:smallCaps w:val="0"/>
                  <w:color w:val="auto"/>
                  <w:sz w:val="24"/>
                  <w:szCs w:val="24"/>
                </w:rPr>
                <w:t xml:space="preserve">Figure </w:t>
              </w:r>
              <w:r w:rsidRPr="009D3D37">
                <w:rPr>
                  <w:rFonts w:ascii="Times New Roman" w:hAnsi="Times New Roman" w:cs="Times New Roman"/>
                  <w:b w:val="0"/>
                  <w:bCs w:val="0"/>
                  <w:smallCaps w:val="0"/>
                  <w:color w:val="auto"/>
                  <w:sz w:val="24"/>
                  <w:szCs w:val="24"/>
                </w:rPr>
                <w:fldChar w:fldCharType="begin"/>
              </w:r>
              <w:r w:rsidRPr="009D3D37">
                <w:rPr>
                  <w:rFonts w:ascii="Times New Roman" w:hAnsi="Times New Roman" w:cs="Times New Roman"/>
                  <w:b w:val="0"/>
                  <w:bCs w:val="0"/>
                  <w:smallCaps w:val="0"/>
                  <w:color w:val="auto"/>
                  <w:sz w:val="24"/>
                  <w:szCs w:val="24"/>
                </w:rPr>
                <w:instrText xml:space="preserve"> SEQ Figure \* ARABIC </w:instrText>
              </w:r>
            </w:ins>
            <w:r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54</w:t>
            </w:r>
            <w:ins w:id="674" w:author="Ammar ." w:date="2023-03-31T06:10:00Z">
              <w:r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metrics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ins>
            <w:bookmarkEnd w:id="672"/>
          </w:p>
        </w:tc>
      </w:tr>
    </w:tbl>
    <w:p w14:paraId="02D4EFB6" w14:textId="01AE338A" w:rsidR="00FF19F1" w:rsidRPr="00545996" w:rsidRDefault="00545996" w:rsidP="00FF19F1">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results vary from page-to-page. This is likely since most pages utilize third party APIs to render information, hence demonstrating a subpar performance value. </w:t>
      </w:r>
    </w:p>
    <w:p w14:paraId="397E5870" w14:textId="77777777" w:rsidR="00545996" w:rsidRDefault="00545996" w:rsidP="00FF19F1">
      <w:pPr>
        <w:spacing w:line="360" w:lineRule="auto"/>
        <w:jc w:val="both"/>
        <w:rPr>
          <w:rFonts w:ascii="Times New Roman Regular" w:hAnsi="Times New Roman Regular" w:cs="Times New Roman Regular" w:hint="eastAsia"/>
          <w:b/>
          <w:bCs/>
          <w:sz w:val="24"/>
          <w:szCs w:val="24"/>
        </w:rPr>
      </w:pPr>
    </w:p>
    <w:p w14:paraId="0528A788" w14:textId="3DFCC9E5" w:rsidR="00FF19F1" w:rsidRDefault="00FF19F1" w:rsidP="00FF19F1">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Maintainability testing</w:t>
      </w:r>
    </w:p>
    <w:p w14:paraId="03AFB146" w14:textId="46E76D20" w:rsidR="00FF19F1" w:rsidRPr="002E514C" w:rsidRDefault="00FF19F1" w:rsidP="00FF19F1">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Maintainability is important so that future research on the system and especially the developed algorithm </w:t>
      </w:r>
      <w:r w:rsidR="00CD66B1">
        <w:rPr>
          <w:rFonts w:ascii="Times New Roman Regular" w:hAnsi="Times New Roman Regular" w:cs="Times New Roman Regular"/>
          <w:sz w:val="24"/>
          <w:szCs w:val="24"/>
        </w:rPr>
        <w:t>can be conducted seamlessly.</w:t>
      </w:r>
      <w:r w:rsidR="00B46B59">
        <w:rPr>
          <w:rFonts w:ascii="Times New Roman Regular" w:hAnsi="Times New Roman Regular" w:cs="Times New Roman Regular"/>
          <w:sz w:val="24"/>
          <w:szCs w:val="24"/>
        </w:rPr>
        <w:t xml:space="preserve"> CodeFactor and CodeQL were used to ensure that the repositories are maintained and documented well</w:t>
      </w:r>
      <w:r w:rsidR="00380C79">
        <w:rPr>
          <w:rFonts w:ascii="Times New Roman Regular" w:hAnsi="Times New Roman Regular" w:cs="Times New Roman Regular"/>
          <w:sz w:val="24"/>
          <w:szCs w:val="24"/>
        </w:rPr>
        <w:t xml:space="preserve"> and that there are </w:t>
      </w:r>
      <w:r w:rsidR="0081075F">
        <w:rPr>
          <w:rFonts w:ascii="Times New Roman Regular" w:hAnsi="Times New Roman Regular" w:cs="Times New Roman Regular"/>
          <w:sz w:val="24"/>
          <w:szCs w:val="24"/>
        </w:rPr>
        <w:t xml:space="preserve">no </w:t>
      </w:r>
      <w:r w:rsidR="00380C79">
        <w:rPr>
          <w:rFonts w:ascii="Times New Roman Regular" w:hAnsi="Times New Roman Regular" w:cs="Times New Roman Regular"/>
          <w:sz w:val="24"/>
          <w:szCs w:val="24"/>
        </w:rPr>
        <w:t>vulnerabilities.</w:t>
      </w:r>
    </w:p>
    <w:p w14:paraId="26C79B08" w14:textId="12B0074A" w:rsidR="00C71C8B" w:rsidRPr="004758CB" w:rsidRDefault="00BB7EAC" w:rsidP="00C71C8B">
      <w:pPr>
        <w:keepNext/>
        <w:spacing w:line="360" w:lineRule="auto"/>
        <w:jc w:val="both"/>
      </w:pPr>
      <w:r w:rsidRPr="004758CB">
        <w:rPr>
          <w:noProof/>
        </w:rPr>
        <w:drawing>
          <wp:inline distT="0" distB="0" distL="0" distR="0" wp14:anchorId="06145643" wp14:editId="0E501B3D">
            <wp:extent cx="5943600" cy="15906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1590675"/>
                    </a:xfrm>
                    <a:prstGeom prst="rect">
                      <a:avLst/>
                    </a:prstGeom>
                  </pic:spPr>
                </pic:pic>
              </a:graphicData>
            </a:graphic>
          </wp:inline>
        </w:drawing>
      </w:r>
    </w:p>
    <w:p w14:paraId="4A068CA9" w14:textId="712F2556" w:rsidR="00C2153C" w:rsidRPr="004758CB" w:rsidRDefault="00C71C8B" w:rsidP="00C71C8B">
      <w:pPr>
        <w:pStyle w:val="Caption"/>
        <w:jc w:val="center"/>
        <w:rPr>
          <w:rFonts w:ascii="Times New Roman" w:hAnsi="Times New Roman" w:cs="Times New Roman"/>
          <w:b w:val="0"/>
          <w:bCs w:val="0"/>
          <w:smallCaps w:val="0"/>
          <w:color w:val="auto"/>
          <w:sz w:val="26"/>
          <w:szCs w:val="26"/>
        </w:rPr>
      </w:pPr>
      <w:bookmarkStart w:id="675" w:name="_Toc132182807"/>
      <w:r w:rsidRPr="004758CB">
        <w:rPr>
          <w:rFonts w:ascii="Times New Roman" w:hAnsi="Times New Roman" w:cs="Times New Roman"/>
          <w:b w:val="0"/>
          <w:bCs w:val="0"/>
          <w:smallCaps w:val="0"/>
          <w:color w:val="auto"/>
          <w:sz w:val="24"/>
          <w:szCs w:val="24"/>
        </w:rPr>
        <w:t xml:space="preserve">Figure </w:t>
      </w:r>
      <w:r w:rsidR="00BA3EB5" w:rsidRPr="004758CB">
        <w:rPr>
          <w:rFonts w:ascii="Times New Roman" w:hAnsi="Times New Roman" w:cs="Times New Roman"/>
          <w:b w:val="0"/>
          <w:bCs w:val="0"/>
          <w:smallCaps w:val="0"/>
          <w:color w:val="auto"/>
          <w:sz w:val="24"/>
          <w:szCs w:val="24"/>
        </w:rPr>
        <w:fldChar w:fldCharType="begin"/>
      </w:r>
      <w:r w:rsidR="00BA3EB5" w:rsidRPr="004758CB">
        <w:rPr>
          <w:rFonts w:ascii="Times New Roman" w:hAnsi="Times New Roman" w:cs="Times New Roman"/>
          <w:b w:val="0"/>
          <w:bCs w:val="0"/>
          <w:smallCaps w:val="0"/>
          <w:color w:val="auto"/>
          <w:sz w:val="24"/>
          <w:szCs w:val="24"/>
        </w:rPr>
        <w:instrText xml:space="preserve"> SEQ Figure \* ARABIC </w:instrText>
      </w:r>
      <w:r w:rsidR="00BA3EB5" w:rsidRPr="004758C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55</w:t>
      </w:r>
      <w:r w:rsidR="00BA3EB5"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CodeFactor - Algorithm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675"/>
    </w:p>
    <w:p w14:paraId="525B09CE" w14:textId="77777777" w:rsidR="00B468E9" w:rsidRPr="004758CB" w:rsidRDefault="00B468E9" w:rsidP="00B468E9">
      <w:pPr>
        <w:keepNext/>
        <w:spacing w:line="360" w:lineRule="auto"/>
        <w:jc w:val="center"/>
      </w:pPr>
      <w:r w:rsidRPr="004758CB">
        <w:rPr>
          <w:rFonts w:ascii="Times New Roman Regular" w:hAnsi="Times New Roman Regular" w:cs="Times New Roman Regular"/>
          <w:noProof/>
          <w:sz w:val="24"/>
          <w:szCs w:val="24"/>
        </w:rPr>
        <w:drawing>
          <wp:inline distT="0" distB="0" distL="0" distR="0" wp14:anchorId="214EE490" wp14:editId="00F44259">
            <wp:extent cx="5943600" cy="15957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1595755"/>
                    </a:xfrm>
                    <a:prstGeom prst="rect">
                      <a:avLst/>
                    </a:prstGeom>
                  </pic:spPr>
                </pic:pic>
              </a:graphicData>
            </a:graphic>
          </wp:inline>
        </w:drawing>
      </w:r>
    </w:p>
    <w:p w14:paraId="695A10C3" w14:textId="210E6A25" w:rsidR="002F39AE" w:rsidRPr="004758CB" w:rsidRDefault="00B468E9" w:rsidP="00B468E9">
      <w:pPr>
        <w:pStyle w:val="Caption"/>
        <w:jc w:val="center"/>
        <w:rPr>
          <w:rFonts w:ascii="Times New Roman" w:hAnsi="Times New Roman" w:cs="Times New Roman"/>
          <w:b w:val="0"/>
          <w:bCs w:val="0"/>
          <w:smallCaps w:val="0"/>
          <w:color w:val="auto"/>
          <w:sz w:val="26"/>
          <w:szCs w:val="26"/>
        </w:rPr>
      </w:pPr>
      <w:bookmarkStart w:id="676" w:name="_Toc132182808"/>
      <w:r w:rsidRPr="004758CB">
        <w:rPr>
          <w:rFonts w:ascii="Times New Roman" w:hAnsi="Times New Roman" w:cs="Times New Roman"/>
          <w:b w:val="0"/>
          <w:bCs w:val="0"/>
          <w:smallCaps w:val="0"/>
          <w:color w:val="auto"/>
          <w:sz w:val="24"/>
          <w:szCs w:val="24"/>
        </w:rPr>
        <w:t xml:space="preserve">Figure </w:t>
      </w:r>
      <w:r w:rsidR="00BA3EB5" w:rsidRPr="004758CB">
        <w:rPr>
          <w:rFonts w:ascii="Times New Roman" w:hAnsi="Times New Roman" w:cs="Times New Roman"/>
          <w:b w:val="0"/>
          <w:bCs w:val="0"/>
          <w:smallCaps w:val="0"/>
          <w:color w:val="auto"/>
          <w:sz w:val="24"/>
          <w:szCs w:val="24"/>
        </w:rPr>
        <w:fldChar w:fldCharType="begin"/>
      </w:r>
      <w:r w:rsidR="00BA3EB5" w:rsidRPr="004758CB">
        <w:rPr>
          <w:rFonts w:ascii="Times New Roman" w:hAnsi="Times New Roman" w:cs="Times New Roman"/>
          <w:b w:val="0"/>
          <w:bCs w:val="0"/>
          <w:smallCaps w:val="0"/>
          <w:color w:val="auto"/>
          <w:sz w:val="24"/>
          <w:szCs w:val="24"/>
        </w:rPr>
        <w:instrText xml:space="preserve"> SEQ Figure \* ARABIC </w:instrText>
      </w:r>
      <w:r w:rsidR="00BA3EB5" w:rsidRPr="004758C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56</w:t>
      </w:r>
      <w:r w:rsidR="00BA3EB5"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CodeFactor - Application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676"/>
    </w:p>
    <w:p w14:paraId="29239945" w14:textId="77777777" w:rsidR="002A16CC" w:rsidRPr="004758CB" w:rsidRDefault="002A16CC" w:rsidP="002A16CC">
      <w:pPr>
        <w:keepNext/>
        <w:spacing w:line="360" w:lineRule="auto"/>
        <w:jc w:val="center"/>
      </w:pPr>
      <w:r w:rsidRPr="004758CB">
        <w:rPr>
          <w:rFonts w:ascii="Times New Roman Regular" w:hAnsi="Times New Roman Regular" w:cs="Times New Roman Regular"/>
          <w:noProof/>
          <w:sz w:val="24"/>
          <w:szCs w:val="24"/>
        </w:rPr>
        <w:drawing>
          <wp:inline distT="0" distB="0" distL="0" distR="0" wp14:anchorId="3253A11B" wp14:editId="2735EC3C">
            <wp:extent cx="5943600" cy="21221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122170"/>
                    </a:xfrm>
                    <a:prstGeom prst="rect">
                      <a:avLst/>
                    </a:prstGeom>
                  </pic:spPr>
                </pic:pic>
              </a:graphicData>
            </a:graphic>
          </wp:inline>
        </w:drawing>
      </w:r>
    </w:p>
    <w:p w14:paraId="03393CB0" w14:textId="5042500A" w:rsidR="002A16CC" w:rsidRPr="004758CB" w:rsidRDefault="002A16CC" w:rsidP="002A16CC">
      <w:pPr>
        <w:pStyle w:val="Caption"/>
        <w:jc w:val="center"/>
        <w:rPr>
          <w:rFonts w:ascii="Times New Roman" w:hAnsi="Times New Roman" w:cs="Times New Roman"/>
          <w:b w:val="0"/>
          <w:bCs w:val="0"/>
          <w:smallCaps w:val="0"/>
          <w:color w:val="auto"/>
          <w:sz w:val="26"/>
          <w:szCs w:val="26"/>
        </w:rPr>
      </w:pPr>
      <w:bookmarkStart w:id="677" w:name="_Toc132182809"/>
      <w:r w:rsidRPr="004758CB">
        <w:rPr>
          <w:rFonts w:ascii="Times New Roman" w:hAnsi="Times New Roman" w:cs="Times New Roman"/>
          <w:b w:val="0"/>
          <w:bCs w:val="0"/>
          <w:smallCaps w:val="0"/>
          <w:color w:val="auto"/>
          <w:sz w:val="24"/>
          <w:szCs w:val="24"/>
        </w:rPr>
        <w:t xml:space="preserve">Figure </w:t>
      </w:r>
      <w:r w:rsidR="00BA3EB5" w:rsidRPr="004758CB">
        <w:rPr>
          <w:rFonts w:ascii="Times New Roman" w:hAnsi="Times New Roman" w:cs="Times New Roman"/>
          <w:b w:val="0"/>
          <w:bCs w:val="0"/>
          <w:smallCaps w:val="0"/>
          <w:color w:val="auto"/>
          <w:sz w:val="24"/>
          <w:szCs w:val="24"/>
        </w:rPr>
        <w:fldChar w:fldCharType="begin"/>
      </w:r>
      <w:r w:rsidR="00BA3EB5" w:rsidRPr="004758CB">
        <w:rPr>
          <w:rFonts w:ascii="Times New Roman" w:hAnsi="Times New Roman" w:cs="Times New Roman"/>
          <w:b w:val="0"/>
          <w:bCs w:val="0"/>
          <w:smallCaps w:val="0"/>
          <w:color w:val="auto"/>
          <w:sz w:val="24"/>
          <w:szCs w:val="24"/>
        </w:rPr>
        <w:instrText xml:space="preserve"> SEQ Figure \* ARABIC </w:instrText>
      </w:r>
      <w:r w:rsidR="00BA3EB5" w:rsidRPr="004758C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57</w:t>
      </w:r>
      <w:r w:rsidR="00BA3EB5"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CodeQL - Algorithm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677"/>
    </w:p>
    <w:p w14:paraId="467E43F1" w14:textId="7A11291C" w:rsidR="00533979" w:rsidRDefault="00533979" w:rsidP="00C2153C">
      <w:pPr>
        <w:spacing w:line="360" w:lineRule="auto"/>
        <w:jc w:val="center"/>
        <w:rPr>
          <w:rFonts w:ascii="Times New Roman Regular" w:hAnsi="Times New Roman Regular" w:cs="Times New Roman Regular" w:hint="eastAsia"/>
          <w:b/>
          <w:bCs/>
          <w:sz w:val="24"/>
          <w:szCs w:val="24"/>
        </w:rPr>
      </w:pPr>
    </w:p>
    <w:p w14:paraId="26BC6F57" w14:textId="77777777" w:rsidR="007C752C" w:rsidRDefault="007C752C" w:rsidP="007C752C">
      <w:pPr>
        <w:keepNext/>
        <w:spacing w:line="360" w:lineRule="auto"/>
        <w:jc w:val="center"/>
      </w:pPr>
      <w:r w:rsidRPr="007C752C">
        <w:rPr>
          <w:rFonts w:ascii="Times New Roman Regular" w:hAnsi="Times New Roman Regular" w:cs="Times New Roman Regular"/>
          <w:b/>
          <w:bCs/>
          <w:noProof/>
          <w:sz w:val="24"/>
          <w:szCs w:val="24"/>
        </w:rPr>
        <w:lastRenderedPageBreak/>
        <w:drawing>
          <wp:inline distT="0" distB="0" distL="0" distR="0" wp14:anchorId="0BD77EF9" wp14:editId="334F9850">
            <wp:extent cx="5943600" cy="222059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220595"/>
                    </a:xfrm>
                    <a:prstGeom prst="rect">
                      <a:avLst/>
                    </a:prstGeom>
                  </pic:spPr>
                </pic:pic>
              </a:graphicData>
            </a:graphic>
          </wp:inline>
        </w:drawing>
      </w:r>
    </w:p>
    <w:p w14:paraId="7F631114" w14:textId="1C879C2D" w:rsidR="007C752C" w:rsidRPr="00A134E4" w:rsidRDefault="007C752C" w:rsidP="007C752C">
      <w:pPr>
        <w:pStyle w:val="Caption"/>
        <w:jc w:val="center"/>
        <w:rPr>
          <w:rFonts w:ascii="Times New Roman" w:hAnsi="Times New Roman" w:cs="Times New Roman"/>
          <w:b w:val="0"/>
          <w:bCs w:val="0"/>
          <w:smallCaps w:val="0"/>
          <w:color w:val="auto"/>
          <w:sz w:val="26"/>
          <w:szCs w:val="26"/>
        </w:rPr>
      </w:pPr>
      <w:bookmarkStart w:id="678" w:name="_Toc132182810"/>
      <w:r w:rsidRPr="00A134E4">
        <w:rPr>
          <w:rFonts w:ascii="Times New Roman" w:hAnsi="Times New Roman" w:cs="Times New Roman"/>
          <w:b w:val="0"/>
          <w:bCs w:val="0"/>
          <w:smallCaps w:val="0"/>
          <w:color w:val="auto"/>
          <w:sz w:val="24"/>
          <w:szCs w:val="24"/>
        </w:rPr>
        <w:t xml:space="preserve">Figure </w:t>
      </w:r>
      <w:r w:rsidR="00BA3EB5" w:rsidRPr="00A134E4">
        <w:rPr>
          <w:rFonts w:ascii="Times New Roman" w:hAnsi="Times New Roman" w:cs="Times New Roman"/>
          <w:b w:val="0"/>
          <w:bCs w:val="0"/>
          <w:smallCaps w:val="0"/>
          <w:color w:val="auto"/>
          <w:sz w:val="24"/>
          <w:szCs w:val="24"/>
        </w:rPr>
        <w:fldChar w:fldCharType="begin"/>
      </w:r>
      <w:r w:rsidR="00BA3EB5" w:rsidRPr="00A134E4">
        <w:rPr>
          <w:rFonts w:ascii="Times New Roman" w:hAnsi="Times New Roman" w:cs="Times New Roman"/>
          <w:b w:val="0"/>
          <w:bCs w:val="0"/>
          <w:smallCaps w:val="0"/>
          <w:color w:val="auto"/>
          <w:sz w:val="24"/>
          <w:szCs w:val="24"/>
        </w:rPr>
        <w:instrText xml:space="preserve"> SEQ Figure \* ARABIC </w:instrText>
      </w:r>
      <w:r w:rsidR="00BA3EB5" w:rsidRPr="00A134E4">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58</w:t>
      </w:r>
      <w:r w:rsidR="00BA3EB5" w:rsidRPr="00A134E4">
        <w:rPr>
          <w:rFonts w:ascii="Times New Roman" w:hAnsi="Times New Roman" w:cs="Times New Roman"/>
          <w:b w:val="0"/>
          <w:bCs w:val="0"/>
          <w:smallCaps w:val="0"/>
          <w:color w:val="auto"/>
          <w:sz w:val="24"/>
          <w:szCs w:val="24"/>
        </w:rPr>
        <w:fldChar w:fldCharType="end"/>
      </w:r>
      <w:r w:rsidRPr="00A134E4">
        <w:rPr>
          <w:rFonts w:ascii="Times New Roman" w:hAnsi="Times New Roman" w:cs="Times New Roman"/>
          <w:b w:val="0"/>
          <w:bCs w:val="0"/>
          <w:smallCaps w:val="0"/>
          <w:color w:val="auto"/>
          <w:sz w:val="24"/>
          <w:szCs w:val="24"/>
        </w:rPr>
        <w:t>: CodeQL - Application repository (</w:t>
      </w:r>
      <w:r w:rsidRPr="00A134E4">
        <w:rPr>
          <w:rFonts w:ascii="Times New Roman" w:hAnsi="Times New Roman" w:cs="Times New Roman"/>
          <w:b w:val="0"/>
          <w:bCs w:val="0"/>
          <w:i/>
          <w:iCs/>
          <w:smallCaps w:val="0"/>
          <w:color w:val="auto"/>
          <w:sz w:val="24"/>
          <w:szCs w:val="24"/>
        </w:rPr>
        <w:t>Self-Composed</w:t>
      </w:r>
      <w:r w:rsidRPr="00A134E4">
        <w:rPr>
          <w:rFonts w:ascii="Times New Roman" w:hAnsi="Times New Roman" w:cs="Times New Roman"/>
          <w:b w:val="0"/>
          <w:bCs w:val="0"/>
          <w:smallCaps w:val="0"/>
          <w:color w:val="auto"/>
          <w:sz w:val="24"/>
          <w:szCs w:val="24"/>
        </w:rPr>
        <w:t>)</w:t>
      </w:r>
      <w:bookmarkEnd w:id="678"/>
    </w:p>
    <w:p w14:paraId="0D769531" w14:textId="3EA5BFD0" w:rsidR="008D1DA5" w:rsidRPr="00A134E4" w:rsidRDefault="008D1DA5">
      <w:pPr>
        <w:spacing w:line="360" w:lineRule="auto"/>
        <w:jc w:val="both"/>
        <w:rPr>
          <w:rFonts w:ascii="Times New Roman Regular" w:hAnsi="Times New Roman Regular" w:cs="Times New Roman Regular" w:hint="eastAsia"/>
          <w:b/>
          <w:bCs/>
          <w:sz w:val="24"/>
          <w:szCs w:val="24"/>
        </w:rPr>
      </w:pPr>
      <w:r w:rsidRPr="00A134E4">
        <w:rPr>
          <w:rFonts w:ascii="Times New Roman Regular" w:hAnsi="Times New Roman Regular" w:cs="Times New Roman Regular"/>
          <w:b/>
          <w:bCs/>
          <w:sz w:val="24"/>
          <w:szCs w:val="24"/>
        </w:rPr>
        <w:t>Test cases</w:t>
      </w:r>
    </w:p>
    <w:p w14:paraId="1320F08D" w14:textId="330230D4" w:rsidR="007F1226" w:rsidRPr="007F1226" w:rsidRDefault="007F1226" w:rsidP="007F1226">
      <w:pPr>
        <w:pStyle w:val="Caption"/>
        <w:keepNext/>
        <w:jc w:val="center"/>
        <w:rPr>
          <w:rFonts w:ascii="Times New Roman" w:hAnsi="Times New Roman" w:cs="Times New Roman"/>
          <w:b w:val="0"/>
          <w:bCs w:val="0"/>
          <w:smallCaps w:val="0"/>
          <w:color w:val="auto"/>
          <w:sz w:val="24"/>
          <w:szCs w:val="24"/>
        </w:rPr>
      </w:pPr>
      <w:bookmarkStart w:id="679" w:name="_Toc132182746"/>
      <w:r w:rsidRPr="007F1226">
        <w:rPr>
          <w:rFonts w:ascii="Times New Roman" w:hAnsi="Times New Roman" w:cs="Times New Roman"/>
          <w:b w:val="0"/>
          <w:bCs w:val="0"/>
          <w:smallCaps w:val="0"/>
          <w:color w:val="auto"/>
          <w:sz w:val="24"/>
          <w:szCs w:val="24"/>
        </w:rPr>
        <w:t xml:space="preserve">Table </w:t>
      </w:r>
      <w:r w:rsidRPr="007F1226">
        <w:rPr>
          <w:rFonts w:ascii="Times New Roman" w:hAnsi="Times New Roman" w:cs="Times New Roman"/>
          <w:b w:val="0"/>
          <w:bCs w:val="0"/>
          <w:smallCaps w:val="0"/>
          <w:color w:val="auto"/>
          <w:sz w:val="24"/>
          <w:szCs w:val="24"/>
        </w:rPr>
        <w:fldChar w:fldCharType="begin"/>
      </w:r>
      <w:r w:rsidRPr="007F1226">
        <w:rPr>
          <w:rFonts w:ascii="Times New Roman" w:hAnsi="Times New Roman" w:cs="Times New Roman"/>
          <w:b w:val="0"/>
          <w:bCs w:val="0"/>
          <w:smallCaps w:val="0"/>
          <w:color w:val="auto"/>
          <w:sz w:val="24"/>
          <w:szCs w:val="24"/>
        </w:rPr>
        <w:instrText xml:space="preserve"> SEQ Table \* ARABIC </w:instrText>
      </w:r>
      <w:r w:rsidRPr="007F1226">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47</w:t>
      </w:r>
      <w:r w:rsidRPr="007F1226">
        <w:rPr>
          <w:rFonts w:ascii="Times New Roman" w:hAnsi="Times New Roman" w:cs="Times New Roman"/>
          <w:b w:val="0"/>
          <w:bCs w:val="0"/>
          <w:smallCaps w:val="0"/>
          <w:color w:val="auto"/>
          <w:sz w:val="24"/>
          <w:szCs w:val="24"/>
        </w:rPr>
        <w:fldChar w:fldCharType="end"/>
      </w:r>
      <w:r w:rsidRPr="007F1226">
        <w:rPr>
          <w:rFonts w:ascii="Times New Roman" w:hAnsi="Times New Roman" w:cs="Times New Roman"/>
          <w:b w:val="0"/>
          <w:bCs w:val="0"/>
          <w:smallCaps w:val="0"/>
          <w:color w:val="auto"/>
          <w:sz w:val="24"/>
          <w:szCs w:val="24"/>
        </w:rPr>
        <w:t>: Non-functional testing</w:t>
      </w:r>
      <w:bookmarkEnd w:id="679"/>
    </w:p>
    <w:tbl>
      <w:tblPr>
        <w:tblStyle w:val="TableGrid"/>
        <w:tblW w:w="0" w:type="auto"/>
        <w:tblLook w:val="04A0" w:firstRow="1" w:lastRow="0" w:firstColumn="1" w:lastColumn="0" w:noHBand="0" w:noVBand="1"/>
      </w:tblPr>
      <w:tblGrid>
        <w:gridCol w:w="714"/>
        <w:gridCol w:w="823"/>
        <w:gridCol w:w="7813"/>
      </w:tblGrid>
      <w:tr w:rsidR="000F372D" w14:paraId="7CA90504" w14:textId="77777777" w:rsidTr="00FD2F9D">
        <w:tc>
          <w:tcPr>
            <w:tcW w:w="9350" w:type="dxa"/>
            <w:gridSpan w:val="3"/>
          </w:tcPr>
          <w:p w14:paraId="10AA9F2C" w14:textId="145B7C27" w:rsidR="000F372D" w:rsidRPr="000F372D" w:rsidRDefault="000F372D" w:rsidP="000F372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Non-functional requirements</w:t>
            </w:r>
          </w:p>
        </w:tc>
      </w:tr>
      <w:tr w:rsidR="000F372D" w14:paraId="17F07E68" w14:textId="77777777" w:rsidTr="007F1226">
        <w:tc>
          <w:tcPr>
            <w:tcW w:w="714" w:type="dxa"/>
          </w:tcPr>
          <w:p w14:paraId="0C8FF4CC" w14:textId="1B37D8EF" w:rsidR="000F372D" w:rsidRDefault="000F372D" w:rsidP="000F372D">
            <w:pPr>
              <w:spacing w:line="360" w:lineRule="auto"/>
              <w:jc w:val="center"/>
              <w:rPr>
                <w:rFonts w:ascii="Times New Roman Regular" w:hAnsi="Times New Roman Regular" w:cs="Times New Roman Regular" w:hint="eastAsia"/>
                <w:sz w:val="24"/>
                <w:szCs w:val="24"/>
              </w:rPr>
            </w:pPr>
            <w:r w:rsidRPr="003D6BD0">
              <w:rPr>
                <w:rFonts w:ascii="Times New Roman" w:hAnsi="Times New Roman" w:cs="Times New Roman"/>
                <w:b/>
                <w:bCs/>
                <w:sz w:val="24"/>
                <w:szCs w:val="24"/>
              </w:rPr>
              <w:t>Test case</w:t>
            </w:r>
          </w:p>
        </w:tc>
        <w:tc>
          <w:tcPr>
            <w:tcW w:w="823" w:type="dxa"/>
          </w:tcPr>
          <w:p w14:paraId="09AEF6C7" w14:textId="6AF1E7E3" w:rsidR="000F372D" w:rsidRDefault="000F372D" w:rsidP="0057104D">
            <w:pPr>
              <w:spacing w:line="360" w:lineRule="auto"/>
              <w:jc w:val="center"/>
              <w:rPr>
                <w:rFonts w:ascii="Times New Roman Regular" w:hAnsi="Times New Roman Regular" w:cs="Times New Roman Regular" w:hint="eastAsia"/>
                <w:sz w:val="24"/>
                <w:szCs w:val="24"/>
              </w:rPr>
            </w:pPr>
            <w:r>
              <w:rPr>
                <w:rFonts w:ascii="Times New Roman" w:hAnsi="Times New Roman" w:cs="Times New Roman"/>
                <w:b/>
                <w:bCs/>
                <w:sz w:val="24"/>
                <w:szCs w:val="24"/>
              </w:rPr>
              <w:t>ID</w:t>
            </w:r>
          </w:p>
        </w:tc>
        <w:tc>
          <w:tcPr>
            <w:tcW w:w="7813" w:type="dxa"/>
          </w:tcPr>
          <w:p w14:paraId="183DDA68" w14:textId="0A2D1869" w:rsidR="000F372D" w:rsidRDefault="0057104D" w:rsidP="000F372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b/>
                <w:bCs/>
                <w:sz w:val="24"/>
                <w:szCs w:val="24"/>
              </w:rPr>
              <w:t>Result</w:t>
            </w:r>
          </w:p>
        </w:tc>
      </w:tr>
      <w:tr w:rsidR="000F372D" w14:paraId="3CE3E173" w14:textId="77777777" w:rsidTr="007F1226">
        <w:tc>
          <w:tcPr>
            <w:tcW w:w="714" w:type="dxa"/>
          </w:tcPr>
          <w:p w14:paraId="002E1F39" w14:textId="3C9827E0" w:rsidR="000F372D" w:rsidRDefault="009F2403"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1</w:t>
            </w:r>
          </w:p>
        </w:tc>
        <w:tc>
          <w:tcPr>
            <w:tcW w:w="823" w:type="dxa"/>
          </w:tcPr>
          <w:p w14:paraId="04706D1B" w14:textId="23C2618D" w:rsidR="000F372D" w:rsidRDefault="00520140" w:rsidP="009F2403">
            <w:pPr>
              <w:spacing w:line="360" w:lineRule="auto"/>
              <w:jc w:val="center"/>
              <w:rPr>
                <w:rFonts w:ascii="Times New Roman Regular" w:hAnsi="Times New Roman Regular" w:cs="Times New Roman Regular" w:hint="eastAsia"/>
                <w:sz w:val="24"/>
                <w:szCs w:val="24"/>
              </w:rPr>
            </w:pPr>
            <w:hyperlink w:anchor="nfr1" w:history="1">
              <w:r w:rsidR="00A56F2E">
                <w:rPr>
                  <w:rStyle w:val="Hyperlink"/>
                  <w:rFonts w:ascii="Times New Roman Regular" w:hAnsi="Times New Roman Regular" w:cs="Times New Roman Regular"/>
                  <w:color w:val="auto"/>
                  <w:sz w:val="24"/>
                  <w:szCs w:val="24"/>
                  <w:u w:val="none"/>
                  <w:bdr w:val="single" w:sz="4" w:space="0" w:color="00B050"/>
                </w:rPr>
                <w:t>NFR1</w:t>
              </w:r>
            </w:hyperlink>
          </w:p>
        </w:tc>
        <w:tc>
          <w:tcPr>
            <w:tcW w:w="7813" w:type="dxa"/>
          </w:tcPr>
          <w:p w14:paraId="68165C68" w14:textId="2067675D" w:rsidR="000F372D" w:rsidRDefault="0099766C">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gives responses within 1-2 minutes.</w:t>
            </w:r>
          </w:p>
        </w:tc>
      </w:tr>
      <w:tr w:rsidR="000F372D" w14:paraId="7C4C6DFE" w14:textId="77777777" w:rsidTr="007F1226">
        <w:tc>
          <w:tcPr>
            <w:tcW w:w="714" w:type="dxa"/>
          </w:tcPr>
          <w:p w14:paraId="0D4CE068" w14:textId="4AE44EF7" w:rsidR="000F372D" w:rsidRDefault="00354CF6"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2</w:t>
            </w:r>
          </w:p>
        </w:tc>
        <w:tc>
          <w:tcPr>
            <w:tcW w:w="823" w:type="dxa"/>
          </w:tcPr>
          <w:p w14:paraId="5949B146" w14:textId="7030512E" w:rsidR="000F372D" w:rsidRDefault="00520140" w:rsidP="009F2403">
            <w:pPr>
              <w:spacing w:line="360" w:lineRule="auto"/>
              <w:jc w:val="center"/>
              <w:rPr>
                <w:rFonts w:ascii="Times New Roman Regular" w:hAnsi="Times New Roman Regular" w:cs="Times New Roman Regular" w:hint="eastAsia"/>
                <w:sz w:val="24"/>
                <w:szCs w:val="24"/>
              </w:rPr>
            </w:pPr>
            <w:hyperlink w:anchor="nfr2" w:history="1">
              <w:r w:rsidR="00A56F2E">
                <w:rPr>
                  <w:rStyle w:val="Hyperlink"/>
                  <w:rFonts w:ascii="Times New Roman Regular" w:hAnsi="Times New Roman Regular" w:cs="Times New Roman Regular"/>
                  <w:color w:val="auto"/>
                  <w:sz w:val="24"/>
                  <w:szCs w:val="24"/>
                  <w:u w:val="none"/>
                  <w:bdr w:val="single" w:sz="4" w:space="0" w:color="00B050"/>
                </w:rPr>
                <w:t>NFR2</w:t>
              </w:r>
            </w:hyperlink>
          </w:p>
        </w:tc>
        <w:tc>
          <w:tcPr>
            <w:tcW w:w="7813" w:type="dxa"/>
          </w:tcPr>
          <w:p w14:paraId="7B22ACCF" w14:textId="23D23435" w:rsidR="000F372D" w:rsidRDefault="00ED7CE0">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Only the data for specific dates are scraped and updated whenever necessary.</w:t>
            </w:r>
          </w:p>
        </w:tc>
      </w:tr>
      <w:tr w:rsidR="000F372D" w14:paraId="24C6EA1C" w14:textId="77777777" w:rsidTr="007F1226">
        <w:tc>
          <w:tcPr>
            <w:tcW w:w="714" w:type="dxa"/>
          </w:tcPr>
          <w:p w14:paraId="1B249F96" w14:textId="33B6336C" w:rsidR="000F372D" w:rsidRDefault="00354CF6"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3</w:t>
            </w:r>
          </w:p>
        </w:tc>
        <w:tc>
          <w:tcPr>
            <w:tcW w:w="823" w:type="dxa"/>
          </w:tcPr>
          <w:p w14:paraId="670B1023" w14:textId="137A6CBA" w:rsidR="000F372D" w:rsidRDefault="00520140" w:rsidP="009F2403">
            <w:pPr>
              <w:spacing w:line="360" w:lineRule="auto"/>
              <w:jc w:val="center"/>
              <w:rPr>
                <w:rFonts w:ascii="Times New Roman Regular" w:hAnsi="Times New Roman Regular" w:cs="Times New Roman Regular" w:hint="eastAsia"/>
                <w:sz w:val="24"/>
                <w:szCs w:val="24"/>
              </w:rPr>
            </w:pPr>
            <w:hyperlink w:anchor="nfr3" w:history="1">
              <w:r w:rsidR="00A56F2E">
                <w:rPr>
                  <w:rStyle w:val="Hyperlink"/>
                  <w:rFonts w:ascii="Times New Roman Regular" w:hAnsi="Times New Roman Regular" w:cs="Times New Roman Regular"/>
                  <w:color w:val="auto"/>
                  <w:sz w:val="24"/>
                  <w:szCs w:val="24"/>
                  <w:u w:val="none"/>
                  <w:bdr w:val="single" w:sz="4" w:space="0" w:color="00B050"/>
                </w:rPr>
                <w:t>NFR3</w:t>
              </w:r>
            </w:hyperlink>
          </w:p>
        </w:tc>
        <w:tc>
          <w:tcPr>
            <w:tcW w:w="7813" w:type="dxa"/>
          </w:tcPr>
          <w:p w14:paraId="2E76F5F8" w14:textId="1DDF4F85" w:rsidR="000F372D" w:rsidRDefault="00537FD3">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developed GUI is simple, easy to follow, and attractive. Additionally, no technical information is displayed to the users, except for admins who log in.</w:t>
            </w:r>
          </w:p>
        </w:tc>
      </w:tr>
      <w:tr w:rsidR="000F372D" w14:paraId="72413096" w14:textId="77777777" w:rsidTr="007F1226">
        <w:tc>
          <w:tcPr>
            <w:tcW w:w="714" w:type="dxa"/>
          </w:tcPr>
          <w:p w14:paraId="7E1004CB" w14:textId="6FDF79F8" w:rsidR="000F372D" w:rsidRDefault="00354CF6"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4</w:t>
            </w:r>
          </w:p>
        </w:tc>
        <w:tc>
          <w:tcPr>
            <w:tcW w:w="823" w:type="dxa"/>
          </w:tcPr>
          <w:p w14:paraId="4794CAAB" w14:textId="40CEE1A4" w:rsidR="000F372D" w:rsidRDefault="00520140" w:rsidP="009F2403">
            <w:pPr>
              <w:spacing w:line="360" w:lineRule="auto"/>
              <w:jc w:val="center"/>
              <w:rPr>
                <w:rFonts w:ascii="Times New Roman Regular" w:hAnsi="Times New Roman Regular" w:cs="Times New Roman Regular" w:hint="eastAsia"/>
                <w:sz w:val="24"/>
                <w:szCs w:val="24"/>
              </w:rPr>
            </w:pPr>
            <w:hyperlink w:anchor="nfr4" w:history="1">
              <w:r w:rsidR="00A56F2E">
                <w:rPr>
                  <w:rStyle w:val="Hyperlink"/>
                  <w:rFonts w:ascii="Times New Roman Regular" w:hAnsi="Times New Roman Regular" w:cs="Times New Roman Regular"/>
                  <w:color w:val="auto"/>
                  <w:sz w:val="24"/>
                  <w:szCs w:val="24"/>
                  <w:u w:val="none"/>
                  <w:bdr w:val="single" w:sz="4" w:space="0" w:color="00B050"/>
                </w:rPr>
                <w:t>NFR4</w:t>
              </w:r>
            </w:hyperlink>
          </w:p>
        </w:tc>
        <w:tc>
          <w:tcPr>
            <w:tcW w:w="7813" w:type="dxa"/>
          </w:tcPr>
          <w:p w14:paraId="322FE3C1" w14:textId="7354033D" w:rsidR="000F372D" w:rsidRDefault="00B02F1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Docstrings were added for each method and comments wherever necessary.</w:t>
            </w:r>
          </w:p>
        </w:tc>
      </w:tr>
      <w:tr w:rsidR="000F372D" w14:paraId="4838D7E8" w14:textId="77777777" w:rsidTr="007F1226">
        <w:tc>
          <w:tcPr>
            <w:tcW w:w="714" w:type="dxa"/>
          </w:tcPr>
          <w:p w14:paraId="49F1E3A7" w14:textId="6B5700B9" w:rsidR="000F372D" w:rsidRDefault="00354CF6"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5</w:t>
            </w:r>
          </w:p>
        </w:tc>
        <w:tc>
          <w:tcPr>
            <w:tcW w:w="823" w:type="dxa"/>
          </w:tcPr>
          <w:p w14:paraId="5FB74C91" w14:textId="049CEEF8" w:rsidR="000F372D" w:rsidRDefault="00520140" w:rsidP="009F2403">
            <w:pPr>
              <w:spacing w:line="360" w:lineRule="auto"/>
              <w:jc w:val="center"/>
              <w:rPr>
                <w:rFonts w:ascii="Times New Roman Regular" w:hAnsi="Times New Roman Regular" w:cs="Times New Roman Regular" w:hint="eastAsia"/>
                <w:sz w:val="24"/>
                <w:szCs w:val="24"/>
              </w:rPr>
            </w:pPr>
            <w:hyperlink w:anchor="nfr5" w:history="1">
              <w:r w:rsidR="00A56F2E">
                <w:rPr>
                  <w:rStyle w:val="Hyperlink"/>
                  <w:rFonts w:ascii="Times New Roman Regular" w:hAnsi="Times New Roman Regular" w:cs="Times New Roman Regular"/>
                  <w:color w:val="auto"/>
                  <w:sz w:val="24"/>
                  <w:szCs w:val="24"/>
                  <w:u w:val="none"/>
                  <w:bdr w:val="single" w:sz="4" w:space="0" w:color="00B050"/>
                </w:rPr>
                <w:t>NFR5</w:t>
              </w:r>
            </w:hyperlink>
          </w:p>
        </w:tc>
        <w:tc>
          <w:tcPr>
            <w:tcW w:w="7813" w:type="dxa"/>
          </w:tcPr>
          <w:p w14:paraId="16013AC8" w14:textId="0ED17177" w:rsidR="000F372D" w:rsidRDefault="00B02F1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responses are plotted within the graph itself to show a growth/decline.</w:t>
            </w:r>
          </w:p>
        </w:tc>
      </w:tr>
      <w:tr w:rsidR="009F2403" w14:paraId="52C6FA7C" w14:textId="77777777" w:rsidTr="007F1226">
        <w:tc>
          <w:tcPr>
            <w:tcW w:w="714" w:type="dxa"/>
          </w:tcPr>
          <w:p w14:paraId="50426537" w14:textId="03C3AD20" w:rsidR="009F2403" w:rsidRDefault="00354CF6"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6</w:t>
            </w:r>
          </w:p>
        </w:tc>
        <w:tc>
          <w:tcPr>
            <w:tcW w:w="823" w:type="dxa"/>
          </w:tcPr>
          <w:p w14:paraId="1E31BD5C" w14:textId="6E4E8CFA" w:rsidR="009F2403" w:rsidRDefault="00520140" w:rsidP="009F2403">
            <w:pPr>
              <w:spacing w:line="360" w:lineRule="auto"/>
              <w:jc w:val="center"/>
              <w:rPr>
                <w:rFonts w:ascii="Times New Roman Regular" w:hAnsi="Times New Roman Regular" w:cs="Times New Roman Regular" w:hint="eastAsia"/>
                <w:sz w:val="24"/>
                <w:szCs w:val="24"/>
              </w:rPr>
            </w:pPr>
            <w:hyperlink w:anchor="nfr6" w:history="1">
              <w:r w:rsidR="00A56F2E">
                <w:rPr>
                  <w:rStyle w:val="Hyperlink"/>
                  <w:rFonts w:ascii="Times New Roman Regular" w:hAnsi="Times New Roman Regular" w:cs="Times New Roman Regular"/>
                  <w:color w:val="auto"/>
                  <w:sz w:val="24"/>
                  <w:szCs w:val="24"/>
                  <w:u w:val="none"/>
                  <w:bdr w:val="single" w:sz="4" w:space="0" w:color="00B050"/>
                </w:rPr>
                <w:t>NFR6</w:t>
              </w:r>
            </w:hyperlink>
          </w:p>
        </w:tc>
        <w:tc>
          <w:tcPr>
            <w:tcW w:w="7813" w:type="dxa"/>
          </w:tcPr>
          <w:p w14:paraId="753A25BF" w14:textId="72B3C272" w:rsidR="009F2403" w:rsidRDefault="00D565AB">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was deployed to Heroku by Docker and GitHub Actions</w:t>
            </w:r>
            <w:r w:rsidR="00C07BBF">
              <w:rPr>
                <w:rFonts w:ascii="Times New Roman Regular" w:hAnsi="Times New Roman Regular" w:cs="Times New Roman Regular"/>
                <w:sz w:val="24"/>
                <w:szCs w:val="24"/>
              </w:rPr>
              <w:t>, but will not scale as traffic increases</w:t>
            </w:r>
            <w:r w:rsidR="000E73EA">
              <w:rPr>
                <w:rFonts w:ascii="Times New Roman Regular" w:hAnsi="Times New Roman Regular" w:cs="Times New Roman Regular"/>
                <w:sz w:val="24"/>
                <w:szCs w:val="24"/>
              </w:rPr>
              <w:t xml:space="preserve">: </w:t>
            </w:r>
            <w:r w:rsidR="00C07BBF">
              <w:rPr>
                <w:rFonts w:ascii="Times New Roman Regular" w:hAnsi="Times New Roman Regular" w:cs="Times New Roman Regular"/>
                <w:sz w:val="24"/>
                <w:szCs w:val="24"/>
              </w:rPr>
              <w:t>the utilized Dynos are the most basic version.</w:t>
            </w:r>
          </w:p>
        </w:tc>
      </w:tr>
      <w:tr w:rsidR="009F2403" w14:paraId="7B206973" w14:textId="77777777" w:rsidTr="007F1226">
        <w:tc>
          <w:tcPr>
            <w:tcW w:w="714" w:type="dxa"/>
          </w:tcPr>
          <w:p w14:paraId="6DADCD07" w14:textId="04D5581B" w:rsidR="009F2403" w:rsidRDefault="00354CF6"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7</w:t>
            </w:r>
          </w:p>
        </w:tc>
        <w:tc>
          <w:tcPr>
            <w:tcW w:w="823" w:type="dxa"/>
          </w:tcPr>
          <w:p w14:paraId="3F9F7629" w14:textId="070C3F3E" w:rsidR="009F2403" w:rsidRDefault="00520140" w:rsidP="009F2403">
            <w:pPr>
              <w:spacing w:line="360" w:lineRule="auto"/>
              <w:jc w:val="center"/>
              <w:rPr>
                <w:rFonts w:ascii="Times New Roman Regular" w:hAnsi="Times New Roman Regular" w:cs="Times New Roman Regular" w:hint="eastAsia"/>
                <w:sz w:val="24"/>
                <w:szCs w:val="24"/>
              </w:rPr>
            </w:pPr>
            <w:hyperlink w:anchor="nfr7" w:history="1">
              <w:r w:rsidR="00A56F2E">
                <w:rPr>
                  <w:rStyle w:val="Hyperlink"/>
                  <w:rFonts w:ascii="Times New Roman Regular" w:hAnsi="Times New Roman Regular" w:cs="Times New Roman Regular"/>
                  <w:color w:val="auto"/>
                  <w:sz w:val="24"/>
                  <w:szCs w:val="24"/>
                  <w:u w:val="none"/>
                  <w:bdr w:val="single" w:sz="4" w:space="0" w:color="00B050"/>
                </w:rPr>
                <w:t>NFR7</w:t>
              </w:r>
            </w:hyperlink>
          </w:p>
        </w:tc>
        <w:tc>
          <w:tcPr>
            <w:tcW w:w="7813" w:type="dxa"/>
          </w:tcPr>
          <w:p w14:paraId="6384DD08" w14:textId="285FC077" w:rsidR="009F2403" w:rsidRDefault="00634C49">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model is stored in AWS S3 for backup and requests, the data is stored in MongoDB, and admin authentication is handled by Firebase.</w:t>
            </w:r>
            <w:r w:rsidR="00A03B9F">
              <w:rPr>
                <w:rFonts w:ascii="Times New Roman Regular" w:hAnsi="Times New Roman Regular" w:cs="Times New Roman Regular"/>
                <w:sz w:val="24"/>
                <w:szCs w:val="24"/>
              </w:rPr>
              <w:t xml:space="preserve"> Therefore, security is integrated to some extent.</w:t>
            </w:r>
          </w:p>
        </w:tc>
      </w:tr>
      <w:tr w:rsidR="009F2403" w14:paraId="70728BDF" w14:textId="77777777" w:rsidTr="007F1226">
        <w:tc>
          <w:tcPr>
            <w:tcW w:w="714" w:type="dxa"/>
          </w:tcPr>
          <w:p w14:paraId="18A5AE88" w14:textId="07A1AF1F" w:rsidR="009F2403" w:rsidRDefault="00354CF6"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8</w:t>
            </w:r>
          </w:p>
        </w:tc>
        <w:tc>
          <w:tcPr>
            <w:tcW w:w="823" w:type="dxa"/>
          </w:tcPr>
          <w:p w14:paraId="272558E5" w14:textId="4BA79A1C" w:rsidR="009F2403" w:rsidRDefault="00520140" w:rsidP="009F2403">
            <w:pPr>
              <w:spacing w:line="360" w:lineRule="auto"/>
              <w:jc w:val="center"/>
              <w:rPr>
                <w:rFonts w:ascii="Times New Roman Regular" w:hAnsi="Times New Roman Regular" w:cs="Times New Roman Regular" w:hint="eastAsia"/>
                <w:sz w:val="24"/>
                <w:szCs w:val="24"/>
              </w:rPr>
            </w:pPr>
            <w:hyperlink w:anchor="nfr8" w:history="1">
              <w:r w:rsidR="00A56F2E">
                <w:rPr>
                  <w:rStyle w:val="Hyperlink"/>
                  <w:rFonts w:ascii="Times New Roman Regular" w:hAnsi="Times New Roman Regular" w:cs="Times New Roman Regular"/>
                  <w:color w:val="auto"/>
                  <w:sz w:val="24"/>
                  <w:szCs w:val="24"/>
                  <w:u w:val="none"/>
                  <w:bdr w:val="single" w:sz="4" w:space="0" w:color="00B050"/>
                </w:rPr>
                <w:t>NFR8</w:t>
              </w:r>
            </w:hyperlink>
          </w:p>
        </w:tc>
        <w:tc>
          <w:tcPr>
            <w:tcW w:w="7813" w:type="dxa"/>
          </w:tcPr>
          <w:p w14:paraId="5ED01997" w14:textId="4DDCFD77" w:rsidR="009F2403" w:rsidRDefault="00264086">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application is responsive across a wide range of screen sizes.</w:t>
            </w:r>
          </w:p>
        </w:tc>
      </w:tr>
      <w:tr w:rsidR="004230C9" w14:paraId="44E92CCB" w14:textId="77777777" w:rsidTr="00FD2F9D">
        <w:tc>
          <w:tcPr>
            <w:tcW w:w="9350" w:type="dxa"/>
            <w:gridSpan w:val="3"/>
          </w:tcPr>
          <w:p w14:paraId="3AE6D794" w14:textId="48F88081" w:rsidR="004230C9" w:rsidRPr="004230C9" w:rsidRDefault="004230C9">
            <w:pPr>
              <w:spacing w:line="360" w:lineRule="auto"/>
              <w:jc w:val="both"/>
              <w:rPr>
                <w:rFonts w:ascii="Times New Roman Regular" w:hAnsi="Times New Roman Regular" w:cs="Times New Roman Regular" w:hint="eastAsia"/>
                <w:b/>
                <w:bCs/>
                <w:sz w:val="24"/>
                <w:szCs w:val="24"/>
              </w:rPr>
            </w:pPr>
            <w:r w:rsidRPr="004230C9">
              <w:rPr>
                <w:rFonts w:ascii="Times New Roman Regular" w:hAnsi="Times New Roman Regular" w:cs="Times New Roman Regular"/>
                <w:b/>
                <w:bCs/>
                <w:sz w:val="24"/>
                <w:szCs w:val="24"/>
              </w:rPr>
              <w:t>Design goals</w:t>
            </w:r>
          </w:p>
        </w:tc>
      </w:tr>
      <w:tr w:rsidR="00354CF6" w14:paraId="7B645747" w14:textId="77777777" w:rsidTr="007F1226">
        <w:tc>
          <w:tcPr>
            <w:tcW w:w="714" w:type="dxa"/>
          </w:tcPr>
          <w:p w14:paraId="4986A8B0" w14:textId="0066B107" w:rsidR="00354CF6" w:rsidRDefault="004230C9"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9</w:t>
            </w:r>
          </w:p>
        </w:tc>
        <w:tc>
          <w:tcPr>
            <w:tcW w:w="823" w:type="dxa"/>
          </w:tcPr>
          <w:p w14:paraId="4E024885" w14:textId="00CC50B7" w:rsidR="00354CF6" w:rsidRDefault="00520140" w:rsidP="009F2403">
            <w:pPr>
              <w:spacing w:line="360" w:lineRule="auto"/>
              <w:jc w:val="center"/>
              <w:rPr>
                <w:rFonts w:ascii="Times New Roman Regular" w:hAnsi="Times New Roman Regular" w:cs="Times New Roman Regular" w:hint="eastAsia"/>
                <w:sz w:val="24"/>
                <w:szCs w:val="24"/>
              </w:rPr>
            </w:pPr>
            <w:hyperlink w:anchor="dg1" w:history="1">
              <w:r w:rsidR="000F0FA0">
                <w:rPr>
                  <w:rStyle w:val="Hyperlink"/>
                  <w:rFonts w:ascii="Times New Roman Regular" w:hAnsi="Times New Roman Regular" w:cs="Times New Roman Regular"/>
                  <w:color w:val="auto"/>
                  <w:sz w:val="24"/>
                  <w:szCs w:val="24"/>
                  <w:u w:val="none"/>
                  <w:bdr w:val="single" w:sz="4" w:space="0" w:color="00B050"/>
                </w:rPr>
                <w:t>DG1</w:t>
              </w:r>
            </w:hyperlink>
          </w:p>
        </w:tc>
        <w:tc>
          <w:tcPr>
            <w:tcW w:w="7813" w:type="dxa"/>
          </w:tcPr>
          <w:p w14:paraId="48A4F553" w14:textId="2E429602" w:rsidR="00354CF6" w:rsidRDefault="003E213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data are stored in MongoDB and fetched whenever necessary. For the case where the available data is not up-to-date, the script fetches data only for the missing dates and updates the database.</w:t>
            </w:r>
          </w:p>
        </w:tc>
      </w:tr>
      <w:tr w:rsidR="004230C9" w14:paraId="4FCD85A2" w14:textId="77777777" w:rsidTr="007F1226">
        <w:tc>
          <w:tcPr>
            <w:tcW w:w="714" w:type="dxa"/>
          </w:tcPr>
          <w:p w14:paraId="24955743" w14:textId="1BE662F6" w:rsidR="004230C9" w:rsidRDefault="004230C9"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10</w:t>
            </w:r>
          </w:p>
        </w:tc>
        <w:tc>
          <w:tcPr>
            <w:tcW w:w="823" w:type="dxa"/>
          </w:tcPr>
          <w:p w14:paraId="104166C1" w14:textId="14722056" w:rsidR="004230C9" w:rsidRDefault="00520140" w:rsidP="009F2403">
            <w:pPr>
              <w:spacing w:line="360" w:lineRule="auto"/>
              <w:jc w:val="center"/>
              <w:rPr>
                <w:rFonts w:ascii="Times New Roman Regular" w:hAnsi="Times New Roman Regular" w:cs="Times New Roman Regular" w:hint="eastAsia"/>
                <w:sz w:val="24"/>
                <w:szCs w:val="24"/>
              </w:rPr>
            </w:pPr>
            <w:hyperlink w:anchor="dg2" w:history="1">
              <w:r w:rsidR="000F0FA0">
                <w:rPr>
                  <w:rStyle w:val="Hyperlink"/>
                  <w:rFonts w:ascii="Times New Roman Regular" w:hAnsi="Times New Roman Regular" w:cs="Times New Roman Regular"/>
                  <w:color w:val="auto"/>
                  <w:sz w:val="24"/>
                  <w:szCs w:val="24"/>
                  <w:u w:val="none"/>
                  <w:bdr w:val="single" w:sz="4" w:space="0" w:color="00B050"/>
                </w:rPr>
                <w:t>DG2</w:t>
              </w:r>
            </w:hyperlink>
          </w:p>
        </w:tc>
        <w:tc>
          <w:tcPr>
            <w:tcW w:w="7813" w:type="dxa"/>
          </w:tcPr>
          <w:p w14:paraId="380FC38B" w14:textId="55CD9FA2" w:rsidR="004230C9" w:rsidRDefault="00301780">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is built to be as user-friendly as possible with zero information shown to users on what happens behind the scenes.</w:t>
            </w:r>
          </w:p>
        </w:tc>
      </w:tr>
      <w:tr w:rsidR="004230C9" w14:paraId="1B4F1C49" w14:textId="77777777" w:rsidTr="007F1226">
        <w:tc>
          <w:tcPr>
            <w:tcW w:w="714" w:type="dxa"/>
          </w:tcPr>
          <w:p w14:paraId="3BF30C74" w14:textId="33314AE3" w:rsidR="004230C9" w:rsidRDefault="004230C9"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11</w:t>
            </w:r>
          </w:p>
        </w:tc>
        <w:tc>
          <w:tcPr>
            <w:tcW w:w="823" w:type="dxa"/>
          </w:tcPr>
          <w:p w14:paraId="76318B77" w14:textId="6FD6184C" w:rsidR="004230C9" w:rsidRDefault="00520140" w:rsidP="009F2403">
            <w:pPr>
              <w:spacing w:line="360" w:lineRule="auto"/>
              <w:jc w:val="center"/>
              <w:rPr>
                <w:rFonts w:ascii="Times New Roman Regular" w:hAnsi="Times New Roman Regular" w:cs="Times New Roman Regular" w:hint="eastAsia"/>
                <w:sz w:val="24"/>
                <w:szCs w:val="24"/>
              </w:rPr>
            </w:pPr>
            <w:hyperlink w:anchor="dg3" w:history="1">
              <w:r w:rsidR="000F0FA0">
                <w:rPr>
                  <w:rStyle w:val="Hyperlink"/>
                  <w:rFonts w:ascii="Times New Roman Regular" w:hAnsi="Times New Roman Regular" w:cs="Times New Roman Regular"/>
                  <w:color w:val="auto"/>
                  <w:sz w:val="24"/>
                  <w:szCs w:val="24"/>
                  <w:u w:val="none"/>
                  <w:bdr w:val="single" w:sz="4" w:space="0" w:color="00B050"/>
                </w:rPr>
                <w:t>DG3</w:t>
              </w:r>
            </w:hyperlink>
          </w:p>
        </w:tc>
        <w:tc>
          <w:tcPr>
            <w:tcW w:w="7813" w:type="dxa"/>
          </w:tcPr>
          <w:p w14:paraId="65C03F73" w14:textId="29089700" w:rsidR="004230C9" w:rsidRDefault="002E4ACE">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forecast is plotted alongside the existing price chart using a different color to differentiate between them. Two more lines are plotted to demonstrate the uncertainty estimations </w:t>
            </w:r>
            <w:r w:rsidR="007B70B7">
              <w:rPr>
                <w:rFonts w:ascii="Times New Roman Regular" w:hAnsi="Times New Roman Regular" w:cs="Times New Roman Regular"/>
                <w:sz w:val="24"/>
                <w:szCs w:val="24"/>
              </w:rPr>
              <w:t xml:space="preserve">that </w:t>
            </w:r>
            <w:r w:rsidR="00EA7A4F">
              <w:rPr>
                <w:rFonts w:ascii="Times New Roman Regular" w:hAnsi="Times New Roman Regular" w:cs="Times New Roman Regular"/>
                <w:sz w:val="24"/>
                <w:szCs w:val="24"/>
              </w:rPr>
              <w:t>display</w:t>
            </w:r>
            <w:r>
              <w:rPr>
                <w:rFonts w:ascii="Times New Roman Regular" w:hAnsi="Times New Roman Regular" w:cs="Times New Roman Regular"/>
                <w:sz w:val="24"/>
                <w:szCs w:val="24"/>
              </w:rPr>
              <w:t xml:space="preserve"> the range of prices.</w:t>
            </w:r>
          </w:p>
        </w:tc>
      </w:tr>
      <w:tr w:rsidR="00D476BC" w14:paraId="39ADF780" w14:textId="77777777" w:rsidTr="007F1226">
        <w:tc>
          <w:tcPr>
            <w:tcW w:w="714" w:type="dxa"/>
          </w:tcPr>
          <w:p w14:paraId="6745BC1E" w14:textId="37BC5F57" w:rsidR="00D476BC" w:rsidRDefault="00D476BC" w:rsidP="00D476BC">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12</w:t>
            </w:r>
          </w:p>
        </w:tc>
        <w:tc>
          <w:tcPr>
            <w:tcW w:w="823" w:type="dxa"/>
          </w:tcPr>
          <w:p w14:paraId="794EBC90" w14:textId="55B0AD28" w:rsidR="00D476BC" w:rsidRDefault="00520140" w:rsidP="00D476BC">
            <w:pPr>
              <w:spacing w:line="360" w:lineRule="auto"/>
              <w:jc w:val="center"/>
              <w:rPr>
                <w:rFonts w:ascii="Times New Roman Regular" w:hAnsi="Times New Roman Regular" w:cs="Times New Roman Regular" w:hint="eastAsia"/>
                <w:sz w:val="24"/>
                <w:szCs w:val="24"/>
              </w:rPr>
            </w:pPr>
            <w:hyperlink w:anchor="dg4" w:history="1">
              <w:r w:rsidR="000F0FA0">
                <w:rPr>
                  <w:rStyle w:val="Hyperlink"/>
                  <w:rFonts w:ascii="Times New Roman Regular" w:hAnsi="Times New Roman Regular" w:cs="Times New Roman Regular"/>
                  <w:color w:val="auto"/>
                  <w:sz w:val="24"/>
                  <w:szCs w:val="24"/>
                  <w:u w:val="none"/>
                  <w:bdr w:val="single" w:sz="4" w:space="0" w:color="00B050"/>
                </w:rPr>
                <w:t>DG4</w:t>
              </w:r>
            </w:hyperlink>
          </w:p>
        </w:tc>
        <w:tc>
          <w:tcPr>
            <w:tcW w:w="7813" w:type="dxa"/>
          </w:tcPr>
          <w:p w14:paraId="5CA4CF34" w14:textId="0DFAFA64" w:rsidR="00D476BC" w:rsidRDefault="00D476BC" w:rsidP="00D476BC">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Docstrings were added for each method and comments wherever necessary.</w:t>
            </w:r>
            <w:r w:rsidR="00083BF6">
              <w:rPr>
                <w:rFonts w:ascii="Times New Roman Regular" w:hAnsi="Times New Roman Regular" w:cs="Times New Roman Regular"/>
                <w:sz w:val="24"/>
                <w:szCs w:val="24"/>
              </w:rPr>
              <w:t xml:space="preserve"> Analysis using CodeFactor produced a grade of A+ for the algorithm repository, which is the maximum grade possible.</w:t>
            </w:r>
          </w:p>
        </w:tc>
      </w:tr>
    </w:tbl>
    <w:p w14:paraId="77BC6B05" w14:textId="77777777" w:rsidR="008D1DA5" w:rsidRPr="008D1DA5" w:rsidRDefault="008D1DA5">
      <w:pPr>
        <w:spacing w:line="360" w:lineRule="auto"/>
        <w:jc w:val="both"/>
        <w:rPr>
          <w:rFonts w:ascii="Times New Roman Regular" w:hAnsi="Times New Roman Regular" w:cs="Times New Roman Regular" w:hint="eastAsia"/>
          <w:sz w:val="24"/>
          <w:szCs w:val="24"/>
        </w:rPr>
      </w:pPr>
    </w:p>
    <w:p w14:paraId="78AFBD11" w14:textId="08F52067" w:rsidR="00325157" w:rsidRDefault="00325157">
      <w:pPr>
        <w:spacing w:line="360" w:lineRule="auto"/>
        <w:jc w:val="both"/>
        <w:rPr>
          <w:rFonts w:ascii="Times New Roman Regular" w:hAnsi="Times New Roman Regular" w:cs="Times New Roman Regular" w:hint="eastAsia"/>
          <w:b/>
          <w:bCs/>
          <w:sz w:val="24"/>
          <w:szCs w:val="24"/>
        </w:rPr>
      </w:pPr>
    </w:p>
    <w:p w14:paraId="3EE8C032" w14:textId="02222186" w:rsidR="00325157" w:rsidRDefault="00325157">
      <w:pPr>
        <w:spacing w:line="360" w:lineRule="auto"/>
        <w:jc w:val="both"/>
        <w:rPr>
          <w:rFonts w:ascii="Times New Roman Regular" w:hAnsi="Times New Roman Regular" w:cs="Times New Roman Regular" w:hint="eastAsia"/>
          <w:b/>
          <w:bCs/>
          <w:sz w:val="24"/>
          <w:szCs w:val="24"/>
        </w:rPr>
      </w:pPr>
    </w:p>
    <w:p w14:paraId="726CBF9C" w14:textId="50FFAAC6" w:rsidR="00325157" w:rsidRDefault="00325157">
      <w:pPr>
        <w:spacing w:line="360" w:lineRule="auto"/>
        <w:jc w:val="both"/>
        <w:rPr>
          <w:rFonts w:ascii="Times New Roman Regular" w:hAnsi="Times New Roman Regular" w:cs="Times New Roman Regular" w:hint="eastAsia"/>
          <w:b/>
          <w:bCs/>
          <w:sz w:val="24"/>
          <w:szCs w:val="24"/>
        </w:rPr>
      </w:pPr>
    </w:p>
    <w:p w14:paraId="7B475C72" w14:textId="7BB27E8A" w:rsidR="00325157" w:rsidRDefault="00325157">
      <w:pPr>
        <w:spacing w:line="360" w:lineRule="auto"/>
        <w:jc w:val="both"/>
        <w:rPr>
          <w:rFonts w:ascii="Times New Roman Regular" w:hAnsi="Times New Roman Regular" w:cs="Times New Roman Regular" w:hint="eastAsia"/>
          <w:b/>
          <w:bCs/>
          <w:sz w:val="24"/>
          <w:szCs w:val="24"/>
        </w:rPr>
      </w:pPr>
    </w:p>
    <w:p w14:paraId="09AD8187" w14:textId="604EC23A" w:rsidR="00325157" w:rsidRDefault="00325157">
      <w:pPr>
        <w:spacing w:line="360" w:lineRule="auto"/>
        <w:jc w:val="both"/>
        <w:rPr>
          <w:rFonts w:ascii="Times New Roman Regular" w:hAnsi="Times New Roman Regular" w:cs="Times New Roman Regular" w:hint="eastAsia"/>
          <w:b/>
          <w:bCs/>
          <w:sz w:val="24"/>
          <w:szCs w:val="24"/>
        </w:rPr>
      </w:pPr>
    </w:p>
    <w:p w14:paraId="487E0F06" w14:textId="27133EDC" w:rsidR="00325157" w:rsidRDefault="00325157">
      <w:pPr>
        <w:spacing w:line="360" w:lineRule="auto"/>
        <w:jc w:val="both"/>
        <w:rPr>
          <w:rFonts w:ascii="Times New Roman Regular" w:hAnsi="Times New Roman Regular" w:cs="Times New Roman Regular" w:hint="eastAsia"/>
          <w:b/>
          <w:bCs/>
          <w:sz w:val="24"/>
          <w:szCs w:val="24"/>
        </w:rPr>
      </w:pPr>
    </w:p>
    <w:p w14:paraId="285F440E" w14:textId="69C2A786" w:rsidR="00325157" w:rsidRDefault="00325157">
      <w:pPr>
        <w:spacing w:line="360" w:lineRule="auto"/>
        <w:jc w:val="both"/>
        <w:rPr>
          <w:rFonts w:ascii="Times New Roman Regular" w:hAnsi="Times New Roman Regular" w:cs="Times New Roman Regular" w:hint="eastAsia"/>
          <w:b/>
          <w:bCs/>
          <w:sz w:val="24"/>
          <w:szCs w:val="24"/>
        </w:rPr>
      </w:pPr>
    </w:p>
    <w:p w14:paraId="6BA1A2BC" w14:textId="32ECE515" w:rsidR="00325157" w:rsidRDefault="00325157">
      <w:pPr>
        <w:spacing w:line="360" w:lineRule="auto"/>
        <w:jc w:val="both"/>
        <w:rPr>
          <w:rFonts w:ascii="Times New Roman Regular" w:hAnsi="Times New Roman Regular" w:cs="Times New Roman Regular" w:hint="eastAsia"/>
          <w:b/>
          <w:bCs/>
          <w:sz w:val="24"/>
          <w:szCs w:val="24"/>
        </w:rPr>
      </w:pPr>
    </w:p>
    <w:p w14:paraId="451D27ED" w14:textId="0A918C03" w:rsidR="00325157" w:rsidRDefault="00325157">
      <w:pPr>
        <w:spacing w:line="360" w:lineRule="auto"/>
        <w:jc w:val="both"/>
        <w:rPr>
          <w:rFonts w:ascii="Times New Roman Regular" w:hAnsi="Times New Roman Regular" w:cs="Times New Roman Regular" w:hint="eastAsia"/>
          <w:b/>
          <w:bCs/>
          <w:sz w:val="24"/>
          <w:szCs w:val="24"/>
        </w:rPr>
      </w:pPr>
    </w:p>
    <w:p w14:paraId="0CB50B8F" w14:textId="188936D5" w:rsidR="00325157" w:rsidRDefault="00325157">
      <w:pPr>
        <w:spacing w:line="360" w:lineRule="auto"/>
        <w:jc w:val="both"/>
        <w:rPr>
          <w:rFonts w:ascii="Times New Roman Regular" w:hAnsi="Times New Roman Regular" w:cs="Times New Roman Regular" w:hint="eastAsia"/>
          <w:b/>
          <w:bCs/>
          <w:sz w:val="24"/>
          <w:szCs w:val="24"/>
        </w:rPr>
      </w:pPr>
    </w:p>
    <w:p w14:paraId="0190AF84" w14:textId="0BDA6C09" w:rsidR="00AC37DE" w:rsidRPr="009753E9" w:rsidRDefault="00AC37DE" w:rsidP="002835B9">
      <w:pPr>
        <w:pStyle w:val="Heading1"/>
        <w:pBdr>
          <w:bottom w:val="double" w:sz="6" w:space="1" w:color="auto"/>
        </w:pBdr>
        <w:spacing w:line="360" w:lineRule="auto"/>
        <w:jc w:val="center"/>
        <w:rPr>
          <w:rFonts w:ascii="Arial" w:hAnsi="Arial" w:cs="Arial"/>
          <w:b/>
          <w:bCs/>
          <w:color w:val="auto"/>
          <w:sz w:val="32"/>
          <w:szCs w:val="32"/>
        </w:rPr>
      </w:pPr>
      <w:bookmarkStart w:id="680" w:name="_Toc132325960"/>
      <w:r w:rsidRPr="009753E9">
        <w:rPr>
          <w:rFonts w:ascii="Arial" w:hAnsi="Arial" w:cs="Arial"/>
          <w:b/>
          <w:bCs/>
          <w:color w:val="auto"/>
          <w:sz w:val="32"/>
          <w:szCs w:val="32"/>
        </w:rPr>
        <w:lastRenderedPageBreak/>
        <w:t xml:space="preserve">APPENDIX </w:t>
      </w:r>
      <w:r w:rsidR="00281A09">
        <w:rPr>
          <w:rFonts w:ascii="Arial" w:hAnsi="Arial" w:cs="Arial"/>
          <w:b/>
          <w:bCs/>
          <w:color w:val="auto"/>
          <w:sz w:val="32"/>
          <w:szCs w:val="32"/>
        </w:rPr>
        <w:t>G</w:t>
      </w:r>
      <w:r w:rsidRPr="009753E9">
        <w:rPr>
          <w:rFonts w:ascii="Arial" w:hAnsi="Arial" w:cs="Arial"/>
          <w:b/>
          <w:bCs/>
          <w:color w:val="auto"/>
          <w:sz w:val="32"/>
          <w:szCs w:val="32"/>
        </w:rPr>
        <w:t xml:space="preserve"> – EVALUATION</w:t>
      </w:r>
      <w:bookmarkEnd w:id="680"/>
    </w:p>
    <w:p w14:paraId="267D40E6" w14:textId="2AE7664F" w:rsidR="008324DD" w:rsidRPr="00ED2CA1" w:rsidRDefault="00281A09" w:rsidP="008324DD">
      <w:pPr>
        <w:pStyle w:val="Heading1"/>
        <w:spacing w:line="360" w:lineRule="auto"/>
        <w:rPr>
          <w:rFonts w:ascii="Times New Roman Regular" w:hAnsi="Times New Roman Regular" w:cs="Times New Roman Regular" w:hint="eastAsia"/>
          <w:b/>
          <w:bCs/>
          <w:color w:val="auto"/>
          <w:sz w:val="28"/>
          <w:szCs w:val="28"/>
        </w:rPr>
      </w:pPr>
      <w:bookmarkStart w:id="681" w:name="_E.1._Expert_evaluators"/>
      <w:bookmarkStart w:id="682" w:name="_G.1._Expert_evaluators"/>
      <w:bookmarkStart w:id="683" w:name="_Toc132325961"/>
      <w:bookmarkEnd w:id="681"/>
      <w:bookmarkEnd w:id="682"/>
      <w:r>
        <w:rPr>
          <w:rFonts w:ascii="Times New Roman Regular" w:hAnsi="Times New Roman Regular" w:cs="Times New Roman Regular"/>
          <w:b/>
          <w:bCs/>
          <w:color w:val="auto"/>
          <w:sz w:val="28"/>
          <w:szCs w:val="28"/>
        </w:rPr>
        <w:t>G</w:t>
      </w:r>
      <w:r w:rsidR="008324DD" w:rsidRPr="00ED2CA1">
        <w:rPr>
          <w:rFonts w:ascii="Times New Roman Regular" w:hAnsi="Times New Roman Regular" w:cs="Times New Roman Regular"/>
          <w:b/>
          <w:bCs/>
          <w:color w:val="auto"/>
          <w:sz w:val="28"/>
          <w:szCs w:val="28"/>
        </w:rPr>
        <w:t xml:space="preserve">.1. </w:t>
      </w:r>
      <w:r w:rsidR="004013A4">
        <w:rPr>
          <w:rFonts w:ascii="Times New Roman Regular" w:hAnsi="Times New Roman Regular" w:cs="Times New Roman Regular"/>
          <w:b/>
          <w:bCs/>
          <w:color w:val="auto"/>
          <w:sz w:val="28"/>
          <w:szCs w:val="28"/>
        </w:rPr>
        <w:t>Expert e</w:t>
      </w:r>
      <w:r w:rsidR="001856D1">
        <w:rPr>
          <w:rFonts w:ascii="Times New Roman Regular" w:hAnsi="Times New Roman Regular" w:cs="Times New Roman Regular"/>
          <w:b/>
          <w:bCs/>
          <w:color w:val="auto"/>
          <w:sz w:val="28"/>
          <w:szCs w:val="28"/>
        </w:rPr>
        <w:t>valuators</w:t>
      </w:r>
      <w:bookmarkEnd w:id="683"/>
    </w:p>
    <w:p w14:paraId="4D018F1C" w14:textId="7E2BA54F" w:rsidR="00647C0B" w:rsidRPr="00595173" w:rsidRDefault="00647C0B" w:rsidP="00647C0B">
      <w:pPr>
        <w:pStyle w:val="Caption"/>
        <w:keepNext/>
        <w:jc w:val="center"/>
        <w:rPr>
          <w:rFonts w:ascii="Times New Roman" w:hAnsi="Times New Roman" w:cs="Times New Roman"/>
          <w:b w:val="0"/>
          <w:bCs w:val="0"/>
          <w:smallCaps w:val="0"/>
          <w:color w:val="auto"/>
          <w:sz w:val="24"/>
          <w:szCs w:val="24"/>
        </w:rPr>
      </w:pPr>
      <w:bookmarkStart w:id="684" w:name="_Toc132182747"/>
      <w:r w:rsidRPr="00647C0B">
        <w:rPr>
          <w:rFonts w:ascii="Times New Roman" w:hAnsi="Times New Roman" w:cs="Times New Roman"/>
          <w:b w:val="0"/>
          <w:bCs w:val="0"/>
          <w:smallCaps w:val="0"/>
          <w:color w:val="auto"/>
          <w:sz w:val="24"/>
          <w:szCs w:val="24"/>
        </w:rPr>
        <w:t xml:space="preserve">Table </w:t>
      </w:r>
      <w:r w:rsidRPr="00647C0B">
        <w:rPr>
          <w:rFonts w:ascii="Times New Roman" w:hAnsi="Times New Roman" w:cs="Times New Roman"/>
          <w:b w:val="0"/>
          <w:bCs w:val="0"/>
          <w:smallCaps w:val="0"/>
          <w:color w:val="auto"/>
          <w:sz w:val="24"/>
          <w:szCs w:val="24"/>
        </w:rPr>
        <w:fldChar w:fldCharType="begin"/>
      </w:r>
      <w:r w:rsidRPr="00647C0B">
        <w:rPr>
          <w:rFonts w:ascii="Times New Roman" w:hAnsi="Times New Roman" w:cs="Times New Roman"/>
          <w:b w:val="0"/>
          <w:bCs w:val="0"/>
          <w:smallCaps w:val="0"/>
          <w:color w:val="auto"/>
          <w:sz w:val="24"/>
          <w:szCs w:val="24"/>
        </w:rPr>
        <w:instrText xml:space="preserve"> SEQ Table \* ARABIC </w:instrText>
      </w:r>
      <w:r w:rsidRPr="00647C0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48</w:t>
      </w:r>
      <w:r w:rsidRPr="00647C0B">
        <w:rPr>
          <w:rFonts w:ascii="Times New Roman" w:hAnsi="Times New Roman" w:cs="Times New Roman"/>
          <w:b w:val="0"/>
          <w:bCs w:val="0"/>
          <w:smallCaps w:val="0"/>
          <w:color w:val="auto"/>
          <w:sz w:val="24"/>
          <w:szCs w:val="24"/>
        </w:rPr>
        <w:fldChar w:fldCharType="end"/>
      </w:r>
      <w:r w:rsidRPr="00647C0B">
        <w:rPr>
          <w:rFonts w:ascii="Times New Roman" w:hAnsi="Times New Roman" w:cs="Times New Roman"/>
          <w:b w:val="0"/>
          <w:bCs w:val="0"/>
          <w:smallCaps w:val="0"/>
          <w:color w:val="auto"/>
          <w:sz w:val="24"/>
          <w:szCs w:val="24"/>
        </w:rPr>
        <w:t xml:space="preserve">: Selected </w:t>
      </w:r>
      <w:r w:rsidR="005F6179">
        <w:rPr>
          <w:rFonts w:ascii="Times New Roman" w:hAnsi="Times New Roman" w:cs="Times New Roman"/>
          <w:b w:val="0"/>
          <w:bCs w:val="0"/>
          <w:smallCaps w:val="0"/>
          <w:color w:val="auto"/>
          <w:sz w:val="24"/>
          <w:szCs w:val="24"/>
        </w:rPr>
        <w:t xml:space="preserve">expert </w:t>
      </w:r>
      <w:r w:rsidRPr="00647C0B">
        <w:rPr>
          <w:rFonts w:ascii="Times New Roman" w:hAnsi="Times New Roman" w:cs="Times New Roman"/>
          <w:b w:val="0"/>
          <w:bCs w:val="0"/>
          <w:smallCaps w:val="0"/>
          <w:color w:val="auto"/>
          <w:sz w:val="24"/>
          <w:szCs w:val="24"/>
        </w:rPr>
        <w:t>evaluator</w:t>
      </w:r>
      <w:r w:rsidR="00595173">
        <w:rPr>
          <w:rFonts w:ascii="Times New Roman" w:hAnsi="Times New Roman" w:cs="Times New Roman"/>
          <w:b w:val="0"/>
          <w:bCs w:val="0"/>
          <w:smallCaps w:val="0"/>
          <w:color w:val="auto"/>
          <w:sz w:val="24"/>
          <w:szCs w:val="24"/>
        </w:rPr>
        <w:t xml:space="preserve"> details</w:t>
      </w:r>
      <w:bookmarkEnd w:id="684"/>
    </w:p>
    <w:tbl>
      <w:tblPr>
        <w:tblStyle w:val="TableGrid"/>
        <w:tblW w:w="0" w:type="auto"/>
        <w:tblLook w:val="04A0" w:firstRow="1" w:lastRow="0" w:firstColumn="1" w:lastColumn="0" w:noHBand="0" w:noVBand="1"/>
      </w:tblPr>
      <w:tblGrid>
        <w:gridCol w:w="1376"/>
        <w:gridCol w:w="3749"/>
        <w:gridCol w:w="4225"/>
      </w:tblGrid>
      <w:tr w:rsidR="008324DD" w14:paraId="7FA8B51E" w14:textId="77777777" w:rsidTr="00FD2F9D">
        <w:tc>
          <w:tcPr>
            <w:tcW w:w="1376" w:type="dxa"/>
          </w:tcPr>
          <w:p w14:paraId="599FBAF7" w14:textId="21CC4236" w:rsidR="008324DD" w:rsidRDefault="008324DD" w:rsidP="00FC313D">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3749" w:type="dxa"/>
          </w:tcPr>
          <w:p w14:paraId="5FD47B7B" w14:textId="77777777" w:rsidR="008324DD" w:rsidRDefault="008324DD"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225" w:type="dxa"/>
          </w:tcPr>
          <w:p w14:paraId="75921125"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DB4447" w14:paraId="5EBE2605" w14:textId="77777777" w:rsidTr="00FD2F9D">
        <w:tc>
          <w:tcPr>
            <w:tcW w:w="9350" w:type="dxa"/>
            <w:gridSpan w:val="3"/>
          </w:tcPr>
          <w:p w14:paraId="16DE06F8" w14:textId="292CAFD9" w:rsidR="00DB4447" w:rsidRPr="00DB4447" w:rsidRDefault="00DB4447"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Research domain</w:t>
            </w:r>
          </w:p>
        </w:tc>
      </w:tr>
      <w:tr w:rsidR="008324DD" w14:paraId="513C4FF4" w14:textId="77777777" w:rsidTr="00FD2F9D">
        <w:tc>
          <w:tcPr>
            <w:tcW w:w="1376" w:type="dxa"/>
          </w:tcPr>
          <w:p w14:paraId="063949B2" w14:textId="464561BF" w:rsidR="008324DD" w:rsidRDefault="009E672B" w:rsidP="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w:t>
            </w:r>
            <w:r w:rsidR="008324DD">
              <w:rPr>
                <w:rFonts w:ascii="Times New Roman Regular" w:hAnsi="Times New Roman Regular" w:cs="Times New Roman Regular"/>
                <w:sz w:val="24"/>
                <w:szCs w:val="24"/>
              </w:rPr>
              <w:t>1</w:t>
            </w:r>
          </w:p>
        </w:tc>
        <w:tc>
          <w:tcPr>
            <w:tcW w:w="3749" w:type="dxa"/>
          </w:tcPr>
          <w:p w14:paraId="5ECCE6A3"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Google Brain visiting researcher and Associate Professor at University of Toronto.</w:t>
            </w:r>
          </w:p>
        </w:tc>
        <w:tc>
          <w:tcPr>
            <w:tcW w:w="4225" w:type="dxa"/>
          </w:tcPr>
          <w:p w14:paraId="75B8E529"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Neural ODEs and SDEs.</w:t>
            </w:r>
          </w:p>
        </w:tc>
      </w:tr>
      <w:tr w:rsidR="008324DD" w14:paraId="44A1FC0E" w14:textId="77777777" w:rsidTr="00FD2F9D">
        <w:tc>
          <w:tcPr>
            <w:tcW w:w="1376" w:type="dxa"/>
          </w:tcPr>
          <w:p w14:paraId="11D41970" w14:textId="49F6B07C" w:rsidR="008324DD" w:rsidRDefault="009E672B" w:rsidP="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EV2</w:t>
            </w:r>
          </w:p>
        </w:tc>
        <w:tc>
          <w:tcPr>
            <w:tcW w:w="3749" w:type="dxa"/>
          </w:tcPr>
          <w:p w14:paraId="10E09058"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Research scientist at Deepmind.</w:t>
            </w:r>
          </w:p>
        </w:tc>
        <w:tc>
          <w:tcPr>
            <w:tcW w:w="4225" w:type="dxa"/>
          </w:tcPr>
          <w:p w14:paraId="120E2B5B"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Neural ODEs and SDEs.</w:t>
            </w:r>
          </w:p>
        </w:tc>
      </w:tr>
      <w:tr w:rsidR="008324DD" w14:paraId="60A113A5" w14:textId="77777777" w:rsidTr="00FD2F9D">
        <w:tc>
          <w:tcPr>
            <w:tcW w:w="1376" w:type="dxa"/>
          </w:tcPr>
          <w:p w14:paraId="154F6F31" w14:textId="58510368" w:rsidR="008324DD" w:rsidRDefault="009E672B" w:rsidP="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w:t>
            </w:r>
            <w:r w:rsidR="008324DD">
              <w:rPr>
                <w:rFonts w:ascii="Times New Roman Regular" w:hAnsi="Times New Roman Regular" w:cs="Times New Roman Regular"/>
                <w:sz w:val="24"/>
                <w:szCs w:val="24"/>
              </w:rPr>
              <w:t>3</w:t>
            </w:r>
          </w:p>
        </w:tc>
        <w:tc>
          <w:tcPr>
            <w:tcW w:w="3749" w:type="dxa"/>
          </w:tcPr>
          <w:p w14:paraId="236976EE"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Research scientist at Meta AI.</w:t>
            </w:r>
          </w:p>
        </w:tc>
        <w:tc>
          <w:tcPr>
            <w:tcW w:w="4225" w:type="dxa"/>
          </w:tcPr>
          <w:p w14:paraId="200450EB"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Probabilistic DL and differential equations.</w:t>
            </w:r>
          </w:p>
        </w:tc>
      </w:tr>
      <w:tr w:rsidR="001371D9" w14:paraId="1AE1002E" w14:textId="77777777" w:rsidTr="00FD2F9D">
        <w:tc>
          <w:tcPr>
            <w:tcW w:w="1376" w:type="dxa"/>
          </w:tcPr>
          <w:p w14:paraId="78EE3E2C" w14:textId="342F3011" w:rsidR="001371D9" w:rsidRDefault="001371D9" w:rsidP="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EV4</w:t>
            </w:r>
          </w:p>
        </w:tc>
        <w:tc>
          <w:tcPr>
            <w:tcW w:w="3749" w:type="dxa"/>
          </w:tcPr>
          <w:p w14:paraId="66D41365" w14:textId="227941E0" w:rsidR="001371D9" w:rsidRDefault="001371D9"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PhD candidate at </w:t>
            </w:r>
            <w:r w:rsidR="000E35A6">
              <w:rPr>
                <w:rFonts w:ascii="Times New Roman Regular" w:hAnsi="Times New Roman Regular" w:cs="Times New Roman Regular"/>
                <w:sz w:val="24"/>
                <w:szCs w:val="24"/>
              </w:rPr>
              <w:t>U</w:t>
            </w:r>
            <w:r>
              <w:rPr>
                <w:rFonts w:ascii="Times New Roman Regular" w:hAnsi="Times New Roman Regular" w:cs="Times New Roman Regular"/>
                <w:sz w:val="24"/>
                <w:szCs w:val="24"/>
              </w:rPr>
              <w:t>niversity of Nottingham.</w:t>
            </w:r>
          </w:p>
        </w:tc>
        <w:tc>
          <w:tcPr>
            <w:tcW w:w="4225" w:type="dxa"/>
          </w:tcPr>
          <w:p w14:paraId="70F8FBCE" w14:textId="11A51817" w:rsidR="001371D9" w:rsidRDefault="001371D9"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ML &amp; DL</w:t>
            </w:r>
            <w:r w:rsidR="000C2CE9">
              <w:rPr>
                <w:rFonts w:ascii="Times New Roman Regular" w:hAnsi="Times New Roman Regular" w:cs="Times New Roman Regular"/>
                <w:sz w:val="24"/>
                <w:szCs w:val="24"/>
              </w:rPr>
              <w:t>.</w:t>
            </w:r>
          </w:p>
        </w:tc>
      </w:tr>
      <w:tr w:rsidR="00D156F3" w14:paraId="051FB9CC" w14:textId="77777777" w:rsidTr="00FD2F9D">
        <w:tc>
          <w:tcPr>
            <w:tcW w:w="9350" w:type="dxa"/>
            <w:gridSpan w:val="3"/>
          </w:tcPr>
          <w:p w14:paraId="47A0F68F" w14:textId="7AEDD16C" w:rsidR="00D156F3" w:rsidRPr="00D156F3" w:rsidRDefault="00D156F3"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Problem domain</w:t>
            </w:r>
          </w:p>
        </w:tc>
      </w:tr>
      <w:tr w:rsidR="008324DD" w14:paraId="71C427DE" w14:textId="77777777" w:rsidTr="00FD2F9D">
        <w:tc>
          <w:tcPr>
            <w:tcW w:w="1376" w:type="dxa"/>
          </w:tcPr>
          <w:p w14:paraId="3F520DEE" w14:textId="562CA14F" w:rsidR="008324DD" w:rsidRDefault="009E672B" w:rsidP="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w:t>
            </w:r>
            <w:r w:rsidR="001371D9">
              <w:rPr>
                <w:rFonts w:ascii="Times New Roman Regular" w:hAnsi="Times New Roman Regular" w:cs="Times New Roman Regular"/>
                <w:sz w:val="24"/>
                <w:szCs w:val="24"/>
              </w:rPr>
              <w:t>5</w:t>
            </w:r>
          </w:p>
        </w:tc>
        <w:tc>
          <w:tcPr>
            <w:tcW w:w="3749" w:type="dxa"/>
          </w:tcPr>
          <w:p w14:paraId="49ED4AA3" w14:textId="7EBDC41D" w:rsidR="008324DD" w:rsidRDefault="00DD38C0"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Prefer not to say</w:t>
            </w:r>
          </w:p>
        </w:tc>
        <w:tc>
          <w:tcPr>
            <w:tcW w:w="4225" w:type="dxa"/>
          </w:tcPr>
          <w:p w14:paraId="2F552DA0"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Blockchain and cryptocurrencies.</w:t>
            </w:r>
          </w:p>
        </w:tc>
      </w:tr>
      <w:tr w:rsidR="00DD38C0" w14:paraId="04604FE5" w14:textId="77777777" w:rsidTr="00FD2F9D">
        <w:tc>
          <w:tcPr>
            <w:tcW w:w="1376" w:type="dxa"/>
          </w:tcPr>
          <w:p w14:paraId="67FC0802" w14:textId="6C021E43" w:rsidR="00DD38C0" w:rsidRDefault="00DD38C0" w:rsidP="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EV6</w:t>
            </w:r>
          </w:p>
        </w:tc>
        <w:tc>
          <w:tcPr>
            <w:tcW w:w="3749" w:type="dxa"/>
          </w:tcPr>
          <w:p w14:paraId="4ACC2A11" w14:textId="3EE353EA" w:rsidR="00DD38C0" w:rsidRDefault="00DD38C0"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Prefer not to say</w:t>
            </w:r>
          </w:p>
        </w:tc>
        <w:tc>
          <w:tcPr>
            <w:tcW w:w="4225" w:type="dxa"/>
          </w:tcPr>
          <w:p w14:paraId="1576A9E4" w14:textId="5584D8FD" w:rsidR="00DD38C0" w:rsidRDefault="00DD38C0"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Cryptocurrencies and crypto exchanges.</w:t>
            </w:r>
          </w:p>
        </w:tc>
      </w:tr>
    </w:tbl>
    <w:p w14:paraId="25ABB351" w14:textId="39D54CBC"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685" w:name="_E.2._Evaluation_of_1"/>
      <w:bookmarkStart w:id="686" w:name="_G.2._Evaluation_of"/>
      <w:bookmarkStart w:id="687" w:name="_Toc132325962"/>
      <w:bookmarkEnd w:id="685"/>
      <w:bookmarkEnd w:id="686"/>
      <w:r>
        <w:rPr>
          <w:rFonts w:ascii="Times New Roman Regular" w:hAnsi="Times New Roman Regular" w:cs="Times New Roman Regular"/>
          <w:b/>
          <w:bCs/>
          <w:color w:val="auto"/>
          <w:sz w:val="28"/>
          <w:szCs w:val="28"/>
        </w:rPr>
        <w:t>G</w:t>
      </w:r>
      <w:r w:rsidR="00F95995" w:rsidRPr="00ED2CA1">
        <w:rPr>
          <w:rFonts w:ascii="Times New Roman Regular" w:hAnsi="Times New Roman Regular" w:cs="Times New Roman Regular"/>
          <w:b/>
          <w:bCs/>
          <w:color w:val="auto"/>
          <w:sz w:val="28"/>
          <w:szCs w:val="28"/>
        </w:rPr>
        <w:t>.</w:t>
      </w:r>
      <w:r w:rsidR="0006459D">
        <w:rPr>
          <w:rFonts w:ascii="Times New Roman Regular" w:hAnsi="Times New Roman Regular" w:cs="Times New Roman Regular"/>
          <w:b/>
          <w:bCs/>
          <w:color w:val="auto"/>
          <w:sz w:val="28"/>
          <w:szCs w:val="28"/>
        </w:rPr>
        <w:t>2</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functional requirements</w:t>
      </w:r>
      <w:bookmarkEnd w:id="687"/>
    </w:p>
    <w:p w14:paraId="6699D9B8" w14:textId="4616DE2A" w:rsidR="006569BC" w:rsidRPr="006569BC" w:rsidRDefault="006569BC" w:rsidP="006569BC">
      <w:pPr>
        <w:pStyle w:val="Caption"/>
        <w:keepNext/>
        <w:jc w:val="center"/>
        <w:rPr>
          <w:rFonts w:ascii="Times New Roman" w:hAnsi="Times New Roman" w:cs="Times New Roman"/>
          <w:b w:val="0"/>
          <w:bCs w:val="0"/>
          <w:smallCaps w:val="0"/>
          <w:color w:val="auto"/>
          <w:sz w:val="24"/>
          <w:szCs w:val="24"/>
        </w:rPr>
      </w:pPr>
      <w:bookmarkStart w:id="688" w:name="_Toc132182748"/>
      <w:r w:rsidRPr="006569BC">
        <w:rPr>
          <w:rFonts w:ascii="Times New Roman" w:hAnsi="Times New Roman" w:cs="Times New Roman"/>
          <w:b w:val="0"/>
          <w:bCs w:val="0"/>
          <w:smallCaps w:val="0"/>
          <w:color w:val="auto"/>
          <w:sz w:val="24"/>
          <w:szCs w:val="24"/>
        </w:rPr>
        <w:t xml:space="preserve">Table </w:t>
      </w:r>
      <w:r w:rsidRPr="006569BC">
        <w:rPr>
          <w:rFonts w:ascii="Times New Roman" w:hAnsi="Times New Roman" w:cs="Times New Roman"/>
          <w:b w:val="0"/>
          <w:bCs w:val="0"/>
          <w:smallCaps w:val="0"/>
          <w:color w:val="auto"/>
          <w:sz w:val="24"/>
          <w:szCs w:val="24"/>
        </w:rPr>
        <w:fldChar w:fldCharType="begin"/>
      </w:r>
      <w:r w:rsidRPr="006569BC">
        <w:rPr>
          <w:rFonts w:ascii="Times New Roman" w:hAnsi="Times New Roman" w:cs="Times New Roman"/>
          <w:b w:val="0"/>
          <w:bCs w:val="0"/>
          <w:smallCaps w:val="0"/>
          <w:color w:val="auto"/>
          <w:sz w:val="24"/>
          <w:szCs w:val="24"/>
        </w:rPr>
        <w:instrText xml:space="preserve"> SEQ Table \* ARABIC </w:instrText>
      </w:r>
      <w:r w:rsidRPr="006569B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49</w:t>
      </w:r>
      <w:r w:rsidRPr="006569BC">
        <w:rPr>
          <w:rFonts w:ascii="Times New Roman" w:hAnsi="Times New Roman" w:cs="Times New Roman"/>
          <w:b w:val="0"/>
          <w:bCs w:val="0"/>
          <w:smallCaps w:val="0"/>
          <w:color w:val="auto"/>
          <w:sz w:val="24"/>
          <w:szCs w:val="24"/>
        </w:rPr>
        <w:fldChar w:fldCharType="end"/>
      </w:r>
      <w:r w:rsidRPr="006569BC">
        <w:rPr>
          <w:rFonts w:ascii="Times New Roman" w:hAnsi="Times New Roman" w:cs="Times New Roman"/>
          <w:b w:val="0"/>
          <w:bCs w:val="0"/>
          <w:smallCaps w:val="0"/>
          <w:color w:val="auto"/>
          <w:sz w:val="24"/>
          <w:szCs w:val="24"/>
        </w:rPr>
        <w:t>: Evaluation of the implementation of functional requirements</w:t>
      </w:r>
      <w:bookmarkEnd w:id="688"/>
    </w:p>
    <w:tbl>
      <w:tblPr>
        <w:tblStyle w:val="TableGrid"/>
        <w:tblW w:w="0" w:type="auto"/>
        <w:tblLook w:val="04A0" w:firstRow="1" w:lastRow="0" w:firstColumn="1" w:lastColumn="0" w:noHBand="0" w:noVBand="1"/>
      </w:tblPr>
      <w:tblGrid>
        <w:gridCol w:w="770"/>
        <w:gridCol w:w="5185"/>
        <w:gridCol w:w="1055"/>
        <w:gridCol w:w="857"/>
        <w:gridCol w:w="1483"/>
      </w:tblGrid>
      <w:tr w:rsidR="00F52CB2" w:rsidRPr="00F40529" w14:paraId="3BEB2C82" w14:textId="2D218895" w:rsidTr="00777E73">
        <w:tc>
          <w:tcPr>
            <w:tcW w:w="750" w:type="dxa"/>
          </w:tcPr>
          <w:p w14:paraId="12C5C228" w14:textId="3C457F24" w:rsidR="00F52CB2" w:rsidRPr="00F40529" w:rsidRDefault="00F52CB2" w:rsidP="0070200F">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ID</w:t>
            </w:r>
          </w:p>
        </w:tc>
        <w:tc>
          <w:tcPr>
            <w:tcW w:w="5205" w:type="dxa"/>
          </w:tcPr>
          <w:p w14:paraId="47B62DCE" w14:textId="77777777" w:rsidR="00F52CB2" w:rsidRPr="00F40529" w:rsidRDefault="00F52CB2" w:rsidP="008D2AAB">
            <w:pPr>
              <w:spacing w:after="0" w:line="360" w:lineRule="auto"/>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Description</w:t>
            </w:r>
          </w:p>
        </w:tc>
        <w:tc>
          <w:tcPr>
            <w:tcW w:w="1055" w:type="dxa"/>
          </w:tcPr>
          <w:p w14:paraId="3308174C"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Priority</w:t>
            </w:r>
          </w:p>
        </w:tc>
        <w:tc>
          <w:tcPr>
            <w:tcW w:w="857" w:type="dxa"/>
          </w:tcPr>
          <w:p w14:paraId="587281D2" w14:textId="77777777"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Use Case</w:t>
            </w:r>
          </w:p>
        </w:tc>
        <w:tc>
          <w:tcPr>
            <w:tcW w:w="1483" w:type="dxa"/>
          </w:tcPr>
          <w:p w14:paraId="7A818D93" w14:textId="12247DE8"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Evaluation</w:t>
            </w:r>
          </w:p>
        </w:tc>
      </w:tr>
      <w:tr w:rsidR="00F52CB2" w:rsidRPr="00F40529" w14:paraId="3E46709C" w14:textId="57212B40" w:rsidTr="00777E73">
        <w:tc>
          <w:tcPr>
            <w:tcW w:w="7867" w:type="dxa"/>
            <w:gridSpan w:val="4"/>
          </w:tcPr>
          <w:p w14:paraId="48173B30"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Research level</w:t>
            </w:r>
          </w:p>
        </w:tc>
        <w:tc>
          <w:tcPr>
            <w:tcW w:w="1483" w:type="dxa"/>
          </w:tcPr>
          <w:p w14:paraId="2E8510FD"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p>
        </w:tc>
      </w:tr>
      <w:tr w:rsidR="00777E73" w:rsidRPr="00F40529" w14:paraId="6E2195CD" w14:textId="41E9927A" w:rsidTr="00777E73">
        <w:tc>
          <w:tcPr>
            <w:tcW w:w="750" w:type="dxa"/>
          </w:tcPr>
          <w:p w14:paraId="2F5AF826" w14:textId="61B6A591" w:rsidR="00777E73" w:rsidRPr="00F40529" w:rsidRDefault="00520140" w:rsidP="00232043">
            <w:pPr>
              <w:spacing w:after="0" w:line="360" w:lineRule="auto"/>
              <w:jc w:val="center"/>
              <w:rPr>
                <w:rFonts w:ascii="Times New Roman Regular" w:hAnsi="Times New Roman Regular" w:cs="Times New Roman Regular" w:hint="eastAsia"/>
                <w:sz w:val="24"/>
                <w:szCs w:val="24"/>
              </w:rPr>
            </w:pPr>
            <w:hyperlink w:anchor="fr1" w:history="1">
              <w:r w:rsidR="00697BB9"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5205" w:type="dxa"/>
          </w:tcPr>
          <w:p w14:paraId="4FEE9DB9" w14:textId="77777777" w:rsidR="00777E73" w:rsidRPr="00F40529" w:rsidRDefault="00777E73" w:rsidP="00777E7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A robust and scalable implementation of the novel algorithm must follow recommended standards.</w:t>
            </w:r>
          </w:p>
        </w:tc>
        <w:tc>
          <w:tcPr>
            <w:tcW w:w="1055" w:type="dxa"/>
          </w:tcPr>
          <w:p w14:paraId="1025ACD5" w14:textId="77777777" w:rsidR="00777E73" w:rsidRPr="00F40529" w:rsidRDefault="00777E73" w:rsidP="00777E7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10642D11" w14:textId="77777777" w:rsidR="00777E73" w:rsidRPr="00F40529" w:rsidRDefault="00777E73" w:rsidP="00777E73">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w:t>
            </w:r>
          </w:p>
        </w:tc>
        <w:tc>
          <w:tcPr>
            <w:tcW w:w="1483" w:type="dxa"/>
          </w:tcPr>
          <w:p w14:paraId="38A5209F" w14:textId="1944EBCC" w:rsidR="00777E73" w:rsidRPr="004B2373" w:rsidRDefault="00777E73" w:rsidP="00777E7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777E73" w:rsidRPr="00F40529" w14:paraId="67E4FD2A" w14:textId="31E1467C" w:rsidTr="00777E73">
        <w:tc>
          <w:tcPr>
            <w:tcW w:w="750" w:type="dxa"/>
          </w:tcPr>
          <w:p w14:paraId="197CD542" w14:textId="47E5FC53" w:rsidR="00777E73" w:rsidRPr="00F40529" w:rsidRDefault="00520140" w:rsidP="00232043">
            <w:pPr>
              <w:spacing w:after="0" w:line="360" w:lineRule="auto"/>
              <w:jc w:val="center"/>
              <w:rPr>
                <w:rFonts w:ascii="Times New Roman Regular" w:hAnsi="Times New Roman Regular" w:cs="Times New Roman Regular" w:hint="eastAsia"/>
                <w:sz w:val="24"/>
                <w:szCs w:val="24"/>
              </w:rPr>
            </w:pPr>
            <w:hyperlink w:anchor="fr2" w:history="1">
              <w:r w:rsidR="00C836BB">
                <w:rPr>
                  <w:rStyle w:val="Hyperlink"/>
                  <w:rFonts w:ascii="Times New Roman Regular" w:hAnsi="Times New Roman Regular" w:cs="Times New Roman Regular"/>
                  <w:color w:val="auto"/>
                  <w:sz w:val="24"/>
                  <w:szCs w:val="24"/>
                  <w:u w:val="none"/>
                  <w:bdr w:val="single" w:sz="4" w:space="0" w:color="00B050"/>
                </w:rPr>
                <w:t>FR2</w:t>
              </w:r>
            </w:hyperlink>
          </w:p>
        </w:tc>
        <w:tc>
          <w:tcPr>
            <w:tcW w:w="5205" w:type="dxa"/>
          </w:tcPr>
          <w:p w14:paraId="650DFB26" w14:textId="77777777" w:rsidR="00777E73" w:rsidRPr="00F40529" w:rsidRDefault="00777E73" w:rsidP="00777E7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developed algorithm must be able to be used as existing layers and algorithms (ex: LSTM, CNN).</w:t>
            </w:r>
          </w:p>
        </w:tc>
        <w:tc>
          <w:tcPr>
            <w:tcW w:w="1055" w:type="dxa"/>
          </w:tcPr>
          <w:p w14:paraId="6468C728" w14:textId="77777777" w:rsidR="00777E73" w:rsidRPr="00F40529" w:rsidRDefault="00777E73" w:rsidP="00777E7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22AD2805" w14:textId="77777777" w:rsidR="00777E73" w:rsidRPr="00F40529" w:rsidRDefault="00777E73" w:rsidP="00777E7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w:t>
            </w:r>
          </w:p>
        </w:tc>
        <w:tc>
          <w:tcPr>
            <w:tcW w:w="1483" w:type="dxa"/>
          </w:tcPr>
          <w:p w14:paraId="2A59CAE8" w14:textId="77B9F1DD" w:rsidR="00777E73" w:rsidRPr="00F40529" w:rsidRDefault="00777E73" w:rsidP="00777E7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777E73" w:rsidRPr="00F40529" w14:paraId="2EF99107" w14:textId="51C9E12D" w:rsidTr="00777E73">
        <w:tc>
          <w:tcPr>
            <w:tcW w:w="7867" w:type="dxa"/>
            <w:gridSpan w:val="4"/>
          </w:tcPr>
          <w:p w14:paraId="56D11AAF" w14:textId="77777777" w:rsidR="00777E73" w:rsidRPr="00F40529" w:rsidRDefault="00777E73" w:rsidP="00777E73">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System level</w:t>
            </w:r>
          </w:p>
        </w:tc>
        <w:tc>
          <w:tcPr>
            <w:tcW w:w="1483" w:type="dxa"/>
          </w:tcPr>
          <w:p w14:paraId="48D04C58" w14:textId="77777777" w:rsidR="00777E73" w:rsidRPr="00F40529" w:rsidRDefault="00777E73" w:rsidP="00777E73">
            <w:pPr>
              <w:spacing w:after="0" w:line="360" w:lineRule="auto"/>
              <w:rPr>
                <w:rFonts w:ascii="Times New Roman Regular" w:hAnsi="Times New Roman Regular" w:cs="Times New Roman Regular" w:hint="eastAsia"/>
                <w:b/>
                <w:bCs/>
                <w:sz w:val="24"/>
                <w:szCs w:val="24"/>
              </w:rPr>
            </w:pPr>
          </w:p>
        </w:tc>
      </w:tr>
      <w:tr w:rsidR="008448B3" w:rsidRPr="00F40529" w14:paraId="064CD2A4" w14:textId="7A0DB35E" w:rsidTr="00777E73">
        <w:tc>
          <w:tcPr>
            <w:tcW w:w="750" w:type="dxa"/>
          </w:tcPr>
          <w:p w14:paraId="373D9123" w14:textId="79E51FC4" w:rsidR="008448B3" w:rsidRPr="00F40529" w:rsidRDefault="00520140" w:rsidP="008448B3">
            <w:pPr>
              <w:spacing w:after="0" w:line="360" w:lineRule="auto"/>
              <w:jc w:val="center"/>
              <w:rPr>
                <w:rFonts w:ascii="Times New Roman Regular" w:hAnsi="Times New Roman Regular" w:cs="Times New Roman Regular" w:hint="eastAsia"/>
                <w:sz w:val="24"/>
                <w:szCs w:val="24"/>
              </w:rPr>
            </w:pPr>
            <w:hyperlink w:anchor="fr3" w:history="1">
              <w:r w:rsidR="008448B3">
                <w:rPr>
                  <w:rStyle w:val="Hyperlink"/>
                  <w:rFonts w:ascii="Times New Roman Regular" w:hAnsi="Times New Roman Regular" w:cs="Times New Roman Regular"/>
                  <w:color w:val="auto"/>
                  <w:sz w:val="24"/>
                  <w:szCs w:val="24"/>
                  <w:u w:val="none"/>
                  <w:bdr w:val="single" w:sz="4" w:space="0" w:color="00B050"/>
                </w:rPr>
                <w:t>FR3</w:t>
              </w:r>
            </w:hyperlink>
            <w:r w:rsidR="008448B3">
              <w:rPr>
                <w:rFonts w:ascii="Times New Roman" w:hAnsi="Times New Roman" w:cs="Times New Roman"/>
                <w:sz w:val="24"/>
                <w:szCs w:val="24"/>
              </w:rPr>
              <w:t xml:space="preserve"> </w:t>
            </w:r>
          </w:p>
        </w:tc>
        <w:tc>
          <w:tcPr>
            <w:tcW w:w="5205" w:type="dxa"/>
          </w:tcPr>
          <w:p w14:paraId="4FF5AC27" w14:textId="77777777" w:rsidR="008448B3" w:rsidRPr="00F40529" w:rsidRDefault="008448B3" w:rsidP="008448B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Users must be able to choose a future date.</w:t>
            </w:r>
          </w:p>
        </w:tc>
        <w:tc>
          <w:tcPr>
            <w:tcW w:w="1055" w:type="dxa"/>
          </w:tcPr>
          <w:p w14:paraId="1EDA361A"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345A466F"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UC:01</w:t>
            </w:r>
          </w:p>
        </w:tc>
        <w:tc>
          <w:tcPr>
            <w:tcW w:w="1483" w:type="dxa"/>
          </w:tcPr>
          <w:p w14:paraId="7AA71076" w14:textId="678DCB31"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8448B3" w:rsidRPr="00F40529" w14:paraId="33A58557" w14:textId="762F6DAF" w:rsidTr="00777E73">
        <w:tc>
          <w:tcPr>
            <w:tcW w:w="750" w:type="dxa"/>
          </w:tcPr>
          <w:p w14:paraId="4C39878A" w14:textId="401010CA" w:rsidR="008448B3" w:rsidRPr="00F40529" w:rsidRDefault="00520140" w:rsidP="008448B3">
            <w:pPr>
              <w:spacing w:after="0" w:line="360" w:lineRule="auto"/>
              <w:jc w:val="center"/>
              <w:rPr>
                <w:rFonts w:ascii="Times New Roman Regular" w:hAnsi="Times New Roman Regular" w:cs="Times New Roman Regular" w:hint="eastAsia"/>
                <w:sz w:val="24"/>
                <w:szCs w:val="24"/>
              </w:rPr>
            </w:pPr>
            <w:hyperlink w:anchor="fr4" w:history="1">
              <w:r w:rsidR="008448B3">
                <w:rPr>
                  <w:rStyle w:val="Hyperlink"/>
                  <w:rFonts w:ascii="Times New Roman Regular" w:hAnsi="Times New Roman Regular" w:cs="Times New Roman Regular"/>
                  <w:color w:val="auto"/>
                  <w:sz w:val="24"/>
                  <w:szCs w:val="24"/>
                  <w:u w:val="none"/>
                  <w:bdr w:val="single" w:sz="4" w:space="0" w:color="00B050"/>
                </w:rPr>
                <w:t>FR4</w:t>
              </w:r>
            </w:hyperlink>
          </w:p>
        </w:tc>
        <w:tc>
          <w:tcPr>
            <w:tcW w:w="5205" w:type="dxa"/>
          </w:tcPr>
          <w:p w14:paraId="5611882E" w14:textId="77777777" w:rsidR="008448B3" w:rsidRPr="00F40529" w:rsidRDefault="008448B3" w:rsidP="008448B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Users must be able to view the point prediction price.</w:t>
            </w:r>
          </w:p>
        </w:tc>
        <w:tc>
          <w:tcPr>
            <w:tcW w:w="1055" w:type="dxa"/>
          </w:tcPr>
          <w:p w14:paraId="79A23EC0"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604E371F"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UC:03</w:t>
            </w:r>
          </w:p>
        </w:tc>
        <w:tc>
          <w:tcPr>
            <w:tcW w:w="1483" w:type="dxa"/>
          </w:tcPr>
          <w:p w14:paraId="148FC54B" w14:textId="686C7644"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8448B3" w:rsidRPr="00F40529" w14:paraId="2516B4EF" w14:textId="6A908551" w:rsidTr="00777E73">
        <w:tc>
          <w:tcPr>
            <w:tcW w:w="750" w:type="dxa"/>
          </w:tcPr>
          <w:p w14:paraId="6FF935B7" w14:textId="77E31998" w:rsidR="008448B3" w:rsidRPr="00F40529" w:rsidRDefault="00520140" w:rsidP="008448B3">
            <w:pPr>
              <w:spacing w:after="0" w:line="360" w:lineRule="auto"/>
              <w:jc w:val="center"/>
              <w:rPr>
                <w:rFonts w:ascii="Times New Roman Regular" w:hAnsi="Times New Roman Regular" w:cs="Times New Roman Regular" w:hint="eastAsia"/>
                <w:sz w:val="24"/>
                <w:szCs w:val="24"/>
              </w:rPr>
            </w:pPr>
            <w:hyperlink w:anchor="fr5" w:history="1">
              <w:r w:rsidR="008448B3">
                <w:rPr>
                  <w:rStyle w:val="Hyperlink"/>
                  <w:rFonts w:ascii="Times New Roman Regular" w:hAnsi="Times New Roman Regular" w:cs="Times New Roman Regular"/>
                  <w:color w:val="auto"/>
                  <w:sz w:val="24"/>
                  <w:szCs w:val="24"/>
                  <w:u w:val="none"/>
                  <w:bdr w:val="single" w:sz="4" w:space="0" w:color="00B050"/>
                </w:rPr>
                <w:t>FR5</w:t>
              </w:r>
            </w:hyperlink>
          </w:p>
        </w:tc>
        <w:tc>
          <w:tcPr>
            <w:tcW w:w="5205" w:type="dxa"/>
          </w:tcPr>
          <w:p w14:paraId="468EA8E3" w14:textId="77777777" w:rsidR="008448B3" w:rsidRPr="00F40529" w:rsidRDefault="008448B3" w:rsidP="008448B3">
            <w:pPr>
              <w:tabs>
                <w:tab w:val="right" w:pos="6485"/>
              </w:tabs>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system must generate the point prediction price based on the user’s choice of date.</w:t>
            </w:r>
            <w:r w:rsidRPr="00F40529">
              <w:rPr>
                <w:rFonts w:ascii="Times New Roman Regular" w:hAnsi="Times New Roman Regular" w:cs="Times New Roman Regular"/>
                <w:sz w:val="24"/>
                <w:szCs w:val="24"/>
              </w:rPr>
              <w:tab/>
            </w:r>
          </w:p>
        </w:tc>
        <w:tc>
          <w:tcPr>
            <w:tcW w:w="1055" w:type="dxa"/>
          </w:tcPr>
          <w:p w14:paraId="69F1EC98"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010E8526"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UC:02</w:t>
            </w:r>
          </w:p>
        </w:tc>
        <w:tc>
          <w:tcPr>
            <w:tcW w:w="1483" w:type="dxa"/>
          </w:tcPr>
          <w:p w14:paraId="455761AC" w14:textId="7C22A18C"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8448B3" w:rsidRPr="00F40529" w14:paraId="56AA974E" w14:textId="444AD6E1" w:rsidTr="00777E73">
        <w:tc>
          <w:tcPr>
            <w:tcW w:w="750" w:type="dxa"/>
          </w:tcPr>
          <w:p w14:paraId="7327FC28" w14:textId="3564AFD8" w:rsidR="008448B3" w:rsidRPr="00F40529" w:rsidRDefault="00520140" w:rsidP="008448B3">
            <w:pPr>
              <w:spacing w:after="0" w:line="360" w:lineRule="auto"/>
              <w:jc w:val="center"/>
              <w:rPr>
                <w:rFonts w:ascii="Times New Roman Regular" w:hAnsi="Times New Roman Regular" w:cs="Times New Roman Regular" w:hint="eastAsia"/>
                <w:sz w:val="24"/>
                <w:szCs w:val="24"/>
              </w:rPr>
            </w:pPr>
            <w:hyperlink w:anchor="fr6" w:history="1">
              <w:r w:rsidR="0053202B">
                <w:rPr>
                  <w:rStyle w:val="Hyperlink"/>
                  <w:rFonts w:ascii="Times New Roman Regular" w:hAnsi="Times New Roman Regular" w:cs="Times New Roman Regular"/>
                  <w:color w:val="auto"/>
                  <w:sz w:val="24"/>
                  <w:szCs w:val="24"/>
                  <w:u w:val="none"/>
                  <w:bdr w:val="single" w:sz="4" w:space="0" w:color="00B050"/>
                </w:rPr>
                <w:t>FR6</w:t>
              </w:r>
            </w:hyperlink>
          </w:p>
        </w:tc>
        <w:tc>
          <w:tcPr>
            <w:tcW w:w="5205" w:type="dxa"/>
          </w:tcPr>
          <w:p w14:paraId="60016CDF" w14:textId="77777777" w:rsidR="008448B3" w:rsidRPr="00F40529" w:rsidRDefault="008448B3" w:rsidP="008448B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script must obtain the latest data available periodically.</w:t>
            </w:r>
          </w:p>
        </w:tc>
        <w:tc>
          <w:tcPr>
            <w:tcW w:w="1055" w:type="dxa"/>
          </w:tcPr>
          <w:p w14:paraId="31BAA39E"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6023C0DC"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UC:04</w:t>
            </w:r>
          </w:p>
        </w:tc>
        <w:tc>
          <w:tcPr>
            <w:tcW w:w="1483" w:type="dxa"/>
          </w:tcPr>
          <w:p w14:paraId="062255F3" w14:textId="284C746C"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8448B3" w:rsidRPr="00F40529" w14:paraId="5F69719B" w14:textId="6E480771" w:rsidTr="00777E73">
        <w:tc>
          <w:tcPr>
            <w:tcW w:w="750" w:type="dxa"/>
          </w:tcPr>
          <w:p w14:paraId="697B6DF0" w14:textId="048376F3" w:rsidR="008448B3" w:rsidRPr="00F40529" w:rsidRDefault="00520140" w:rsidP="008448B3">
            <w:pPr>
              <w:spacing w:after="0" w:line="360" w:lineRule="auto"/>
              <w:jc w:val="center"/>
              <w:rPr>
                <w:rFonts w:ascii="Times New Roman Regular" w:hAnsi="Times New Roman Regular" w:cs="Times New Roman Regular" w:hint="eastAsia"/>
                <w:sz w:val="24"/>
                <w:szCs w:val="24"/>
              </w:rPr>
            </w:pPr>
            <w:hyperlink w:anchor="fr7" w:history="1">
              <w:r w:rsidR="0053202B">
                <w:rPr>
                  <w:rStyle w:val="Hyperlink"/>
                  <w:rFonts w:ascii="Times New Roman Regular" w:hAnsi="Times New Roman Regular" w:cs="Times New Roman Regular"/>
                  <w:color w:val="auto"/>
                  <w:sz w:val="24"/>
                  <w:szCs w:val="24"/>
                  <w:u w:val="none"/>
                  <w:bdr w:val="single" w:sz="4" w:space="0" w:color="00B050"/>
                </w:rPr>
                <w:t>FR7</w:t>
              </w:r>
            </w:hyperlink>
          </w:p>
        </w:tc>
        <w:tc>
          <w:tcPr>
            <w:tcW w:w="5205" w:type="dxa"/>
          </w:tcPr>
          <w:p w14:paraId="3F3591E4" w14:textId="77777777" w:rsidR="008448B3" w:rsidRPr="00F40529" w:rsidRDefault="008448B3" w:rsidP="008448B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script must extract trends and sentiments from obtained data.</w:t>
            </w:r>
          </w:p>
        </w:tc>
        <w:tc>
          <w:tcPr>
            <w:tcW w:w="1055" w:type="dxa"/>
          </w:tcPr>
          <w:p w14:paraId="052A9B6B"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4E990534"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UC:05</w:t>
            </w:r>
          </w:p>
        </w:tc>
        <w:tc>
          <w:tcPr>
            <w:tcW w:w="1483" w:type="dxa"/>
          </w:tcPr>
          <w:p w14:paraId="5C5274C8" w14:textId="61BD5031"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8448B3" w:rsidRPr="00F40529" w14:paraId="7321BB0D" w14:textId="62570AE0" w:rsidTr="00777E73">
        <w:tc>
          <w:tcPr>
            <w:tcW w:w="750" w:type="dxa"/>
          </w:tcPr>
          <w:p w14:paraId="6B383FB7" w14:textId="6BA495C3" w:rsidR="008448B3" w:rsidRPr="00F40529" w:rsidRDefault="00520140" w:rsidP="008448B3">
            <w:pPr>
              <w:spacing w:after="0" w:line="360" w:lineRule="auto"/>
              <w:jc w:val="center"/>
              <w:rPr>
                <w:rFonts w:ascii="Times New Roman Regular" w:hAnsi="Times New Roman Regular" w:cs="Times New Roman Regular" w:hint="eastAsia"/>
                <w:sz w:val="24"/>
                <w:szCs w:val="24"/>
              </w:rPr>
            </w:pPr>
            <w:hyperlink w:anchor="fr8" w:history="1">
              <w:r w:rsidR="00B26666">
                <w:rPr>
                  <w:rStyle w:val="Hyperlink"/>
                  <w:rFonts w:ascii="Times New Roman Regular" w:hAnsi="Times New Roman Regular" w:cs="Times New Roman Regular"/>
                  <w:color w:val="auto"/>
                  <w:sz w:val="24"/>
                  <w:szCs w:val="24"/>
                  <w:u w:val="none"/>
                  <w:bdr w:val="single" w:sz="4" w:space="0" w:color="00B050"/>
                </w:rPr>
                <w:t>FR8</w:t>
              </w:r>
            </w:hyperlink>
          </w:p>
        </w:tc>
        <w:tc>
          <w:tcPr>
            <w:tcW w:w="5205" w:type="dxa"/>
          </w:tcPr>
          <w:p w14:paraId="67F14BB6" w14:textId="77777777" w:rsidR="008448B3" w:rsidRPr="00F40529" w:rsidRDefault="008448B3" w:rsidP="008448B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Users should be able to view a range of prices along with the single-point price.</w:t>
            </w:r>
          </w:p>
        </w:tc>
        <w:tc>
          <w:tcPr>
            <w:tcW w:w="1055" w:type="dxa"/>
          </w:tcPr>
          <w:p w14:paraId="2EF26540"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S</w:t>
            </w:r>
          </w:p>
        </w:tc>
        <w:tc>
          <w:tcPr>
            <w:tcW w:w="857" w:type="dxa"/>
          </w:tcPr>
          <w:p w14:paraId="242323D0"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UC:03</w:t>
            </w:r>
          </w:p>
        </w:tc>
        <w:tc>
          <w:tcPr>
            <w:tcW w:w="1483" w:type="dxa"/>
          </w:tcPr>
          <w:p w14:paraId="404914A2" w14:textId="22BCDF05"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8448B3" w:rsidRPr="00F40529" w14:paraId="460D99CE" w14:textId="4EA95BD9" w:rsidTr="00777E73">
        <w:tc>
          <w:tcPr>
            <w:tcW w:w="750" w:type="dxa"/>
          </w:tcPr>
          <w:p w14:paraId="7011CF6A" w14:textId="6E51B289" w:rsidR="008448B3" w:rsidRPr="00F40529" w:rsidRDefault="00520140" w:rsidP="008448B3">
            <w:pPr>
              <w:spacing w:after="0" w:line="360" w:lineRule="auto"/>
              <w:jc w:val="center"/>
              <w:rPr>
                <w:rFonts w:ascii="Times New Roman Regular" w:hAnsi="Times New Roman Regular" w:cs="Times New Roman Regular" w:hint="eastAsia"/>
                <w:sz w:val="24"/>
                <w:szCs w:val="24"/>
              </w:rPr>
            </w:pPr>
            <w:hyperlink w:anchor="fr9" w:history="1">
              <w:r w:rsidR="00B26666">
                <w:rPr>
                  <w:rStyle w:val="Hyperlink"/>
                  <w:rFonts w:ascii="Times New Roman Regular" w:hAnsi="Times New Roman Regular" w:cs="Times New Roman Regular"/>
                  <w:color w:val="auto"/>
                  <w:sz w:val="24"/>
                  <w:szCs w:val="24"/>
                  <w:u w:val="none"/>
                  <w:bdr w:val="single" w:sz="4" w:space="0" w:color="00B050"/>
                </w:rPr>
                <w:t>FR9</w:t>
              </w:r>
            </w:hyperlink>
          </w:p>
        </w:tc>
        <w:tc>
          <w:tcPr>
            <w:tcW w:w="5205" w:type="dxa"/>
          </w:tcPr>
          <w:p w14:paraId="764F12B6" w14:textId="77777777" w:rsidR="008448B3" w:rsidRPr="00F40529" w:rsidRDefault="008448B3" w:rsidP="008448B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system should generate higher and lower bound uncertainty estimations.</w:t>
            </w:r>
          </w:p>
        </w:tc>
        <w:tc>
          <w:tcPr>
            <w:tcW w:w="1055" w:type="dxa"/>
          </w:tcPr>
          <w:p w14:paraId="528DBE09"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S</w:t>
            </w:r>
          </w:p>
        </w:tc>
        <w:tc>
          <w:tcPr>
            <w:tcW w:w="857" w:type="dxa"/>
          </w:tcPr>
          <w:p w14:paraId="22C04B18"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UC:02</w:t>
            </w:r>
          </w:p>
        </w:tc>
        <w:tc>
          <w:tcPr>
            <w:tcW w:w="1483" w:type="dxa"/>
          </w:tcPr>
          <w:p w14:paraId="52357B3B" w14:textId="07B878E0"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476633" w:rsidRPr="00F40529" w14:paraId="1DFF810D" w14:textId="68C579BF" w:rsidTr="00777E73">
        <w:tc>
          <w:tcPr>
            <w:tcW w:w="750" w:type="dxa"/>
          </w:tcPr>
          <w:p w14:paraId="12D2559F" w14:textId="29F3B212" w:rsidR="00476633" w:rsidRPr="00F40529" w:rsidRDefault="00520140" w:rsidP="00476633">
            <w:pPr>
              <w:spacing w:after="0" w:line="360" w:lineRule="auto"/>
              <w:jc w:val="center"/>
              <w:rPr>
                <w:rFonts w:ascii="Times New Roman Regular" w:hAnsi="Times New Roman Regular" w:cs="Times New Roman Regular" w:hint="eastAsia"/>
                <w:sz w:val="24"/>
                <w:szCs w:val="24"/>
              </w:rPr>
            </w:pPr>
            <w:hyperlink w:anchor="fr10" w:history="1">
              <w:r w:rsidR="00476633">
                <w:rPr>
                  <w:rStyle w:val="Hyperlink"/>
                  <w:rFonts w:ascii="Times New Roman Regular" w:hAnsi="Times New Roman Regular" w:cs="Times New Roman Regular"/>
                  <w:color w:val="auto"/>
                  <w:sz w:val="24"/>
                  <w:szCs w:val="24"/>
                  <w:u w:val="none"/>
                  <w:bdr w:val="single" w:sz="4" w:space="0" w:color="00B050"/>
                </w:rPr>
                <w:t>FR10</w:t>
              </w:r>
            </w:hyperlink>
          </w:p>
        </w:tc>
        <w:tc>
          <w:tcPr>
            <w:tcW w:w="5205" w:type="dxa"/>
          </w:tcPr>
          <w:p w14:paraId="2A2B69D0" w14:textId="1390D614"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GUI should plot the forecast with the current prices in a single graph to show the growth/decline.</w:t>
            </w:r>
          </w:p>
        </w:tc>
        <w:tc>
          <w:tcPr>
            <w:tcW w:w="1055" w:type="dxa"/>
          </w:tcPr>
          <w:p w14:paraId="5E871B1D"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S</w:t>
            </w:r>
          </w:p>
        </w:tc>
        <w:tc>
          <w:tcPr>
            <w:tcW w:w="857" w:type="dxa"/>
          </w:tcPr>
          <w:p w14:paraId="00281D7A"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UC:03</w:t>
            </w:r>
          </w:p>
        </w:tc>
        <w:tc>
          <w:tcPr>
            <w:tcW w:w="1483" w:type="dxa"/>
          </w:tcPr>
          <w:p w14:paraId="7ADC8321" w14:textId="2373B27F"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476633" w:rsidRPr="00F40529" w14:paraId="1AA13584" w14:textId="789F74A8" w:rsidTr="00777E73">
        <w:tc>
          <w:tcPr>
            <w:tcW w:w="750" w:type="dxa"/>
          </w:tcPr>
          <w:p w14:paraId="6E069E3F" w14:textId="62F74AB3" w:rsidR="00476633" w:rsidRPr="00F40529" w:rsidRDefault="00520140" w:rsidP="00476633">
            <w:pPr>
              <w:spacing w:after="0" w:line="360" w:lineRule="auto"/>
              <w:jc w:val="center"/>
              <w:rPr>
                <w:rFonts w:ascii="Times New Roman Regular" w:hAnsi="Times New Roman Regular" w:cs="Times New Roman Regular" w:hint="eastAsia"/>
                <w:sz w:val="24"/>
                <w:szCs w:val="24"/>
              </w:rPr>
            </w:pPr>
            <w:hyperlink w:anchor="fr11" w:history="1">
              <w:r w:rsidR="00476633">
                <w:rPr>
                  <w:rStyle w:val="Hyperlink"/>
                  <w:rFonts w:ascii="Times New Roman Regular" w:hAnsi="Times New Roman Regular" w:cs="Times New Roman Regular"/>
                  <w:color w:val="auto"/>
                  <w:sz w:val="24"/>
                  <w:szCs w:val="24"/>
                  <w:u w:val="none"/>
                  <w:bdr w:val="single" w:sz="4" w:space="0" w:color="00B050"/>
                </w:rPr>
                <w:t>FR11</w:t>
              </w:r>
            </w:hyperlink>
          </w:p>
        </w:tc>
        <w:tc>
          <w:tcPr>
            <w:tcW w:w="5205" w:type="dxa"/>
          </w:tcPr>
          <w:p w14:paraId="0EF1CCE7" w14:textId="66EDDA1F"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script could weigh</w:t>
            </w:r>
            <w:r w:rsidR="009E00AF">
              <w:rPr>
                <w:rFonts w:ascii="Times New Roman Regular" w:hAnsi="Times New Roman Regular" w:cs="Times New Roman Regular"/>
                <w:sz w:val="24"/>
                <w:szCs w:val="24"/>
              </w:rPr>
              <w:t>t</w:t>
            </w:r>
            <w:r w:rsidRPr="00F40529">
              <w:rPr>
                <w:rFonts w:ascii="Times New Roman Regular" w:hAnsi="Times New Roman Regular" w:cs="Times New Roman Regular"/>
                <w:sz w:val="24"/>
                <w:szCs w:val="24"/>
              </w:rPr>
              <w:t xml:space="preserve"> sentiment based on any influential personnel’s tweet.</w:t>
            </w:r>
          </w:p>
        </w:tc>
        <w:tc>
          <w:tcPr>
            <w:tcW w:w="1055" w:type="dxa"/>
          </w:tcPr>
          <w:p w14:paraId="6D4E70B0"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C</w:t>
            </w:r>
          </w:p>
        </w:tc>
        <w:tc>
          <w:tcPr>
            <w:tcW w:w="857" w:type="dxa"/>
          </w:tcPr>
          <w:p w14:paraId="754607AC"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UC:06</w:t>
            </w:r>
          </w:p>
        </w:tc>
        <w:tc>
          <w:tcPr>
            <w:tcW w:w="1483" w:type="dxa"/>
          </w:tcPr>
          <w:p w14:paraId="184B51FC" w14:textId="3C010EF0"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476633" w:rsidRPr="00F40529" w14:paraId="62C0677D" w14:textId="1C94FB41" w:rsidTr="00777E73">
        <w:tc>
          <w:tcPr>
            <w:tcW w:w="750" w:type="dxa"/>
          </w:tcPr>
          <w:p w14:paraId="358ECF50" w14:textId="59E7756E" w:rsidR="00476633" w:rsidRPr="00F40529" w:rsidRDefault="00520140" w:rsidP="00476633">
            <w:pPr>
              <w:spacing w:after="0" w:line="360" w:lineRule="auto"/>
              <w:jc w:val="center"/>
              <w:rPr>
                <w:rFonts w:ascii="Times New Roman Regular" w:hAnsi="Times New Roman Regular" w:cs="Times New Roman Regular" w:hint="eastAsia"/>
                <w:sz w:val="24"/>
                <w:szCs w:val="24"/>
              </w:rPr>
            </w:pPr>
            <w:hyperlink w:anchor="fr12" w:history="1">
              <w:r w:rsidR="007D5F3C">
                <w:rPr>
                  <w:rStyle w:val="Hyperlink"/>
                  <w:rFonts w:ascii="Times New Roman Regular" w:hAnsi="Times New Roman Regular" w:cs="Times New Roman Regular"/>
                  <w:color w:val="auto"/>
                  <w:sz w:val="24"/>
                  <w:szCs w:val="24"/>
                  <w:u w:val="none"/>
                  <w:bdr w:val="single" w:sz="4" w:space="0" w:color="00B050"/>
                </w:rPr>
                <w:t>FR12</w:t>
              </w:r>
            </w:hyperlink>
          </w:p>
        </w:tc>
        <w:tc>
          <w:tcPr>
            <w:tcW w:w="5205" w:type="dxa"/>
          </w:tcPr>
          <w:p w14:paraId="42B3F90B" w14:textId="77777777"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system could display some insights to the user, such as a highly influential tweet that made it predict the price.</w:t>
            </w:r>
          </w:p>
        </w:tc>
        <w:tc>
          <w:tcPr>
            <w:tcW w:w="1055" w:type="dxa"/>
          </w:tcPr>
          <w:p w14:paraId="0D65F1B1"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C</w:t>
            </w:r>
          </w:p>
        </w:tc>
        <w:tc>
          <w:tcPr>
            <w:tcW w:w="857" w:type="dxa"/>
          </w:tcPr>
          <w:p w14:paraId="1AF5CCD9"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UC:03</w:t>
            </w:r>
          </w:p>
        </w:tc>
        <w:tc>
          <w:tcPr>
            <w:tcW w:w="1483" w:type="dxa"/>
          </w:tcPr>
          <w:p w14:paraId="1A77A3C3" w14:textId="6ABD963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Not-considered</w:t>
            </w:r>
          </w:p>
        </w:tc>
      </w:tr>
      <w:tr w:rsidR="00476633" w:rsidRPr="00F40529" w14:paraId="4A48EE31" w14:textId="7AD23DB0" w:rsidTr="00777E73">
        <w:tc>
          <w:tcPr>
            <w:tcW w:w="750" w:type="dxa"/>
          </w:tcPr>
          <w:p w14:paraId="0A4F0B44" w14:textId="1267E9D4" w:rsidR="00476633" w:rsidRPr="00F40529" w:rsidRDefault="00520140" w:rsidP="00476633">
            <w:pPr>
              <w:spacing w:after="0" w:line="360" w:lineRule="auto"/>
              <w:jc w:val="center"/>
              <w:rPr>
                <w:rFonts w:ascii="Times New Roman Regular" w:hAnsi="Times New Roman Regular" w:cs="Times New Roman Regular" w:hint="eastAsia"/>
                <w:sz w:val="24"/>
                <w:szCs w:val="24"/>
              </w:rPr>
            </w:pPr>
            <w:hyperlink w:anchor="fr13" w:history="1">
              <w:r w:rsidR="007D5F3C">
                <w:rPr>
                  <w:rStyle w:val="Hyperlink"/>
                  <w:rFonts w:ascii="Times New Roman Regular" w:hAnsi="Times New Roman Regular" w:cs="Times New Roman Regular"/>
                  <w:color w:val="auto"/>
                  <w:sz w:val="24"/>
                  <w:szCs w:val="24"/>
                  <w:u w:val="none"/>
                  <w:bdr w:val="single" w:sz="4" w:space="0" w:color="00B050"/>
                </w:rPr>
                <w:t>FR13</w:t>
              </w:r>
            </w:hyperlink>
          </w:p>
        </w:tc>
        <w:tc>
          <w:tcPr>
            <w:tcW w:w="5205" w:type="dxa"/>
          </w:tcPr>
          <w:p w14:paraId="156FF5EA" w14:textId="77777777"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Admins could authenticate and update the model with different parameters.</w:t>
            </w:r>
          </w:p>
        </w:tc>
        <w:tc>
          <w:tcPr>
            <w:tcW w:w="1055" w:type="dxa"/>
          </w:tcPr>
          <w:p w14:paraId="0339CD0E"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C</w:t>
            </w:r>
          </w:p>
        </w:tc>
        <w:tc>
          <w:tcPr>
            <w:tcW w:w="857" w:type="dxa"/>
          </w:tcPr>
          <w:p w14:paraId="5B7C4AA8"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N/A</w:t>
            </w:r>
          </w:p>
        </w:tc>
        <w:tc>
          <w:tcPr>
            <w:tcW w:w="1483" w:type="dxa"/>
          </w:tcPr>
          <w:p w14:paraId="6E957E93" w14:textId="3FB60C98"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Not-considered</w:t>
            </w:r>
          </w:p>
        </w:tc>
      </w:tr>
      <w:tr w:rsidR="00476633" w:rsidRPr="00F40529" w14:paraId="09F68DFD" w14:textId="7825AE22" w:rsidTr="00777E73">
        <w:tc>
          <w:tcPr>
            <w:tcW w:w="750" w:type="dxa"/>
          </w:tcPr>
          <w:p w14:paraId="6AE6B281" w14:textId="17E882F9" w:rsidR="00476633" w:rsidRPr="00F40529" w:rsidRDefault="00520140" w:rsidP="00476633">
            <w:pPr>
              <w:spacing w:after="0" w:line="360" w:lineRule="auto"/>
              <w:jc w:val="center"/>
              <w:rPr>
                <w:rFonts w:ascii="Times New Roman Regular" w:hAnsi="Times New Roman Regular" w:cs="Times New Roman Regular" w:hint="eastAsia"/>
                <w:sz w:val="24"/>
                <w:szCs w:val="24"/>
              </w:rPr>
            </w:pPr>
            <w:hyperlink w:anchor="fr14" w:history="1">
              <w:r w:rsidR="00476633">
                <w:rPr>
                  <w:rStyle w:val="Hyperlink"/>
                  <w:rFonts w:ascii="Times New Roman Regular" w:hAnsi="Times New Roman Regular" w:cs="Times New Roman Regular"/>
                  <w:color w:val="auto"/>
                  <w:sz w:val="24"/>
                  <w:szCs w:val="24"/>
                  <w:u w:val="none"/>
                  <w:bdr w:val="single" w:sz="4" w:space="0" w:color="00B050"/>
                </w:rPr>
                <w:t>FR14</w:t>
              </w:r>
            </w:hyperlink>
          </w:p>
        </w:tc>
        <w:tc>
          <w:tcPr>
            <w:tcW w:w="5205" w:type="dxa"/>
          </w:tcPr>
          <w:p w14:paraId="2F5ADD80" w14:textId="77777777"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Admins could get additional information about a prediction, such as the evaluation metric and accuracy.</w:t>
            </w:r>
          </w:p>
        </w:tc>
        <w:tc>
          <w:tcPr>
            <w:tcW w:w="1055" w:type="dxa"/>
          </w:tcPr>
          <w:p w14:paraId="4BF03ADC"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C</w:t>
            </w:r>
          </w:p>
        </w:tc>
        <w:tc>
          <w:tcPr>
            <w:tcW w:w="857" w:type="dxa"/>
          </w:tcPr>
          <w:p w14:paraId="5A0EEF13"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N/A</w:t>
            </w:r>
          </w:p>
        </w:tc>
        <w:tc>
          <w:tcPr>
            <w:tcW w:w="1483" w:type="dxa"/>
          </w:tcPr>
          <w:p w14:paraId="58963B5F" w14:textId="4F8FC95E"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476633" w:rsidRPr="00F40529" w14:paraId="61E20D9C" w14:textId="16709071" w:rsidTr="00777E73">
        <w:tc>
          <w:tcPr>
            <w:tcW w:w="750" w:type="dxa"/>
          </w:tcPr>
          <w:p w14:paraId="52B1CD78" w14:textId="5355F701" w:rsidR="00476633" w:rsidRPr="00F40529" w:rsidRDefault="00520140" w:rsidP="00476633">
            <w:pPr>
              <w:spacing w:after="0" w:line="360" w:lineRule="auto"/>
              <w:jc w:val="center"/>
              <w:rPr>
                <w:rFonts w:ascii="Times New Roman Regular" w:hAnsi="Times New Roman Regular" w:cs="Times New Roman Regular" w:hint="eastAsia"/>
                <w:sz w:val="24"/>
                <w:szCs w:val="24"/>
              </w:rPr>
            </w:pPr>
            <w:hyperlink w:anchor="fr15" w:history="1">
              <w:r w:rsidR="007D5F3C">
                <w:rPr>
                  <w:rStyle w:val="Hyperlink"/>
                  <w:rFonts w:ascii="Times New Roman Regular" w:hAnsi="Times New Roman Regular" w:cs="Times New Roman Regular"/>
                  <w:color w:val="auto"/>
                  <w:sz w:val="24"/>
                  <w:szCs w:val="24"/>
                  <w:u w:val="none"/>
                  <w:bdr w:val="single" w:sz="4" w:space="0" w:color="00B050"/>
                </w:rPr>
                <w:t>FR15</w:t>
              </w:r>
            </w:hyperlink>
          </w:p>
        </w:tc>
        <w:tc>
          <w:tcPr>
            <w:tcW w:w="5205" w:type="dxa"/>
          </w:tcPr>
          <w:p w14:paraId="0A245508" w14:textId="77777777"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system will not produce forecasts for other cryptocurrencies.</w:t>
            </w:r>
          </w:p>
        </w:tc>
        <w:tc>
          <w:tcPr>
            <w:tcW w:w="1055" w:type="dxa"/>
          </w:tcPr>
          <w:p w14:paraId="2EDEBE9E"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W</w:t>
            </w:r>
          </w:p>
        </w:tc>
        <w:tc>
          <w:tcPr>
            <w:tcW w:w="857" w:type="dxa"/>
          </w:tcPr>
          <w:p w14:paraId="32437B68"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N/A</w:t>
            </w:r>
          </w:p>
        </w:tc>
        <w:tc>
          <w:tcPr>
            <w:tcW w:w="1483" w:type="dxa"/>
          </w:tcPr>
          <w:p w14:paraId="77620C39" w14:textId="6B6B2021"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Not-considered</w:t>
            </w:r>
          </w:p>
        </w:tc>
      </w:tr>
      <w:tr w:rsidR="00476633" w:rsidRPr="00F40529" w14:paraId="0693BE72" w14:textId="077BEA5C" w:rsidTr="00777E73">
        <w:tc>
          <w:tcPr>
            <w:tcW w:w="750" w:type="dxa"/>
          </w:tcPr>
          <w:p w14:paraId="383108CB" w14:textId="0ECF473A" w:rsidR="00476633" w:rsidRPr="00F40529" w:rsidRDefault="00520140" w:rsidP="00476633">
            <w:pPr>
              <w:spacing w:after="0" w:line="360" w:lineRule="auto"/>
              <w:jc w:val="center"/>
              <w:rPr>
                <w:rFonts w:ascii="Times New Roman Regular" w:hAnsi="Times New Roman Regular" w:cs="Times New Roman Regular" w:hint="eastAsia"/>
                <w:sz w:val="24"/>
                <w:szCs w:val="24"/>
              </w:rPr>
            </w:pPr>
            <w:hyperlink w:anchor="fr16" w:history="1">
              <w:r w:rsidR="007D5F3C">
                <w:rPr>
                  <w:rStyle w:val="Hyperlink"/>
                  <w:rFonts w:ascii="Times New Roman Regular" w:hAnsi="Times New Roman Regular" w:cs="Times New Roman Regular"/>
                  <w:color w:val="auto"/>
                  <w:sz w:val="24"/>
                  <w:szCs w:val="24"/>
                  <w:u w:val="none"/>
                  <w:bdr w:val="single" w:sz="4" w:space="0" w:color="00B050"/>
                </w:rPr>
                <w:t>FR16</w:t>
              </w:r>
            </w:hyperlink>
          </w:p>
        </w:tc>
        <w:tc>
          <w:tcPr>
            <w:tcW w:w="5205" w:type="dxa"/>
          </w:tcPr>
          <w:p w14:paraId="4C2B1588" w14:textId="77777777"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system will not produce real-time forecasts (ex: hourly).</w:t>
            </w:r>
          </w:p>
        </w:tc>
        <w:tc>
          <w:tcPr>
            <w:tcW w:w="1055" w:type="dxa"/>
          </w:tcPr>
          <w:p w14:paraId="2BE5EEAE"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W</w:t>
            </w:r>
          </w:p>
        </w:tc>
        <w:tc>
          <w:tcPr>
            <w:tcW w:w="857" w:type="dxa"/>
          </w:tcPr>
          <w:p w14:paraId="2F024EBF"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N/A</w:t>
            </w:r>
          </w:p>
        </w:tc>
        <w:tc>
          <w:tcPr>
            <w:tcW w:w="1483" w:type="dxa"/>
          </w:tcPr>
          <w:p w14:paraId="37DA8471" w14:textId="0562E985"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Not-considered</w:t>
            </w:r>
          </w:p>
        </w:tc>
      </w:tr>
      <w:tr w:rsidR="00476633" w:rsidRPr="00F40529" w14:paraId="4BD7A4AA" w14:textId="77777777" w:rsidTr="00FD2F9D">
        <w:tc>
          <w:tcPr>
            <w:tcW w:w="9350" w:type="dxa"/>
            <w:gridSpan w:val="5"/>
          </w:tcPr>
          <w:p w14:paraId="57AABB13" w14:textId="1F6E4AD1" w:rsidR="00476633"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Functional requirement completion percentage = </w:t>
            </w:r>
            <m:oMath>
              <m:f>
                <m:fPr>
                  <m:ctrlPr>
                    <w:rPr>
                      <w:rFonts w:ascii="Cambria Math" w:hAnsi="Cambria Math" w:cs="Times New Roman Regular"/>
                      <w:i/>
                      <w:sz w:val="24"/>
                      <w:szCs w:val="24"/>
                    </w:rPr>
                  </m:ctrlPr>
                </m:fPr>
                <m:num>
                  <m:r>
                    <w:rPr>
                      <w:rFonts w:ascii="Cambria Math" w:hAnsi="Cambria Math" w:cs="Times New Roman Regular"/>
                      <w:sz w:val="24"/>
                      <w:szCs w:val="24"/>
                    </w:rPr>
                    <m:t>12</m:t>
                  </m:r>
                </m:num>
                <m:den>
                  <m:r>
                    <w:rPr>
                      <w:rFonts w:ascii="Cambria Math" w:hAnsi="Cambria Math" w:cs="Times New Roman Regular"/>
                      <w:sz w:val="24"/>
                      <w:szCs w:val="24"/>
                    </w:rPr>
                    <m:t>16</m:t>
                  </m:r>
                </m:den>
              </m:f>
              <m:r>
                <w:rPr>
                  <w:rFonts w:ascii="Cambria Math" w:hAnsi="Cambria Math" w:cs="Times New Roman Regular"/>
                  <w:sz w:val="24"/>
                  <w:szCs w:val="24"/>
                </w:rPr>
                <m:t>*100=75%</m:t>
              </m:r>
            </m:oMath>
          </w:p>
        </w:tc>
      </w:tr>
    </w:tbl>
    <w:p w14:paraId="56522344" w14:textId="20486A47" w:rsidR="00E768E0" w:rsidRDefault="00E768E0" w:rsidP="00E768E0">
      <w:bookmarkStart w:id="689" w:name="_E.2._Evaluation_of"/>
      <w:bookmarkEnd w:id="689"/>
    </w:p>
    <w:p w14:paraId="0A1E3DE9" w14:textId="218C7744"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690" w:name="_E.3._Evaluation_of"/>
      <w:bookmarkStart w:id="691" w:name="_G.3._Evaluation_of"/>
      <w:bookmarkStart w:id="692" w:name="_Toc132325963"/>
      <w:bookmarkEnd w:id="690"/>
      <w:bookmarkEnd w:id="691"/>
      <w:r>
        <w:rPr>
          <w:rFonts w:ascii="Times New Roman Regular" w:hAnsi="Times New Roman Regular" w:cs="Times New Roman Regular"/>
          <w:b/>
          <w:bCs/>
          <w:color w:val="auto"/>
          <w:sz w:val="28"/>
          <w:szCs w:val="28"/>
        </w:rPr>
        <w:lastRenderedPageBreak/>
        <w:t>G</w:t>
      </w:r>
      <w:r w:rsidR="00F95995">
        <w:rPr>
          <w:rFonts w:ascii="Times New Roman Regular" w:hAnsi="Times New Roman Regular" w:cs="Times New Roman Regular"/>
          <w:b/>
          <w:bCs/>
          <w:color w:val="auto"/>
          <w:sz w:val="28"/>
          <w:szCs w:val="28"/>
        </w:rPr>
        <w:t>.</w:t>
      </w:r>
      <w:r w:rsidR="00C03320">
        <w:rPr>
          <w:rFonts w:ascii="Times New Roman Regular" w:hAnsi="Times New Roman Regular" w:cs="Times New Roman Regular"/>
          <w:b/>
          <w:bCs/>
          <w:color w:val="auto"/>
          <w:sz w:val="28"/>
          <w:szCs w:val="28"/>
        </w:rPr>
        <w:t>3</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non-functional requirements</w:t>
      </w:r>
      <w:bookmarkEnd w:id="692"/>
    </w:p>
    <w:p w14:paraId="6DD80665" w14:textId="2CB28CBE" w:rsidR="00A02042" w:rsidRPr="00A02042" w:rsidRDefault="00A02042" w:rsidP="00A02042">
      <w:pPr>
        <w:pStyle w:val="Caption"/>
        <w:keepNext/>
        <w:jc w:val="center"/>
        <w:rPr>
          <w:rFonts w:ascii="Times New Roman" w:hAnsi="Times New Roman" w:cs="Times New Roman"/>
          <w:b w:val="0"/>
          <w:bCs w:val="0"/>
          <w:smallCaps w:val="0"/>
          <w:color w:val="auto"/>
          <w:sz w:val="24"/>
          <w:szCs w:val="24"/>
        </w:rPr>
      </w:pPr>
      <w:bookmarkStart w:id="693" w:name="_Toc132182749"/>
      <w:r w:rsidRPr="00A02042">
        <w:rPr>
          <w:rFonts w:ascii="Times New Roman" w:hAnsi="Times New Roman" w:cs="Times New Roman"/>
          <w:b w:val="0"/>
          <w:bCs w:val="0"/>
          <w:smallCaps w:val="0"/>
          <w:color w:val="auto"/>
          <w:sz w:val="24"/>
          <w:szCs w:val="24"/>
        </w:rPr>
        <w:t xml:space="preserve">Table </w:t>
      </w:r>
      <w:r w:rsidRPr="00A02042">
        <w:rPr>
          <w:rFonts w:ascii="Times New Roman" w:hAnsi="Times New Roman" w:cs="Times New Roman"/>
          <w:b w:val="0"/>
          <w:bCs w:val="0"/>
          <w:smallCaps w:val="0"/>
          <w:color w:val="auto"/>
          <w:sz w:val="24"/>
          <w:szCs w:val="24"/>
        </w:rPr>
        <w:fldChar w:fldCharType="begin"/>
      </w:r>
      <w:r w:rsidRPr="00A02042">
        <w:rPr>
          <w:rFonts w:ascii="Times New Roman" w:hAnsi="Times New Roman" w:cs="Times New Roman"/>
          <w:b w:val="0"/>
          <w:bCs w:val="0"/>
          <w:smallCaps w:val="0"/>
          <w:color w:val="auto"/>
          <w:sz w:val="24"/>
          <w:szCs w:val="24"/>
        </w:rPr>
        <w:instrText xml:space="preserve"> SEQ Table \* ARABIC </w:instrText>
      </w:r>
      <w:r w:rsidRPr="00A0204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50</w:t>
      </w:r>
      <w:r w:rsidRPr="00A02042">
        <w:rPr>
          <w:rFonts w:ascii="Times New Roman" w:hAnsi="Times New Roman" w:cs="Times New Roman"/>
          <w:b w:val="0"/>
          <w:bCs w:val="0"/>
          <w:smallCaps w:val="0"/>
          <w:color w:val="auto"/>
          <w:sz w:val="24"/>
          <w:szCs w:val="24"/>
        </w:rPr>
        <w:fldChar w:fldCharType="end"/>
      </w:r>
      <w:r w:rsidRPr="00A02042">
        <w:rPr>
          <w:rFonts w:ascii="Times New Roman" w:hAnsi="Times New Roman" w:cs="Times New Roman"/>
          <w:b w:val="0"/>
          <w:bCs w:val="0"/>
          <w:smallCaps w:val="0"/>
          <w:color w:val="auto"/>
          <w:sz w:val="24"/>
          <w:szCs w:val="24"/>
        </w:rPr>
        <w:t>: Evaluation of the implementation of non-functional requirements</w:t>
      </w:r>
      <w:bookmarkEnd w:id="693"/>
    </w:p>
    <w:tbl>
      <w:tblPr>
        <w:tblStyle w:val="TableGrid"/>
        <w:tblW w:w="0" w:type="auto"/>
        <w:tblLook w:val="04A0" w:firstRow="1" w:lastRow="0" w:firstColumn="1" w:lastColumn="0" w:noHBand="0" w:noVBand="1"/>
      </w:tblPr>
      <w:tblGrid>
        <w:gridCol w:w="823"/>
        <w:gridCol w:w="1703"/>
        <w:gridCol w:w="4178"/>
        <w:gridCol w:w="1163"/>
        <w:gridCol w:w="1483"/>
      </w:tblGrid>
      <w:tr w:rsidR="00C903EF" w14:paraId="3FD19A05" w14:textId="49640673" w:rsidTr="00023C73">
        <w:tc>
          <w:tcPr>
            <w:tcW w:w="804" w:type="dxa"/>
          </w:tcPr>
          <w:p w14:paraId="59D07DDD" w14:textId="15B3CA78" w:rsidR="00C903EF" w:rsidRDefault="00C903EF" w:rsidP="002F46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1703" w:type="dxa"/>
          </w:tcPr>
          <w:p w14:paraId="2E797C06"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Requirement</w:t>
            </w:r>
          </w:p>
        </w:tc>
        <w:tc>
          <w:tcPr>
            <w:tcW w:w="4197" w:type="dxa"/>
          </w:tcPr>
          <w:p w14:paraId="0597CBDF"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c>
          <w:tcPr>
            <w:tcW w:w="1163" w:type="dxa"/>
          </w:tcPr>
          <w:p w14:paraId="2B74EDC0"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w:t>
            </w:r>
          </w:p>
        </w:tc>
        <w:tc>
          <w:tcPr>
            <w:tcW w:w="1483" w:type="dxa"/>
          </w:tcPr>
          <w:p w14:paraId="1D584DCF" w14:textId="4E57F330"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191870" w14:paraId="60BA1AF8" w14:textId="5FADC47B" w:rsidTr="00023C73">
        <w:tc>
          <w:tcPr>
            <w:tcW w:w="804" w:type="dxa"/>
          </w:tcPr>
          <w:p w14:paraId="670E7F4A" w14:textId="37BE6410" w:rsidR="00191870" w:rsidRDefault="00520140" w:rsidP="00191870">
            <w:pPr>
              <w:spacing w:after="0" w:line="360" w:lineRule="auto"/>
              <w:jc w:val="center"/>
              <w:rPr>
                <w:rFonts w:ascii="Times New Roman Regular" w:hAnsi="Times New Roman Regular" w:cs="Times New Roman Regular" w:hint="eastAsia"/>
                <w:sz w:val="24"/>
                <w:szCs w:val="24"/>
              </w:rPr>
            </w:pPr>
            <w:hyperlink w:anchor="nfr1" w:history="1">
              <w:r w:rsidR="00191870">
                <w:rPr>
                  <w:rStyle w:val="Hyperlink"/>
                  <w:rFonts w:ascii="Times New Roman Regular" w:hAnsi="Times New Roman Regular" w:cs="Times New Roman Regular"/>
                  <w:color w:val="auto"/>
                  <w:sz w:val="24"/>
                  <w:szCs w:val="24"/>
                  <w:u w:val="none"/>
                  <w:bdr w:val="single" w:sz="4" w:space="0" w:color="00B050"/>
                </w:rPr>
                <w:t>NFR1</w:t>
              </w:r>
            </w:hyperlink>
          </w:p>
        </w:tc>
        <w:tc>
          <w:tcPr>
            <w:tcW w:w="1703" w:type="dxa"/>
          </w:tcPr>
          <w:p w14:paraId="3236330B"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Performance</w:t>
            </w:r>
          </w:p>
        </w:tc>
        <w:tc>
          <w:tcPr>
            <w:tcW w:w="4197" w:type="dxa"/>
          </w:tcPr>
          <w:p w14:paraId="6450FBD2"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must take little time to generate a forecast, given that a couple of extra features are in use.</w:t>
            </w:r>
          </w:p>
        </w:tc>
        <w:tc>
          <w:tcPr>
            <w:tcW w:w="1163" w:type="dxa"/>
          </w:tcPr>
          <w:p w14:paraId="11D9846E"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28578B0F" w14:textId="47AE013C"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2CB17B44" w14:textId="417E9943" w:rsidTr="00023C73">
        <w:tc>
          <w:tcPr>
            <w:tcW w:w="804" w:type="dxa"/>
          </w:tcPr>
          <w:p w14:paraId="5EA97FF9" w14:textId="24CD0EA9" w:rsidR="00191870" w:rsidRDefault="00520140" w:rsidP="00191870">
            <w:pPr>
              <w:spacing w:after="0" w:line="360" w:lineRule="auto"/>
              <w:jc w:val="center"/>
              <w:rPr>
                <w:rFonts w:ascii="Times New Roman Regular" w:hAnsi="Times New Roman Regular" w:cs="Times New Roman Regular" w:hint="eastAsia"/>
                <w:sz w:val="24"/>
                <w:szCs w:val="24"/>
              </w:rPr>
            </w:pPr>
            <w:hyperlink w:anchor="nfr2" w:history="1">
              <w:r w:rsidR="00191870">
                <w:rPr>
                  <w:rStyle w:val="Hyperlink"/>
                  <w:rFonts w:ascii="Times New Roman Regular" w:hAnsi="Times New Roman Regular" w:cs="Times New Roman Regular"/>
                  <w:color w:val="auto"/>
                  <w:sz w:val="24"/>
                  <w:szCs w:val="24"/>
                  <w:u w:val="none"/>
                  <w:bdr w:val="single" w:sz="4" w:space="0" w:color="00B050"/>
                </w:rPr>
                <w:t>NFR2</w:t>
              </w:r>
            </w:hyperlink>
          </w:p>
        </w:tc>
        <w:tc>
          <w:tcPr>
            <w:tcW w:w="1703" w:type="dxa"/>
          </w:tcPr>
          <w:p w14:paraId="279F522B"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Performance</w:t>
            </w:r>
          </w:p>
        </w:tc>
        <w:tc>
          <w:tcPr>
            <w:tcW w:w="4197" w:type="dxa"/>
          </w:tcPr>
          <w:p w14:paraId="262005E0"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must not unnecessarily keep updating its data.</w:t>
            </w:r>
          </w:p>
        </w:tc>
        <w:tc>
          <w:tcPr>
            <w:tcW w:w="1163" w:type="dxa"/>
          </w:tcPr>
          <w:p w14:paraId="358E3C71"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30CA7EE0" w14:textId="2C9F4B4B"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0574DA29" w14:textId="6372218D" w:rsidTr="00023C73">
        <w:tc>
          <w:tcPr>
            <w:tcW w:w="804" w:type="dxa"/>
          </w:tcPr>
          <w:p w14:paraId="2FD2ACBB" w14:textId="57F90005" w:rsidR="00191870" w:rsidRDefault="00520140" w:rsidP="00191870">
            <w:pPr>
              <w:spacing w:after="0" w:line="360" w:lineRule="auto"/>
              <w:jc w:val="center"/>
              <w:rPr>
                <w:rFonts w:ascii="Times New Roman Regular" w:hAnsi="Times New Roman Regular" w:cs="Times New Roman Regular" w:hint="eastAsia"/>
                <w:sz w:val="24"/>
                <w:szCs w:val="24"/>
              </w:rPr>
            </w:pPr>
            <w:hyperlink w:anchor="nfr3" w:history="1">
              <w:r w:rsidR="00191870">
                <w:rPr>
                  <w:rStyle w:val="Hyperlink"/>
                  <w:rFonts w:ascii="Times New Roman Regular" w:hAnsi="Times New Roman Regular" w:cs="Times New Roman Regular"/>
                  <w:color w:val="auto"/>
                  <w:sz w:val="24"/>
                  <w:szCs w:val="24"/>
                  <w:u w:val="none"/>
                  <w:bdr w:val="single" w:sz="4" w:space="0" w:color="00B050"/>
                </w:rPr>
                <w:t>NFR3</w:t>
              </w:r>
            </w:hyperlink>
          </w:p>
        </w:tc>
        <w:tc>
          <w:tcPr>
            <w:tcW w:w="1703" w:type="dxa"/>
          </w:tcPr>
          <w:p w14:paraId="40395148"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Usability</w:t>
            </w:r>
          </w:p>
        </w:tc>
        <w:tc>
          <w:tcPr>
            <w:tcW w:w="4197" w:type="dxa"/>
          </w:tcPr>
          <w:p w14:paraId="71F01EB4"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user interface must be simple and effective and provide user-friendly errors if any occur.</w:t>
            </w:r>
          </w:p>
        </w:tc>
        <w:tc>
          <w:tcPr>
            <w:tcW w:w="1163" w:type="dxa"/>
          </w:tcPr>
          <w:p w14:paraId="23D6E0A5"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2C7E17AF" w14:textId="254558F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D446CEB" w14:textId="7C5F58E8" w:rsidTr="00023C73">
        <w:tc>
          <w:tcPr>
            <w:tcW w:w="804" w:type="dxa"/>
          </w:tcPr>
          <w:p w14:paraId="6EE1FD8E" w14:textId="5A1A018A" w:rsidR="00191870" w:rsidRDefault="00520140" w:rsidP="00191870">
            <w:pPr>
              <w:spacing w:after="0" w:line="360" w:lineRule="auto"/>
              <w:jc w:val="center"/>
              <w:rPr>
                <w:rFonts w:ascii="Times New Roman Regular" w:hAnsi="Times New Roman Regular" w:cs="Times New Roman Regular" w:hint="eastAsia"/>
                <w:sz w:val="24"/>
                <w:szCs w:val="24"/>
              </w:rPr>
            </w:pPr>
            <w:hyperlink w:anchor="nfr4" w:history="1">
              <w:r w:rsidR="00191870">
                <w:rPr>
                  <w:rStyle w:val="Hyperlink"/>
                  <w:rFonts w:ascii="Times New Roman Regular" w:hAnsi="Times New Roman Regular" w:cs="Times New Roman Regular"/>
                  <w:color w:val="auto"/>
                  <w:sz w:val="24"/>
                  <w:szCs w:val="24"/>
                  <w:u w:val="none"/>
                  <w:bdr w:val="single" w:sz="4" w:space="0" w:color="00B050"/>
                </w:rPr>
                <w:t>NFR4</w:t>
              </w:r>
            </w:hyperlink>
          </w:p>
        </w:tc>
        <w:tc>
          <w:tcPr>
            <w:tcW w:w="1703" w:type="dxa"/>
          </w:tcPr>
          <w:p w14:paraId="6EC9264C"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Maintainability </w:t>
            </w:r>
          </w:p>
        </w:tc>
        <w:tc>
          <w:tcPr>
            <w:tcW w:w="4197" w:type="dxa"/>
          </w:tcPr>
          <w:p w14:paraId="35CF193C"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author must document the codebase well in case of future reference, mainly the algorithm development repository.</w:t>
            </w:r>
          </w:p>
        </w:tc>
        <w:tc>
          <w:tcPr>
            <w:tcW w:w="1163" w:type="dxa"/>
          </w:tcPr>
          <w:p w14:paraId="6507F4BA"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70E2AF4B" w14:textId="7859EB9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3E99F50C" w14:textId="436BC98E" w:rsidTr="00023C73">
        <w:tc>
          <w:tcPr>
            <w:tcW w:w="804" w:type="dxa"/>
          </w:tcPr>
          <w:p w14:paraId="45135C0C" w14:textId="2357F630" w:rsidR="00191870" w:rsidRDefault="00520140" w:rsidP="00191870">
            <w:pPr>
              <w:spacing w:after="0" w:line="360" w:lineRule="auto"/>
              <w:jc w:val="center"/>
              <w:rPr>
                <w:rFonts w:ascii="Times New Roman Regular" w:hAnsi="Times New Roman Regular" w:cs="Times New Roman Regular" w:hint="eastAsia"/>
                <w:sz w:val="24"/>
                <w:szCs w:val="24"/>
              </w:rPr>
            </w:pPr>
            <w:hyperlink w:anchor="nfr5" w:history="1">
              <w:r w:rsidR="00191870">
                <w:rPr>
                  <w:rStyle w:val="Hyperlink"/>
                  <w:rFonts w:ascii="Times New Roman Regular" w:hAnsi="Times New Roman Regular" w:cs="Times New Roman Regular"/>
                  <w:color w:val="auto"/>
                  <w:sz w:val="24"/>
                  <w:szCs w:val="24"/>
                  <w:u w:val="none"/>
                  <w:bdr w:val="single" w:sz="4" w:space="0" w:color="00B050"/>
                </w:rPr>
                <w:t>NFR5</w:t>
              </w:r>
            </w:hyperlink>
          </w:p>
        </w:tc>
        <w:tc>
          <w:tcPr>
            <w:tcW w:w="1703" w:type="dxa"/>
          </w:tcPr>
          <w:p w14:paraId="12BF08C3"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Quality</w:t>
            </w:r>
          </w:p>
        </w:tc>
        <w:tc>
          <w:tcPr>
            <w:tcW w:w="4197" w:type="dxa"/>
          </w:tcPr>
          <w:p w14:paraId="45BFD07F"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output must be of good quality so that it provides vital insights.</w:t>
            </w:r>
          </w:p>
        </w:tc>
        <w:tc>
          <w:tcPr>
            <w:tcW w:w="1163" w:type="dxa"/>
          </w:tcPr>
          <w:p w14:paraId="6AAE5FB1"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1920296D" w14:textId="66C39C4E"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29223F8" w14:textId="01E1F01A" w:rsidTr="00023C73">
        <w:tc>
          <w:tcPr>
            <w:tcW w:w="804" w:type="dxa"/>
          </w:tcPr>
          <w:p w14:paraId="335AAED8" w14:textId="228D9E8D" w:rsidR="00191870" w:rsidRDefault="00520140" w:rsidP="00191870">
            <w:pPr>
              <w:spacing w:after="0" w:line="360" w:lineRule="auto"/>
              <w:jc w:val="center"/>
              <w:rPr>
                <w:rFonts w:ascii="Times New Roman Regular" w:hAnsi="Times New Roman Regular" w:cs="Times New Roman Regular" w:hint="eastAsia"/>
                <w:sz w:val="24"/>
                <w:szCs w:val="24"/>
              </w:rPr>
            </w:pPr>
            <w:hyperlink w:anchor="nfr6" w:history="1">
              <w:r w:rsidR="00191870">
                <w:rPr>
                  <w:rStyle w:val="Hyperlink"/>
                  <w:rFonts w:ascii="Times New Roman Regular" w:hAnsi="Times New Roman Regular" w:cs="Times New Roman Regular"/>
                  <w:color w:val="auto"/>
                  <w:sz w:val="24"/>
                  <w:szCs w:val="24"/>
                  <w:u w:val="none"/>
                  <w:bdr w:val="single" w:sz="4" w:space="0" w:color="00B050"/>
                </w:rPr>
                <w:t>NFR6</w:t>
              </w:r>
            </w:hyperlink>
          </w:p>
        </w:tc>
        <w:tc>
          <w:tcPr>
            <w:tcW w:w="1703" w:type="dxa"/>
          </w:tcPr>
          <w:p w14:paraId="38F25402"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Scalability</w:t>
            </w:r>
          </w:p>
        </w:tc>
        <w:tc>
          <w:tcPr>
            <w:tcW w:w="4197" w:type="dxa"/>
          </w:tcPr>
          <w:p w14:paraId="438DABC4"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must be deployed to a cloud with no scaling issues and good resources for efficient and optimal performance, especially as there could be multiple concurrent active user requests.</w:t>
            </w:r>
          </w:p>
        </w:tc>
        <w:tc>
          <w:tcPr>
            <w:tcW w:w="1163" w:type="dxa"/>
          </w:tcPr>
          <w:p w14:paraId="2D034C48"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53C4BD15" w14:textId="0AA749B5"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 (~50%)</w:t>
            </w:r>
          </w:p>
        </w:tc>
      </w:tr>
      <w:tr w:rsidR="00191870" w14:paraId="3CF322F6" w14:textId="3D96ABD8" w:rsidTr="00023C73">
        <w:tc>
          <w:tcPr>
            <w:tcW w:w="804" w:type="dxa"/>
          </w:tcPr>
          <w:p w14:paraId="6B7ADBAD" w14:textId="0C8464EC" w:rsidR="00191870" w:rsidRDefault="00520140" w:rsidP="00191870">
            <w:pPr>
              <w:spacing w:after="0" w:line="360" w:lineRule="auto"/>
              <w:jc w:val="center"/>
              <w:rPr>
                <w:rFonts w:ascii="Times New Roman Regular" w:hAnsi="Times New Roman Regular" w:cs="Times New Roman Regular" w:hint="eastAsia"/>
                <w:sz w:val="24"/>
                <w:szCs w:val="24"/>
              </w:rPr>
            </w:pPr>
            <w:hyperlink w:anchor="nfr7" w:history="1">
              <w:r w:rsidR="00191870">
                <w:rPr>
                  <w:rStyle w:val="Hyperlink"/>
                  <w:rFonts w:ascii="Times New Roman Regular" w:hAnsi="Times New Roman Regular" w:cs="Times New Roman Regular"/>
                  <w:color w:val="auto"/>
                  <w:sz w:val="24"/>
                  <w:szCs w:val="24"/>
                  <w:u w:val="none"/>
                  <w:bdr w:val="single" w:sz="4" w:space="0" w:color="00B050"/>
                </w:rPr>
                <w:t>NFR7</w:t>
              </w:r>
            </w:hyperlink>
          </w:p>
        </w:tc>
        <w:tc>
          <w:tcPr>
            <w:tcW w:w="1703" w:type="dxa"/>
          </w:tcPr>
          <w:p w14:paraId="634A5BFB"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Security</w:t>
            </w:r>
          </w:p>
        </w:tc>
        <w:tc>
          <w:tcPr>
            <w:tcW w:w="4197" w:type="dxa"/>
          </w:tcPr>
          <w:p w14:paraId="36B787D2"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must be resilient to attackers, specifically to prevent data manipulation.</w:t>
            </w:r>
          </w:p>
        </w:tc>
        <w:tc>
          <w:tcPr>
            <w:tcW w:w="1163" w:type="dxa"/>
          </w:tcPr>
          <w:p w14:paraId="39E262C0"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584B4673" w14:textId="7F6C031D"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BD23C0D" w14:textId="5ADA8078" w:rsidTr="00023C73">
        <w:tc>
          <w:tcPr>
            <w:tcW w:w="804" w:type="dxa"/>
          </w:tcPr>
          <w:p w14:paraId="56910E95" w14:textId="49B1230E" w:rsidR="00191870" w:rsidRDefault="00520140" w:rsidP="00191870">
            <w:pPr>
              <w:spacing w:after="0" w:line="360" w:lineRule="auto"/>
              <w:jc w:val="center"/>
              <w:rPr>
                <w:rFonts w:ascii="Times New Roman Regular" w:hAnsi="Times New Roman Regular" w:cs="Times New Roman Regular" w:hint="eastAsia"/>
                <w:sz w:val="24"/>
                <w:szCs w:val="24"/>
              </w:rPr>
            </w:pPr>
            <w:hyperlink w:anchor="nfr8" w:history="1">
              <w:r w:rsidR="00191870">
                <w:rPr>
                  <w:rStyle w:val="Hyperlink"/>
                  <w:rFonts w:ascii="Times New Roman Regular" w:hAnsi="Times New Roman Regular" w:cs="Times New Roman Regular"/>
                  <w:color w:val="auto"/>
                  <w:sz w:val="24"/>
                  <w:szCs w:val="24"/>
                  <w:u w:val="none"/>
                  <w:bdr w:val="single" w:sz="4" w:space="0" w:color="00B050"/>
                </w:rPr>
                <w:t>NFR8</w:t>
              </w:r>
            </w:hyperlink>
          </w:p>
        </w:tc>
        <w:tc>
          <w:tcPr>
            <w:tcW w:w="1703" w:type="dxa"/>
          </w:tcPr>
          <w:p w14:paraId="15E95474"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Compatibility</w:t>
            </w:r>
          </w:p>
        </w:tc>
        <w:tc>
          <w:tcPr>
            <w:tcW w:w="4197" w:type="dxa"/>
          </w:tcPr>
          <w:p w14:paraId="3359B651"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To ensure compatibility, the developer must test the system on most browsers and mobile phones.</w:t>
            </w:r>
          </w:p>
        </w:tc>
        <w:tc>
          <w:tcPr>
            <w:tcW w:w="1163" w:type="dxa"/>
          </w:tcPr>
          <w:p w14:paraId="13B4028B"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0B7F5B81" w14:textId="6B8E299A"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C903EF" w14:paraId="23718F1F" w14:textId="2FE62A86" w:rsidTr="00023C73">
        <w:tc>
          <w:tcPr>
            <w:tcW w:w="804" w:type="dxa"/>
          </w:tcPr>
          <w:p w14:paraId="4B56A958" w14:textId="67CED6C2" w:rsidR="00C903EF" w:rsidRDefault="00520140" w:rsidP="002F469E">
            <w:pPr>
              <w:spacing w:after="0" w:line="360" w:lineRule="auto"/>
              <w:jc w:val="center"/>
              <w:rPr>
                <w:rFonts w:ascii="Times New Roman Regular" w:hAnsi="Times New Roman Regular" w:cs="Times New Roman Regular" w:hint="eastAsia"/>
                <w:sz w:val="24"/>
                <w:szCs w:val="24"/>
              </w:rPr>
            </w:pPr>
            <w:hyperlink w:anchor="nfr9" w:history="1">
              <w:r w:rsidR="00343CC1">
                <w:rPr>
                  <w:rStyle w:val="Hyperlink"/>
                  <w:rFonts w:ascii="Times New Roman Regular" w:hAnsi="Times New Roman Regular" w:cs="Times New Roman Regular"/>
                  <w:color w:val="auto"/>
                  <w:sz w:val="24"/>
                  <w:szCs w:val="24"/>
                  <w:u w:val="none"/>
                  <w:bdr w:val="single" w:sz="4" w:space="0" w:color="00B050"/>
                </w:rPr>
                <w:t>NFR9</w:t>
              </w:r>
            </w:hyperlink>
          </w:p>
        </w:tc>
        <w:tc>
          <w:tcPr>
            <w:tcW w:w="1703" w:type="dxa"/>
          </w:tcPr>
          <w:p w14:paraId="56AB8117" w14:textId="77777777" w:rsidR="00C903EF" w:rsidRDefault="00C903EF" w:rsidP="002F469E">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Availability</w:t>
            </w:r>
          </w:p>
        </w:tc>
        <w:tc>
          <w:tcPr>
            <w:tcW w:w="4197" w:type="dxa"/>
          </w:tcPr>
          <w:p w14:paraId="0C842D52" w14:textId="77777777" w:rsidR="00C903EF" w:rsidRDefault="00C903EF" w:rsidP="002F469E">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 critical failures, the primary operator must be available and solve issues as soon as possible.</w:t>
            </w:r>
          </w:p>
        </w:tc>
        <w:tc>
          <w:tcPr>
            <w:tcW w:w="1163" w:type="dxa"/>
          </w:tcPr>
          <w:p w14:paraId="45CB4DB9" w14:textId="77777777" w:rsidR="00C903EF" w:rsidRDefault="00C903EF" w:rsidP="002F469E">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2BFA152C" w14:textId="6E664C2F" w:rsidR="00C903EF" w:rsidRDefault="00E26302" w:rsidP="002F469E">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 implemented</w:t>
            </w:r>
          </w:p>
        </w:tc>
      </w:tr>
      <w:tr w:rsidR="00023C73" w14:paraId="7C23419F" w14:textId="77777777" w:rsidTr="00FD2F9D">
        <w:tc>
          <w:tcPr>
            <w:tcW w:w="9350" w:type="dxa"/>
            <w:gridSpan w:val="5"/>
          </w:tcPr>
          <w:p w14:paraId="5E304065" w14:textId="0641DBDF" w:rsidR="00023C73" w:rsidRDefault="00023C73" w:rsidP="002F469E">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Non-functional requirement completion percentage = </w:t>
            </w:r>
            <m:oMath>
              <m:f>
                <m:fPr>
                  <m:ctrlPr>
                    <w:rPr>
                      <w:rFonts w:ascii="Cambria Math" w:hAnsi="Cambria Math" w:cs="Times New Roman Regular"/>
                      <w:i/>
                      <w:sz w:val="24"/>
                      <w:szCs w:val="24"/>
                    </w:rPr>
                  </m:ctrlPr>
                </m:fPr>
                <m:num>
                  <m:r>
                    <w:rPr>
                      <w:rFonts w:ascii="Cambria Math" w:hAnsi="Cambria Math" w:cs="Times New Roman Regular"/>
                      <w:sz w:val="24"/>
                      <w:szCs w:val="24"/>
                    </w:rPr>
                    <m:t>7.5</m:t>
                  </m:r>
                </m:num>
                <m:den>
                  <m:r>
                    <w:rPr>
                      <w:rFonts w:ascii="Cambria Math" w:hAnsi="Cambria Math" w:cs="Times New Roman Regular"/>
                      <w:sz w:val="24"/>
                      <w:szCs w:val="24"/>
                    </w:rPr>
                    <m:t>9</m:t>
                  </m:r>
                </m:den>
              </m:f>
              <m:r>
                <w:rPr>
                  <w:rFonts w:ascii="Cambria Math" w:hAnsi="Cambria Math" w:cs="Times New Roman Regular"/>
                  <w:sz w:val="24"/>
                  <w:szCs w:val="24"/>
                </w:rPr>
                <m:t>*100=83.3%</m:t>
              </m:r>
            </m:oMath>
          </w:p>
        </w:tc>
      </w:tr>
    </w:tbl>
    <w:p w14:paraId="5DCAC7BE" w14:textId="13164708" w:rsidR="00164FA4" w:rsidRPr="00164FA4" w:rsidRDefault="00164FA4" w:rsidP="00164FA4">
      <w:pPr>
        <w:pStyle w:val="Caption"/>
        <w:keepNext/>
        <w:jc w:val="center"/>
        <w:rPr>
          <w:rFonts w:ascii="Times New Roman" w:hAnsi="Times New Roman" w:cs="Times New Roman"/>
          <w:b w:val="0"/>
          <w:bCs w:val="0"/>
          <w:smallCaps w:val="0"/>
          <w:color w:val="auto"/>
          <w:sz w:val="24"/>
          <w:szCs w:val="24"/>
        </w:rPr>
      </w:pPr>
      <w:bookmarkStart w:id="694" w:name="_Toc132182750"/>
      <w:r w:rsidRPr="00164FA4">
        <w:rPr>
          <w:rFonts w:ascii="Times New Roman" w:hAnsi="Times New Roman" w:cs="Times New Roman"/>
          <w:b w:val="0"/>
          <w:bCs w:val="0"/>
          <w:smallCaps w:val="0"/>
          <w:color w:val="auto"/>
          <w:sz w:val="24"/>
          <w:szCs w:val="24"/>
        </w:rPr>
        <w:lastRenderedPageBreak/>
        <w:t xml:space="preserve">Table </w:t>
      </w:r>
      <w:r w:rsidRPr="00164FA4">
        <w:rPr>
          <w:rFonts w:ascii="Times New Roman" w:hAnsi="Times New Roman" w:cs="Times New Roman"/>
          <w:b w:val="0"/>
          <w:bCs w:val="0"/>
          <w:smallCaps w:val="0"/>
          <w:color w:val="auto"/>
          <w:sz w:val="24"/>
          <w:szCs w:val="24"/>
        </w:rPr>
        <w:fldChar w:fldCharType="begin"/>
      </w:r>
      <w:r w:rsidRPr="00164FA4">
        <w:rPr>
          <w:rFonts w:ascii="Times New Roman" w:hAnsi="Times New Roman" w:cs="Times New Roman"/>
          <w:b w:val="0"/>
          <w:bCs w:val="0"/>
          <w:smallCaps w:val="0"/>
          <w:color w:val="auto"/>
          <w:sz w:val="24"/>
          <w:szCs w:val="24"/>
        </w:rPr>
        <w:instrText xml:space="preserve"> SEQ Table \* ARABIC </w:instrText>
      </w:r>
      <w:r w:rsidRPr="00164FA4">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51</w:t>
      </w:r>
      <w:r w:rsidRPr="00164FA4">
        <w:rPr>
          <w:rFonts w:ascii="Times New Roman" w:hAnsi="Times New Roman" w:cs="Times New Roman"/>
          <w:b w:val="0"/>
          <w:bCs w:val="0"/>
          <w:smallCaps w:val="0"/>
          <w:color w:val="auto"/>
          <w:sz w:val="24"/>
          <w:szCs w:val="24"/>
        </w:rPr>
        <w:fldChar w:fldCharType="end"/>
      </w:r>
      <w:r w:rsidRPr="00164FA4">
        <w:rPr>
          <w:rFonts w:ascii="Times New Roman" w:hAnsi="Times New Roman" w:cs="Times New Roman"/>
          <w:b w:val="0"/>
          <w:bCs w:val="0"/>
          <w:smallCaps w:val="0"/>
          <w:color w:val="auto"/>
          <w:sz w:val="24"/>
          <w:szCs w:val="24"/>
        </w:rPr>
        <w:t>: Evaluation of the achievement of design goals</w:t>
      </w:r>
      <w:bookmarkEnd w:id="694"/>
    </w:p>
    <w:tbl>
      <w:tblPr>
        <w:tblStyle w:val="TableGrid"/>
        <w:tblW w:w="0" w:type="auto"/>
        <w:jc w:val="center"/>
        <w:tblLook w:val="04A0" w:firstRow="1" w:lastRow="0" w:firstColumn="1" w:lastColumn="0" w:noHBand="0" w:noVBand="1"/>
      </w:tblPr>
      <w:tblGrid>
        <w:gridCol w:w="985"/>
        <w:gridCol w:w="2610"/>
        <w:gridCol w:w="2160"/>
      </w:tblGrid>
      <w:tr w:rsidR="00D52EA8" w14:paraId="0AF2AE27" w14:textId="77777777" w:rsidTr="003217B7">
        <w:trPr>
          <w:jc w:val="center"/>
        </w:trPr>
        <w:tc>
          <w:tcPr>
            <w:tcW w:w="985" w:type="dxa"/>
          </w:tcPr>
          <w:p w14:paraId="7A2B3D12" w14:textId="26460640" w:rsidR="00D52EA8" w:rsidRDefault="00D52EA8" w:rsidP="00D52EA8">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2610" w:type="dxa"/>
          </w:tcPr>
          <w:p w14:paraId="5F4CCD4D" w14:textId="1FAF6FD3" w:rsidR="00D52EA8" w:rsidRDefault="00D52EA8" w:rsidP="003217B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Goal</w:t>
            </w:r>
          </w:p>
        </w:tc>
        <w:tc>
          <w:tcPr>
            <w:tcW w:w="2160" w:type="dxa"/>
          </w:tcPr>
          <w:p w14:paraId="206CD9F7" w14:textId="5D844D87" w:rsidR="00D52EA8" w:rsidRDefault="00D52EA8" w:rsidP="00C4618A">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407F69" w14:paraId="6C2C4C7C" w14:textId="77777777" w:rsidTr="003217B7">
        <w:trPr>
          <w:jc w:val="center"/>
        </w:trPr>
        <w:tc>
          <w:tcPr>
            <w:tcW w:w="985" w:type="dxa"/>
          </w:tcPr>
          <w:p w14:paraId="20199034" w14:textId="2A763177" w:rsidR="00407F69" w:rsidRPr="000E48FA" w:rsidRDefault="00520140" w:rsidP="00407F69">
            <w:pPr>
              <w:spacing w:after="0" w:line="360" w:lineRule="auto"/>
              <w:jc w:val="center"/>
              <w:rPr>
                <w:rFonts w:ascii="Times New Roman Regular" w:hAnsi="Times New Roman Regular" w:cs="Times New Roman Regular" w:hint="eastAsia"/>
                <w:sz w:val="24"/>
                <w:szCs w:val="24"/>
              </w:rPr>
            </w:pPr>
            <w:hyperlink w:anchor="dg1" w:history="1">
              <w:r w:rsidR="00407F69">
                <w:rPr>
                  <w:rStyle w:val="Hyperlink"/>
                  <w:rFonts w:ascii="Times New Roman Regular" w:hAnsi="Times New Roman Regular" w:cs="Times New Roman Regular"/>
                  <w:color w:val="auto"/>
                  <w:sz w:val="24"/>
                  <w:szCs w:val="24"/>
                  <w:u w:val="none"/>
                  <w:bdr w:val="single" w:sz="4" w:space="0" w:color="00B050"/>
                </w:rPr>
                <w:t>DG1</w:t>
              </w:r>
            </w:hyperlink>
          </w:p>
        </w:tc>
        <w:tc>
          <w:tcPr>
            <w:tcW w:w="2610" w:type="dxa"/>
          </w:tcPr>
          <w:p w14:paraId="1B0FC458" w14:textId="0985053C"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Performance</w:t>
            </w:r>
          </w:p>
        </w:tc>
        <w:tc>
          <w:tcPr>
            <w:tcW w:w="2160" w:type="dxa"/>
          </w:tcPr>
          <w:p w14:paraId="46EC23F5" w14:textId="6A34817C"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359E6DE" w14:textId="77777777" w:rsidTr="003217B7">
        <w:trPr>
          <w:jc w:val="center"/>
        </w:trPr>
        <w:tc>
          <w:tcPr>
            <w:tcW w:w="985" w:type="dxa"/>
          </w:tcPr>
          <w:p w14:paraId="00E78F36" w14:textId="2914C823" w:rsidR="00407F69" w:rsidRPr="000E48FA" w:rsidRDefault="00520140" w:rsidP="00407F69">
            <w:pPr>
              <w:spacing w:after="0" w:line="360" w:lineRule="auto"/>
              <w:jc w:val="center"/>
              <w:rPr>
                <w:rFonts w:ascii="Times New Roman Regular" w:hAnsi="Times New Roman Regular" w:cs="Times New Roman Regular" w:hint="eastAsia"/>
                <w:sz w:val="24"/>
                <w:szCs w:val="24"/>
              </w:rPr>
            </w:pPr>
            <w:hyperlink w:anchor="dg2" w:history="1">
              <w:r w:rsidR="00407F69">
                <w:rPr>
                  <w:rStyle w:val="Hyperlink"/>
                  <w:rFonts w:ascii="Times New Roman Regular" w:hAnsi="Times New Roman Regular" w:cs="Times New Roman Regular"/>
                  <w:color w:val="auto"/>
                  <w:sz w:val="24"/>
                  <w:szCs w:val="24"/>
                  <w:u w:val="none"/>
                  <w:bdr w:val="single" w:sz="4" w:space="0" w:color="00B050"/>
                </w:rPr>
                <w:t>DG2</w:t>
              </w:r>
            </w:hyperlink>
          </w:p>
        </w:tc>
        <w:tc>
          <w:tcPr>
            <w:tcW w:w="2610" w:type="dxa"/>
          </w:tcPr>
          <w:p w14:paraId="7CD912AF" w14:textId="4F2692FB"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Usability</w:t>
            </w:r>
          </w:p>
        </w:tc>
        <w:tc>
          <w:tcPr>
            <w:tcW w:w="2160" w:type="dxa"/>
          </w:tcPr>
          <w:p w14:paraId="2EAECF77" w14:textId="6AC0EE26"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2A20F503" w14:textId="77777777" w:rsidTr="003217B7">
        <w:trPr>
          <w:jc w:val="center"/>
        </w:trPr>
        <w:tc>
          <w:tcPr>
            <w:tcW w:w="985" w:type="dxa"/>
          </w:tcPr>
          <w:p w14:paraId="62451A59" w14:textId="7071C270" w:rsidR="00407F69" w:rsidRPr="000E48FA" w:rsidRDefault="00520140" w:rsidP="00407F69">
            <w:pPr>
              <w:spacing w:after="0" w:line="360" w:lineRule="auto"/>
              <w:jc w:val="center"/>
              <w:rPr>
                <w:rFonts w:ascii="Times New Roman Regular" w:hAnsi="Times New Roman Regular" w:cs="Times New Roman Regular" w:hint="eastAsia"/>
                <w:sz w:val="24"/>
                <w:szCs w:val="24"/>
              </w:rPr>
            </w:pPr>
            <w:hyperlink w:anchor="dg3" w:history="1">
              <w:r w:rsidR="00407F69">
                <w:rPr>
                  <w:rStyle w:val="Hyperlink"/>
                  <w:rFonts w:ascii="Times New Roman Regular" w:hAnsi="Times New Roman Regular" w:cs="Times New Roman Regular"/>
                  <w:color w:val="auto"/>
                  <w:sz w:val="24"/>
                  <w:szCs w:val="24"/>
                  <w:u w:val="none"/>
                  <w:bdr w:val="single" w:sz="4" w:space="0" w:color="00B050"/>
                </w:rPr>
                <w:t>DG3</w:t>
              </w:r>
            </w:hyperlink>
          </w:p>
        </w:tc>
        <w:tc>
          <w:tcPr>
            <w:tcW w:w="2610" w:type="dxa"/>
          </w:tcPr>
          <w:p w14:paraId="6A56D002" w14:textId="15E18C44"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Quality</w:t>
            </w:r>
          </w:p>
        </w:tc>
        <w:tc>
          <w:tcPr>
            <w:tcW w:w="2160" w:type="dxa"/>
          </w:tcPr>
          <w:p w14:paraId="1F76C2EE" w14:textId="03CD771E"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BFE81F7" w14:textId="77777777" w:rsidTr="003217B7">
        <w:trPr>
          <w:jc w:val="center"/>
        </w:trPr>
        <w:tc>
          <w:tcPr>
            <w:tcW w:w="985" w:type="dxa"/>
          </w:tcPr>
          <w:p w14:paraId="6C605EAB" w14:textId="6205B020" w:rsidR="00407F69" w:rsidRPr="000E48FA" w:rsidRDefault="00520140" w:rsidP="00407F69">
            <w:pPr>
              <w:spacing w:after="0" w:line="360" w:lineRule="auto"/>
              <w:jc w:val="center"/>
              <w:rPr>
                <w:rFonts w:ascii="Times New Roman Regular" w:hAnsi="Times New Roman Regular" w:cs="Times New Roman Regular" w:hint="eastAsia"/>
                <w:sz w:val="24"/>
                <w:szCs w:val="24"/>
              </w:rPr>
            </w:pPr>
            <w:hyperlink w:anchor="dg4" w:history="1">
              <w:r w:rsidR="00407F69">
                <w:rPr>
                  <w:rStyle w:val="Hyperlink"/>
                  <w:rFonts w:ascii="Times New Roman Regular" w:hAnsi="Times New Roman Regular" w:cs="Times New Roman Regular"/>
                  <w:color w:val="auto"/>
                  <w:sz w:val="24"/>
                  <w:szCs w:val="24"/>
                  <w:u w:val="none"/>
                  <w:bdr w:val="single" w:sz="4" w:space="0" w:color="00B050"/>
                </w:rPr>
                <w:t>DG4</w:t>
              </w:r>
            </w:hyperlink>
          </w:p>
        </w:tc>
        <w:tc>
          <w:tcPr>
            <w:tcW w:w="2610" w:type="dxa"/>
          </w:tcPr>
          <w:p w14:paraId="4D6431AE" w14:textId="08CEC175"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Maintainability</w:t>
            </w:r>
          </w:p>
        </w:tc>
        <w:tc>
          <w:tcPr>
            <w:tcW w:w="2160" w:type="dxa"/>
          </w:tcPr>
          <w:p w14:paraId="17D2C5E4" w14:textId="138B47CA"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D52EA8" w14:paraId="75B86192" w14:textId="77777777" w:rsidTr="003217B7">
        <w:trPr>
          <w:jc w:val="center"/>
        </w:trPr>
        <w:tc>
          <w:tcPr>
            <w:tcW w:w="5755" w:type="dxa"/>
            <w:gridSpan w:val="3"/>
          </w:tcPr>
          <w:p w14:paraId="0D81EDE8" w14:textId="481CAA26" w:rsidR="00D52EA8" w:rsidRDefault="00D52EA8" w:rsidP="00C4618A">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Design goals achievement percentage</w:t>
            </w:r>
          </w:p>
          <w:p w14:paraId="397C6EEE" w14:textId="6F0AD28B" w:rsidR="00D52EA8" w:rsidRDefault="00520140" w:rsidP="00C4618A">
            <w:pPr>
              <w:spacing w:after="0" w:line="360" w:lineRule="auto"/>
              <w:jc w:val="center"/>
              <w:rPr>
                <w:rFonts w:ascii="Times New Roman Regular" w:hAnsi="Times New Roman Regular" w:cs="Times New Roman Regular" w:hint="eastAsia"/>
                <w:sz w:val="24"/>
                <w:szCs w:val="24"/>
              </w:rPr>
            </w:pPr>
            <m:oMathPara>
              <m:oMath>
                <m:f>
                  <m:fPr>
                    <m:ctrlPr>
                      <w:rPr>
                        <w:rFonts w:ascii="Cambria Math" w:hAnsi="Cambria Math" w:cs="Times New Roman Regular"/>
                        <w:i/>
                        <w:sz w:val="24"/>
                        <w:szCs w:val="24"/>
                      </w:rPr>
                    </m:ctrlPr>
                  </m:fPr>
                  <m:num>
                    <m:r>
                      <w:rPr>
                        <w:rFonts w:ascii="Cambria Math" w:hAnsi="Cambria Math" w:cs="Times New Roman Regular"/>
                        <w:sz w:val="24"/>
                        <w:szCs w:val="24"/>
                      </w:rPr>
                      <m:t>4</m:t>
                    </m:r>
                  </m:num>
                  <m:den>
                    <m:r>
                      <w:rPr>
                        <w:rFonts w:ascii="Cambria Math" w:hAnsi="Cambria Math" w:cs="Times New Roman Regular"/>
                        <w:sz w:val="24"/>
                        <w:szCs w:val="24"/>
                      </w:rPr>
                      <m:t>4</m:t>
                    </m:r>
                  </m:den>
                </m:f>
                <m:r>
                  <w:rPr>
                    <w:rFonts w:ascii="Cambria Math" w:hAnsi="Cambria Math" w:cs="Times New Roman Regular"/>
                    <w:sz w:val="24"/>
                    <w:szCs w:val="24"/>
                  </w:rPr>
                  <m:t>*100=100%</m:t>
                </m:r>
              </m:oMath>
            </m:oMathPara>
          </w:p>
        </w:tc>
      </w:tr>
    </w:tbl>
    <w:p w14:paraId="615C32DC" w14:textId="22654028" w:rsidR="00AC37DE" w:rsidRDefault="00AC37DE">
      <w:pPr>
        <w:spacing w:line="360" w:lineRule="auto"/>
        <w:jc w:val="both"/>
        <w:rPr>
          <w:rFonts w:ascii="Times New Roman Regular" w:hAnsi="Times New Roman Regular" w:cs="Times New Roman Regular" w:hint="eastAsia"/>
          <w:b/>
          <w:bCs/>
          <w:sz w:val="24"/>
          <w:szCs w:val="24"/>
        </w:rPr>
      </w:pPr>
    </w:p>
    <w:p w14:paraId="215AFE86" w14:textId="4073D780" w:rsidR="00AC37DE" w:rsidRDefault="00AC37DE">
      <w:pPr>
        <w:spacing w:line="360" w:lineRule="auto"/>
        <w:jc w:val="both"/>
        <w:rPr>
          <w:rFonts w:ascii="Times New Roman Regular" w:hAnsi="Times New Roman Regular" w:cs="Times New Roman Regular" w:hint="eastAsia"/>
          <w:b/>
          <w:bCs/>
          <w:sz w:val="24"/>
          <w:szCs w:val="24"/>
        </w:rPr>
      </w:pPr>
    </w:p>
    <w:p w14:paraId="371F2EF4" w14:textId="714E73BA" w:rsidR="00AC37DE" w:rsidRDefault="00AC37DE">
      <w:pPr>
        <w:spacing w:line="360" w:lineRule="auto"/>
        <w:jc w:val="both"/>
        <w:rPr>
          <w:rFonts w:ascii="Times New Roman Regular" w:hAnsi="Times New Roman Regular" w:cs="Times New Roman Regular" w:hint="eastAsia"/>
          <w:b/>
          <w:bCs/>
          <w:sz w:val="24"/>
          <w:szCs w:val="24"/>
        </w:rPr>
      </w:pPr>
    </w:p>
    <w:p w14:paraId="69BA8FFE" w14:textId="79F659B7" w:rsidR="00AC37DE" w:rsidRDefault="00AC37DE">
      <w:pPr>
        <w:spacing w:line="360" w:lineRule="auto"/>
        <w:jc w:val="both"/>
        <w:rPr>
          <w:rFonts w:ascii="Times New Roman Regular" w:hAnsi="Times New Roman Regular" w:cs="Times New Roman Regular" w:hint="eastAsia"/>
          <w:b/>
          <w:bCs/>
          <w:sz w:val="24"/>
          <w:szCs w:val="24"/>
        </w:rPr>
      </w:pPr>
    </w:p>
    <w:p w14:paraId="7ADCB072" w14:textId="02C3F739" w:rsidR="00AC37DE" w:rsidRDefault="00AC37DE">
      <w:pPr>
        <w:spacing w:line="360" w:lineRule="auto"/>
        <w:jc w:val="both"/>
        <w:rPr>
          <w:rFonts w:ascii="Times New Roman Regular" w:hAnsi="Times New Roman Regular" w:cs="Times New Roman Regular" w:hint="eastAsia"/>
          <w:b/>
          <w:bCs/>
          <w:sz w:val="24"/>
          <w:szCs w:val="24"/>
        </w:rPr>
      </w:pPr>
    </w:p>
    <w:p w14:paraId="32EFF2AA" w14:textId="49CA082D" w:rsidR="00AC37DE" w:rsidRDefault="00AC37DE">
      <w:pPr>
        <w:spacing w:line="360" w:lineRule="auto"/>
        <w:jc w:val="both"/>
        <w:rPr>
          <w:rFonts w:ascii="Times New Roman Regular" w:hAnsi="Times New Roman Regular" w:cs="Times New Roman Regular" w:hint="eastAsia"/>
          <w:b/>
          <w:bCs/>
          <w:sz w:val="24"/>
          <w:szCs w:val="24"/>
        </w:rPr>
      </w:pPr>
    </w:p>
    <w:p w14:paraId="30D705AB" w14:textId="432B9343" w:rsidR="00AC37DE" w:rsidRDefault="00AC37DE">
      <w:pPr>
        <w:spacing w:line="360" w:lineRule="auto"/>
        <w:jc w:val="both"/>
        <w:rPr>
          <w:rFonts w:ascii="Times New Roman Regular" w:hAnsi="Times New Roman Regular" w:cs="Times New Roman Regular" w:hint="eastAsia"/>
          <w:b/>
          <w:bCs/>
          <w:sz w:val="24"/>
          <w:szCs w:val="24"/>
        </w:rPr>
      </w:pPr>
    </w:p>
    <w:p w14:paraId="79BD53B8" w14:textId="6F41A6A3" w:rsidR="00AE08EE" w:rsidRDefault="00AE08EE">
      <w:pPr>
        <w:spacing w:line="360" w:lineRule="auto"/>
        <w:jc w:val="both"/>
        <w:rPr>
          <w:rFonts w:ascii="Times New Roman Regular" w:hAnsi="Times New Roman Regular" w:cs="Times New Roman Regular" w:hint="eastAsia"/>
          <w:b/>
          <w:bCs/>
          <w:sz w:val="24"/>
          <w:szCs w:val="24"/>
        </w:rPr>
      </w:pPr>
    </w:p>
    <w:p w14:paraId="44A2B187" w14:textId="07E48BD2" w:rsidR="00AE08EE" w:rsidRDefault="00AE08EE">
      <w:pPr>
        <w:spacing w:line="360" w:lineRule="auto"/>
        <w:jc w:val="both"/>
        <w:rPr>
          <w:rFonts w:ascii="Times New Roman Regular" w:hAnsi="Times New Roman Regular" w:cs="Times New Roman Regular" w:hint="eastAsia"/>
          <w:b/>
          <w:bCs/>
          <w:sz w:val="24"/>
          <w:szCs w:val="24"/>
        </w:rPr>
      </w:pPr>
    </w:p>
    <w:p w14:paraId="65D4A19F" w14:textId="55EB78B1" w:rsidR="00AE08EE" w:rsidRDefault="00AE08EE">
      <w:pPr>
        <w:spacing w:line="360" w:lineRule="auto"/>
        <w:jc w:val="both"/>
        <w:rPr>
          <w:rFonts w:ascii="Times New Roman Regular" w:hAnsi="Times New Roman Regular" w:cs="Times New Roman Regular" w:hint="eastAsia"/>
          <w:b/>
          <w:bCs/>
          <w:sz w:val="24"/>
          <w:szCs w:val="24"/>
        </w:rPr>
      </w:pPr>
    </w:p>
    <w:p w14:paraId="4581F1D9" w14:textId="5C34E345" w:rsidR="00AE08EE" w:rsidRDefault="00AE08EE">
      <w:pPr>
        <w:spacing w:line="360" w:lineRule="auto"/>
        <w:jc w:val="both"/>
        <w:rPr>
          <w:rFonts w:ascii="Times New Roman Regular" w:hAnsi="Times New Roman Regular" w:cs="Times New Roman Regular" w:hint="eastAsia"/>
          <w:b/>
          <w:bCs/>
          <w:sz w:val="24"/>
          <w:szCs w:val="24"/>
        </w:rPr>
      </w:pPr>
    </w:p>
    <w:p w14:paraId="73FFB517" w14:textId="5E0DA68F" w:rsidR="00AE08EE" w:rsidRDefault="00AE08EE">
      <w:pPr>
        <w:spacing w:line="360" w:lineRule="auto"/>
        <w:jc w:val="both"/>
        <w:rPr>
          <w:rFonts w:ascii="Times New Roman Regular" w:hAnsi="Times New Roman Regular" w:cs="Times New Roman Regular" w:hint="eastAsia"/>
          <w:b/>
          <w:bCs/>
          <w:sz w:val="24"/>
          <w:szCs w:val="24"/>
        </w:rPr>
      </w:pPr>
    </w:p>
    <w:p w14:paraId="4CBB9FD4" w14:textId="0A4CF3B8" w:rsidR="00AE08EE" w:rsidRDefault="00AE08EE">
      <w:pPr>
        <w:spacing w:line="360" w:lineRule="auto"/>
        <w:jc w:val="both"/>
        <w:rPr>
          <w:rFonts w:ascii="Times New Roman Regular" w:hAnsi="Times New Roman Regular" w:cs="Times New Roman Regular" w:hint="eastAsia"/>
          <w:b/>
          <w:bCs/>
          <w:sz w:val="24"/>
          <w:szCs w:val="24"/>
        </w:rPr>
      </w:pPr>
    </w:p>
    <w:p w14:paraId="452E9A35" w14:textId="1859F115" w:rsidR="00AE08EE" w:rsidRDefault="00AE08EE">
      <w:pPr>
        <w:spacing w:line="360" w:lineRule="auto"/>
        <w:jc w:val="both"/>
        <w:rPr>
          <w:rFonts w:ascii="Times New Roman Regular" w:hAnsi="Times New Roman Regular" w:cs="Times New Roman Regular" w:hint="eastAsia"/>
          <w:b/>
          <w:bCs/>
          <w:sz w:val="24"/>
          <w:szCs w:val="24"/>
        </w:rPr>
      </w:pPr>
    </w:p>
    <w:p w14:paraId="4D82601C" w14:textId="1DE641E9" w:rsidR="00AE08EE" w:rsidRDefault="00AE08EE">
      <w:pPr>
        <w:spacing w:line="360" w:lineRule="auto"/>
        <w:jc w:val="both"/>
        <w:rPr>
          <w:rFonts w:ascii="Times New Roman Regular" w:hAnsi="Times New Roman Regular" w:cs="Times New Roman Regular" w:hint="eastAsia"/>
          <w:b/>
          <w:bCs/>
          <w:sz w:val="24"/>
          <w:szCs w:val="24"/>
        </w:rPr>
      </w:pPr>
    </w:p>
    <w:p w14:paraId="257B3A39" w14:textId="5EBED8C5" w:rsidR="00AE08EE" w:rsidRDefault="00AE08EE">
      <w:pPr>
        <w:spacing w:line="360" w:lineRule="auto"/>
        <w:jc w:val="both"/>
        <w:rPr>
          <w:rFonts w:ascii="Times New Roman Regular" w:hAnsi="Times New Roman Regular" w:cs="Times New Roman Regular" w:hint="eastAsia"/>
          <w:b/>
          <w:bCs/>
          <w:sz w:val="24"/>
          <w:szCs w:val="24"/>
        </w:rPr>
      </w:pPr>
    </w:p>
    <w:p w14:paraId="0EE9A2EC" w14:textId="2DE507ED" w:rsidR="00B40933" w:rsidRPr="006B77CD" w:rsidRDefault="00FD2F9D" w:rsidP="00777B89">
      <w:pPr>
        <w:pStyle w:val="Heading1"/>
        <w:pBdr>
          <w:bottom w:val="double" w:sz="6" w:space="1" w:color="auto"/>
        </w:pBdr>
        <w:spacing w:line="360" w:lineRule="auto"/>
        <w:jc w:val="center"/>
        <w:rPr>
          <w:rFonts w:ascii="Arial" w:hAnsi="Arial" w:cs="Arial"/>
          <w:b/>
          <w:bCs/>
          <w:color w:val="auto"/>
          <w:sz w:val="32"/>
          <w:szCs w:val="32"/>
        </w:rPr>
      </w:pPr>
      <w:bookmarkStart w:id="695" w:name="_Toc125663178"/>
      <w:bookmarkStart w:id="696" w:name="_Toc132325964"/>
      <w:r w:rsidRPr="006B77CD">
        <w:rPr>
          <w:rFonts w:ascii="Arial" w:hAnsi="Arial" w:cs="Arial"/>
          <w:b/>
          <w:bCs/>
          <w:color w:val="auto"/>
          <w:sz w:val="32"/>
          <w:szCs w:val="32"/>
        </w:rPr>
        <w:lastRenderedPageBreak/>
        <w:t xml:space="preserve">APPENDIX </w:t>
      </w:r>
      <w:r w:rsidR="00281A09">
        <w:rPr>
          <w:rFonts w:ascii="Arial" w:hAnsi="Arial" w:cs="Arial"/>
          <w:b/>
          <w:bCs/>
          <w:color w:val="auto"/>
          <w:sz w:val="32"/>
          <w:szCs w:val="32"/>
        </w:rPr>
        <w:t>H</w:t>
      </w:r>
      <w:r w:rsidRPr="006B77CD">
        <w:rPr>
          <w:rFonts w:ascii="Arial" w:hAnsi="Arial" w:cs="Arial"/>
          <w:b/>
          <w:bCs/>
          <w:color w:val="auto"/>
          <w:sz w:val="32"/>
          <w:szCs w:val="32"/>
        </w:rPr>
        <w:t xml:space="preserve"> – CONCLUSION</w:t>
      </w:r>
      <w:bookmarkEnd w:id="695"/>
      <w:bookmarkEnd w:id="696"/>
    </w:p>
    <w:p w14:paraId="41A21C10" w14:textId="7E9A12DE" w:rsidR="00B40933" w:rsidRPr="00ED2CA1" w:rsidRDefault="00281A09" w:rsidP="00104DAA">
      <w:pPr>
        <w:pStyle w:val="Heading1"/>
        <w:spacing w:line="360" w:lineRule="auto"/>
        <w:rPr>
          <w:rFonts w:ascii="Times New Roman Regular" w:hAnsi="Times New Roman Regular" w:cs="Times New Roman Regular" w:hint="eastAsia"/>
          <w:b/>
          <w:bCs/>
          <w:color w:val="auto"/>
          <w:sz w:val="28"/>
          <w:szCs w:val="28"/>
        </w:rPr>
      </w:pPr>
      <w:bookmarkStart w:id="697" w:name="_E.1._Project_scope"/>
      <w:bookmarkStart w:id="698" w:name="_D.1._Project_schedule"/>
      <w:bookmarkStart w:id="699" w:name="_E.4._Evaluation_metrics"/>
      <w:bookmarkStart w:id="700" w:name="_D.3._Evaluation_metrics"/>
      <w:bookmarkStart w:id="701" w:name="_D.2._Status_of"/>
      <w:bookmarkStart w:id="702" w:name="_F.2._Status_of"/>
      <w:bookmarkStart w:id="703" w:name="_F.1._Status_of"/>
      <w:bookmarkStart w:id="704" w:name="_H.1._Status_of"/>
      <w:bookmarkStart w:id="705" w:name="_Toc132325965"/>
      <w:bookmarkStart w:id="706" w:name="_D.4._Evaluation_metrics"/>
      <w:bookmarkEnd w:id="697"/>
      <w:bookmarkEnd w:id="698"/>
      <w:bookmarkEnd w:id="699"/>
      <w:bookmarkEnd w:id="700"/>
      <w:bookmarkEnd w:id="701"/>
      <w:bookmarkEnd w:id="702"/>
      <w:bookmarkEnd w:id="703"/>
      <w:bookmarkEnd w:id="704"/>
      <w:r>
        <w:rPr>
          <w:rFonts w:ascii="Times New Roman Regular" w:hAnsi="Times New Roman Regular" w:cs="Times New Roman Regular"/>
          <w:b/>
          <w:bCs/>
          <w:color w:val="auto"/>
          <w:sz w:val="28"/>
          <w:szCs w:val="28"/>
        </w:rPr>
        <w:t>H</w:t>
      </w:r>
      <w:r w:rsidR="00B36634" w:rsidRPr="00ED2CA1">
        <w:rPr>
          <w:rFonts w:ascii="Times New Roman Regular" w:hAnsi="Times New Roman Regular" w:cs="Times New Roman Regular"/>
          <w:b/>
          <w:bCs/>
          <w:color w:val="auto"/>
          <w:sz w:val="28"/>
          <w:szCs w:val="28"/>
        </w:rPr>
        <w:t>.</w:t>
      </w:r>
      <w:r w:rsidR="00EC5F0E" w:rsidRPr="00ED2CA1">
        <w:rPr>
          <w:rFonts w:ascii="Times New Roman Regular" w:hAnsi="Times New Roman Regular" w:cs="Times New Roman Regular"/>
          <w:b/>
          <w:bCs/>
          <w:color w:val="auto"/>
          <w:sz w:val="28"/>
          <w:szCs w:val="28"/>
        </w:rPr>
        <w:t>1</w:t>
      </w:r>
      <w:r w:rsidR="00B36634" w:rsidRPr="00ED2CA1">
        <w:rPr>
          <w:rFonts w:ascii="Times New Roman Regular" w:hAnsi="Times New Roman Regular" w:cs="Times New Roman Regular"/>
          <w:b/>
          <w:bCs/>
          <w:color w:val="auto"/>
          <w:sz w:val="28"/>
          <w:szCs w:val="28"/>
        </w:rPr>
        <w:t xml:space="preserve">. </w:t>
      </w:r>
      <w:r w:rsidR="008751E0" w:rsidRPr="00ED2CA1">
        <w:rPr>
          <w:rFonts w:ascii="Times New Roman Regular" w:hAnsi="Times New Roman Regular" w:cs="Times New Roman Regular"/>
          <w:b/>
          <w:bCs/>
          <w:color w:val="auto"/>
          <w:sz w:val="28"/>
          <w:szCs w:val="28"/>
        </w:rPr>
        <w:t>Status of research objectives</w:t>
      </w:r>
      <w:bookmarkEnd w:id="705"/>
    </w:p>
    <w:p w14:paraId="003D638F" w14:textId="2C813678" w:rsidR="00B86DCB" w:rsidRPr="00104DAA" w:rsidRDefault="00B86DCB" w:rsidP="00B86DCB">
      <w:pPr>
        <w:pStyle w:val="Caption"/>
        <w:keepNext/>
        <w:jc w:val="center"/>
        <w:rPr>
          <w:rFonts w:ascii="Times New Roman" w:hAnsi="Times New Roman" w:cs="Times New Roman"/>
          <w:b w:val="0"/>
          <w:bCs w:val="0"/>
          <w:smallCaps w:val="0"/>
          <w:color w:val="auto"/>
          <w:sz w:val="24"/>
          <w:szCs w:val="24"/>
        </w:rPr>
      </w:pPr>
      <w:bookmarkStart w:id="707" w:name="_Toc132182751"/>
      <w:r w:rsidRPr="00104DAA">
        <w:rPr>
          <w:rFonts w:ascii="Times New Roman" w:hAnsi="Times New Roman" w:cs="Times New Roman"/>
          <w:b w:val="0"/>
          <w:bCs w:val="0"/>
          <w:smallCaps w:val="0"/>
          <w:color w:val="auto"/>
          <w:sz w:val="24"/>
          <w:szCs w:val="24"/>
        </w:rPr>
        <w:t xml:space="preserve">Table </w:t>
      </w:r>
      <w:r w:rsidRPr="00104DAA">
        <w:rPr>
          <w:rFonts w:ascii="Times New Roman" w:hAnsi="Times New Roman" w:cs="Times New Roman"/>
          <w:b w:val="0"/>
          <w:bCs w:val="0"/>
          <w:smallCaps w:val="0"/>
          <w:color w:val="auto"/>
          <w:sz w:val="24"/>
          <w:szCs w:val="24"/>
        </w:rPr>
        <w:fldChar w:fldCharType="begin"/>
      </w:r>
      <w:r w:rsidRPr="00104DAA">
        <w:rPr>
          <w:rFonts w:ascii="Times New Roman" w:hAnsi="Times New Roman" w:cs="Times New Roman"/>
          <w:b w:val="0"/>
          <w:bCs w:val="0"/>
          <w:smallCaps w:val="0"/>
          <w:color w:val="auto"/>
          <w:sz w:val="24"/>
          <w:szCs w:val="24"/>
        </w:rPr>
        <w:instrText xml:space="preserve"> SEQ Table \* ARABIC </w:instrText>
      </w:r>
      <w:r w:rsidRPr="00104DAA">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52</w:t>
      </w:r>
      <w:r w:rsidRPr="00104DAA">
        <w:rPr>
          <w:rFonts w:ascii="Times New Roman" w:hAnsi="Times New Roman" w:cs="Times New Roman"/>
          <w:b w:val="0"/>
          <w:bCs w:val="0"/>
          <w:smallCaps w:val="0"/>
          <w:color w:val="auto"/>
          <w:sz w:val="24"/>
          <w:szCs w:val="24"/>
        </w:rPr>
        <w:fldChar w:fldCharType="end"/>
      </w:r>
      <w:r w:rsidRPr="00104DAA">
        <w:rPr>
          <w:rFonts w:ascii="Times New Roman" w:hAnsi="Times New Roman" w:cs="Times New Roman"/>
          <w:b w:val="0"/>
          <w:bCs w:val="0"/>
          <w:smallCaps w:val="0"/>
          <w:color w:val="auto"/>
          <w:sz w:val="24"/>
          <w:szCs w:val="24"/>
        </w:rPr>
        <w:t>: Status of research objectives</w:t>
      </w:r>
      <w:bookmarkEnd w:id="707"/>
    </w:p>
    <w:tbl>
      <w:tblPr>
        <w:tblStyle w:val="TableGrid"/>
        <w:tblW w:w="0" w:type="auto"/>
        <w:tblLook w:val="04A0" w:firstRow="1" w:lastRow="0" w:firstColumn="1" w:lastColumn="0" w:noHBand="0" w:noVBand="1"/>
      </w:tblPr>
      <w:tblGrid>
        <w:gridCol w:w="1736"/>
        <w:gridCol w:w="6344"/>
        <w:gridCol w:w="1270"/>
      </w:tblGrid>
      <w:tr w:rsidR="009838A2" w14:paraId="1C09B871" w14:textId="77777777" w:rsidTr="009838A2">
        <w:tc>
          <w:tcPr>
            <w:tcW w:w="1736" w:type="dxa"/>
          </w:tcPr>
          <w:p w14:paraId="1CA3D7D7"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Objective</w:t>
            </w:r>
          </w:p>
        </w:tc>
        <w:tc>
          <w:tcPr>
            <w:tcW w:w="6539" w:type="dxa"/>
          </w:tcPr>
          <w:p w14:paraId="549C1FAE"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Description</w:t>
            </w:r>
          </w:p>
        </w:tc>
        <w:tc>
          <w:tcPr>
            <w:tcW w:w="1075" w:type="dxa"/>
          </w:tcPr>
          <w:p w14:paraId="15814A3D" w14:textId="07997190" w:rsidR="009838A2" w:rsidRPr="00705CE9" w:rsidRDefault="009838A2" w:rsidP="001C0D4B">
            <w:pPr>
              <w:spacing w:after="0" w:line="360" w:lineRule="auto"/>
              <w:jc w:val="center"/>
              <w:rPr>
                <w:rFonts w:ascii="Times New Roman" w:hAnsi="Times New Roman" w:cs="Times New Roman"/>
                <w:b/>
                <w:bCs/>
                <w:sz w:val="24"/>
                <w:szCs w:val="24"/>
              </w:rPr>
            </w:pPr>
            <w:r w:rsidRPr="00705CE9">
              <w:rPr>
                <w:rFonts w:ascii="Times New Roman" w:hAnsi="Times New Roman" w:cs="Times New Roman"/>
                <w:b/>
                <w:bCs/>
                <w:sz w:val="24"/>
                <w:szCs w:val="24"/>
              </w:rPr>
              <w:t>Status</w:t>
            </w:r>
          </w:p>
        </w:tc>
      </w:tr>
      <w:tr w:rsidR="009838A2" w14:paraId="6D83FEE7" w14:textId="77777777" w:rsidTr="00AA2F28">
        <w:tc>
          <w:tcPr>
            <w:tcW w:w="1736" w:type="dxa"/>
          </w:tcPr>
          <w:p w14:paraId="3BF575F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Problem Identification</w:t>
            </w:r>
          </w:p>
          <w:p w14:paraId="52BB069A" w14:textId="77777777" w:rsidR="009838A2" w:rsidRDefault="009838A2" w:rsidP="00FD2F9D">
            <w:pPr>
              <w:rPr>
                <w:rFonts w:ascii="Times New Roman" w:hAnsi="Times New Roman" w:cs="Times New Roman"/>
                <w:sz w:val="24"/>
                <w:szCs w:val="24"/>
              </w:rPr>
            </w:pPr>
          </w:p>
          <w:p w14:paraId="6BF9308A" w14:textId="77777777" w:rsidR="009838A2" w:rsidRPr="004C6D62" w:rsidRDefault="009838A2" w:rsidP="00FD2F9D">
            <w:pPr>
              <w:jc w:val="center"/>
              <w:rPr>
                <w:rFonts w:ascii="Times New Roman" w:hAnsi="Times New Roman" w:cs="Times New Roman"/>
                <w:sz w:val="24"/>
                <w:szCs w:val="24"/>
              </w:rPr>
            </w:pPr>
          </w:p>
        </w:tc>
        <w:tc>
          <w:tcPr>
            <w:tcW w:w="6539" w:type="dxa"/>
          </w:tcPr>
          <w:p w14:paraId="51C7FBDE"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Understand and document the identified problem and provide reasoning on what makes it novel.</w:t>
            </w:r>
          </w:p>
          <w:p w14:paraId="0016567C"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sidRPr="00F33756">
              <w:rPr>
                <w:rFonts w:ascii="Times New Roman" w:hAnsi="Times New Roman" w:cs="Times New Roman"/>
                <w:sz w:val="24"/>
                <w:szCs w:val="24"/>
              </w:rPr>
              <w:t>O</w:t>
            </w:r>
            <w:r>
              <w:rPr>
                <w:rFonts w:ascii="Times New Roman" w:hAnsi="Times New Roman" w:cs="Times New Roman"/>
                <w:sz w:val="24"/>
                <w:szCs w:val="24"/>
              </w:rPr>
              <w:t>1: Conduct research on a domain of interest and identify a comprehensive enough issue that requires solving.</w:t>
            </w:r>
          </w:p>
          <w:p w14:paraId="7400768F"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 Delve deeper into the identified problem to obtain a general understanding on how to approach solving the problem.</w:t>
            </w:r>
          </w:p>
          <w:p w14:paraId="50D14FE6" w14:textId="77777777" w:rsidR="009838A2" w:rsidRPr="002D7D8F"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O3: Split the problem down into manageable subsections so it is easier to digest and to solve one section at a time.</w:t>
            </w:r>
          </w:p>
          <w:p w14:paraId="08F30D17" w14:textId="77777777" w:rsidR="009838A2" w:rsidRPr="00D52473"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O4: Design a respective schedule, associated deliverables, and the Gantt chart.</w:t>
            </w:r>
          </w:p>
        </w:tc>
        <w:tc>
          <w:tcPr>
            <w:tcW w:w="1075" w:type="dxa"/>
            <w:vAlign w:val="center"/>
          </w:tcPr>
          <w:p w14:paraId="382E912B" w14:textId="35386FCF" w:rsidR="009838A2" w:rsidRPr="009838A2" w:rsidRDefault="009838A2" w:rsidP="00AA2F28">
            <w:pPr>
              <w:spacing w:after="0" w:line="360" w:lineRule="auto"/>
              <w:jc w:val="center"/>
              <w:rPr>
                <w:rFonts w:ascii="Times New Roman" w:hAnsi="Times New Roman" w:cs="Times New Roman"/>
                <w:sz w:val="24"/>
                <w:szCs w:val="24"/>
              </w:rPr>
            </w:pPr>
            <w:r w:rsidRPr="009838A2">
              <w:rPr>
                <w:rFonts w:ascii="Times New Roman" w:hAnsi="Times New Roman" w:cs="Times New Roman"/>
                <w:sz w:val="24"/>
                <w:szCs w:val="24"/>
              </w:rPr>
              <w:t>Completed</w:t>
            </w:r>
          </w:p>
        </w:tc>
      </w:tr>
      <w:tr w:rsidR="009838A2" w14:paraId="00D3C191" w14:textId="77777777" w:rsidTr="00AA2F28">
        <w:tc>
          <w:tcPr>
            <w:tcW w:w="1736" w:type="dxa"/>
          </w:tcPr>
          <w:p w14:paraId="7BD6CD6A"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6539" w:type="dxa"/>
          </w:tcPr>
          <w:p w14:paraId="7A93521E"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Collate relevant information by reading, understanding, and evaluating previous work.</w:t>
            </w:r>
          </w:p>
          <w:p w14:paraId="00C2376C"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O5: Conduct preliminary studies and investigations on existing TS forecasting systems and algorithms.</w:t>
            </w:r>
          </w:p>
          <w:p w14:paraId="35D4DAB7"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O6: Analyze the requirement for specialized TS algorithms.</w:t>
            </w:r>
          </w:p>
          <w:p w14:paraId="41D765F7"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O7: Conduct research on neural ODEs, LTCs &amp; SDEs.</w:t>
            </w:r>
          </w:p>
          <w:p w14:paraId="7F6F7E9B"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O8: Obtain deep insights into the architecture behind the LTC.</w:t>
            </w:r>
          </w:p>
          <w:p w14:paraId="73590441"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O9: Research and obtain insights on factors affecting the price of BTC.</w:t>
            </w:r>
          </w:p>
          <w:p w14:paraId="39052CDF" w14:textId="77777777" w:rsidR="009838A2" w:rsidRDefault="009838A2" w:rsidP="00FD2F9D">
            <w:pPr>
              <w:spacing w:after="0" w:line="360" w:lineRule="auto"/>
              <w:jc w:val="both"/>
              <w:rPr>
                <w:rFonts w:ascii="Times New Roman" w:hAnsi="Times New Roman" w:cs="Times New Roman"/>
                <w:sz w:val="24"/>
                <w:szCs w:val="24"/>
              </w:rPr>
            </w:pPr>
            <w:r w:rsidRPr="009934DB">
              <w:rPr>
                <w:rFonts w:ascii="Times New Roman" w:hAnsi="Times New Roman" w:cs="Times New Roman"/>
                <w:b/>
                <w:bCs/>
                <w:sz w:val="24"/>
                <w:szCs w:val="24"/>
              </w:rPr>
              <w:t>R</w:t>
            </w:r>
            <w:r>
              <w:rPr>
                <w:rFonts w:ascii="Times New Roman" w:hAnsi="Times New Roman" w:cs="Times New Roman"/>
                <w:sz w:val="24"/>
                <w:szCs w:val="24"/>
              </w:rPr>
              <w:t xml:space="preserve">O10: Research on existing BTC forecasting and </w:t>
            </w:r>
            <w:r w:rsidRPr="009934DB">
              <w:rPr>
                <w:rFonts w:ascii="Times New Roman" w:hAnsi="Times New Roman" w:cs="Times New Roman"/>
                <w:sz w:val="24"/>
                <w:szCs w:val="24"/>
              </w:rPr>
              <w:t>related</w:t>
            </w:r>
            <w:r>
              <w:rPr>
                <w:rFonts w:ascii="Times New Roman" w:hAnsi="Times New Roman" w:cs="Times New Roman"/>
                <w:sz w:val="24"/>
                <w:szCs w:val="24"/>
              </w:rPr>
              <w:t xml:space="preserve"> open market systems.</w:t>
            </w:r>
          </w:p>
          <w:p w14:paraId="16973936" w14:textId="77777777" w:rsidR="009838A2" w:rsidRPr="00A60227"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O11: Research on necessary ML techniques and evaluation approaches.</w:t>
            </w:r>
          </w:p>
        </w:tc>
        <w:tc>
          <w:tcPr>
            <w:tcW w:w="1075" w:type="dxa"/>
            <w:vAlign w:val="center"/>
          </w:tcPr>
          <w:p w14:paraId="70762E1B" w14:textId="47E7FEF0"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2FC146A" w14:textId="77777777" w:rsidTr="00AA2F28">
        <w:tc>
          <w:tcPr>
            <w:tcW w:w="1736" w:type="dxa"/>
          </w:tcPr>
          <w:p w14:paraId="56B57F9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Requirement Elicitation</w:t>
            </w:r>
          </w:p>
        </w:tc>
        <w:tc>
          <w:tcPr>
            <w:tcW w:w="6539" w:type="dxa"/>
          </w:tcPr>
          <w:p w14:paraId="0BED7CC3"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Collect and analyze project requirements using appropriate tools and techniques.</w:t>
            </w:r>
          </w:p>
          <w:p w14:paraId="30D7F1CC" w14:textId="77777777" w:rsidR="009838A2" w:rsidRPr="00F21E06"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R</w:t>
            </w:r>
            <w:r w:rsidRPr="00F21E06">
              <w:rPr>
                <w:rFonts w:ascii="Times New Roman" w:hAnsi="Times New Roman" w:cs="Times New Roman"/>
                <w:sz w:val="24"/>
                <w:szCs w:val="24"/>
              </w:rPr>
              <w:t>O</w:t>
            </w:r>
            <w:r>
              <w:rPr>
                <w:rFonts w:ascii="Times New Roman" w:hAnsi="Times New Roman" w:cs="Times New Roman"/>
                <w:sz w:val="24"/>
                <w:szCs w:val="24"/>
              </w:rPr>
              <w:t>12: Analyze stakeholders and understand their viewpoints and concerns.</w:t>
            </w:r>
          </w:p>
          <w:p w14:paraId="6763F859"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O13: Gather the requirements and architectures of LTCs and SDEs.</w:t>
            </w:r>
          </w:p>
          <w:p w14:paraId="013B54F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O14: Collate the most up-to-date details of BTC and obtain insights on the perspectives of the end users.</w:t>
            </w:r>
          </w:p>
          <w:p w14:paraId="5C381B8A" w14:textId="77777777" w:rsidR="009838A2" w:rsidRDefault="009838A2" w:rsidP="00FD2F9D">
            <w:pPr>
              <w:spacing w:after="0" w:line="360" w:lineRule="auto"/>
              <w:jc w:val="both"/>
              <w:rPr>
                <w:rFonts w:ascii="Times New Roman" w:hAnsi="Times New Roman" w:cs="Times New Roman"/>
                <w:sz w:val="24"/>
                <w:szCs w:val="24"/>
              </w:rPr>
            </w:pPr>
            <w:r w:rsidRPr="00442D40">
              <w:rPr>
                <w:rFonts w:ascii="Times New Roman" w:hAnsi="Times New Roman" w:cs="Times New Roman"/>
                <w:b/>
                <w:bCs/>
                <w:sz w:val="24"/>
                <w:szCs w:val="24"/>
              </w:rPr>
              <w:t>R</w:t>
            </w:r>
            <w:r>
              <w:rPr>
                <w:rFonts w:ascii="Times New Roman" w:hAnsi="Times New Roman" w:cs="Times New Roman"/>
                <w:sz w:val="24"/>
                <w:szCs w:val="24"/>
              </w:rPr>
              <w:t>O15: Design necessary diagrams to justify the product’s specification.</w:t>
            </w:r>
          </w:p>
        </w:tc>
        <w:tc>
          <w:tcPr>
            <w:tcW w:w="1075" w:type="dxa"/>
            <w:vAlign w:val="center"/>
          </w:tcPr>
          <w:p w14:paraId="68F25036" w14:textId="590EA9F4"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Completed</w:t>
            </w:r>
          </w:p>
        </w:tc>
      </w:tr>
      <w:tr w:rsidR="009838A2" w14:paraId="3A3E0588" w14:textId="77777777" w:rsidTr="00AA2F28">
        <w:tc>
          <w:tcPr>
            <w:tcW w:w="1736" w:type="dxa"/>
          </w:tcPr>
          <w:p w14:paraId="0BA7F67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w:t>
            </w:r>
          </w:p>
        </w:tc>
        <w:tc>
          <w:tcPr>
            <w:tcW w:w="6539" w:type="dxa"/>
          </w:tcPr>
          <w:p w14:paraId="45A6B913"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 the architecture and a corresponding system capable of effectively solving the identified problems.</w:t>
            </w:r>
          </w:p>
          <w:p w14:paraId="2816EE30"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O16: Design necessary diagrams required to understand the algorithm</w:t>
            </w:r>
          </w:p>
          <w:p w14:paraId="12BC6A94" w14:textId="77777777" w:rsidR="009838A2" w:rsidRPr="00CB0475" w:rsidRDefault="009838A2" w:rsidP="00FD2F9D">
            <w:pPr>
              <w:spacing w:after="0" w:line="360" w:lineRule="auto"/>
              <w:jc w:val="both"/>
              <w:rPr>
                <w:rFonts w:ascii="Times New Roman" w:hAnsi="Times New Roman" w:cs="Times New Roman"/>
                <w:sz w:val="24"/>
                <w:szCs w:val="24"/>
              </w:rPr>
            </w:pPr>
            <w:r w:rsidRPr="00D84264">
              <w:rPr>
                <w:rFonts w:ascii="Times New Roman" w:hAnsi="Times New Roman" w:cs="Times New Roman"/>
                <w:sz w:val="24"/>
                <w:szCs w:val="24"/>
              </w:rPr>
              <w:t>R</w:t>
            </w:r>
            <w:r>
              <w:rPr>
                <w:rFonts w:ascii="Times New Roman" w:hAnsi="Times New Roman" w:cs="Times New Roman"/>
                <w:sz w:val="24"/>
                <w:szCs w:val="24"/>
              </w:rPr>
              <w:t xml:space="preserve">O17: Design diagrams required to understand the </w:t>
            </w:r>
            <w:r w:rsidRPr="00D84264">
              <w:rPr>
                <w:rFonts w:ascii="Times New Roman" w:hAnsi="Times New Roman" w:cs="Times New Roman"/>
                <w:sz w:val="24"/>
                <w:szCs w:val="24"/>
              </w:rPr>
              <w:t>supplementary</w:t>
            </w:r>
            <w:r>
              <w:rPr>
                <w:rFonts w:ascii="Times New Roman" w:hAnsi="Times New Roman" w:cs="Times New Roman"/>
                <w:sz w:val="24"/>
                <w:szCs w:val="24"/>
              </w:rPr>
              <w:t xml:space="preserve"> system being developed.</w:t>
            </w:r>
          </w:p>
          <w:p w14:paraId="615159A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O18: Design the novel algorithm and analyze its complexities.</w:t>
            </w:r>
          </w:p>
        </w:tc>
        <w:tc>
          <w:tcPr>
            <w:tcW w:w="1075" w:type="dxa"/>
            <w:vAlign w:val="center"/>
          </w:tcPr>
          <w:p w14:paraId="3998E961" w14:textId="6425AAA7" w:rsidR="009838A2" w:rsidRDefault="00FD6E33"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08A1E529" w14:textId="77777777" w:rsidTr="00AA2F28">
        <w:tc>
          <w:tcPr>
            <w:tcW w:w="1736" w:type="dxa"/>
          </w:tcPr>
          <w:p w14:paraId="7866FD5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Implementation</w:t>
            </w:r>
          </w:p>
        </w:tc>
        <w:tc>
          <w:tcPr>
            <w:tcW w:w="6539" w:type="dxa"/>
          </w:tcPr>
          <w:p w14:paraId="2211984C"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 a system that is capable of addressing the research gaps.</w:t>
            </w:r>
          </w:p>
          <w:p w14:paraId="180C5D2D" w14:textId="77777777" w:rsidR="009838A2" w:rsidRPr="00577720" w:rsidRDefault="009838A2" w:rsidP="00FD2F9D">
            <w:pPr>
              <w:spacing w:after="0" w:line="360" w:lineRule="auto"/>
              <w:jc w:val="both"/>
              <w:rPr>
                <w:rFonts w:ascii="Times New Roman" w:hAnsi="Times New Roman" w:cs="Times New Roman"/>
                <w:sz w:val="24"/>
                <w:szCs w:val="24"/>
              </w:rPr>
            </w:pPr>
            <w:r w:rsidRPr="00577720">
              <w:rPr>
                <w:rFonts w:ascii="Times New Roman" w:hAnsi="Times New Roman" w:cs="Times New Roman"/>
                <w:b/>
                <w:bCs/>
                <w:sz w:val="24"/>
                <w:szCs w:val="24"/>
              </w:rPr>
              <w:t>R</w:t>
            </w:r>
            <w:r w:rsidRPr="00577720">
              <w:rPr>
                <w:rFonts w:ascii="Times New Roman" w:hAnsi="Times New Roman" w:cs="Times New Roman"/>
                <w:sz w:val="24"/>
                <w:szCs w:val="24"/>
              </w:rPr>
              <w:t>O</w:t>
            </w:r>
            <w:r>
              <w:rPr>
                <w:rFonts w:ascii="Times New Roman" w:hAnsi="Times New Roman" w:cs="Times New Roman"/>
                <w:sz w:val="24"/>
                <w:szCs w:val="24"/>
              </w:rPr>
              <w:t>19: Design, evaluate and pick necessary technologies best-suited for the implementation.</w:t>
            </w:r>
          </w:p>
          <w:p w14:paraId="2D5F385A"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O20: Develop an efficient LTC implementation.</w:t>
            </w:r>
          </w:p>
          <w:p w14:paraId="3901A698"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O21: Build on the LTC to implement the LTS.</w:t>
            </w:r>
          </w:p>
          <w:p w14:paraId="0F60DD27"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O22: Integrate the algorithm developed into a TS forecasting application.</w:t>
            </w:r>
          </w:p>
          <w:p w14:paraId="1210E308"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O23: Integrate the intelligent system into a client application to display forecasts.</w:t>
            </w:r>
          </w:p>
          <w:p w14:paraId="2CE276C9"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O24: Design and implement an automated flow to update the built network with the latest data.</w:t>
            </w:r>
          </w:p>
          <w:p w14:paraId="06F3BE70"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O25: Design and implement a pipeline for easy deployments.</w:t>
            </w:r>
          </w:p>
          <w:p w14:paraId="4FDD71C1"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O26: Consider any legal, social, ethical &amp; professional issues upon implementation.</w:t>
            </w:r>
          </w:p>
        </w:tc>
        <w:tc>
          <w:tcPr>
            <w:tcW w:w="1075" w:type="dxa"/>
            <w:vAlign w:val="center"/>
          </w:tcPr>
          <w:p w14:paraId="1237FAEC" w14:textId="3A6530E1" w:rsidR="009838A2" w:rsidRDefault="00A74C38"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A371A67" w14:textId="77777777" w:rsidTr="00AA2F28">
        <w:tc>
          <w:tcPr>
            <w:tcW w:w="1736" w:type="dxa"/>
          </w:tcPr>
          <w:p w14:paraId="45E11CE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Evaluation</w:t>
            </w:r>
          </w:p>
        </w:tc>
        <w:tc>
          <w:tcPr>
            <w:tcW w:w="6539" w:type="dxa"/>
          </w:tcPr>
          <w:p w14:paraId="681F916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Effectively test the algorithm implemented, the system, and the respective data science model using recommended techniques.</w:t>
            </w:r>
          </w:p>
          <w:p w14:paraId="1E1B00EE" w14:textId="77777777" w:rsidR="009838A2" w:rsidRDefault="009838A2" w:rsidP="00FD2F9D">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R</w:t>
            </w:r>
            <w:r>
              <w:rPr>
                <w:rFonts w:ascii="Times New Roman" w:hAnsi="Times New Roman" w:cs="Times New Roman"/>
                <w:sz w:val="24"/>
                <w:szCs w:val="24"/>
              </w:rPr>
              <w:t>O27: Evaluate the developed algorithm and the respective model against the evaluation metrics researched in the literature review.</w:t>
            </w:r>
          </w:p>
          <w:p w14:paraId="0CFF6762"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O28: Create a test plan &amp; test cases and perform unit, performance, and integration testing.</w:t>
            </w:r>
          </w:p>
        </w:tc>
        <w:tc>
          <w:tcPr>
            <w:tcW w:w="1075" w:type="dxa"/>
            <w:vAlign w:val="center"/>
          </w:tcPr>
          <w:p w14:paraId="74C59020" w14:textId="60F8328F" w:rsidR="009838A2" w:rsidRDefault="0065273D"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5B855AC" w14:textId="77777777" w:rsidTr="00AA2F28">
        <w:tc>
          <w:tcPr>
            <w:tcW w:w="1736" w:type="dxa"/>
          </w:tcPr>
          <w:p w14:paraId="0EFCC82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Documentation</w:t>
            </w:r>
          </w:p>
        </w:tc>
        <w:tc>
          <w:tcPr>
            <w:tcW w:w="6539" w:type="dxa"/>
          </w:tcPr>
          <w:p w14:paraId="12970E68"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 the progression of the research project and inform about any challenges faced.</w:t>
            </w:r>
          </w:p>
          <w:p w14:paraId="481072E3"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O29: Create a coherent report of new skills obtained, evaluations, contributions etc., and ensure that all the above-stated objectives are met.</w:t>
            </w:r>
          </w:p>
        </w:tc>
        <w:tc>
          <w:tcPr>
            <w:tcW w:w="1075" w:type="dxa"/>
            <w:vAlign w:val="center"/>
          </w:tcPr>
          <w:p w14:paraId="0F589E29" w14:textId="0D0AF2CA" w:rsidR="009838A2" w:rsidRPr="00301B9F" w:rsidRDefault="00400E44"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bl>
    <w:p w14:paraId="54203204" w14:textId="6EB7E31B" w:rsidR="00872124" w:rsidRPr="00ED2CA1" w:rsidRDefault="00281A09" w:rsidP="00E157EB">
      <w:pPr>
        <w:pStyle w:val="Heading1"/>
        <w:spacing w:line="360" w:lineRule="auto"/>
        <w:rPr>
          <w:rFonts w:ascii="Times New Roman Regular" w:hAnsi="Times New Roman Regular" w:cs="Times New Roman Regular" w:hint="eastAsia"/>
          <w:b/>
          <w:bCs/>
          <w:color w:val="auto"/>
          <w:sz w:val="28"/>
          <w:szCs w:val="28"/>
        </w:rPr>
      </w:pPr>
      <w:bookmarkStart w:id="708" w:name="_F.3._Achievement_of"/>
      <w:bookmarkStart w:id="709" w:name="_F.2._Achievement_of"/>
      <w:bookmarkStart w:id="710" w:name="_H.2._Achievement_of"/>
      <w:bookmarkStart w:id="711" w:name="_Toc132325966"/>
      <w:bookmarkEnd w:id="706"/>
      <w:bookmarkEnd w:id="708"/>
      <w:bookmarkEnd w:id="709"/>
      <w:bookmarkEnd w:id="710"/>
      <w:r>
        <w:rPr>
          <w:rFonts w:ascii="Times New Roman Regular" w:hAnsi="Times New Roman Regular" w:cs="Times New Roman Regular"/>
          <w:b/>
          <w:bCs/>
          <w:color w:val="auto"/>
          <w:sz w:val="28"/>
          <w:szCs w:val="28"/>
        </w:rPr>
        <w:t>H</w:t>
      </w:r>
      <w:r w:rsidR="00872124" w:rsidRPr="00ED2CA1">
        <w:rPr>
          <w:rFonts w:ascii="Times New Roman Regular" w:hAnsi="Times New Roman Regular" w:cs="Times New Roman Regular"/>
          <w:b/>
          <w:bCs/>
          <w:color w:val="auto"/>
          <w:sz w:val="28"/>
          <w:szCs w:val="28"/>
        </w:rPr>
        <w:t>.</w:t>
      </w:r>
      <w:r w:rsidR="004014C8" w:rsidRPr="00ED2CA1">
        <w:rPr>
          <w:rFonts w:ascii="Times New Roman Regular" w:hAnsi="Times New Roman Regular" w:cs="Times New Roman Regular"/>
          <w:b/>
          <w:bCs/>
          <w:color w:val="auto"/>
          <w:sz w:val="28"/>
          <w:szCs w:val="28"/>
        </w:rPr>
        <w:t>2</w:t>
      </w:r>
      <w:r w:rsidR="00872124" w:rsidRPr="00ED2CA1">
        <w:rPr>
          <w:rFonts w:ascii="Times New Roman Regular" w:hAnsi="Times New Roman Regular" w:cs="Times New Roman Regular"/>
          <w:b/>
          <w:bCs/>
          <w:color w:val="auto"/>
          <w:sz w:val="28"/>
          <w:szCs w:val="28"/>
        </w:rPr>
        <w:t>. Achievement of learning outcomes</w:t>
      </w:r>
      <w:bookmarkEnd w:id="711"/>
    </w:p>
    <w:p w14:paraId="515C73E0" w14:textId="7D28A4EC" w:rsidR="00971CE2" w:rsidRDefault="00971CE2" w:rsidP="00971CE2">
      <w:pPr>
        <w:pStyle w:val="Caption"/>
        <w:keepNext/>
        <w:jc w:val="center"/>
        <w:rPr>
          <w:rFonts w:ascii="Times New Roman" w:hAnsi="Times New Roman" w:cs="Times New Roman"/>
          <w:b w:val="0"/>
          <w:bCs w:val="0"/>
          <w:smallCaps w:val="0"/>
          <w:color w:val="auto"/>
          <w:sz w:val="24"/>
          <w:szCs w:val="24"/>
        </w:rPr>
      </w:pPr>
      <w:bookmarkStart w:id="712" w:name="_Toc132182752"/>
      <w:r w:rsidRPr="00E157EB">
        <w:rPr>
          <w:rFonts w:ascii="Times New Roman" w:hAnsi="Times New Roman" w:cs="Times New Roman"/>
          <w:b w:val="0"/>
          <w:bCs w:val="0"/>
          <w:smallCaps w:val="0"/>
          <w:color w:val="auto"/>
          <w:sz w:val="24"/>
          <w:szCs w:val="24"/>
        </w:rPr>
        <w:t xml:space="preserve">Table </w:t>
      </w:r>
      <w:r w:rsidRPr="00E157EB">
        <w:rPr>
          <w:rFonts w:ascii="Times New Roman" w:hAnsi="Times New Roman" w:cs="Times New Roman"/>
          <w:b w:val="0"/>
          <w:bCs w:val="0"/>
          <w:smallCaps w:val="0"/>
          <w:color w:val="auto"/>
          <w:sz w:val="24"/>
          <w:szCs w:val="24"/>
        </w:rPr>
        <w:fldChar w:fldCharType="begin"/>
      </w:r>
      <w:r w:rsidRPr="00E157EB">
        <w:rPr>
          <w:rFonts w:ascii="Times New Roman" w:hAnsi="Times New Roman" w:cs="Times New Roman"/>
          <w:b w:val="0"/>
          <w:bCs w:val="0"/>
          <w:smallCaps w:val="0"/>
          <w:color w:val="auto"/>
          <w:sz w:val="24"/>
          <w:szCs w:val="24"/>
        </w:rPr>
        <w:instrText xml:space="preserve"> SEQ Table \* ARABIC </w:instrText>
      </w:r>
      <w:r w:rsidRPr="00E157E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53</w:t>
      </w:r>
      <w:r w:rsidRPr="00E157EB">
        <w:rPr>
          <w:rFonts w:ascii="Times New Roman" w:hAnsi="Times New Roman" w:cs="Times New Roman"/>
          <w:b w:val="0"/>
          <w:bCs w:val="0"/>
          <w:smallCaps w:val="0"/>
          <w:color w:val="auto"/>
          <w:sz w:val="24"/>
          <w:szCs w:val="24"/>
        </w:rPr>
        <w:fldChar w:fldCharType="end"/>
      </w:r>
      <w:r w:rsidRPr="00E157EB">
        <w:rPr>
          <w:rFonts w:ascii="Times New Roman" w:hAnsi="Times New Roman" w:cs="Times New Roman"/>
          <w:b w:val="0"/>
          <w:bCs w:val="0"/>
          <w:smallCaps w:val="0"/>
          <w:color w:val="auto"/>
          <w:sz w:val="24"/>
          <w:szCs w:val="24"/>
        </w:rPr>
        <w:t>: Achievement of learning outcomes</w:t>
      </w:r>
      <w:bookmarkEnd w:id="712"/>
    </w:p>
    <w:tbl>
      <w:tblPr>
        <w:tblStyle w:val="TableGrid"/>
        <w:tblW w:w="0" w:type="auto"/>
        <w:tblLook w:val="04A0" w:firstRow="1" w:lastRow="0" w:firstColumn="1" w:lastColumn="0" w:noHBand="0" w:noVBand="1"/>
      </w:tblPr>
      <w:tblGrid>
        <w:gridCol w:w="8014"/>
        <w:gridCol w:w="1336"/>
      </w:tblGrid>
      <w:tr w:rsidR="00E95204" w14:paraId="36B47DC7" w14:textId="77777777" w:rsidTr="00FD2F9D">
        <w:trPr>
          <w:trHeight w:val="737"/>
        </w:trPr>
        <w:tc>
          <w:tcPr>
            <w:tcW w:w="8187" w:type="dxa"/>
          </w:tcPr>
          <w:p w14:paraId="0BE46E95" w14:textId="77777777" w:rsidR="00E95204" w:rsidRPr="000C6897" w:rsidRDefault="00E95204" w:rsidP="00FD2F9D">
            <w:pPr>
              <w:spacing w:line="360" w:lineRule="auto"/>
              <w:jc w:val="both"/>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Description</w:t>
            </w:r>
          </w:p>
        </w:tc>
        <w:tc>
          <w:tcPr>
            <w:tcW w:w="1163" w:type="dxa"/>
          </w:tcPr>
          <w:p w14:paraId="5572F882" w14:textId="77777777" w:rsidR="00E95204" w:rsidRPr="000C6897" w:rsidRDefault="00E95204" w:rsidP="00FD2F9D">
            <w:pPr>
              <w:spacing w:line="360" w:lineRule="auto"/>
              <w:jc w:val="center"/>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Learning outcome</w:t>
            </w:r>
            <w:r>
              <w:rPr>
                <w:rFonts w:ascii="Times New Roman Regular" w:hAnsi="Times New Roman Regular" w:cs="Times New Roman Regular"/>
                <w:b/>
                <w:bCs/>
                <w:sz w:val="24"/>
                <w:szCs w:val="24"/>
              </w:rPr>
              <w:t>(s)</w:t>
            </w:r>
          </w:p>
        </w:tc>
      </w:tr>
      <w:tr w:rsidR="00E95204" w14:paraId="6D658226" w14:textId="77777777" w:rsidTr="00FD2F9D">
        <w:tc>
          <w:tcPr>
            <w:tcW w:w="8187" w:type="dxa"/>
          </w:tcPr>
          <w:p w14:paraId="4549FA02"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project was broken down into two main subproblems: algorithm implementation and application development. They were then further broken down into digestible units to understand and implement one at a time by applying appropriate techniques recommended by analyzing literature and requirements.</w:t>
            </w:r>
          </w:p>
        </w:tc>
        <w:tc>
          <w:tcPr>
            <w:tcW w:w="1163" w:type="dxa"/>
          </w:tcPr>
          <w:p w14:paraId="4208F9D7"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LO1</w:t>
            </w:r>
          </w:p>
        </w:tc>
      </w:tr>
      <w:tr w:rsidR="00E95204" w14:paraId="08FDA118" w14:textId="77777777" w:rsidTr="00FD2F9D">
        <w:tc>
          <w:tcPr>
            <w:tcW w:w="8187" w:type="dxa"/>
          </w:tcPr>
          <w:p w14:paraId="6A3ECBDC"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units identified were placed into a project plan as milestones to achieve within a set timeframe and successfully complete the project within the given timescale.</w:t>
            </w:r>
          </w:p>
        </w:tc>
        <w:tc>
          <w:tcPr>
            <w:tcW w:w="1163" w:type="dxa"/>
          </w:tcPr>
          <w:p w14:paraId="061FB208"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LO2</w:t>
            </w:r>
          </w:p>
        </w:tc>
      </w:tr>
      <w:tr w:rsidR="00E95204" w14:paraId="142D7ABC" w14:textId="77777777" w:rsidTr="00FD2F9D">
        <w:tc>
          <w:tcPr>
            <w:tcW w:w="8187" w:type="dxa"/>
          </w:tcPr>
          <w:p w14:paraId="0519D470"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Project requirements were collected and analyzed from two parties: academic researchers and end users, to obtain insights into developing the LTS algorithm and prioritizing features that must be implemented in the BTC forecasting application.</w:t>
            </w:r>
          </w:p>
        </w:tc>
        <w:tc>
          <w:tcPr>
            <w:tcW w:w="1163" w:type="dxa"/>
          </w:tcPr>
          <w:p w14:paraId="4AF78170"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LO3</w:t>
            </w:r>
          </w:p>
        </w:tc>
      </w:tr>
      <w:tr w:rsidR="00E95204" w14:paraId="63E32442" w14:textId="77777777" w:rsidTr="00FD2F9D">
        <w:tc>
          <w:tcPr>
            <w:tcW w:w="8187" w:type="dxa"/>
          </w:tcPr>
          <w:p w14:paraId="2FCA37FE"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Literature was read and critiqued upon, both recent and some over a century old, to understand in detail certain mathematical concepts.</w:t>
            </w:r>
          </w:p>
        </w:tc>
        <w:tc>
          <w:tcPr>
            <w:tcW w:w="1163" w:type="dxa"/>
          </w:tcPr>
          <w:p w14:paraId="7BD2DFDD"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LO4</w:t>
            </w:r>
          </w:p>
        </w:tc>
      </w:tr>
      <w:tr w:rsidR="00E95204" w14:paraId="2BD5228C" w14:textId="77777777" w:rsidTr="00FD2F9D">
        <w:tc>
          <w:tcPr>
            <w:tcW w:w="8187" w:type="dxa"/>
          </w:tcPr>
          <w:p w14:paraId="1BF2E54D"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Having obtained requirements, insights and knowledge. The author worked on implementing the two subproblems one unit at a time, whilst learning any new skills required. The author met with the supervisor regularly to make sure that they are on the right track by producing milestone deliverables. Any SLEP issues were also considered and documented.</w:t>
            </w:r>
          </w:p>
        </w:tc>
        <w:tc>
          <w:tcPr>
            <w:tcW w:w="1163" w:type="dxa"/>
          </w:tcPr>
          <w:p w14:paraId="50536EF9"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LO5, LO6, LO7</w:t>
            </w:r>
          </w:p>
        </w:tc>
      </w:tr>
      <w:tr w:rsidR="00E95204" w14:paraId="4427A32B" w14:textId="77777777" w:rsidTr="00FD2F9D">
        <w:tc>
          <w:tcPr>
            <w:tcW w:w="8187" w:type="dxa"/>
          </w:tcPr>
          <w:p w14:paraId="2A9B1167"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research was documented and each individual chapter was presented with the supervisor as milestones. They were then updated based on feedback from the supervisor and the module leader. Before completion of this dissertation, two document artefacts were submitted: the project proposal and PSDP. Additionally, papers were presented in conferences to justify the authors solution.</w:t>
            </w:r>
          </w:p>
        </w:tc>
        <w:tc>
          <w:tcPr>
            <w:tcW w:w="1163" w:type="dxa"/>
          </w:tcPr>
          <w:p w14:paraId="19F76D45"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LO8</w:t>
            </w:r>
          </w:p>
        </w:tc>
      </w:tr>
    </w:tbl>
    <w:p w14:paraId="31DB0CDF" w14:textId="77777777" w:rsidR="00E95204" w:rsidRDefault="00E95204" w:rsidP="00E95204">
      <w:pPr>
        <w:spacing w:line="360" w:lineRule="auto"/>
        <w:jc w:val="both"/>
        <w:rPr>
          <w:rFonts w:ascii="Times New Roman" w:hAnsi="Times New Roman" w:cs="Times New Roman"/>
          <w:sz w:val="24"/>
          <w:szCs w:val="24"/>
        </w:rPr>
      </w:pPr>
    </w:p>
    <w:p w14:paraId="08C8D839" w14:textId="77777777" w:rsidR="00E95204" w:rsidRDefault="00E95204" w:rsidP="00E95204">
      <w:pPr>
        <w:spacing w:line="360" w:lineRule="auto"/>
        <w:jc w:val="both"/>
        <w:rPr>
          <w:rFonts w:ascii="Times New Roman" w:hAnsi="Times New Roman" w:cs="Times New Roman"/>
          <w:sz w:val="24"/>
          <w:szCs w:val="24"/>
        </w:rPr>
      </w:pPr>
    </w:p>
    <w:p w14:paraId="70650102" w14:textId="77777777" w:rsidR="00E95204" w:rsidRDefault="00E95204" w:rsidP="00E95204">
      <w:pPr>
        <w:spacing w:line="360" w:lineRule="auto"/>
        <w:jc w:val="both"/>
        <w:rPr>
          <w:rFonts w:ascii="Times New Roman" w:hAnsi="Times New Roman" w:cs="Times New Roman"/>
          <w:sz w:val="24"/>
          <w:szCs w:val="24"/>
        </w:rPr>
      </w:pPr>
    </w:p>
    <w:p w14:paraId="761BDADE" w14:textId="77777777" w:rsidR="00E95204" w:rsidRDefault="00E95204" w:rsidP="00E95204">
      <w:pPr>
        <w:spacing w:line="360" w:lineRule="auto"/>
        <w:jc w:val="both"/>
        <w:rPr>
          <w:rFonts w:ascii="Times New Roman" w:hAnsi="Times New Roman" w:cs="Times New Roman"/>
          <w:sz w:val="24"/>
          <w:szCs w:val="24"/>
        </w:rPr>
      </w:pPr>
    </w:p>
    <w:p w14:paraId="474104D8" w14:textId="77777777" w:rsidR="00E95204" w:rsidRDefault="00E95204" w:rsidP="00E95204">
      <w:pPr>
        <w:spacing w:line="360" w:lineRule="auto"/>
        <w:jc w:val="both"/>
        <w:rPr>
          <w:rFonts w:ascii="Times New Roman" w:hAnsi="Times New Roman" w:cs="Times New Roman"/>
          <w:sz w:val="24"/>
          <w:szCs w:val="24"/>
        </w:rPr>
      </w:pPr>
    </w:p>
    <w:p w14:paraId="1EB0C60E" w14:textId="77777777" w:rsidR="00E95204" w:rsidRDefault="00E95204" w:rsidP="00E95204">
      <w:pPr>
        <w:spacing w:line="360" w:lineRule="auto"/>
        <w:jc w:val="both"/>
        <w:rPr>
          <w:rFonts w:ascii="Times New Roman" w:hAnsi="Times New Roman" w:cs="Times New Roman"/>
          <w:sz w:val="24"/>
          <w:szCs w:val="24"/>
        </w:rPr>
      </w:pPr>
    </w:p>
    <w:p w14:paraId="78FA3E81" w14:textId="77777777" w:rsidR="00E95204" w:rsidRDefault="00E95204" w:rsidP="00E95204">
      <w:pPr>
        <w:spacing w:line="360" w:lineRule="auto"/>
        <w:jc w:val="both"/>
        <w:rPr>
          <w:rFonts w:ascii="Times New Roman" w:hAnsi="Times New Roman" w:cs="Times New Roman"/>
          <w:sz w:val="24"/>
          <w:szCs w:val="24"/>
        </w:rPr>
      </w:pPr>
    </w:p>
    <w:p w14:paraId="3FAFF84E" w14:textId="77777777" w:rsidR="00E95204" w:rsidRDefault="00E95204" w:rsidP="00E95204">
      <w:pPr>
        <w:spacing w:line="360" w:lineRule="auto"/>
        <w:jc w:val="both"/>
        <w:rPr>
          <w:rFonts w:ascii="Times New Roman" w:hAnsi="Times New Roman" w:cs="Times New Roman"/>
          <w:sz w:val="24"/>
          <w:szCs w:val="24"/>
        </w:rPr>
      </w:pPr>
    </w:p>
    <w:p w14:paraId="0890A2FC" w14:textId="77777777" w:rsidR="00E95204" w:rsidRDefault="00E95204" w:rsidP="00E95204">
      <w:pPr>
        <w:spacing w:line="360" w:lineRule="auto"/>
        <w:jc w:val="both"/>
        <w:rPr>
          <w:rFonts w:ascii="Times New Roman" w:hAnsi="Times New Roman" w:cs="Times New Roman"/>
          <w:sz w:val="24"/>
          <w:szCs w:val="24"/>
        </w:rPr>
      </w:pPr>
    </w:p>
    <w:p w14:paraId="579B1758" w14:textId="77777777" w:rsidR="00E95204" w:rsidRDefault="00E95204" w:rsidP="00E95204">
      <w:pPr>
        <w:spacing w:line="360" w:lineRule="auto"/>
        <w:jc w:val="both"/>
        <w:rPr>
          <w:rFonts w:ascii="Times New Roman" w:hAnsi="Times New Roman" w:cs="Times New Roman"/>
          <w:sz w:val="24"/>
          <w:szCs w:val="24"/>
        </w:rPr>
      </w:pPr>
    </w:p>
    <w:p w14:paraId="44B9B3B9" w14:textId="77777777" w:rsidR="00E95204" w:rsidRDefault="00E95204" w:rsidP="00E95204">
      <w:pPr>
        <w:spacing w:line="360" w:lineRule="auto"/>
        <w:jc w:val="both"/>
        <w:rPr>
          <w:rFonts w:ascii="Times New Roman" w:hAnsi="Times New Roman" w:cs="Times New Roman"/>
          <w:sz w:val="24"/>
          <w:szCs w:val="24"/>
        </w:rPr>
      </w:pPr>
    </w:p>
    <w:p w14:paraId="1933DFD0" w14:textId="77777777" w:rsidR="00E95204" w:rsidRDefault="00E95204" w:rsidP="00E95204">
      <w:pPr>
        <w:spacing w:line="360" w:lineRule="auto"/>
        <w:jc w:val="both"/>
        <w:rPr>
          <w:rFonts w:ascii="Times New Roman" w:hAnsi="Times New Roman" w:cs="Times New Roman"/>
          <w:sz w:val="24"/>
          <w:szCs w:val="24"/>
        </w:rPr>
      </w:pPr>
    </w:p>
    <w:p w14:paraId="25B99A9E" w14:textId="77777777" w:rsidR="00E95204" w:rsidRDefault="00E95204" w:rsidP="00E95204">
      <w:pPr>
        <w:spacing w:line="360" w:lineRule="auto"/>
        <w:jc w:val="both"/>
        <w:rPr>
          <w:rFonts w:ascii="Times New Roman" w:hAnsi="Times New Roman" w:cs="Times New Roman"/>
          <w:sz w:val="24"/>
          <w:szCs w:val="24"/>
        </w:rPr>
      </w:pPr>
    </w:p>
    <w:p w14:paraId="372DAF10" w14:textId="77777777" w:rsidR="002D09EB" w:rsidRPr="00F952F6" w:rsidRDefault="002D09EB" w:rsidP="00E95204">
      <w:pPr>
        <w:pStyle w:val="Heading1"/>
        <w:pBdr>
          <w:bottom w:val="double" w:sz="6" w:space="1" w:color="auto"/>
        </w:pBdr>
        <w:spacing w:line="360" w:lineRule="auto"/>
        <w:jc w:val="center"/>
        <w:rPr>
          <w:rFonts w:ascii="Arial" w:hAnsi="Arial" w:cs="Arial"/>
          <w:b/>
          <w:bCs/>
          <w:color w:val="auto"/>
          <w:sz w:val="32"/>
          <w:szCs w:val="32"/>
        </w:rPr>
      </w:pPr>
      <w:bookmarkStart w:id="713" w:name="_F.3._Project_scope"/>
      <w:bookmarkStart w:id="714" w:name="_H.3._Project_scope"/>
      <w:bookmarkStart w:id="715" w:name="_APPENDIX_E_–"/>
      <w:bookmarkStart w:id="716" w:name="_APPENDIX_G_–"/>
      <w:bookmarkStart w:id="717" w:name="_APPENDIX_I_–"/>
      <w:bookmarkStart w:id="718" w:name="_Toc132325967"/>
      <w:bookmarkEnd w:id="713"/>
      <w:bookmarkEnd w:id="714"/>
      <w:bookmarkEnd w:id="715"/>
      <w:bookmarkEnd w:id="716"/>
      <w:bookmarkEnd w:id="717"/>
      <w:r w:rsidRPr="00F952F6">
        <w:rPr>
          <w:rFonts w:ascii="Arial" w:hAnsi="Arial" w:cs="Arial"/>
          <w:b/>
          <w:bCs/>
          <w:color w:val="auto"/>
          <w:sz w:val="32"/>
          <w:szCs w:val="32"/>
        </w:rPr>
        <w:lastRenderedPageBreak/>
        <w:t xml:space="preserve">APPENDIX </w:t>
      </w:r>
      <w:r w:rsidR="00ED476D">
        <w:rPr>
          <w:rFonts w:ascii="Arial" w:hAnsi="Arial" w:cs="Arial"/>
          <w:b/>
          <w:bCs/>
          <w:color w:val="auto"/>
          <w:sz w:val="32"/>
          <w:szCs w:val="32"/>
        </w:rPr>
        <w:t>I</w:t>
      </w:r>
      <w:r w:rsidRPr="00F952F6">
        <w:rPr>
          <w:rFonts w:ascii="Arial" w:hAnsi="Arial" w:cs="Arial"/>
          <w:b/>
          <w:bCs/>
          <w:color w:val="auto"/>
          <w:sz w:val="32"/>
          <w:szCs w:val="32"/>
        </w:rPr>
        <w:t xml:space="preserve"> – CONCEPT MAP</w:t>
      </w:r>
      <w:bookmarkEnd w:id="718"/>
    </w:p>
    <w:p w14:paraId="7B48E95E" w14:textId="4CDEB11D" w:rsidR="002D09EB" w:rsidRDefault="00376D87">
      <w:pPr>
        <w:jc w:val="both"/>
        <w:rPr>
          <w:rFonts w:ascii="Times New Roman Regular" w:hAnsi="Times New Roman Regular" w:cs="Times New Roman Regular" w:hint="eastAsia"/>
          <w:sz w:val="24"/>
          <w:szCs w:val="24"/>
        </w:rPr>
      </w:pPr>
      <w:r>
        <w:rPr>
          <w:rFonts w:ascii="Times New Roman" w:hAnsi="Times New Roman" w:cs="Times New Roman"/>
          <w:noProof/>
          <w:sz w:val="24"/>
          <w:szCs w:val="24"/>
        </w:rPr>
        <w:drawing>
          <wp:inline distT="0" distB="0" distL="0" distR="0" wp14:anchorId="4F290339" wp14:editId="27817F83">
            <wp:extent cx="5943600" cy="567302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5673029"/>
                    </a:xfrm>
                    <a:prstGeom prst="rect">
                      <a:avLst/>
                    </a:prstGeom>
                    <a:noFill/>
                    <a:ln>
                      <a:noFill/>
                    </a:ln>
                  </pic:spPr>
                </pic:pic>
              </a:graphicData>
            </a:graphic>
          </wp:inline>
        </w:drawing>
      </w:r>
    </w:p>
    <w:p w14:paraId="163D7C74" w14:textId="058C08D1" w:rsidR="008058A7" w:rsidRDefault="008058A7" w:rsidP="008058A7">
      <w:pPr>
        <w:jc w:val="center"/>
        <w:rPr>
          <w:rStyle w:val="Hyperlink"/>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 xml:space="preserve">A clearer version can be found </w:t>
      </w:r>
      <w:hyperlink r:id="rId188" w:history="1">
        <w:r w:rsidRPr="008058A7">
          <w:rPr>
            <w:rStyle w:val="Hyperlink"/>
            <w:rFonts w:ascii="Times New Roman Regular" w:hAnsi="Times New Roman Regular" w:cs="Times New Roman Regular"/>
            <w:i/>
            <w:iCs/>
            <w:sz w:val="24"/>
            <w:szCs w:val="24"/>
          </w:rPr>
          <w:t>Here</w:t>
        </w:r>
      </w:hyperlink>
    </w:p>
    <w:p w14:paraId="7B1DA25A"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28BDF661"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46B31964"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79805CDC"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1B7DA3C7"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1822E8E3" w14:textId="2DD8DD5A" w:rsidR="001B48E5" w:rsidRPr="00F952F6" w:rsidRDefault="001B48E5" w:rsidP="001B48E5">
      <w:pPr>
        <w:pStyle w:val="Heading1"/>
        <w:pBdr>
          <w:bottom w:val="double" w:sz="6" w:space="1" w:color="auto"/>
        </w:pBdr>
        <w:spacing w:line="360" w:lineRule="auto"/>
        <w:jc w:val="center"/>
        <w:rPr>
          <w:rFonts w:ascii="Arial" w:hAnsi="Arial" w:cs="Arial"/>
          <w:b/>
          <w:bCs/>
          <w:color w:val="auto"/>
          <w:sz w:val="32"/>
          <w:szCs w:val="32"/>
        </w:rPr>
      </w:pPr>
      <w:bookmarkStart w:id="719" w:name="_Toc132325968"/>
      <w:r w:rsidRPr="00F952F6">
        <w:rPr>
          <w:rFonts w:ascii="Arial" w:hAnsi="Arial" w:cs="Arial"/>
          <w:b/>
          <w:bCs/>
          <w:color w:val="auto"/>
          <w:sz w:val="32"/>
          <w:szCs w:val="32"/>
        </w:rPr>
        <w:lastRenderedPageBreak/>
        <w:t xml:space="preserve">APPENDIX </w:t>
      </w:r>
      <w:r>
        <w:rPr>
          <w:rFonts w:ascii="Arial" w:hAnsi="Arial" w:cs="Arial"/>
          <w:b/>
          <w:bCs/>
          <w:color w:val="auto"/>
          <w:sz w:val="32"/>
          <w:szCs w:val="32"/>
        </w:rPr>
        <w:t>J</w:t>
      </w:r>
      <w:r w:rsidRPr="00F952F6">
        <w:rPr>
          <w:rFonts w:ascii="Arial" w:hAnsi="Arial" w:cs="Arial"/>
          <w:b/>
          <w:bCs/>
          <w:color w:val="auto"/>
          <w:sz w:val="32"/>
          <w:szCs w:val="32"/>
        </w:rPr>
        <w:t xml:space="preserve"> – </w:t>
      </w:r>
      <w:r w:rsidR="00821D08">
        <w:rPr>
          <w:rFonts w:ascii="Arial" w:hAnsi="Arial" w:cs="Arial"/>
          <w:b/>
          <w:bCs/>
          <w:color w:val="auto"/>
          <w:sz w:val="32"/>
          <w:szCs w:val="32"/>
        </w:rPr>
        <w:t xml:space="preserve">EXTENDED </w:t>
      </w:r>
      <w:r>
        <w:rPr>
          <w:rFonts w:ascii="Arial" w:hAnsi="Arial" w:cs="Arial"/>
          <w:b/>
          <w:bCs/>
          <w:color w:val="auto"/>
          <w:sz w:val="32"/>
          <w:szCs w:val="32"/>
        </w:rPr>
        <w:t>REVIEW PAPER</w:t>
      </w:r>
      <w:bookmarkEnd w:id="719"/>
    </w:p>
    <w:p w14:paraId="2645B9D5" w14:textId="1A775D95" w:rsidR="00821D08" w:rsidRPr="00ED2CA1" w:rsidRDefault="00821D08" w:rsidP="0071432E">
      <w:pPr>
        <w:pStyle w:val="Heading1"/>
        <w:spacing w:line="360" w:lineRule="auto"/>
        <w:rPr>
          <w:rFonts w:ascii="Times New Roman Regular" w:hAnsi="Times New Roman Regular" w:cs="Times New Roman Regular" w:hint="eastAsia"/>
          <w:b/>
          <w:bCs/>
          <w:color w:val="auto"/>
          <w:sz w:val="28"/>
          <w:szCs w:val="28"/>
        </w:rPr>
      </w:pPr>
      <w:bookmarkStart w:id="720" w:name="_Toc132325969"/>
      <w:bookmarkStart w:id="721" w:name="_D.5._Extended_Review_Paper_Acceptance_N"/>
      <w:r>
        <w:rPr>
          <w:rFonts w:ascii="Times New Roman Regular" w:hAnsi="Times New Roman Regular" w:cs="Times New Roman Regular"/>
          <w:b/>
          <w:bCs/>
          <w:color w:val="auto"/>
          <w:sz w:val="28"/>
          <w:szCs w:val="28"/>
        </w:rPr>
        <w:t>J.1</w:t>
      </w:r>
      <w:r w:rsidRPr="00ED2CA1">
        <w:rPr>
          <w:rFonts w:ascii="Times New Roman Regular" w:hAnsi="Times New Roman Regular" w:cs="Times New Roman Regular"/>
          <w:b/>
          <w:bCs/>
          <w:color w:val="auto"/>
          <w:sz w:val="28"/>
          <w:szCs w:val="28"/>
        </w:rPr>
        <w:t xml:space="preserve">. </w:t>
      </w:r>
      <w:r w:rsidR="0071432E">
        <w:rPr>
          <w:rFonts w:ascii="Times New Roman Regular" w:hAnsi="Times New Roman Regular" w:cs="Times New Roman Regular"/>
          <w:b/>
          <w:bCs/>
          <w:color w:val="auto"/>
          <w:sz w:val="28"/>
          <w:szCs w:val="28"/>
        </w:rPr>
        <w:t>A</w:t>
      </w:r>
      <w:r w:rsidRPr="00ED2CA1">
        <w:rPr>
          <w:rFonts w:ascii="Times New Roman Regular" w:hAnsi="Times New Roman Regular" w:cs="Times New Roman Regular"/>
          <w:b/>
          <w:bCs/>
          <w:color w:val="auto"/>
          <w:sz w:val="28"/>
          <w:szCs w:val="28"/>
        </w:rPr>
        <w:t>cceptance notification</w:t>
      </w:r>
      <w:bookmarkEnd w:id="720"/>
    </w:p>
    <w:bookmarkEnd w:id="721"/>
    <w:p w14:paraId="5BF6D49A" w14:textId="77777777" w:rsidR="00821D08" w:rsidRDefault="00821D08" w:rsidP="00821D08">
      <w:pPr>
        <w:jc w:val="both"/>
        <w:rPr>
          <w:noProof/>
        </w:rPr>
      </w:pPr>
    </w:p>
    <w:p w14:paraId="274708F0" w14:textId="77777777" w:rsidR="00821D08" w:rsidRDefault="00821D08" w:rsidP="00821D08">
      <w:pPr>
        <w:jc w:val="both"/>
        <w:rPr>
          <w:rFonts w:ascii="Times New Roman Regular" w:hAnsi="Times New Roman Regular" w:cs="Times New Roman Regular" w:hint="eastAsia"/>
          <w:sz w:val="24"/>
          <w:szCs w:val="24"/>
        </w:rPr>
      </w:pPr>
      <w:r>
        <w:rPr>
          <w:noProof/>
        </w:rPr>
        <mc:AlternateContent>
          <mc:Choice Requires="wps">
            <w:drawing>
              <wp:anchor distT="0" distB="0" distL="114300" distR="114300" simplePos="0" relativeHeight="251660288" behindDoc="0" locked="0" layoutInCell="1" allowOverlap="1" wp14:anchorId="6B2EB5BA" wp14:editId="79FE98E7">
                <wp:simplePos x="0" y="0"/>
                <wp:positionH relativeFrom="column">
                  <wp:posOffset>201654</wp:posOffset>
                </wp:positionH>
                <wp:positionV relativeFrom="paragraph">
                  <wp:posOffset>2506538</wp:posOffset>
                </wp:positionV>
                <wp:extent cx="475615" cy="75565"/>
                <wp:effectExtent l="6350" t="6350" r="26035" b="19685"/>
                <wp:wrapNone/>
                <wp:docPr id="50" name="Rectangles 50"/>
                <wp:cNvGraphicFramePr/>
                <a:graphic xmlns:a="http://schemas.openxmlformats.org/drawingml/2006/main">
                  <a:graphicData uri="http://schemas.microsoft.com/office/word/2010/wordprocessingShape">
                    <wps:wsp>
                      <wps:cNvSpPr/>
                      <wps:spPr>
                        <a:xfrm>
                          <a:off x="0" y="0"/>
                          <a:ext cx="475615" cy="7556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66D4F900" id="Rectangles 50" o:spid="_x0000_s1026" style="position:absolute;margin-left:15.9pt;margin-top:197.35pt;width:37.45pt;height:5.9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" fillcolor="black [3200]" strokecolor="black [1600]" strokeweight="1pt"/>
            </w:pict>
          </mc:Fallback>
        </mc:AlternateContent>
      </w:r>
      <w:r>
        <w:rPr>
          <w:noProof/>
        </w:rPr>
        <mc:AlternateContent>
          <mc:Choice Requires="wps">
            <w:drawing>
              <wp:anchor distT="0" distB="0" distL="114300" distR="114300" simplePos="0" relativeHeight="251659264" behindDoc="0" locked="0" layoutInCell="1" allowOverlap="1" wp14:anchorId="373CCB55" wp14:editId="325147A2">
                <wp:simplePos x="0" y="0"/>
                <wp:positionH relativeFrom="column">
                  <wp:posOffset>26670</wp:posOffset>
                </wp:positionH>
                <wp:positionV relativeFrom="paragraph">
                  <wp:posOffset>232631</wp:posOffset>
                </wp:positionV>
                <wp:extent cx="659765" cy="238125"/>
                <wp:effectExtent l="6350" t="6350" r="19685" b="9525"/>
                <wp:wrapNone/>
                <wp:docPr id="49" name="Rectangles 49"/>
                <wp:cNvGraphicFramePr/>
                <a:graphic xmlns:a="http://schemas.openxmlformats.org/drawingml/2006/main">
                  <a:graphicData uri="http://schemas.microsoft.com/office/word/2010/wordprocessingShape">
                    <wps:wsp>
                      <wps:cNvSpPr/>
                      <wps:spPr>
                        <a:xfrm>
                          <a:off x="0" y="0"/>
                          <a:ext cx="659765" cy="238125"/>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rect w14:anchorId="7C6A9EB5" id="Rectangles 49" o:spid="_x0000_s1026" style="position:absolute;margin-left:2.1pt;margin-top:18.3pt;width:51.95pt;height:18.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" fillcolor="#101010 [3024]" strokecolor="black [3200]" strokeweight=".5pt">
                <v:fill color2="black [3168]" rotate="t" colors="0 #454545;.5 black;1 black" focus="100%" type="gradient">
                  <o:fill v:ext="view" type="gradientUnscaled"/>
                </v:fill>
              </v:rect>
            </w:pict>
          </mc:Fallback>
        </mc:AlternateContent>
      </w:r>
      <w:r>
        <w:rPr>
          <w:noProof/>
        </w:rPr>
        <w:drawing>
          <wp:inline distT="0" distB="0" distL="114300" distR="114300" wp14:anchorId="7335DDD3" wp14:editId="748BEEE5">
            <wp:extent cx="5939790" cy="2773045"/>
            <wp:effectExtent l="0" t="0" r="3810" b="209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9"/>
                    <a:stretch>
                      <a:fillRect/>
                    </a:stretch>
                  </pic:blipFill>
                  <pic:spPr>
                    <a:xfrm>
                      <a:off x="0" y="0"/>
                      <a:ext cx="5939790" cy="2773045"/>
                    </a:xfrm>
                    <a:prstGeom prst="rect">
                      <a:avLst/>
                    </a:prstGeom>
                    <a:noFill/>
                    <a:ln>
                      <a:noFill/>
                    </a:ln>
                  </pic:spPr>
                </pic:pic>
              </a:graphicData>
            </a:graphic>
          </wp:inline>
        </w:drawing>
      </w:r>
    </w:p>
    <w:p w14:paraId="38378212" w14:textId="77777777" w:rsidR="00566DB4" w:rsidRDefault="00566DB4" w:rsidP="00821D08">
      <w:pPr>
        <w:jc w:val="both"/>
        <w:rPr>
          <w:rFonts w:ascii="Times New Roman Regular" w:hAnsi="Times New Roman Regular" w:cs="Times New Roman Regular" w:hint="eastAsia"/>
          <w:sz w:val="24"/>
          <w:szCs w:val="24"/>
        </w:rPr>
      </w:pPr>
    </w:p>
    <w:p w14:paraId="5B8B43BC" w14:textId="77777777" w:rsidR="00566DB4" w:rsidRDefault="00566DB4" w:rsidP="00821D08">
      <w:pPr>
        <w:jc w:val="both"/>
        <w:rPr>
          <w:rFonts w:ascii="Times New Roman Regular" w:hAnsi="Times New Roman Regular" w:cs="Times New Roman Regular" w:hint="eastAsia"/>
          <w:sz w:val="24"/>
          <w:szCs w:val="24"/>
        </w:rPr>
      </w:pPr>
    </w:p>
    <w:p w14:paraId="41A56B9B" w14:textId="77777777" w:rsidR="00566DB4" w:rsidRDefault="00566DB4" w:rsidP="00821D08">
      <w:pPr>
        <w:jc w:val="both"/>
        <w:rPr>
          <w:rFonts w:ascii="Times New Roman Regular" w:hAnsi="Times New Roman Regular" w:cs="Times New Roman Regular" w:hint="eastAsia"/>
          <w:sz w:val="24"/>
          <w:szCs w:val="24"/>
        </w:rPr>
      </w:pPr>
    </w:p>
    <w:p w14:paraId="51CC4D10" w14:textId="77777777" w:rsidR="00566DB4" w:rsidRDefault="00566DB4" w:rsidP="00821D08">
      <w:pPr>
        <w:jc w:val="both"/>
        <w:rPr>
          <w:rFonts w:ascii="Times New Roman Regular" w:hAnsi="Times New Roman Regular" w:cs="Times New Roman Regular" w:hint="eastAsia"/>
          <w:sz w:val="24"/>
          <w:szCs w:val="24"/>
        </w:rPr>
      </w:pPr>
    </w:p>
    <w:p w14:paraId="35147E4A" w14:textId="77777777" w:rsidR="00566DB4" w:rsidRDefault="00566DB4" w:rsidP="00821D08">
      <w:pPr>
        <w:jc w:val="both"/>
        <w:rPr>
          <w:rFonts w:ascii="Times New Roman Regular" w:hAnsi="Times New Roman Regular" w:cs="Times New Roman Regular" w:hint="eastAsia"/>
          <w:sz w:val="24"/>
          <w:szCs w:val="24"/>
        </w:rPr>
      </w:pPr>
    </w:p>
    <w:p w14:paraId="51EDB97D" w14:textId="77777777" w:rsidR="00566DB4" w:rsidRDefault="00566DB4" w:rsidP="00821D08">
      <w:pPr>
        <w:jc w:val="both"/>
        <w:rPr>
          <w:rFonts w:ascii="Times New Roman Regular" w:hAnsi="Times New Roman Regular" w:cs="Times New Roman Regular" w:hint="eastAsia"/>
          <w:sz w:val="24"/>
          <w:szCs w:val="24"/>
        </w:rPr>
      </w:pPr>
    </w:p>
    <w:p w14:paraId="03197D38" w14:textId="77777777" w:rsidR="00566DB4" w:rsidRDefault="00566DB4" w:rsidP="00821D08">
      <w:pPr>
        <w:jc w:val="both"/>
        <w:rPr>
          <w:rFonts w:ascii="Times New Roman Regular" w:hAnsi="Times New Roman Regular" w:cs="Times New Roman Regular" w:hint="eastAsia"/>
          <w:sz w:val="24"/>
          <w:szCs w:val="24"/>
        </w:rPr>
      </w:pPr>
    </w:p>
    <w:p w14:paraId="14416459" w14:textId="77777777" w:rsidR="00566DB4" w:rsidRDefault="00566DB4" w:rsidP="00821D08">
      <w:pPr>
        <w:jc w:val="both"/>
        <w:rPr>
          <w:rFonts w:ascii="Times New Roman Regular" w:hAnsi="Times New Roman Regular" w:cs="Times New Roman Regular" w:hint="eastAsia"/>
          <w:sz w:val="24"/>
          <w:szCs w:val="24"/>
        </w:rPr>
      </w:pPr>
    </w:p>
    <w:p w14:paraId="1E0502AA" w14:textId="77777777" w:rsidR="00566DB4" w:rsidRDefault="00566DB4" w:rsidP="00821D08">
      <w:pPr>
        <w:jc w:val="both"/>
        <w:rPr>
          <w:rFonts w:ascii="Times New Roman Regular" w:hAnsi="Times New Roman Regular" w:cs="Times New Roman Regular" w:hint="eastAsia"/>
          <w:sz w:val="24"/>
          <w:szCs w:val="24"/>
        </w:rPr>
      </w:pPr>
    </w:p>
    <w:p w14:paraId="64908FF7" w14:textId="77777777" w:rsidR="00566DB4" w:rsidRDefault="00566DB4" w:rsidP="00821D08">
      <w:pPr>
        <w:jc w:val="both"/>
        <w:rPr>
          <w:rFonts w:ascii="Times New Roman Regular" w:hAnsi="Times New Roman Regular" w:cs="Times New Roman Regular" w:hint="eastAsia"/>
          <w:sz w:val="24"/>
          <w:szCs w:val="24"/>
        </w:rPr>
      </w:pPr>
    </w:p>
    <w:p w14:paraId="436EDF38" w14:textId="77777777" w:rsidR="00566DB4" w:rsidRDefault="00566DB4" w:rsidP="00821D08">
      <w:pPr>
        <w:jc w:val="both"/>
        <w:rPr>
          <w:rFonts w:ascii="Times New Roman Regular" w:hAnsi="Times New Roman Regular" w:cs="Times New Roman Regular" w:hint="eastAsia"/>
          <w:sz w:val="24"/>
          <w:szCs w:val="24"/>
        </w:rPr>
      </w:pPr>
    </w:p>
    <w:p w14:paraId="4730D3ED" w14:textId="77777777" w:rsidR="00566DB4" w:rsidRDefault="00566DB4" w:rsidP="00821D08">
      <w:pPr>
        <w:jc w:val="both"/>
        <w:rPr>
          <w:rFonts w:ascii="Times New Roman Regular" w:hAnsi="Times New Roman Regular" w:cs="Times New Roman Regular" w:hint="eastAsia"/>
          <w:sz w:val="24"/>
          <w:szCs w:val="24"/>
        </w:rPr>
      </w:pPr>
    </w:p>
    <w:p w14:paraId="089052A5" w14:textId="77777777" w:rsidR="00566DB4" w:rsidRDefault="00566DB4" w:rsidP="00821D08">
      <w:pPr>
        <w:jc w:val="both"/>
        <w:rPr>
          <w:rFonts w:ascii="Times New Roman Regular" w:hAnsi="Times New Roman Regular" w:cs="Times New Roman Regular" w:hint="eastAsia"/>
          <w:sz w:val="24"/>
          <w:szCs w:val="24"/>
        </w:rPr>
      </w:pPr>
    </w:p>
    <w:p w14:paraId="6D026CF3" w14:textId="77777777" w:rsidR="00566DB4" w:rsidRDefault="00566DB4" w:rsidP="00821D08">
      <w:pPr>
        <w:jc w:val="both"/>
        <w:rPr>
          <w:rFonts w:ascii="Times New Roman Regular" w:hAnsi="Times New Roman Regular" w:cs="Times New Roman Regular" w:hint="eastAsia"/>
          <w:sz w:val="24"/>
          <w:szCs w:val="24"/>
        </w:rPr>
      </w:pPr>
    </w:p>
    <w:p w14:paraId="704DD1A7" w14:textId="743DA2A7" w:rsidR="0071432E" w:rsidRPr="00ED2CA1" w:rsidRDefault="0071432E" w:rsidP="0071432E">
      <w:pPr>
        <w:pStyle w:val="Heading1"/>
        <w:spacing w:line="360" w:lineRule="auto"/>
        <w:rPr>
          <w:rFonts w:ascii="Times New Roman Regular" w:hAnsi="Times New Roman Regular" w:cs="Times New Roman Regular" w:hint="eastAsia"/>
          <w:b/>
          <w:bCs/>
          <w:color w:val="auto"/>
          <w:sz w:val="28"/>
          <w:szCs w:val="28"/>
        </w:rPr>
      </w:pPr>
      <w:bookmarkStart w:id="722" w:name="_Toc132325970"/>
      <w:r>
        <w:rPr>
          <w:rFonts w:ascii="Times New Roman Regular" w:hAnsi="Times New Roman Regular" w:cs="Times New Roman Regular"/>
          <w:b/>
          <w:bCs/>
          <w:color w:val="auto"/>
          <w:sz w:val="28"/>
          <w:szCs w:val="28"/>
        </w:rPr>
        <w:lastRenderedPageBreak/>
        <w:t>J.2</w:t>
      </w:r>
      <w:r w:rsidRPr="00ED2CA1">
        <w:rPr>
          <w:rFonts w:ascii="Times New Roman Regular" w:hAnsi="Times New Roman Regular" w:cs="Times New Roman Regular"/>
          <w:b/>
          <w:bCs/>
          <w:color w:val="auto"/>
          <w:sz w:val="28"/>
          <w:szCs w:val="28"/>
        </w:rPr>
        <w:t>. Extended review paper</w:t>
      </w:r>
      <w:bookmarkEnd w:id="722"/>
    </w:p>
    <w:p w14:paraId="0624385B" w14:textId="77777777" w:rsidR="00EB1AF5" w:rsidRDefault="00EB1AF5" w:rsidP="00566DB4">
      <w:pPr>
        <w:spacing w:line="360" w:lineRule="auto"/>
        <w:jc w:val="center"/>
        <w:rPr>
          <w:rFonts w:ascii="Times New Roman Regular" w:hAnsi="Times New Roman Regular" w:cs="Times New Roman Regular" w:hint="eastAsia"/>
          <w:sz w:val="24"/>
          <w:szCs w:val="24"/>
        </w:rPr>
      </w:pPr>
    </w:p>
    <w:p w14:paraId="33475A91" w14:textId="77777777" w:rsidR="00EB1AF5" w:rsidRDefault="00EB1AF5" w:rsidP="00566DB4">
      <w:pPr>
        <w:spacing w:line="360" w:lineRule="auto"/>
        <w:jc w:val="center"/>
        <w:rPr>
          <w:rFonts w:ascii="Times New Roman Regular" w:hAnsi="Times New Roman Regular" w:cs="Times New Roman Regular" w:hint="eastAsia"/>
          <w:sz w:val="24"/>
          <w:szCs w:val="24"/>
        </w:rPr>
      </w:pPr>
    </w:p>
    <w:p w14:paraId="3EBDF313" w14:textId="3692A817" w:rsidR="001B48E5"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6DABD0F5" wp14:editId="657FB37D">
            <wp:extent cx="4998719" cy="6483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833"/>
                    <a:stretch/>
                  </pic:blipFill>
                  <pic:spPr bwMode="auto">
                    <a:xfrm>
                      <a:off x="0" y="0"/>
                      <a:ext cx="4999153" cy="6484093"/>
                    </a:xfrm>
                    <a:prstGeom prst="rect">
                      <a:avLst/>
                    </a:prstGeom>
                    <a:ln>
                      <a:noFill/>
                    </a:ln>
                    <a:extLst>
                      <a:ext uri="{53640926-AAD7-44D8-BBD7-CCE9431645EC}">
                        <a14:shadowObscured xmlns:a14="http://schemas.microsoft.com/office/drawing/2010/main"/>
                      </a:ext>
                    </a:extLst>
                  </pic:spPr>
                </pic:pic>
              </a:graphicData>
            </a:graphic>
          </wp:inline>
        </w:drawing>
      </w:r>
    </w:p>
    <w:p w14:paraId="15EE890F"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350F58B5"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BABF104"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5387C221" w14:textId="1EE5B51D"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6D61CC09" wp14:editId="38DAFAEF">
            <wp:extent cx="4966943" cy="6415768"/>
            <wp:effectExtent l="0" t="0" r="571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1084" t="1174"/>
                    <a:stretch/>
                  </pic:blipFill>
                  <pic:spPr bwMode="auto">
                    <a:xfrm>
                      <a:off x="0" y="0"/>
                      <a:ext cx="4967582" cy="6416594"/>
                    </a:xfrm>
                    <a:prstGeom prst="rect">
                      <a:avLst/>
                    </a:prstGeom>
                    <a:ln>
                      <a:noFill/>
                    </a:ln>
                    <a:extLst>
                      <a:ext uri="{53640926-AAD7-44D8-BBD7-CCE9431645EC}">
                        <a14:shadowObscured xmlns:a14="http://schemas.microsoft.com/office/drawing/2010/main"/>
                      </a:ext>
                    </a:extLst>
                  </pic:spPr>
                </pic:pic>
              </a:graphicData>
            </a:graphic>
          </wp:inline>
        </w:drawing>
      </w:r>
    </w:p>
    <w:p w14:paraId="3CA89D62"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4A6C8B04"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32AEB265"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2F24D71F"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274FBBBE" w14:textId="274CFEFD"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4FDEFC7C" wp14:editId="42897F7D">
            <wp:extent cx="4980305" cy="6411286"/>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652" t="1158" b="1441"/>
                    <a:stretch/>
                  </pic:blipFill>
                  <pic:spPr bwMode="auto">
                    <a:xfrm>
                      <a:off x="0" y="0"/>
                      <a:ext cx="4981735" cy="6413127"/>
                    </a:xfrm>
                    <a:prstGeom prst="rect">
                      <a:avLst/>
                    </a:prstGeom>
                    <a:ln>
                      <a:noFill/>
                    </a:ln>
                    <a:extLst>
                      <a:ext uri="{53640926-AAD7-44D8-BBD7-CCE9431645EC}">
                        <a14:shadowObscured xmlns:a14="http://schemas.microsoft.com/office/drawing/2010/main"/>
                      </a:ext>
                    </a:extLst>
                  </pic:spPr>
                </pic:pic>
              </a:graphicData>
            </a:graphic>
          </wp:inline>
        </w:drawing>
      </w:r>
    </w:p>
    <w:p w14:paraId="2BB2BB33"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434010DB"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E52D111"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617ABF0"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BECF00C" w14:textId="5D6CA4A1"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2BF490E0" wp14:editId="196A1DB1">
            <wp:extent cx="4907280" cy="6399712"/>
            <wp:effectExtent l="0" t="0" r="762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843"/>
                    <a:stretch/>
                  </pic:blipFill>
                  <pic:spPr bwMode="auto">
                    <a:xfrm>
                      <a:off x="0" y="0"/>
                      <a:ext cx="4907705" cy="6400266"/>
                    </a:xfrm>
                    <a:prstGeom prst="rect">
                      <a:avLst/>
                    </a:prstGeom>
                    <a:ln>
                      <a:noFill/>
                    </a:ln>
                    <a:extLst>
                      <a:ext uri="{53640926-AAD7-44D8-BBD7-CCE9431645EC}">
                        <a14:shadowObscured xmlns:a14="http://schemas.microsoft.com/office/drawing/2010/main"/>
                      </a:ext>
                    </a:extLst>
                  </pic:spPr>
                </pic:pic>
              </a:graphicData>
            </a:graphic>
          </wp:inline>
        </w:drawing>
      </w:r>
    </w:p>
    <w:p w14:paraId="70844A22"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55F64BAA"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71472792"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3377B360"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4C57116F" w14:textId="77777777" w:rsidR="00E6385B" w:rsidRDefault="00E6385B" w:rsidP="00566DB4">
      <w:pPr>
        <w:spacing w:line="360" w:lineRule="auto"/>
        <w:jc w:val="center"/>
        <w:rPr>
          <w:rFonts w:ascii="Times New Roman Regular" w:hAnsi="Times New Roman Regular" w:cs="Times New Roman Regular" w:hint="eastAsia"/>
          <w:sz w:val="24"/>
          <w:szCs w:val="24"/>
        </w:rPr>
      </w:pPr>
    </w:p>
    <w:p w14:paraId="52F54237" w14:textId="47F2E564"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5B2AB137" wp14:editId="64130C75">
            <wp:extent cx="4991100" cy="6380118"/>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677"/>
                    <a:stretch/>
                  </pic:blipFill>
                  <pic:spPr bwMode="auto">
                    <a:xfrm>
                      <a:off x="0" y="0"/>
                      <a:ext cx="4991533" cy="6380672"/>
                    </a:xfrm>
                    <a:prstGeom prst="rect">
                      <a:avLst/>
                    </a:prstGeom>
                    <a:ln>
                      <a:noFill/>
                    </a:ln>
                    <a:extLst>
                      <a:ext uri="{53640926-AAD7-44D8-BBD7-CCE9431645EC}">
                        <a14:shadowObscured xmlns:a14="http://schemas.microsoft.com/office/drawing/2010/main"/>
                      </a:ext>
                    </a:extLst>
                  </pic:spPr>
                </pic:pic>
              </a:graphicData>
            </a:graphic>
          </wp:inline>
        </w:drawing>
      </w:r>
    </w:p>
    <w:p w14:paraId="473DD49D"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1FD14A3F"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727B380C"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4243B844"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2D528AA" w14:textId="77777777" w:rsidR="007C5C2E" w:rsidRDefault="007C5C2E" w:rsidP="007845AD">
      <w:pPr>
        <w:spacing w:line="360" w:lineRule="auto"/>
        <w:rPr>
          <w:rFonts w:ascii="Times New Roman Regular" w:hAnsi="Times New Roman Regular" w:cs="Times New Roman Regular" w:hint="eastAsia"/>
          <w:sz w:val="24"/>
          <w:szCs w:val="24"/>
        </w:rPr>
      </w:pPr>
    </w:p>
    <w:p w14:paraId="2E3326D2" w14:textId="6471F51C"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12488EF6" wp14:editId="0F773C86">
            <wp:extent cx="4930140" cy="6422571"/>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840" b="-1"/>
                    <a:stretch/>
                  </pic:blipFill>
                  <pic:spPr bwMode="auto">
                    <a:xfrm>
                      <a:off x="0" y="0"/>
                      <a:ext cx="4930567" cy="6423127"/>
                    </a:xfrm>
                    <a:prstGeom prst="rect">
                      <a:avLst/>
                    </a:prstGeom>
                    <a:ln>
                      <a:noFill/>
                    </a:ln>
                    <a:extLst>
                      <a:ext uri="{53640926-AAD7-44D8-BBD7-CCE9431645EC}">
                        <a14:shadowObscured xmlns:a14="http://schemas.microsoft.com/office/drawing/2010/main"/>
                      </a:ext>
                    </a:extLst>
                  </pic:spPr>
                </pic:pic>
              </a:graphicData>
            </a:graphic>
          </wp:inline>
        </w:drawing>
      </w:r>
    </w:p>
    <w:p w14:paraId="445A7422"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166267AD"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51C48933" w14:textId="77777777" w:rsidR="007F33A6" w:rsidRDefault="007F33A6" w:rsidP="008E1E13">
      <w:pPr>
        <w:spacing w:line="360" w:lineRule="auto"/>
        <w:rPr>
          <w:rFonts w:ascii="Times New Roman Regular" w:hAnsi="Times New Roman Regular" w:cs="Times New Roman Regular" w:hint="eastAsia"/>
          <w:sz w:val="24"/>
          <w:szCs w:val="24"/>
        </w:rPr>
      </w:pPr>
    </w:p>
    <w:p w14:paraId="6ACD23EB" w14:textId="77777777" w:rsidR="007F33A6" w:rsidRDefault="007F33A6" w:rsidP="007845AD">
      <w:pPr>
        <w:spacing w:line="360" w:lineRule="auto"/>
        <w:rPr>
          <w:rFonts w:ascii="Times New Roman Regular" w:hAnsi="Times New Roman Regular" w:cs="Times New Roman Regular" w:hint="eastAsia"/>
          <w:sz w:val="24"/>
          <w:szCs w:val="24"/>
        </w:rPr>
      </w:pPr>
    </w:p>
    <w:p w14:paraId="0D4C5D4D" w14:textId="77777777" w:rsidR="007845AD" w:rsidRDefault="007845AD" w:rsidP="00566DB4">
      <w:pPr>
        <w:spacing w:line="360" w:lineRule="auto"/>
        <w:jc w:val="center"/>
        <w:rPr>
          <w:rFonts w:ascii="Times New Roman Regular" w:hAnsi="Times New Roman Regular" w:cs="Times New Roman Regular" w:hint="eastAsia"/>
          <w:sz w:val="24"/>
          <w:szCs w:val="24"/>
        </w:rPr>
      </w:pPr>
    </w:p>
    <w:p w14:paraId="2E29EC93" w14:textId="5106CF52"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5A9BDD90" wp14:editId="0EDDAD65">
            <wp:extent cx="4959905" cy="564959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t="544" b="12930"/>
                    <a:stretch/>
                  </pic:blipFill>
                  <pic:spPr bwMode="auto">
                    <a:xfrm>
                      <a:off x="0" y="0"/>
                      <a:ext cx="4961050" cy="5650899"/>
                    </a:xfrm>
                    <a:prstGeom prst="rect">
                      <a:avLst/>
                    </a:prstGeom>
                    <a:ln>
                      <a:noFill/>
                    </a:ln>
                    <a:extLst>
                      <a:ext uri="{53640926-AAD7-44D8-BBD7-CCE9431645EC}">
                        <a14:shadowObscured xmlns:a14="http://schemas.microsoft.com/office/drawing/2010/main"/>
                      </a:ext>
                    </a:extLst>
                  </pic:spPr>
                </pic:pic>
              </a:graphicData>
            </a:graphic>
          </wp:inline>
        </w:drawing>
      </w:r>
    </w:p>
    <w:p w14:paraId="53DC61E4"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CFC5308" w14:textId="77777777" w:rsidR="00566DB4" w:rsidRPr="001B48E5" w:rsidRDefault="00566DB4" w:rsidP="00747A48">
      <w:pPr>
        <w:spacing w:line="360" w:lineRule="auto"/>
        <w:rPr>
          <w:rFonts w:ascii="Times New Roman Regular" w:hAnsi="Times New Roman Regular" w:cs="Times New Roman Regular" w:hint="eastAsia"/>
          <w:sz w:val="24"/>
          <w:szCs w:val="24"/>
        </w:rPr>
      </w:pPr>
    </w:p>
    <w:sectPr w:rsidR="00566DB4" w:rsidRPr="001B48E5" w:rsidSect="00C56F7A">
      <w:pgSz w:w="12240" w:h="15840"/>
      <w:pgMar w:top="1440" w:right="1440" w:bottom="1440" w:left="1440" w:header="720" w:footer="720" w:gutter="0"/>
      <w:pgNumType w:fmt="upperRoman"/>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8F23D8" w14:textId="77777777" w:rsidR="00134FAC" w:rsidRDefault="00134FAC">
      <w:pPr>
        <w:spacing w:line="240" w:lineRule="auto"/>
      </w:pPr>
      <w:r>
        <w:separator/>
      </w:r>
    </w:p>
  </w:endnote>
  <w:endnote w:type="continuationSeparator" w:id="0">
    <w:p w14:paraId="0820D19A" w14:textId="77777777" w:rsidR="00134FAC" w:rsidRDefault="00134F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
    <w:panose1 w:val="02020603050405020304"/>
    <w:charset w:val="00"/>
    <w:family w:val="roman"/>
    <w:pitch w:val="variable"/>
    <w:sig w:usb0="E0002AFF" w:usb1="C0007843" w:usb2="00000009" w:usb3="00000000" w:csb0="000001FF" w:csb1="00000000"/>
  </w:font>
  <w:font w:name="Symbol">
    <w:altName w:val="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DengXian Light">
    <w:charset w:val="86"/>
    <w:family w:val="auto"/>
    <w:pitch w:val="variable"/>
    <w:sig w:usb0="A00002BF" w:usb1="38CF7CFA" w:usb2="00000016" w:usb3="00000000" w:csb0="0004000F" w:csb1="00000000"/>
  </w:font>
  <w:font w:name="Helvetica Neue">
    <w:charset w:val="00"/>
    <w:family w:val="auto"/>
    <w:pitch w:val="default"/>
  </w:font>
  <w:font w:name="Segoe UI">
    <w:panose1 w:val="020B0502040204020203"/>
    <w:charset w:val="00"/>
    <w:family w:val="swiss"/>
    <w:pitch w:val="variable"/>
    <w:sig w:usb0="E4002EFF" w:usb1="C000E47F" w:usb2="00000009" w:usb3="00000000" w:csb0="000001FF" w:csb1="00000000"/>
  </w:font>
  <w:font w:name="Times New Roman Regular">
    <w:altName w:val="Times New Roman"/>
    <w:charset w:val="00"/>
    <w:family w:val="auto"/>
    <w:pitch w:val="default"/>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DejaVu Math TeX Gyre">
    <w:altName w:val="Calibri"/>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3D68B" w14:textId="5A78088B" w:rsidR="00291190" w:rsidRDefault="00291190">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55B41" w14:textId="77777777" w:rsidR="00291190" w:rsidRDefault="00291190">
    <w:pPr>
      <w:pStyle w:val="Footer"/>
      <w:rPr>
        <w:rFonts w:ascii="Times New Roman" w:hAnsi="Times New Roman" w:cs="Times New Roman"/>
        <w:sz w:val="24"/>
        <w:szCs w:val="24"/>
      </w:rPr>
    </w:pPr>
    <w:r>
      <w:rPr>
        <w:rFonts w:ascii="Times New Roman" w:hAnsi="Times New Roman" w:cs="Times New Roman"/>
        <w:sz w:val="24"/>
        <w:szCs w:val="24"/>
      </w:rPr>
      <w:t>Ammar Raneez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6DFB41" w14:textId="77777777" w:rsidR="00291190" w:rsidRDefault="00291190">
    <w:pPr>
      <w:pStyle w:val="Footer"/>
      <w:rPr>
        <w:rFonts w:ascii="Times New Roman" w:hAnsi="Times New Roman" w:cs="Times New Roman"/>
        <w:sz w:val="24"/>
        <w:szCs w:val="24"/>
      </w:rPr>
    </w:pPr>
    <w:r>
      <w:rPr>
        <w:rFonts w:ascii="Times New Roman" w:hAnsi="Times New Roman" w:cs="Times New Roman"/>
        <w:sz w:val="24"/>
        <w:szCs w:val="24"/>
      </w:rPr>
      <w:t>Ammar Raneez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6F5CCE" w14:textId="77777777" w:rsidR="00291190" w:rsidRPr="00463629" w:rsidRDefault="00291190">
    <w:pPr>
      <w:pStyle w:val="Footer"/>
      <w:rPr>
        <w:rFonts w:ascii="Times New Roman" w:hAnsi="Times New Roman" w:cs="Times New Roman"/>
        <w:sz w:val="24"/>
        <w:szCs w:val="24"/>
      </w:rPr>
    </w:pPr>
    <w:r>
      <w:rPr>
        <w:rFonts w:ascii="Times New Roman" w:hAnsi="Times New Roman" w:cs="Times New Roman"/>
        <w:sz w:val="24"/>
        <w:szCs w:val="24"/>
      </w:rPr>
      <w:t xml:space="preserve">Nazhim Kalam </w:t>
    </w:r>
    <w:r w:rsidRPr="00F50116">
      <w:rPr>
        <w:rFonts w:ascii="Times New Roman" w:hAnsi="Times New Roman" w:cs="Times New Roman"/>
        <w:sz w:val="24"/>
        <w:szCs w:val="24"/>
      </w:rPr>
      <w:t>| W176</w:t>
    </w:r>
    <w:r>
      <w:rPr>
        <w:rFonts w:ascii="Times New Roman" w:hAnsi="Times New Roman" w:cs="Times New Roman"/>
        <w:sz w:val="24"/>
        <w:szCs w:val="24"/>
      </w:rPr>
      <w:t>1265</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28A99" w14:textId="2B7113B4" w:rsidR="00291190" w:rsidRPr="00463629" w:rsidRDefault="00291190">
    <w:pPr>
      <w:pStyle w:val="Footer"/>
      <w:rPr>
        <w:rFonts w:ascii="Times New Roman" w:hAnsi="Times New Roman" w:cs="Times New Roman"/>
        <w:sz w:val="24"/>
        <w:szCs w:val="24"/>
      </w:rPr>
    </w:pPr>
    <w:r>
      <w:rPr>
        <w:rFonts w:ascii="Times New Roman" w:hAnsi="Times New Roman" w:cs="Times New Roman"/>
        <w:sz w:val="24"/>
        <w:szCs w:val="24"/>
      </w:rPr>
      <w:t>Nazhim Kalam</w:t>
    </w:r>
    <w:r w:rsidRPr="00463629">
      <w:rPr>
        <w:rFonts w:ascii="Times New Roman" w:hAnsi="Times New Roman" w:cs="Times New Roman"/>
        <w:sz w:val="24"/>
        <w:szCs w:val="24"/>
      </w:rPr>
      <w:t xml:space="preserve"> | W1761196</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033DDF" w14:textId="77777777" w:rsidR="00134FAC" w:rsidRDefault="00134FAC">
      <w:pPr>
        <w:spacing w:after="0"/>
      </w:pPr>
      <w:r>
        <w:separator/>
      </w:r>
    </w:p>
  </w:footnote>
  <w:footnote w:type="continuationSeparator" w:id="0">
    <w:p w14:paraId="3629F294" w14:textId="77777777" w:rsidR="00134FAC" w:rsidRDefault="00134FA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E24A2" w14:textId="077D3DE3" w:rsidR="00291190" w:rsidRDefault="0029119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Thesis</w:t>
    </w:r>
  </w:p>
  <w:p w14:paraId="23AF184D" w14:textId="77777777" w:rsidR="00291190" w:rsidRDefault="00291190">
    <w:pPr>
      <w:pStyle w:val="Header"/>
      <w:rPr>
        <w:rFonts w:ascii="Times New Roman" w:hAnsi="Times New Roman" w:cs="Times New Roman"/>
        <w:sz w:val="24"/>
        <w:szCs w:val="2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4F8AE" w14:textId="433A2943" w:rsidR="00291190" w:rsidRDefault="0029119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4B2E392E" w14:textId="77777777" w:rsidR="00291190" w:rsidRDefault="00291190">
    <w:pPr>
      <w:pStyle w:val="Header"/>
      <w:rPr>
        <w:rFonts w:ascii="Times New Roman" w:hAnsi="Times New Roman" w:cs="Times New Roman"/>
        <w:sz w:val="24"/>
        <w:szCs w:val="24"/>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6F412" w14:textId="1A7BF609" w:rsidR="00291190" w:rsidRDefault="0029119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SLEP</w:t>
    </w:r>
  </w:p>
  <w:p w14:paraId="21DB9867" w14:textId="77777777" w:rsidR="00291190" w:rsidRDefault="00291190">
    <w:pPr>
      <w:pStyle w:val="Header"/>
      <w:rPr>
        <w:rFonts w:ascii="Times New Roman" w:hAnsi="Times New Roman" w:cs="Times New Roman"/>
        <w:sz w:val="24"/>
        <w:szCs w:val="24"/>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CA0B7" w14:textId="48C6AE44" w:rsidR="00291190" w:rsidRDefault="0029119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31FDD06E" w14:textId="77777777" w:rsidR="00291190" w:rsidRDefault="00291190">
    <w:pPr>
      <w:pStyle w:val="Header"/>
      <w:rPr>
        <w:rFonts w:ascii="Times New Roman" w:hAnsi="Times New Roman" w:cs="Times New Roman"/>
        <w:sz w:val="24"/>
        <w:szCs w:val="24"/>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28914" w14:textId="1250F855" w:rsidR="00291190" w:rsidRDefault="0029119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1497CDBC" w14:textId="77777777" w:rsidR="00291190" w:rsidRDefault="00291190">
    <w:pPr>
      <w:pStyle w:val="Header"/>
      <w:rPr>
        <w:rFonts w:ascii="Times New Roman" w:hAnsi="Times New Roman" w:cs="Times New Roman"/>
        <w:sz w:val="24"/>
        <w:szCs w:val="24"/>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8742A" w14:textId="6890A4C6" w:rsidR="00291190" w:rsidRDefault="0029119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70A3856D" w14:textId="77777777" w:rsidR="00291190" w:rsidRDefault="00291190">
    <w:pPr>
      <w:pStyle w:val="Header"/>
      <w:rPr>
        <w:rFonts w:ascii="Times New Roman" w:hAnsi="Times New Roman" w:cs="Times New Roman"/>
        <w:sz w:val="24"/>
        <w:szCs w:val="24"/>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6FFF9" w14:textId="244DC730" w:rsidR="00291190" w:rsidRDefault="0029119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0FA86A25" w14:textId="77777777" w:rsidR="00291190" w:rsidRDefault="00291190">
    <w:pPr>
      <w:pStyle w:val="Header"/>
      <w:rPr>
        <w:rFonts w:ascii="Times New Roman" w:hAnsi="Times New Roman" w:cs="Times New Roman"/>
        <w:sz w:val="24"/>
        <w:szCs w:val="24"/>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773C2" w14:textId="252B3428" w:rsidR="00291190" w:rsidRDefault="0029119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 xml:space="preserve"> Testing</w:t>
    </w:r>
  </w:p>
  <w:p w14:paraId="4976E5EB" w14:textId="77777777" w:rsidR="00291190" w:rsidRDefault="00291190">
    <w:pPr>
      <w:pStyle w:val="Header"/>
      <w:rPr>
        <w:rFonts w:ascii="Times New Roman" w:hAnsi="Times New Roman" w:cs="Times New Roman"/>
        <w:sz w:val="24"/>
        <w:szCs w:val="24"/>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D29F7" w14:textId="18EE88D2" w:rsidR="00291190" w:rsidRDefault="0029119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Testing</w:t>
    </w:r>
  </w:p>
  <w:p w14:paraId="659B8AA0" w14:textId="77777777" w:rsidR="00291190" w:rsidRDefault="00291190">
    <w:pPr>
      <w:pStyle w:val="Header"/>
      <w:rPr>
        <w:rFonts w:ascii="Times New Roman" w:hAnsi="Times New Roman" w:cs="Times New Roman"/>
        <w:sz w:val="24"/>
        <w:szCs w:val="24"/>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374C1" w14:textId="48533ED4" w:rsidR="00291190" w:rsidRDefault="0029119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3F3D8109" w14:textId="77777777" w:rsidR="00291190" w:rsidRDefault="00291190">
    <w:pPr>
      <w:pStyle w:val="Header"/>
      <w:rPr>
        <w:rFonts w:ascii="Times New Roman" w:hAnsi="Times New Roman" w:cs="Times New Roman"/>
        <w:sz w:val="24"/>
        <w:szCs w:val="24"/>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213C08" w14:textId="5AD2C16D" w:rsidR="00291190" w:rsidRDefault="0029119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54BAC6FD" w14:textId="77777777" w:rsidR="00291190" w:rsidRDefault="00291190">
    <w:pPr>
      <w:pStyle w:val="Head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4CFBF" w14:textId="77777777" w:rsidR="00291190" w:rsidRDefault="0029119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Pr>
        <w:rFonts w:ascii="Times New Roman" w:hAnsi="Times New Roman" w:cs="Times New Roman"/>
        <w:color w:val="404040" w:themeColor="text1" w:themeTint="BF"/>
        <w:sz w:val="24"/>
        <w:szCs w:val="24"/>
      </w:rPr>
      <w:ptab w:relativeTo="margin" w:alignment="center" w:leader="none"/>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Project Proposal</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97112" w14:textId="1F83E1FA" w:rsidR="00291190" w:rsidRDefault="0029119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5A9933A9" w14:textId="77777777" w:rsidR="00291190" w:rsidRDefault="00291190">
    <w:pPr>
      <w:pStyle w:val="Header"/>
      <w:rPr>
        <w:rFonts w:ascii="Times New Roman" w:hAnsi="Times New Roman" w:cs="Times New Roman"/>
        <w:sz w:val="24"/>
        <w:szCs w:val="24"/>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6578A" w14:textId="654B7F36" w:rsidR="00291190" w:rsidRDefault="0029119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1762F928" w14:textId="77777777" w:rsidR="00291190" w:rsidRDefault="00291190">
    <w:pPr>
      <w:pStyle w:val="Header"/>
      <w:rPr>
        <w:rFonts w:ascii="Times New Roman" w:hAnsi="Times New Roman" w:cs="Times New Roman"/>
        <w:sz w:val="24"/>
        <w:szCs w:val="24"/>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F8689" w14:textId="2B434077" w:rsidR="00291190" w:rsidRDefault="0029119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Dissertation</w:t>
    </w:r>
  </w:p>
  <w:p w14:paraId="4A4ABC51" w14:textId="77777777" w:rsidR="00291190" w:rsidRDefault="00291190">
    <w:pPr>
      <w:pStyle w:val="Header"/>
      <w:rPr>
        <w:rFonts w:ascii="Times New Roman" w:hAnsi="Times New Roman" w:cs="Times New Roman"/>
        <w:sz w:val="24"/>
        <w:szCs w:val="24"/>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41BAA" w14:textId="53DAB42F" w:rsidR="00291190" w:rsidRDefault="0029119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t xml:space="preserve">    </w:t>
    </w:r>
    <w:r>
      <w:rPr>
        <w:rFonts w:ascii="Times New Roman" w:hAnsi="Times New Roman" w:cs="Times New Roman"/>
        <w:sz w:val="24"/>
        <w:szCs w:val="24"/>
      </w:rPr>
      <w:t>Dissertation</w:t>
    </w:r>
  </w:p>
  <w:p w14:paraId="168CFBDB" w14:textId="77777777" w:rsidR="00291190" w:rsidRDefault="00291190">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A9690" w14:textId="5ED9C561" w:rsidR="00291190" w:rsidRDefault="0029119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5894C4D3" w14:textId="77777777" w:rsidR="00291190" w:rsidRDefault="00291190">
    <w:pPr>
      <w:pStyle w:val="Header"/>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85D82" w14:textId="7A91E206" w:rsidR="00291190" w:rsidRDefault="0029119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068FE19C" w14:textId="77777777" w:rsidR="00291190" w:rsidRDefault="00291190">
    <w:pPr>
      <w:pStyle w:val="Header"/>
      <w:rPr>
        <w:rFonts w:ascii="Times New Roman" w:hAnsi="Times New Roman" w:cs="Times New Roman"/>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617D7B" w14:textId="5747217A" w:rsidR="00291190" w:rsidRPr="009774B4" w:rsidRDefault="00291190" w:rsidP="00926A0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Generalized Text Summarization System using Optimized Transformers</w:t>
    </w:r>
    <w:r>
      <w:rPr>
        <w:rFonts w:ascii="Times New Roman" w:hAnsi="Times New Roman" w:cs="Times New Roman"/>
        <w:color w:val="404040" w:themeColor="text1" w:themeTint="BF"/>
        <w:sz w:val="24"/>
        <w:szCs w:val="24"/>
      </w:rPr>
      <w:tab/>
      <w:t>LR</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28E9F" w14:textId="2D9CA025" w:rsidR="00291190" w:rsidRPr="005E2C25" w:rsidRDefault="0029119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LR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C738B" w14:textId="58FBDCB0" w:rsidR="00291190" w:rsidRDefault="0029119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342EA896" w14:textId="77777777" w:rsidR="00291190" w:rsidRPr="003C6E3B" w:rsidRDefault="00291190">
    <w:pPr>
      <w:pStyle w:val="Header"/>
      <w:rPr>
        <w:rFonts w:ascii="Times New Roman" w:hAnsi="Times New Roman" w:cs="Times New Roman"/>
        <w:sz w:val="24"/>
        <w:szCs w:val="24"/>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CD48D" w14:textId="205C8976" w:rsidR="00291190" w:rsidRDefault="0029119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73D2BB03" w14:textId="77777777" w:rsidR="00291190" w:rsidRPr="005E2C25" w:rsidRDefault="00291190">
    <w:pPr>
      <w:pStyle w:val="Header"/>
      <w:rPr>
        <w:rFonts w:ascii="Times New Roman" w:hAnsi="Times New Roman" w:cs="Times New Roman"/>
        <w:sz w:val="24"/>
        <w:szCs w:val="24"/>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1653C" w14:textId="6D916E49" w:rsidR="00291190" w:rsidRDefault="0029119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7FDEB086" w14:textId="77777777" w:rsidR="00291190" w:rsidRDefault="00291190">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2FD"/>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24BD7"/>
    <w:multiLevelType w:val="hybridMultilevel"/>
    <w:tmpl w:val="356E3F7A"/>
    <w:lvl w:ilvl="0" w:tplc="4E1614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51A3E54"/>
    <w:multiLevelType w:val="hybridMultilevel"/>
    <w:tmpl w:val="E5A464F0"/>
    <w:lvl w:ilvl="0" w:tplc="7880342E">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525FBF"/>
    <w:multiLevelType w:val="hybridMultilevel"/>
    <w:tmpl w:val="E4A8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85010A"/>
    <w:multiLevelType w:val="hybridMultilevel"/>
    <w:tmpl w:val="77A448D2"/>
    <w:lvl w:ilvl="0" w:tplc="75BE9E24">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927C4A"/>
    <w:multiLevelType w:val="hybridMultilevel"/>
    <w:tmpl w:val="E5E66324"/>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087632"/>
    <w:multiLevelType w:val="hybridMultilevel"/>
    <w:tmpl w:val="4FF8598C"/>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232955"/>
    <w:multiLevelType w:val="hybridMultilevel"/>
    <w:tmpl w:val="732E3A7A"/>
    <w:lvl w:ilvl="0" w:tplc="4D54F124">
      <w:start w:val="1"/>
      <w:numFmt w:val="lowerLetter"/>
      <w:lvlText w:val="%1)"/>
      <w:lvlJc w:val="left"/>
      <w:pPr>
        <w:ind w:left="135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AD30C7A"/>
    <w:multiLevelType w:val="multilevel"/>
    <w:tmpl w:val="E31686A6"/>
    <w:lvl w:ilvl="0">
      <w:start w:val="1"/>
      <w:numFmt w:val="decimal"/>
      <w:lvlText w:val="%1."/>
      <w:lvlJc w:val="left"/>
      <w:pPr>
        <w:ind w:left="720" w:hanging="360"/>
      </w:pPr>
      <w:rPr>
        <w:rFonts w:hint="default"/>
      </w:rPr>
    </w:lvl>
    <w:lvl w:ilvl="1">
      <w:start w:val="9"/>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EF9451A"/>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A33E18"/>
    <w:multiLevelType w:val="multilevel"/>
    <w:tmpl w:val="33A33E18"/>
    <w:lvl w:ilvl="0">
      <w:start w:val="1"/>
      <w:numFmt w:val="decimal"/>
      <w:lvlText w:val="EF%1."/>
      <w:lvlJc w:val="left"/>
      <w:pPr>
        <w:ind w:left="648" w:hanging="50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67320FF"/>
    <w:multiLevelType w:val="hybridMultilevel"/>
    <w:tmpl w:val="6B262DB8"/>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630D58"/>
    <w:multiLevelType w:val="hybridMultilevel"/>
    <w:tmpl w:val="C6761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E56B45"/>
    <w:multiLevelType w:val="hybridMultilevel"/>
    <w:tmpl w:val="E63AE326"/>
    <w:lvl w:ilvl="0" w:tplc="04090017">
      <w:start w:val="1"/>
      <w:numFmt w:val="lowerLetter"/>
      <w:lvlText w:val="%1)"/>
      <w:lvlJc w:val="left"/>
      <w:pPr>
        <w:ind w:left="126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4" w15:restartNumberingAfterBreak="0">
    <w:nsid w:val="455479C3"/>
    <w:multiLevelType w:val="multilevel"/>
    <w:tmpl w:val="BE44DB78"/>
    <w:lvl w:ilvl="0">
      <w:start w:val="1"/>
      <w:numFmt w:val="bullet"/>
      <w:lvlText w:val=""/>
      <w:lvlJc w:val="left"/>
      <w:pPr>
        <w:ind w:left="162" w:hanging="72"/>
      </w:pPr>
      <w:rPr>
        <w:rFonts w:ascii="Symbol" w:hAnsi="Symbol" w:hint="default"/>
      </w:rPr>
    </w:lvl>
    <w:lvl w:ilvl="1">
      <w:start w:val="1"/>
      <w:numFmt w:val="bullet"/>
      <w:lvlText w:val="o"/>
      <w:lvlJc w:val="left"/>
      <w:pPr>
        <w:ind w:left="1026" w:hanging="360"/>
      </w:pPr>
      <w:rPr>
        <w:rFonts w:ascii="Courier New" w:hAnsi="Courier New" w:cs="Courier New" w:hint="default"/>
      </w:rPr>
    </w:lvl>
    <w:lvl w:ilvl="2">
      <w:start w:val="1"/>
      <w:numFmt w:val="bullet"/>
      <w:lvlText w:val=""/>
      <w:lvlJc w:val="left"/>
      <w:pPr>
        <w:ind w:left="1746" w:hanging="360"/>
      </w:pPr>
      <w:rPr>
        <w:rFonts w:ascii="Wingdings" w:hAnsi="Wingdings" w:hint="default"/>
      </w:rPr>
    </w:lvl>
    <w:lvl w:ilvl="3">
      <w:start w:val="1"/>
      <w:numFmt w:val="bullet"/>
      <w:lvlText w:val=""/>
      <w:lvlJc w:val="left"/>
      <w:pPr>
        <w:ind w:left="2466" w:hanging="360"/>
      </w:pPr>
      <w:rPr>
        <w:rFonts w:ascii="Symbol" w:hAnsi="Symbol" w:hint="default"/>
      </w:rPr>
    </w:lvl>
    <w:lvl w:ilvl="4">
      <w:start w:val="1"/>
      <w:numFmt w:val="bullet"/>
      <w:lvlText w:val="o"/>
      <w:lvlJc w:val="left"/>
      <w:pPr>
        <w:ind w:left="3186" w:hanging="360"/>
      </w:pPr>
      <w:rPr>
        <w:rFonts w:ascii="Courier New" w:hAnsi="Courier New" w:cs="Courier New" w:hint="default"/>
      </w:rPr>
    </w:lvl>
    <w:lvl w:ilvl="5">
      <w:start w:val="1"/>
      <w:numFmt w:val="bullet"/>
      <w:lvlText w:val=""/>
      <w:lvlJc w:val="left"/>
      <w:pPr>
        <w:ind w:left="3906" w:hanging="360"/>
      </w:pPr>
      <w:rPr>
        <w:rFonts w:ascii="Wingdings" w:hAnsi="Wingdings" w:hint="default"/>
      </w:rPr>
    </w:lvl>
    <w:lvl w:ilvl="6">
      <w:start w:val="1"/>
      <w:numFmt w:val="bullet"/>
      <w:lvlText w:val=""/>
      <w:lvlJc w:val="left"/>
      <w:pPr>
        <w:ind w:left="4626" w:hanging="360"/>
      </w:pPr>
      <w:rPr>
        <w:rFonts w:ascii="Symbol" w:hAnsi="Symbol" w:hint="default"/>
      </w:rPr>
    </w:lvl>
    <w:lvl w:ilvl="7">
      <w:start w:val="1"/>
      <w:numFmt w:val="bullet"/>
      <w:lvlText w:val="o"/>
      <w:lvlJc w:val="left"/>
      <w:pPr>
        <w:ind w:left="5346" w:hanging="360"/>
      </w:pPr>
      <w:rPr>
        <w:rFonts w:ascii="Courier New" w:hAnsi="Courier New" w:cs="Courier New" w:hint="default"/>
      </w:rPr>
    </w:lvl>
    <w:lvl w:ilvl="8">
      <w:start w:val="1"/>
      <w:numFmt w:val="bullet"/>
      <w:lvlText w:val=""/>
      <w:lvlJc w:val="left"/>
      <w:pPr>
        <w:ind w:left="6066" w:hanging="360"/>
      </w:pPr>
      <w:rPr>
        <w:rFonts w:ascii="Wingdings" w:hAnsi="Wingdings" w:hint="default"/>
      </w:rPr>
    </w:lvl>
  </w:abstractNum>
  <w:abstractNum w:abstractNumId="15" w15:restartNumberingAfterBreak="0">
    <w:nsid w:val="463D52C6"/>
    <w:multiLevelType w:val="hybridMultilevel"/>
    <w:tmpl w:val="97F4E870"/>
    <w:lvl w:ilvl="0" w:tplc="0530647E">
      <w:start w:val="1"/>
      <w:numFmt w:val="decimal"/>
      <w:lvlText w:val="%1."/>
      <w:lvlJc w:val="left"/>
      <w:pPr>
        <w:ind w:left="72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6" w15:restartNumberingAfterBreak="0">
    <w:nsid w:val="4C6B7C19"/>
    <w:multiLevelType w:val="multilevel"/>
    <w:tmpl w:val="4C6B7C19"/>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FB64F78"/>
    <w:multiLevelType w:val="hybridMultilevel"/>
    <w:tmpl w:val="91808386"/>
    <w:lvl w:ilvl="0" w:tplc="87309B2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4FBB7D59"/>
    <w:multiLevelType w:val="hybridMultilevel"/>
    <w:tmpl w:val="3BA0ED10"/>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4A8661B"/>
    <w:multiLevelType w:val="hybridMultilevel"/>
    <w:tmpl w:val="F034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C8F3679"/>
    <w:multiLevelType w:val="multilevel"/>
    <w:tmpl w:val="BE44DB78"/>
    <w:lvl w:ilvl="0">
      <w:start w:val="1"/>
      <w:numFmt w:val="bullet"/>
      <w:lvlText w:val=""/>
      <w:lvlJc w:val="left"/>
      <w:pPr>
        <w:ind w:left="72" w:hanging="72"/>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63807D79"/>
    <w:multiLevelType w:val="multilevel"/>
    <w:tmpl w:val="63807D79"/>
    <w:lvl w:ilvl="0">
      <w:start w:val="1"/>
      <w:numFmt w:val="bullet"/>
      <w:lvlText w:val=""/>
      <w:lvlJc w:val="left"/>
      <w:pPr>
        <w:ind w:left="63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65EF4891"/>
    <w:multiLevelType w:val="multilevel"/>
    <w:tmpl w:val="65EF4891"/>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8C80692"/>
    <w:multiLevelType w:val="hybridMultilevel"/>
    <w:tmpl w:val="B128E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8CC35C7"/>
    <w:multiLevelType w:val="multilevel"/>
    <w:tmpl w:val="68CC35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6ADD7FF0"/>
    <w:multiLevelType w:val="multilevel"/>
    <w:tmpl w:val="6ADD7F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72283D95"/>
    <w:multiLevelType w:val="hybridMultilevel"/>
    <w:tmpl w:val="70AE55E4"/>
    <w:lvl w:ilvl="0" w:tplc="0409000F">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7" w15:restartNumberingAfterBreak="0">
    <w:nsid w:val="79E16F59"/>
    <w:multiLevelType w:val="hybridMultilevel"/>
    <w:tmpl w:val="7A243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D370257"/>
    <w:multiLevelType w:val="hybridMultilevel"/>
    <w:tmpl w:val="5E9CDBEE"/>
    <w:lvl w:ilvl="0" w:tplc="EC4EEC2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25"/>
  </w:num>
  <w:num w:numId="2">
    <w:abstractNumId w:val="16"/>
  </w:num>
  <w:num w:numId="3">
    <w:abstractNumId w:val="10"/>
  </w:num>
  <w:num w:numId="4">
    <w:abstractNumId w:val="22"/>
  </w:num>
  <w:num w:numId="5">
    <w:abstractNumId w:val="24"/>
  </w:num>
  <w:num w:numId="6">
    <w:abstractNumId w:val="21"/>
  </w:num>
  <w:num w:numId="7">
    <w:abstractNumId w:val="8"/>
  </w:num>
  <w:num w:numId="8">
    <w:abstractNumId w:val="23"/>
  </w:num>
  <w:num w:numId="9">
    <w:abstractNumId w:val="0"/>
  </w:num>
  <w:num w:numId="10">
    <w:abstractNumId w:val="9"/>
  </w:num>
  <w:num w:numId="11">
    <w:abstractNumId w:val="26"/>
  </w:num>
  <w:num w:numId="12">
    <w:abstractNumId w:val="13"/>
  </w:num>
  <w:num w:numId="13">
    <w:abstractNumId w:val="7"/>
  </w:num>
  <w:num w:numId="14">
    <w:abstractNumId w:val="15"/>
  </w:num>
  <w:num w:numId="15">
    <w:abstractNumId w:val="28"/>
  </w:num>
  <w:num w:numId="16">
    <w:abstractNumId w:val="1"/>
  </w:num>
  <w:num w:numId="17">
    <w:abstractNumId w:val="17"/>
  </w:num>
  <w:num w:numId="18">
    <w:abstractNumId w:val="12"/>
  </w:num>
  <w:num w:numId="19">
    <w:abstractNumId w:val="4"/>
  </w:num>
  <w:num w:numId="20">
    <w:abstractNumId w:val="6"/>
  </w:num>
  <w:num w:numId="21">
    <w:abstractNumId w:val="18"/>
  </w:num>
  <w:num w:numId="22">
    <w:abstractNumId w:val="5"/>
  </w:num>
  <w:num w:numId="23">
    <w:abstractNumId w:val="11"/>
  </w:num>
  <w:num w:numId="24">
    <w:abstractNumId w:val="27"/>
  </w:num>
  <w:num w:numId="25">
    <w:abstractNumId w:val="2"/>
  </w:num>
  <w:num w:numId="26">
    <w:abstractNumId w:val="20"/>
  </w:num>
  <w:num w:numId="27">
    <w:abstractNumId w:val="14"/>
  </w:num>
  <w:num w:numId="28">
    <w:abstractNumId w:val="3"/>
  </w:num>
  <w:num w:numId="29">
    <w:abstractNumId w:val="19"/>
  </w:num>
  <w:numIdMacAtCleanup w:val="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mmar .">
    <w15:presenceInfo w15:providerId="Windows Live" w15:userId="4db5abc376b675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AyNzE3tTQ1NzAwMrRU0lEKTi0uzszPAykwN64FAC61hoctAAAA"/>
  </w:docVars>
  <w:rsids>
    <w:rsidRoot w:val="007F197D"/>
    <w:rsid w:val="8B1EF45B"/>
    <w:rsid w:val="8DBFDA05"/>
    <w:rsid w:val="92E911B9"/>
    <w:rsid w:val="936F53FF"/>
    <w:rsid w:val="97EA3C8E"/>
    <w:rsid w:val="9BFFA9BC"/>
    <w:rsid w:val="9D776394"/>
    <w:rsid w:val="9EFB9190"/>
    <w:rsid w:val="9FBCAEA0"/>
    <w:rsid w:val="A4F8D434"/>
    <w:rsid w:val="A9B770B1"/>
    <w:rsid w:val="AB5D8614"/>
    <w:rsid w:val="ABDF06BE"/>
    <w:rsid w:val="AF6DFBE5"/>
    <w:rsid w:val="B3FF7511"/>
    <w:rsid w:val="B4D4CF0A"/>
    <w:rsid w:val="B6EE962E"/>
    <w:rsid w:val="BA9FB14F"/>
    <w:rsid w:val="BBCBA909"/>
    <w:rsid w:val="BBFFA54A"/>
    <w:rsid w:val="BC7A56A2"/>
    <w:rsid w:val="BC7E719F"/>
    <w:rsid w:val="BDFFD860"/>
    <w:rsid w:val="BF650AD3"/>
    <w:rsid w:val="BF7D5E34"/>
    <w:rsid w:val="BFBA048C"/>
    <w:rsid w:val="BFD57CA2"/>
    <w:rsid w:val="BFDFA7C6"/>
    <w:rsid w:val="BFEAC950"/>
    <w:rsid w:val="BFEEF3E6"/>
    <w:rsid w:val="BFEF29B6"/>
    <w:rsid w:val="BFEF51A3"/>
    <w:rsid w:val="BFFB5A42"/>
    <w:rsid w:val="BFFB5A78"/>
    <w:rsid w:val="BFFC8343"/>
    <w:rsid w:val="C3EF877E"/>
    <w:rsid w:val="C63E73A9"/>
    <w:rsid w:val="C6C6A0FF"/>
    <w:rsid w:val="CF6FC7BB"/>
    <w:rsid w:val="CFDD8905"/>
    <w:rsid w:val="CFE3082D"/>
    <w:rsid w:val="D67B1D2A"/>
    <w:rsid w:val="D67F944B"/>
    <w:rsid w:val="D729BD44"/>
    <w:rsid w:val="DAFFDAAD"/>
    <w:rsid w:val="DB730AB7"/>
    <w:rsid w:val="DBB63F50"/>
    <w:rsid w:val="DBFF41C7"/>
    <w:rsid w:val="DEBFB098"/>
    <w:rsid w:val="DEF78C5F"/>
    <w:rsid w:val="DF5FCFB6"/>
    <w:rsid w:val="DF9BA742"/>
    <w:rsid w:val="DFEF85CB"/>
    <w:rsid w:val="E3F52D33"/>
    <w:rsid w:val="E67D87DC"/>
    <w:rsid w:val="E6F74374"/>
    <w:rsid w:val="E7AB96D1"/>
    <w:rsid w:val="E7F7F402"/>
    <w:rsid w:val="E9FB4114"/>
    <w:rsid w:val="EA75CDBE"/>
    <w:rsid w:val="EB7D6764"/>
    <w:rsid w:val="EBF5BCAB"/>
    <w:rsid w:val="EBFF6BB3"/>
    <w:rsid w:val="ED77977A"/>
    <w:rsid w:val="ED7B956C"/>
    <w:rsid w:val="EEFF24D3"/>
    <w:rsid w:val="EF2E45DC"/>
    <w:rsid w:val="EF67FC8C"/>
    <w:rsid w:val="EF7F4C14"/>
    <w:rsid w:val="EFDD5354"/>
    <w:rsid w:val="EFFFB124"/>
    <w:rsid w:val="F1B35049"/>
    <w:rsid w:val="F1BEDF04"/>
    <w:rsid w:val="F1FF7485"/>
    <w:rsid w:val="F2495DC4"/>
    <w:rsid w:val="F2F98B33"/>
    <w:rsid w:val="F477FBAE"/>
    <w:rsid w:val="F5BED314"/>
    <w:rsid w:val="F5F29ED2"/>
    <w:rsid w:val="F6F77F23"/>
    <w:rsid w:val="F6FF1624"/>
    <w:rsid w:val="F7BBFAED"/>
    <w:rsid w:val="F7FF0876"/>
    <w:rsid w:val="F7FFF842"/>
    <w:rsid w:val="F87D32E7"/>
    <w:rsid w:val="F9E752EF"/>
    <w:rsid w:val="F9FFA885"/>
    <w:rsid w:val="FA754835"/>
    <w:rsid w:val="FB27E220"/>
    <w:rsid w:val="FB5FDA5E"/>
    <w:rsid w:val="FB6FFB33"/>
    <w:rsid w:val="FB7713F6"/>
    <w:rsid w:val="FBF534ED"/>
    <w:rsid w:val="FBFE31ED"/>
    <w:rsid w:val="FCB7C19B"/>
    <w:rsid w:val="FCFC84FF"/>
    <w:rsid w:val="FCFFD1A5"/>
    <w:rsid w:val="FD777D1C"/>
    <w:rsid w:val="FDA90EBA"/>
    <w:rsid w:val="FDD54064"/>
    <w:rsid w:val="FDE3232F"/>
    <w:rsid w:val="FDEFD4B9"/>
    <w:rsid w:val="FE3B87D8"/>
    <w:rsid w:val="FE7F4CAB"/>
    <w:rsid w:val="FE7F91F3"/>
    <w:rsid w:val="FED42FE2"/>
    <w:rsid w:val="FEEBEBC9"/>
    <w:rsid w:val="FEFAF32A"/>
    <w:rsid w:val="FF1ED6B4"/>
    <w:rsid w:val="FF5FD561"/>
    <w:rsid w:val="FF77C75D"/>
    <w:rsid w:val="FF9702FC"/>
    <w:rsid w:val="FFAF7E6A"/>
    <w:rsid w:val="FFB72E8F"/>
    <w:rsid w:val="FFBAC67F"/>
    <w:rsid w:val="FFBF4362"/>
    <w:rsid w:val="FFC3987E"/>
    <w:rsid w:val="FFD7DD8F"/>
    <w:rsid w:val="FFE7F1D4"/>
    <w:rsid w:val="FFEB4F4A"/>
    <w:rsid w:val="FFFF637E"/>
    <w:rsid w:val="FFFF8564"/>
    <w:rsid w:val="FFFFF690"/>
    <w:rsid w:val="00000118"/>
    <w:rsid w:val="000003BA"/>
    <w:rsid w:val="0000046B"/>
    <w:rsid w:val="000005BC"/>
    <w:rsid w:val="00000C18"/>
    <w:rsid w:val="0000101A"/>
    <w:rsid w:val="0000159E"/>
    <w:rsid w:val="0000179A"/>
    <w:rsid w:val="00001BEE"/>
    <w:rsid w:val="00001CF5"/>
    <w:rsid w:val="00001D59"/>
    <w:rsid w:val="0000213B"/>
    <w:rsid w:val="00002330"/>
    <w:rsid w:val="000023F1"/>
    <w:rsid w:val="00002696"/>
    <w:rsid w:val="0000286C"/>
    <w:rsid w:val="00002F58"/>
    <w:rsid w:val="0000362A"/>
    <w:rsid w:val="0000364C"/>
    <w:rsid w:val="00003F7D"/>
    <w:rsid w:val="000041A9"/>
    <w:rsid w:val="000041C2"/>
    <w:rsid w:val="00004BE3"/>
    <w:rsid w:val="00005652"/>
    <w:rsid w:val="00005DA5"/>
    <w:rsid w:val="00005E4C"/>
    <w:rsid w:val="000069EE"/>
    <w:rsid w:val="00007156"/>
    <w:rsid w:val="00007187"/>
    <w:rsid w:val="000078B2"/>
    <w:rsid w:val="00007F2A"/>
    <w:rsid w:val="00010906"/>
    <w:rsid w:val="00010A74"/>
    <w:rsid w:val="00010AF6"/>
    <w:rsid w:val="00010C1C"/>
    <w:rsid w:val="0001106E"/>
    <w:rsid w:val="000110D9"/>
    <w:rsid w:val="00011434"/>
    <w:rsid w:val="00012D24"/>
    <w:rsid w:val="00012D59"/>
    <w:rsid w:val="00012ED9"/>
    <w:rsid w:val="00012EF4"/>
    <w:rsid w:val="000130F7"/>
    <w:rsid w:val="000132EB"/>
    <w:rsid w:val="00014357"/>
    <w:rsid w:val="00014639"/>
    <w:rsid w:val="000147CF"/>
    <w:rsid w:val="000147FA"/>
    <w:rsid w:val="00014882"/>
    <w:rsid w:val="00014DE0"/>
    <w:rsid w:val="000152C4"/>
    <w:rsid w:val="000152CD"/>
    <w:rsid w:val="00016E41"/>
    <w:rsid w:val="00017910"/>
    <w:rsid w:val="00017D61"/>
    <w:rsid w:val="000200B7"/>
    <w:rsid w:val="0002013B"/>
    <w:rsid w:val="00020914"/>
    <w:rsid w:val="00020BAE"/>
    <w:rsid w:val="00020C09"/>
    <w:rsid w:val="0002146A"/>
    <w:rsid w:val="00021740"/>
    <w:rsid w:val="000222A8"/>
    <w:rsid w:val="0002243E"/>
    <w:rsid w:val="0002246B"/>
    <w:rsid w:val="000224B7"/>
    <w:rsid w:val="00022968"/>
    <w:rsid w:val="00022AF5"/>
    <w:rsid w:val="00022BAF"/>
    <w:rsid w:val="00022F22"/>
    <w:rsid w:val="00023073"/>
    <w:rsid w:val="00023C6B"/>
    <w:rsid w:val="00023C73"/>
    <w:rsid w:val="00024027"/>
    <w:rsid w:val="00024E32"/>
    <w:rsid w:val="00024E60"/>
    <w:rsid w:val="00024EB0"/>
    <w:rsid w:val="00025132"/>
    <w:rsid w:val="00025314"/>
    <w:rsid w:val="00025643"/>
    <w:rsid w:val="00025735"/>
    <w:rsid w:val="000257F8"/>
    <w:rsid w:val="00025D2C"/>
    <w:rsid w:val="00025E39"/>
    <w:rsid w:val="000264C2"/>
    <w:rsid w:val="00026ED6"/>
    <w:rsid w:val="000271D2"/>
    <w:rsid w:val="00027AB8"/>
    <w:rsid w:val="00027FF6"/>
    <w:rsid w:val="00030C52"/>
    <w:rsid w:val="000312C0"/>
    <w:rsid w:val="0003154A"/>
    <w:rsid w:val="00031633"/>
    <w:rsid w:val="000319B1"/>
    <w:rsid w:val="00031E21"/>
    <w:rsid w:val="000323B6"/>
    <w:rsid w:val="00032542"/>
    <w:rsid w:val="000329A5"/>
    <w:rsid w:val="00032A5B"/>
    <w:rsid w:val="000330F5"/>
    <w:rsid w:val="000333DE"/>
    <w:rsid w:val="000337FA"/>
    <w:rsid w:val="00033AD9"/>
    <w:rsid w:val="0003480D"/>
    <w:rsid w:val="00034E17"/>
    <w:rsid w:val="00034EB0"/>
    <w:rsid w:val="000354D9"/>
    <w:rsid w:val="00035774"/>
    <w:rsid w:val="00035B9B"/>
    <w:rsid w:val="00035C1C"/>
    <w:rsid w:val="0003613A"/>
    <w:rsid w:val="00037042"/>
    <w:rsid w:val="000377C9"/>
    <w:rsid w:val="00037FDA"/>
    <w:rsid w:val="000400E8"/>
    <w:rsid w:val="0004087B"/>
    <w:rsid w:val="00040A32"/>
    <w:rsid w:val="00040D47"/>
    <w:rsid w:val="00040F04"/>
    <w:rsid w:val="000410FF"/>
    <w:rsid w:val="00041AAD"/>
    <w:rsid w:val="00041B8E"/>
    <w:rsid w:val="00041D3D"/>
    <w:rsid w:val="000420AA"/>
    <w:rsid w:val="0004212B"/>
    <w:rsid w:val="000422BB"/>
    <w:rsid w:val="00042526"/>
    <w:rsid w:val="00042C49"/>
    <w:rsid w:val="00043194"/>
    <w:rsid w:val="000438F0"/>
    <w:rsid w:val="00043ED8"/>
    <w:rsid w:val="000443DC"/>
    <w:rsid w:val="000445EA"/>
    <w:rsid w:val="0004461A"/>
    <w:rsid w:val="0004489C"/>
    <w:rsid w:val="00044C08"/>
    <w:rsid w:val="00044D84"/>
    <w:rsid w:val="00044DFF"/>
    <w:rsid w:val="0004513B"/>
    <w:rsid w:val="00045614"/>
    <w:rsid w:val="00045CFC"/>
    <w:rsid w:val="000463C0"/>
    <w:rsid w:val="000464A3"/>
    <w:rsid w:val="000472BB"/>
    <w:rsid w:val="000478F6"/>
    <w:rsid w:val="0004798F"/>
    <w:rsid w:val="00050432"/>
    <w:rsid w:val="000508CA"/>
    <w:rsid w:val="00050DB3"/>
    <w:rsid w:val="0005130D"/>
    <w:rsid w:val="000516B7"/>
    <w:rsid w:val="00051F27"/>
    <w:rsid w:val="000524E7"/>
    <w:rsid w:val="00052D7D"/>
    <w:rsid w:val="00053427"/>
    <w:rsid w:val="00053B1E"/>
    <w:rsid w:val="00053D66"/>
    <w:rsid w:val="000546F9"/>
    <w:rsid w:val="00054DF9"/>
    <w:rsid w:val="0005559E"/>
    <w:rsid w:val="00055AEA"/>
    <w:rsid w:val="00055F44"/>
    <w:rsid w:val="000563C9"/>
    <w:rsid w:val="00056BBB"/>
    <w:rsid w:val="00057258"/>
    <w:rsid w:val="00057974"/>
    <w:rsid w:val="00057A7E"/>
    <w:rsid w:val="00060565"/>
    <w:rsid w:val="00060670"/>
    <w:rsid w:val="000609F8"/>
    <w:rsid w:val="00060B10"/>
    <w:rsid w:val="00060E50"/>
    <w:rsid w:val="000615D4"/>
    <w:rsid w:val="00061666"/>
    <w:rsid w:val="000621F0"/>
    <w:rsid w:val="000625E7"/>
    <w:rsid w:val="00062773"/>
    <w:rsid w:val="000629AC"/>
    <w:rsid w:val="00062AE2"/>
    <w:rsid w:val="00062C9D"/>
    <w:rsid w:val="00063000"/>
    <w:rsid w:val="00063253"/>
    <w:rsid w:val="000636EC"/>
    <w:rsid w:val="00063770"/>
    <w:rsid w:val="00063987"/>
    <w:rsid w:val="0006405C"/>
    <w:rsid w:val="00064236"/>
    <w:rsid w:val="0006459D"/>
    <w:rsid w:val="0006496E"/>
    <w:rsid w:val="00064986"/>
    <w:rsid w:val="000649A6"/>
    <w:rsid w:val="00064AAD"/>
    <w:rsid w:val="00064C5C"/>
    <w:rsid w:val="00064CB0"/>
    <w:rsid w:val="000650B1"/>
    <w:rsid w:val="0006527F"/>
    <w:rsid w:val="000653BD"/>
    <w:rsid w:val="00065497"/>
    <w:rsid w:val="000655E0"/>
    <w:rsid w:val="0006577C"/>
    <w:rsid w:val="000662D3"/>
    <w:rsid w:val="00066343"/>
    <w:rsid w:val="000665E9"/>
    <w:rsid w:val="00066FBE"/>
    <w:rsid w:val="00067557"/>
    <w:rsid w:val="00067965"/>
    <w:rsid w:val="00070106"/>
    <w:rsid w:val="00070183"/>
    <w:rsid w:val="0007024D"/>
    <w:rsid w:val="000704C4"/>
    <w:rsid w:val="000705A1"/>
    <w:rsid w:val="00070B52"/>
    <w:rsid w:val="00070D03"/>
    <w:rsid w:val="00070D88"/>
    <w:rsid w:val="00070E40"/>
    <w:rsid w:val="00071454"/>
    <w:rsid w:val="00071AB0"/>
    <w:rsid w:val="00072AB3"/>
    <w:rsid w:val="00072C65"/>
    <w:rsid w:val="0007382A"/>
    <w:rsid w:val="00073F97"/>
    <w:rsid w:val="0007410F"/>
    <w:rsid w:val="00074241"/>
    <w:rsid w:val="000745EC"/>
    <w:rsid w:val="00074A63"/>
    <w:rsid w:val="00074C2A"/>
    <w:rsid w:val="00075187"/>
    <w:rsid w:val="00075312"/>
    <w:rsid w:val="000755B6"/>
    <w:rsid w:val="00075959"/>
    <w:rsid w:val="00075BDC"/>
    <w:rsid w:val="00075DFA"/>
    <w:rsid w:val="00075E50"/>
    <w:rsid w:val="00075F2E"/>
    <w:rsid w:val="0007601A"/>
    <w:rsid w:val="000764BF"/>
    <w:rsid w:val="00076E84"/>
    <w:rsid w:val="00077D67"/>
    <w:rsid w:val="00077EF3"/>
    <w:rsid w:val="000800F9"/>
    <w:rsid w:val="00080192"/>
    <w:rsid w:val="0008089E"/>
    <w:rsid w:val="00080ADB"/>
    <w:rsid w:val="00080D50"/>
    <w:rsid w:val="00081270"/>
    <w:rsid w:val="00081D39"/>
    <w:rsid w:val="00081FC4"/>
    <w:rsid w:val="000821CE"/>
    <w:rsid w:val="000824CF"/>
    <w:rsid w:val="000825C7"/>
    <w:rsid w:val="0008265F"/>
    <w:rsid w:val="00082CA0"/>
    <w:rsid w:val="00082CE0"/>
    <w:rsid w:val="00082ED8"/>
    <w:rsid w:val="00083BB1"/>
    <w:rsid w:val="00083BF6"/>
    <w:rsid w:val="00084323"/>
    <w:rsid w:val="0008473F"/>
    <w:rsid w:val="00084C86"/>
    <w:rsid w:val="0008504B"/>
    <w:rsid w:val="0008527B"/>
    <w:rsid w:val="00085362"/>
    <w:rsid w:val="00085B38"/>
    <w:rsid w:val="00085B96"/>
    <w:rsid w:val="0008627A"/>
    <w:rsid w:val="000867AA"/>
    <w:rsid w:val="00086DA1"/>
    <w:rsid w:val="00087B47"/>
    <w:rsid w:val="00087B62"/>
    <w:rsid w:val="000902F3"/>
    <w:rsid w:val="00090498"/>
    <w:rsid w:val="000907E8"/>
    <w:rsid w:val="00090A3E"/>
    <w:rsid w:val="00090B06"/>
    <w:rsid w:val="000910A1"/>
    <w:rsid w:val="0009181A"/>
    <w:rsid w:val="00091A54"/>
    <w:rsid w:val="00091B88"/>
    <w:rsid w:val="00092725"/>
    <w:rsid w:val="0009290B"/>
    <w:rsid w:val="0009291F"/>
    <w:rsid w:val="00092D9C"/>
    <w:rsid w:val="00093183"/>
    <w:rsid w:val="00093C87"/>
    <w:rsid w:val="00093E6B"/>
    <w:rsid w:val="00093FB2"/>
    <w:rsid w:val="00094194"/>
    <w:rsid w:val="0009432D"/>
    <w:rsid w:val="000949C2"/>
    <w:rsid w:val="0009528B"/>
    <w:rsid w:val="000955F0"/>
    <w:rsid w:val="00097548"/>
    <w:rsid w:val="00097798"/>
    <w:rsid w:val="00097C37"/>
    <w:rsid w:val="00097CE2"/>
    <w:rsid w:val="000A0363"/>
    <w:rsid w:val="000A03CF"/>
    <w:rsid w:val="000A04B2"/>
    <w:rsid w:val="000A086E"/>
    <w:rsid w:val="000A0962"/>
    <w:rsid w:val="000A0A92"/>
    <w:rsid w:val="000A11D4"/>
    <w:rsid w:val="000A151F"/>
    <w:rsid w:val="000A1CC2"/>
    <w:rsid w:val="000A1D48"/>
    <w:rsid w:val="000A1EFE"/>
    <w:rsid w:val="000A2604"/>
    <w:rsid w:val="000A2787"/>
    <w:rsid w:val="000A2B13"/>
    <w:rsid w:val="000A3FD0"/>
    <w:rsid w:val="000A4391"/>
    <w:rsid w:val="000A445F"/>
    <w:rsid w:val="000A4532"/>
    <w:rsid w:val="000A45A3"/>
    <w:rsid w:val="000A46B7"/>
    <w:rsid w:val="000A4989"/>
    <w:rsid w:val="000A5968"/>
    <w:rsid w:val="000A5F62"/>
    <w:rsid w:val="000A654A"/>
    <w:rsid w:val="000A694F"/>
    <w:rsid w:val="000A76A1"/>
    <w:rsid w:val="000A78D0"/>
    <w:rsid w:val="000A7C4F"/>
    <w:rsid w:val="000A7E48"/>
    <w:rsid w:val="000B023B"/>
    <w:rsid w:val="000B0468"/>
    <w:rsid w:val="000B0928"/>
    <w:rsid w:val="000B0B95"/>
    <w:rsid w:val="000B0BD5"/>
    <w:rsid w:val="000B0D1D"/>
    <w:rsid w:val="000B0EE8"/>
    <w:rsid w:val="000B1751"/>
    <w:rsid w:val="000B1A63"/>
    <w:rsid w:val="000B1F7D"/>
    <w:rsid w:val="000B2116"/>
    <w:rsid w:val="000B2131"/>
    <w:rsid w:val="000B22E0"/>
    <w:rsid w:val="000B3F14"/>
    <w:rsid w:val="000B426E"/>
    <w:rsid w:val="000B4D78"/>
    <w:rsid w:val="000B4E79"/>
    <w:rsid w:val="000B50DC"/>
    <w:rsid w:val="000B51FB"/>
    <w:rsid w:val="000B5CDF"/>
    <w:rsid w:val="000B5E27"/>
    <w:rsid w:val="000B632A"/>
    <w:rsid w:val="000B66F8"/>
    <w:rsid w:val="000B69B2"/>
    <w:rsid w:val="000B77E7"/>
    <w:rsid w:val="000C0A42"/>
    <w:rsid w:val="000C0E81"/>
    <w:rsid w:val="000C135E"/>
    <w:rsid w:val="000C1684"/>
    <w:rsid w:val="000C1D13"/>
    <w:rsid w:val="000C1D69"/>
    <w:rsid w:val="000C1DD6"/>
    <w:rsid w:val="000C1E00"/>
    <w:rsid w:val="000C238C"/>
    <w:rsid w:val="000C24E2"/>
    <w:rsid w:val="000C2952"/>
    <w:rsid w:val="000C2BBE"/>
    <w:rsid w:val="000C2CE9"/>
    <w:rsid w:val="000C2EB2"/>
    <w:rsid w:val="000C2F34"/>
    <w:rsid w:val="000C35C0"/>
    <w:rsid w:val="000C38E2"/>
    <w:rsid w:val="000C3950"/>
    <w:rsid w:val="000C3E9B"/>
    <w:rsid w:val="000C41C9"/>
    <w:rsid w:val="000C44C8"/>
    <w:rsid w:val="000C4C97"/>
    <w:rsid w:val="000C4F3A"/>
    <w:rsid w:val="000C5140"/>
    <w:rsid w:val="000C543F"/>
    <w:rsid w:val="000C559B"/>
    <w:rsid w:val="000C57F4"/>
    <w:rsid w:val="000C5A72"/>
    <w:rsid w:val="000C6897"/>
    <w:rsid w:val="000C6B9A"/>
    <w:rsid w:val="000C6F02"/>
    <w:rsid w:val="000C723C"/>
    <w:rsid w:val="000C759E"/>
    <w:rsid w:val="000C7B00"/>
    <w:rsid w:val="000C7C3D"/>
    <w:rsid w:val="000C7C57"/>
    <w:rsid w:val="000C7CB5"/>
    <w:rsid w:val="000D0347"/>
    <w:rsid w:val="000D0711"/>
    <w:rsid w:val="000D0C53"/>
    <w:rsid w:val="000D0CC7"/>
    <w:rsid w:val="000D0FA7"/>
    <w:rsid w:val="000D1894"/>
    <w:rsid w:val="000D19BB"/>
    <w:rsid w:val="000D1F10"/>
    <w:rsid w:val="000D1FF1"/>
    <w:rsid w:val="000D205C"/>
    <w:rsid w:val="000D25C5"/>
    <w:rsid w:val="000D260A"/>
    <w:rsid w:val="000D2AB5"/>
    <w:rsid w:val="000D310C"/>
    <w:rsid w:val="000D40DE"/>
    <w:rsid w:val="000D43BE"/>
    <w:rsid w:val="000D45E7"/>
    <w:rsid w:val="000D48C2"/>
    <w:rsid w:val="000D4FE6"/>
    <w:rsid w:val="000D51DE"/>
    <w:rsid w:val="000D540C"/>
    <w:rsid w:val="000D54B8"/>
    <w:rsid w:val="000D5EFE"/>
    <w:rsid w:val="000D66A0"/>
    <w:rsid w:val="000D6FC7"/>
    <w:rsid w:val="000D7404"/>
    <w:rsid w:val="000D7BE8"/>
    <w:rsid w:val="000E05DE"/>
    <w:rsid w:val="000E13F9"/>
    <w:rsid w:val="000E16F1"/>
    <w:rsid w:val="000E18A0"/>
    <w:rsid w:val="000E1DF5"/>
    <w:rsid w:val="000E1EC5"/>
    <w:rsid w:val="000E22D0"/>
    <w:rsid w:val="000E252A"/>
    <w:rsid w:val="000E271A"/>
    <w:rsid w:val="000E2856"/>
    <w:rsid w:val="000E288E"/>
    <w:rsid w:val="000E2935"/>
    <w:rsid w:val="000E2A94"/>
    <w:rsid w:val="000E2C15"/>
    <w:rsid w:val="000E2DFE"/>
    <w:rsid w:val="000E2F4E"/>
    <w:rsid w:val="000E35A6"/>
    <w:rsid w:val="000E37B0"/>
    <w:rsid w:val="000E395E"/>
    <w:rsid w:val="000E396A"/>
    <w:rsid w:val="000E39F4"/>
    <w:rsid w:val="000E417C"/>
    <w:rsid w:val="000E42F9"/>
    <w:rsid w:val="000E4575"/>
    <w:rsid w:val="000E48FA"/>
    <w:rsid w:val="000E4D14"/>
    <w:rsid w:val="000E5484"/>
    <w:rsid w:val="000E572B"/>
    <w:rsid w:val="000E617B"/>
    <w:rsid w:val="000E73EA"/>
    <w:rsid w:val="000E7478"/>
    <w:rsid w:val="000E75DC"/>
    <w:rsid w:val="000E76B1"/>
    <w:rsid w:val="000E7CF9"/>
    <w:rsid w:val="000F00AA"/>
    <w:rsid w:val="000F0381"/>
    <w:rsid w:val="000F07A9"/>
    <w:rsid w:val="000F08D6"/>
    <w:rsid w:val="000F0A11"/>
    <w:rsid w:val="000F0A1C"/>
    <w:rsid w:val="000F0CB2"/>
    <w:rsid w:val="000F0ECB"/>
    <w:rsid w:val="000F0FA0"/>
    <w:rsid w:val="000F2103"/>
    <w:rsid w:val="000F2B4B"/>
    <w:rsid w:val="000F3240"/>
    <w:rsid w:val="000F3584"/>
    <w:rsid w:val="000F372D"/>
    <w:rsid w:val="000F3B93"/>
    <w:rsid w:val="000F3C0D"/>
    <w:rsid w:val="000F41BF"/>
    <w:rsid w:val="000F469E"/>
    <w:rsid w:val="000F48A8"/>
    <w:rsid w:val="000F5078"/>
    <w:rsid w:val="000F58CB"/>
    <w:rsid w:val="000F6531"/>
    <w:rsid w:val="000F6619"/>
    <w:rsid w:val="000F70E7"/>
    <w:rsid w:val="000F713C"/>
    <w:rsid w:val="000F725E"/>
    <w:rsid w:val="000F7E27"/>
    <w:rsid w:val="000F7E59"/>
    <w:rsid w:val="00100121"/>
    <w:rsid w:val="00100134"/>
    <w:rsid w:val="00100D7C"/>
    <w:rsid w:val="001017AF"/>
    <w:rsid w:val="00101804"/>
    <w:rsid w:val="001019CC"/>
    <w:rsid w:val="00101B8C"/>
    <w:rsid w:val="00102BF8"/>
    <w:rsid w:val="001031CF"/>
    <w:rsid w:val="001033C7"/>
    <w:rsid w:val="00103972"/>
    <w:rsid w:val="00103C6A"/>
    <w:rsid w:val="00104190"/>
    <w:rsid w:val="00104746"/>
    <w:rsid w:val="00104DAA"/>
    <w:rsid w:val="0010507C"/>
    <w:rsid w:val="0010530C"/>
    <w:rsid w:val="00105466"/>
    <w:rsid w:val="00105825"/>
    <w:rsid w:val="0010597C"/>
    <w:rsid w:val="001059E6"/>
    <w:rsid w:val="00105A99"/>
    <w:rsid w:val="00105D25"/>
    <w:rsid w:val="001061AB"/>
    <w:rsid w:val="00107051"/>
    <w:rsid w:val="001071F4"/>
    <w:rsid w:val="00107804"/>
    <w:rsid w:val="00107E2B"/>
    <w:rsid w:val="00110084"/>
    <w:rsid w:val="00110414"/>
    <w:rsid w:val="001106B1"/>
    <w:rsid w:val="001106D4"/>
    <w:rsid w:val="00110CD4"/>
    <w:rsid w:val="0011102C"/>
    <w:rsid w:val="0011103C"/>
    <w:rsid w:val="001121D4"/>
    <w:rsid w:val="001124F8"/>
    <w:rsid w:val="0011261B"/>
    <w:rsid w:val="00112933"/>
    <w:rsid w:val="00112A90"/>
    <w:rsid w:val="00112B96"/>
    <w:rsid w:val="00112D9A"/>
    <w:rsid w:val="0011301A"/>
    <w:rsid w:val="001138C9"/>
    <w:rsid w:val="00113999"/>
    <w:rsid w:val="00113AFF"/>
    <w:rsid w:val="00114BE8"/>
    <w:rsid w:val="001156DC"/>
    <w:rsid w:val="001157FA"/>
    <w:rsid w:val="0011582E"/>
    <w:rsid w:val="00115BF9"/>
    <w:rsid w:val="0011667F"/>
    <w:rsid w:val="001166DE"/>
    <w:rsid w:val="0011676F"/>
    <w:rsid w:val="0011694C"/>
    <w:rsid w:val="001169DC"/>
    <w:rsid w:val="001170FB"/>
    <w:rsid w:val="00117423"/>
    <w:rsid w:val="001179A7"/>
    <w:rsid w:val="00117ED6"/>
    <w:rsid w:val="0012020A"/>
    <w:rsid w:val="0012059B"/>
    <w:rsid w:val="00120676"/>
    <w:rsid w:val="00120955"/>
    <w:rsid w:val="00120C61"/>
    <w:rsid w:val="00121C11"/>
    <w:rsid w:val="00121D21"/>
    <w:rsid w:val="001225DB"/>
    <w:rsid w:val="001228B7"/>
    <w:rsid w:val="00122A7E"/>
    <w:rsid w:val="001231C4"/>
    <w:rsid w:val="001233A7"/>
    <w:rsid w:val="00123F94"/>
    <w:rsid w:val="001241A1"/>
    <w:rsid w:val="00124CBB"/>
    <w:rsid w:val="00124D0A"/>
    <w:rsid w:val="001256DA"/>
    <w:rsid w:val="001257B5"/>
    <w:rsid w:val="001257DB"/>
    <w:rsid w:val="0012583C"/>
    <w:rsid w:val="00125B7B"/>
    <w:rsid w:val="00125B95"/>
    <w:rsid w:val="00126345"/>
    <w:rsid w:val="00126974"/>
    <w:rsid w:val="00126E1B"/>
    <w:rsid w:val="001275B8"/>
    <w:rsid w:val="00127B6C"/>
    <w:rsid w:val="00130989"/>
    <w:rsid w:val="00130C2F"/>
    <w:rsid w:val="00130E88"/>
    <w:rsid w:val="001310E7"/>
    <w:rsid w:val="001317DD"/>
    <w:rsid w:val="00131A66"/>
    <w:rsid w:val="00131A7D"/>
    <w:rsid w:val="00131DA7"/>
    <w:rsid w:val="00131E6D"/>
    <w:rsid w:val="0013217C"/>
    <w:rsid w:val="00132582"/>
    <w:rsid w:val="0013284B"/>
    <w:rsid w:val="00132893"/>
    <w:rsid w:val="001334F7"/>
    <w:rsid w:val="00133D96"/>
    <w:rsid w:val="00133FF8"/>
    <w:rsid w:val="00134595"/>
    <w:rsid w:val="00134CB1"/>
    <w:rsid w:val="00134FAC"/>
    <w:rsid w:val="00135410"/>
    <w:rsid w:val="00135ADE"/>
    <w:rsid w:val="00135C0E"/>
    <w:rsid w:val="00135CE7"/>
    <w:rsid w:val="001364A2"/>
    <w:rsid w:val="00136BD9"/>
    <w:rsid w:val="00136FBA"/>
    <w:rsid w:val="001370E0"/>
    <w:rsid w:val="001371D9"/>
    <w:rsid w:val="001379B0"/>
    <w:rsid w:val="0014019F"/>
    <w:rsid w:val="001407F4"/>
    <w:rsid w:val="0014140B"/>
    <w:rsid w:val="001416F4"/>
    <w:rsid w:val="00141A9F"/>
    <w:rsid w:val="00141BE2"/>
    <w:rsid w:val="00142123"/>
    <w:rsid w:val="00142335"/>
    <w:rsid w:val="0014272B"/>
    <w:rsid w:val="00142859"/>
    <w:rsid w:val="00142943"/>
    <w:rsid w:val="00142E42"/>
    <w:rsid w:val="0014351B"/>
    <w:rsid w:val="0014354A"/>
    <w:rsid w:val="00143637"/>
    <w:rsid w:val="00143973"/>
    <w:rsid w:val="00143BB9"/>
    <w:rsid w:val="00143D58"/>
    <w:rsid w:val="00144683"/>
    <w:rsid w:val="00144C12"/>
    <w:rsid w:val="00145182"/>
    <w:rsid w:val="001452F4"/>
    <w:rsid w:val="00145787"/>
    <w:rsid w:val="00145A70"/>
    <w:rsid w:val="00146948"/>
    <w:rsid w:val="00146E6B"/>
    <w:rsid w:val="00146F1D"/>
    <w:rsid w:val="00147266"/>
    <w:rsid w:val="0014727F"/>
    <w:rsid w:val="001473CE"/>
    <w:rsid w:val="00147682"/>
    <w:rsid w:val="001479F8"/>
    <w:rsid w:val="001506AD"/>
    <w:rsid w:val="00150A5D"/>
    <w:rsid w:val="00151166"/>
    <w:rsid w:val="0015168D"/>
    <w:rsid w:val="00152225"/>
    <w:rsid w:val="0015257A"/>
    <w:rsid w:val="001526EF"/>
    <w:rsid w:val="00152D72"/>
    <w:rsid w:val="0015310A"/>
    <w:rsid w:val="001533CB"/>
    <w:rsid w:val="0015389A"/>
    <w:rsid w:val="00153DA4"/>
    <w:rsid w:val="00154B8D"/>
    <w:rsid w:val="00155009"/>
    <w:rsid w:val="001555DD"/>
    <w:rsid w:val="0015573B"/>
    <w:rsid w:val="001559C3"/>
    <w:rsid w:val="00155EDB"/>
    <w:rsid w:val="00156307"/>
    <w:rsid w:val="00156CB0"/>
    <w:rsid w:val="00157401"/>
    <w:rsid w:val="001575CE"/>
    <w:rsid w:val="00157EDD"/>
    <w:rsid w:val="00157EFD"/>
    <w:rsid w:val="001604C9"/>
    <w:rsid w:val="00160548"/>
    <w:rsid w:val="001605DE"/>
    <w:rsid w:val="0016097A"/>
    <w:rsid w:val="00160FFA"/>
    <w:rsid w:val="00161649"/>
    <w:rsid w:val="00162640"/>
    <w:rsid w:val="001626EE"/>
    <w:rsid w:val="00163143"/>
    <w:rsid w:val="00163165"/>
    <w:rsid w:val="001631E2"/>
    <w:rsid w:val="0016347E"/>
    <w:rsid w:val="001645ED"/>
    <w:rsid w:val="00164DA4"/>
    <w:rsid w:val="00164EC6"/>
    <w:rsid w:val="00164FA4"/>
    <w:rsid w:val="001652BC"/>
    <w:rsid w:val="00165375"/>
    <w:rsid w:val="001658DF"/>
    <w:rsid w:val="00165C3D"/>
    <w:rsid w:val="00165C76"/>
    <w:rsid w:val="00165D64"/>
    <w:rsid w:val="001662AF"/>
    <w:rsid w:val="00166981"/>
    <w:rsid w:val="00166DB3"/>
    <w:rsid w:val="001671C7"/>
    <w:rsid w:val="00167493"/>
    <w:rsid w:val="001675E0"/>
    <w:rsid w:val="00170A84"/>
    <w:rsid w:val="00170AA0"/>
    <w:rsid w:val="00171235"/>
    <w:rsid w:val="0017161A"/>
    <w:rsid w:val="001716D2"/>
    <w:rsid w:val="001718A2"/>
    <w:rsid w:val="0017195F"/>
    <w:rsid w:val="00171CD8"/>
    <w:rsid w:val="00171DF4"/>
    <w:rsid w:val="00172242"/>
    <w:rsid w:val="00172E7B"/>
    <w:rsid w:val="00173388"/>
    <w:rsid w:val="001736B6"/>
    <w:rsid w:val="0017380A"/>
    <w:rsid w:val="00173D15"/>
    <w:rsid w:val="00174698"/>
    <w:rsid w:val="00174B2B"/>
    <w:rsid w:val="00174DC0"/>
    <w:rsid w:val="00175287"/>
    <w:rsid w:val="001758C7"/>
    <w:rsid w:val="0017591A"/>
    <w:rsid w:val="00175BAE"/>
    <w:rsid w:val="00176AC2"/>
    <w:rsid w:val="00176EEE"/>
    <w:rsid w:val="001777FF"/>
    <w:rsid w:val="001778FE"/>
    <w:rsid w:val="00177AB1"/>
    <w:rsid w:val="00177C01"/>
    <w:rsid w:val="00180021"/>
    <w:rsid w:val="0018013A"/>
    <w:rsid w:val="001805EC"/>
    <w:rsid w:val="00180798"/>
    <w:rsid w:val="001808DD"/>
    <w:rsid w:val="00180908"/>
    <w:rsid w:val="00180FA3"/>
    <w:rsid w:val="001810F7"/>
    <w:rsid w:val="00181405"/>
    <w:rsid w:val="00181814"/>
    <w:rsid w:val="00181D04"/>
    <w:rsid w:val="00182031"/>
    <w:rsid w:val="00182326"/>
    <w:rsid w:val="0018291D"/>
    <w:rsid w:val="00182B40"/>
    <w:rsid w:val="00183184"/>
    <w:rsid w:val="001831EB"/>
    <w:rsid w:val="0018368E"/>
    <w:rsid w:val="00183B76"/>
    <w:rsid w:val="00183FF7"/>
    <w:rsid w:val="00184383"/>
    <w:rsid w:val="001843F9"/>
    <w:rsid w:val="00184812"/>
    <w:rsid w:val="00184871"/>
    <w:rsid w:val="00184C69"/>
    <w:rsid w:val="00184CD9"/>
    <w:rsid w:val="00184E3C"/>
    <w:rsid w:val="00184F1E"/>
    <w:rsid w:val="001851F8"/>
    <w:rsid w:val="00185237"/>
    <w:rsid w:val="0018526A"/>
    <w:rsid w:val="00185570"/>
    <w:rsid w:val="001856D1"/>
    <w:rsid w:val="00185A6A"/>
    <w:rsid w:val="00185C13"/>
    <w:rsid w:val="001864B3"/>
    <w:rsid w:val="00186644"/>
    <w:rsid w:val="0018676F"/>
    <w:rsid w:val="00186D82"/>
    <w:rsid w:val="00187420"/>
    <w:rsid w:val="00187AA4"/>
    <w:rsid w:val="00187CD4"/>
    <w:rsid w:val="00187D61"/>
    <w:rsid w:val="00187E25"/>
    <w:rsid w:val="00187E44"/>
    <w:rsid w:val="00187E8F"/>
    <w:rsid w:val="00190059"/>
    <w:rsid w:val="001901A3"/>
    <w:rsid w:val="00190ED1"/>
    <w:rsid w:val="00191171"/>
    <w:rsid w:val="00191804"/>
    <w:rsid w:val="0019183F"/>
    <w:rsid w:val="00191870"/>
    <w:rsid w:val="0019228C"/>
    <w:rsid w:val="00192D99"/>
    <w:rsid w:val="00192DDA"/>
    <w:rsid w:val="0019308D"/>
    <w:rsid w:val="0019487F"/>
    <w:rsid w:val="00194C64"/>
    <w:rsid w:val="00195171"/>
    <w:rsid w:val="00195CF5"/>
    <w:rsid w:val="0019663B"/>
    <w:rsid w:val="00196CC3"/>
    <w:rsid w:val="001970DE"/>
    <w:rsid w:val="00197902"/>
    <w:rsid w:val="00197952"/>
    <w:rsid w:val="001A0682"/>
    <w:rsid w:val="001A0A0C"/>
    <w:rsid w:val="001A0E29"/>
    <w:rsid w:val="001A1487"/>
    <w:rsid w:val="001A1677"/>
    <w:rsid w:val="001A1B25"/>
    <w:rsid w:val="001A1E42"/>
    <w:rsid w:val="001A285D"/>
    <w:rsid w:val="001A2BDD"/>
    <w:rsid w:val="001A3081"/>
    <w:rsid w:val="001A3288"/>
    <w:rsid w:val="001A483F"/>
    <w:rsid w:val="001A5029"/>
    <w:rsid w:val="001A53B4"/>
    <w:rsid w:val="001A5585"/>
    <w:rsid w:val="001A5FF2"/>
    <w:rsid w:val="001A603C"/>
    <w:rsid w:val="001A6200"/>
    <w:rsid w:val="001A6338"/>
    <w:rsid w:val="001A668C"/>
    <w:rsid w:val="001A68F0"/>
    <w:rsid w:val="001A6BB7"/>
    <w:rsid w:val="001A702A"/>
    <w:rsid w:val="001A70F9"/>
    <w:rsid w:val="001A71BA"/>
    <w:rsid w:val="001A7216"/>
    <w:rsid w:val="001A7797"/>
    <w:rsid w:val="001B0190"/>
    <w:rsid w:val="001B0215"/>
    <w:rsid w:val="001B021E"/>
    <w:rsid w:val="001B046E"/>
    <w:rsid w:val="001B05EE"/>
    <w:rsid w:val="001B05F3"/>
    <w:rsid w:val="001B09CB"/>
    <w:rsid w:val="001B0E51"/>
    <w:rsid w:val="001B135F"/>
    <w:rsid w:val="001B13B8"/>
    <w:rsid w:val="001B176F"/>
    <w:rsid w:val="001B22E7"/>
    <w:rsid w:val="001B2700"/>
    <w:rsid w:val="001B2FCC"/>
    <w:rsid w:val="001B334C"/>
    <w:rsid w:val="001B372F"/>
    <w:rsid w:val="001B437E"/>
    <w:rsid w:val="001B48E5"/>
    <w:rsid w:val="001B49D2"/>
    <w:rsid w:val="001B4A3A"/>
    <w:rsid w:val="001B56DB"/>
    <w:rsid w:val="001B6866"/>
    <w:rsid w:val="001B6C38"/>
    <w:rsid w:val="001B6E96"/>
    <w:rsid w:val="001B6F9A"/>
    <w:rsid w:val="001B7021"/>
    <w:rsid w:val="001B7C48"/>
    <w:rsid w:val="001C0312"/>
    <w:rsid w:val="001C072B"/>
    <w:rsid w:val="001C0C4E"/>
    <w:rsid w:val="001C0CE2"/>
    <w:rsid w:val="001C0D4B"/>
    <w:rsid w:val="001C0F32"/>
    <w:rsid w:val="001C13EC"/>
    <w:rsid w:val="001C2578"/>
    <w:rsid w:val="001C26BD"/>
    <w:rsid w:val="001C2B16"/>
    <w:rsid w:val="001C3273"/>
    <w:rsid w:val="001C393B"/>
    <w:rsid w:val="001C3CCD"/>
    <w:rsid w:val="001C40F6"/>
    <w:rsid w:val="001C4447"/>
    <w:rsid w:val="001C4AFD"/>
    <w:rsid w:val="001C5182"/>
    <w:rsid w:val="001C59A9"/>
    <w:rsid w:val="001C5BCB"/>
    <w:rsid w:val="001C5EB1"/>
    <w:rsid w:val="001C6035"/>
    <w:rsid w:val="001C6711"/>
    <w:rsid w:val="001C7199"/>
    <w:rsid w:val="001C7581"/>
    <w:rsid w:val="001C7CA5"/>
    <w:rsid w:val="001C7CC0"/>
    <w:rsid w:val="001C7EDD"/>
    <w:rsid w:val="001D007C"/>
    <w:rsid w:val="001D03A4"/>
    <w:rsid w:val="001D08F8"/>
    <w:rsid w:val="001D0DBE"/>
    <w:rsid w:val="001D0F7D"/>
    <w:rsid w:val="001D117C"/>
    <w:rsid w:val="001D19D4"/>
    <w:rsid w:val="001D21BF"/>
    <w:rsid w:val="001D2738"/>
    <w:rsid w:val="001D30FD"/>
    <w:rsid w:val="001D341B"/>
    <w:rsid w:val="001D3B46"/>
    <w:rsid w:val="001D3C2E"/>
    <w:rsid w:val="001D4120"/>
    <w:rsid w:val="001D41F3"/>
    <w:rsid w:val="001D4A7C"/>
    <w:rsid w:val="001D4BF9"/>
    <w:rsid w:val="001D5343"/>
    <w:rsid w:val="001D6755"/>
    <w:rsid w:val="001D6825"/>
    <w:rsid w:val="001D69B7"/>
    <w:rsid w:val="001D6B63"/>
    <w:rsid w:val="001D70FF"/>
    <w:rsid w:val="001D7849"/>
    <w:rsid w:val="001D7A1D"/>
    <w:rsid w:val="001D7ADE"/>
    <w:rsid w:val="001D7B85"/>
    <w:rsid w:val="001D7CA1"/>
    <w:rsid w:val="001E046E"/>
    <w:rsid w:val="001E0750"/>
    <w:rsid w:val="001E126E"/>
    <w:rsid w:val="001E284B"/>
    <w:rsid w:val="001E2854"/>
    <w:rsid w:val="001E2BE4"/>
    <w:rsid w:val="001E2C87"/>
    <w:rsid w:val="001E2F97"/>
    <w:rsid w:val="001E333F"/>
    <w:rsid w:val="001E3955"/>
    <w:rsid w:val="001E3E9B"/>
    <w:rsid w:val="001E40E6"/>
    <w:rsid w:val="001E43E9"/>
    <w:rsid w:val="001E4409"/>
    <w:rsid w:val="001E4699"/>
    <w:rsid w:val="001E4913"/>
    <w:rsid w:val="001E4E51"/>
    <w:rsid w:val="001E51FC"/>
    <w:rsid w:val="001E5853"/>
    <w:rsid w:val="001E590A"/>
    <w:rsid w:val="001E6FB8"/>
    <w:rsid w:val="001E74EB"/>
    <w:rsid w:val="001E7D44"/>
    <w:rsid w:val="001F0140"/>
    <w:rsid w:val="001F02BC"/>
    <w:rsid w:val="001F049D"/>
    <w:rsid w:val="001F08B0"/>
    <w:rsid w:val="001F0D2A"/>
    <w:rsid w:val="001F14D0"/>
    <w:rsid w:val="001F155E"/>
    <w:rsid w:val="001F156D"/>
    <w:rsid w:val="001F1BFF"/>
    <w:rsid w:val="001F2451"/>
    <w:rsid w:val="001F2848"/>
    <w:rsid w:val="001F291C"/>
    <w:rsid w:val="001F2CBF"/>
    <w:rsid w:val="001F2E8D"/>
    <w:rsid w:val="001F38D2"/>
    <w:rsid w:val="001F3C17"/>
    <w:rsid w:val="001F45DF"/>
    <w:rsid w:val="001F498D"/>
    <w:rsid w:val="001F4B3E"/>
    <w:rsid w:val="001F4D09"/>
    <w:rsid w:val="001F5186"/>
    <w:rsid w:val="001F5669"/>
    <w:rsid w:val="001F59DA"/>
    <w:rsid w:val="001F5C59"/>
    <w:rsid w:val="001F6369"/>
    <w:rsid w:val="001F658A"/>
    <w:rsid w:val="001F6D5F"/>
    <w:rsid w:val="001F7007"/>
    <w:rsid w:val="001F78A1"/>
    <w:rsid w:val="001F7ED7"/>
    <w:rsid w:val="002004C1"/>
    <w:rsid w:val="00200F77"/>
    <w:rsid w:val="00201581"/>
    <w:rsid w:val="00201906"/>
    <w:rsid w:val="00201A84"/>
    <w:rsid w:val="00201EF8"/>
    <w:rsid w:val="00201FD6"/>
    <w:rsid w:val="00202496"/>
    <w:rsid w:val="002027AA"/>
    <w:rsid w:val="00202856"/>
    <w:rsid w:val="00202FCC"/>
    <w:rsid w:val="00203154"/>
    <w:rsid w:val="00203300"/>
    <w:rsid w:val="00203725"/>
    <w:rsid w:val="00203AC2"/>
    <w:rsid w:val="00203C66"/>
    <w:rsid w:val="002043C4"/>
    <w:rsid w:val="00204608"/>
    <w:rsid w:val="00204D7C"/>
    <w:rsid w:val="00204DCB"/>
    <w:rsid w:val="0020508C"/>
    <w:rsid w:val="002050D6"/>
    <w:rsid w:val="002052DB"/>
    <w:rsid w:val="00205310"/>
    <w:rsid w:val="0020547A"/>
    <w:rsid w:val="0020564F"/>
    <w:rsid w:val="002056AD"/>
    <w:rsid w:val="00205A41"/>
    <w:rsid w:val="00205A74"/>
    <w:rsid w:val="00206013"/>
    <w:rsid w:val="002061DE"/>
    <w:rsid w:val="00206D0A"/>
    <w:rsid w:val="00206EC5"/>
    <w:rsid w:val="00206F3D"/>
    <w:rsid w:val="002077FC"/>
    <w:rsid w:val="00207FE5"/>
    <w:rsid w:val="0021048B"/>
    <w:rsid w:val="002106A1"/>
    <w:rsid w:val="002106A2"/>
    <w:rsid w:val="00210A0B"/>
    <w:rsid w:val="00210C69"/>
    <w:rsid w:val="002118F1"/>
    <w:rsid w:val="00211AFD"/>
    <w:rsid w:val="00211B10"/>
    <w:rsid w:val="00211BA1"/>
    <w:rsid w:val="002122CE"/>
    <w:rsid w:val="002124D3"/>
    <w:rsid w:val="0021260A"/>
    <w:rsid w:val="00212AA2"/>
    <w:rsid w:val="00212B05"/>
    <w:rsid w:val="00212DAC"/>
    <w:rsid w:val="00213889"/>
    <w:rsid w:val="00213945"/>
    <w:rsid w:val="0021394A"/>
    <w:rsid w:val="00213E11"/>
    <w:rsid w:val="00213FEB"/>
    <w:rsid w:val="00214039"/>
    <w:rsid w:val="00214173"/>
    <w:rsid w:val="00214506"/>
    <w:rsid w:val="002145CE"/>
    <w:rsid w:val="00214899"/>
    <w:rsid w:val="00214913"/>
    <w:rsid w:val="00215093"/>
    <w:rsid w:val="00215E76"/>
    <w:rsid w:val="0021640E"/>
    <w:rsid w:val="002167A7"/>
    <w:rsid w:val="00216BFE"/>
    <w:rsid w:val="0021730E"/>
    <w:rsid w:val="0022020A"/>
    <w:rsid w:val="00220334"/>
    <w:rsid w:val="00220C5B"/>
    <w:rsid w:val="00220E2C"/>
    <w:rsid w:val="002210BA"/>
    <w:rsid w:val="00222214"/>
    <w:rsid w:val="00222451"/>
    <w:rsid w:val="002224D6"/>
    <w:rsid w:val="00222527"/>
    <w:rsid w:val="00222A77"/>
    <w:rsid w:val="00222DEE"/>
    <w:rsid w:val="00223D85"/>
    <w:rsid w:val="00223D8B"/>
    <w:rsid w:val="00223EDF"/>
    <w:rsid w:val="00223FD7"/>
    <w:rsid w:val="002240C8"/>
    <w:rsid w:val="0022433D"/>
    <w:rsid w:val="002251B8"/>
    <w:rsid w:val="00225CB3"/>
    <w:rsid w:val="00225F3C"/>
    <w:rsid w:val="00227344"/>
    <w:rsid w:val="00227665"/>
    <w:rsid w:val="00227858"/>
    <w:rsid w:val="00227871"/>
    <w:rsid w:val="00227B8D"/>
    <w:rsid w:val="00227E0C"/>
    <w:rsid w:val="00230AD2"/>
    <w:rsid w:val="00230C48"/>
    <w:rsid w:val="00230CDB"/>
    <w:rsid w:val="00231050"/>
    <w:rsid w:val="0023131D"/>
    <w:rsid w:val="0023178A"/>
    <w:rsid w:val="00232032"/>
    <w:rsid w:val="00232043"/>
    <w:rsid w:val="00233536"/>
    <w:rsid w:val="002336BF"/>
    <w:rsid w:val="00233E3F"/>
    <w:rsid w:val="002346D8"/>
    <w:rsid w:val="002352E3"/>
    <w:rsid w:val="0023594C"/>
    <w:rsid w:val="00235B91"/>
    <w:rsid w:val="002360AE"/>
    <w:rsid w:val="00236801"/>
    <w:rsid w:val="00236B60"/>
    <w:rsid w:val="002370A2"/>
    <w:rsid w:val="0023730F"/>
    <w:rsid w:val="002377BC"/>
    <w:rsid w:val="002379D5"/>
    <w:rsid w:val="00237EE8"/>
    <w:rsid w:val="0024010C"/>
    <w:rsid w:val="00240871"/>
    <w:rsid w:val="002409BE"/>
    <w:rsid w:val="002409F4"/>
    <w:rsid w:val="00240AB5"/>
    <w:rsid w:val="00240D65"/>
    <w:rsid w:val="00241192"/>
    <w:rsid w:val="00241575"/>
    <w:rsid w:val="002420B0"/>
    <w:rsid w:val="00242116"/>
    <w:rsid w:val="002422A6"/>
    <w:rsid w:val="00242556"/>
    <w:rsid w:val="002426FA"/>
    <w:rsid w:val="00242827"/>
    <w:rsid w:val="00242A08"/>
    <w:rsid w:val="00243148"/>
    <w:rsid w:val="0024336C"/>
    <w:rsid w:val="002434EF"/>
    <w:rsid w:val="002435BA"/>
    <w:rsid w:val="00243950"/>
    <w:rsid w:val="002440C8"/>
    <w:rsid w:val="002440DB"/>
    <w:rsid w:val="002445A9"/>
    <w:rsid w:val="00244BD6"/>
    <w:rsid w:val="00244FFF"/>
    <w:rsid w:val="0024539C"/>
    <w:rsid w:val="00245595"/>
    <w:rsid w:val="00246292"/>
    <w:rsid w:val="002467DC"/>
    <w:rsid w:val="00246BF2"/>
    <w:rsid w:val="00246DB0"/>
    <w:rsid w:val="00250770"/>
    <w:rsid w:val="002509FA"/>
    <w:rsid w:val="00250C44"/>
    <w:rsid w:val="00250CC4"/>
    <w:rsid w:val="00250E9C"/>
    <w:rsid w:val="00251374"/>
    <w:rsid w:val="00251909"/>
    <w:rsid w:val="00251B78"/>
    <w:rsid w:val="00251C59"/>
    <w:rsid w:val="00251E9D"/>
    <w:rsid w:val="00252283"/>
    <w:rsid w:val="00252833"/>
    <w:rsid w:val="00252C81"/>
    <w:rsid w:val="00252EA8"/>
    <w:rsid w:val="00253164"/>
    <w:rsid w:val="00253304"/>
    <w:rsid w:val="002540EA"/>
    <w:rsid w:val="00254D1A"/>
    <w:rsid w:val="00254DA4"/>
    <w:rsid w:val="0025537A"/>
    <w:rsid w:val="002557F0"/>
    <w:rsid w:val="002558DC"/>
    <w:rsid w:val="0025595D"/>
    <w:rsid w:val="00255A9F"/>
    <w:rsid w:val="00256034"/>
    <w:rsid w:val="0025676B"/>
    <w:rsid w:val="0025698C"/>
    <w:rsid w:val="00256D17"/>
    <w:rsid w:val="00257781"/>
    <w:rsid w:val="00257E15"/>
    <w:rsid w:val="00257E54"/>
    <w:rsid w:val="00257F00"/>
    <w:rsid w:val="00260002"/>
    <w:rsid w:val="00260486"/>
    <w:rsid w:val="00260552"/>
    <w:rsid w:val="002606C0"/>
    <w:rsid w:val="00260EC4"/>
    <w:rsid w:val="00260F1E"/>
    <w:rsid w:val="00261004"/>
    <w:rsid w:val="00261532"/>
    <w:rsid w:val="00261896"/>
    <w:rsid w:val="00262228"/>
    <w:rsid w:val="0026236F"/>
    <w:rsid w:val="00262387"/>
    <w:rsid w:val="002630A8"/>
    <w:rsid w:val="00263361"/>
    <w:rsid w:val="00263867"/>
    <w:rsid w:val="00263CCF"/>
    <w:rsid w:val="00263F39"/>
    <w:rsid w:val="00264086"/>
    <w:rsid w:val="00264192"/>
    <w:rsid w:val="0026421D"/>
    <w:rsid w:val="00264B6F"/>
    <w:rsid w:val="00264D8B"/>
    <w:rsid w:val="00264F43"/>
    <w:rsid w:val="00265154"/>
    <w:rsid w:val="002651A2"/>
    <w:rsid w:val="0026682E"/>
    <w:rsid w:val="002668C3"/>
    <w:rsid w:val="0026692C"/>
    <w:rsid w:val="00267421"/>
    <w:rsid w:val="00267F09"/>
    <w:rsid w:val="00271170"/>
    <w:rsid w:val="002711ED"/>
    <w:rsid w:val="002713EE"/>
    <w:rsid w:val="00271A27"/>
    <w:rsid w:val="002721D2"/>
    <w:rsid w:val="00272289"/>
    <w:rsid w:val="0027265F"/>
    <w:rsid w:val="00272936"/>
    <w:rsid w:val="00272AA5"/>
    <w:rsid w:val="00272AA7"/>
    <w:rsid w:val="00273479"/>
    <w:rsid w:val="002737FF"/>
    <w:rsid w:val="00273BCE"/>
    <w:rsid w:val="00274717"/>
    <w:rsid w:val="00274E3A"/>
    <w:rsid w:val="002751FF"/>
    <w:rsid w:val="00275DB2"/>
    <w:rsid w:val="00276AE1"/>
    <w:rsid w:val="00276CA7"/>
    <w:rsid w:val="0027760B"/>
    <w:rsid w:val="00277651"/>
    <w:rsid w:val="00277999"/>
    <w:rsid w:val="00277C43"/>
    <w:rsid w:val="00277EF6"/>
    <w:rsid w:val="00280634"/>
    <w:rsid w:val="00280A41"/>
    <w:rsid w:val="00281377"/>
    <w:rsid w:val="002815CC"/>
    <w:rsid w:val="0028163A"/>
    <w:rsid w:val="002819A1"/>
    <w:rsid w:val="00281A09"/>
    <w:rsid w:val="00281A0F"/>
    <w:rsid w:val="00281DAC"/>
    <w:rsid w:val="00281F51"/>
    <w:rsid w:val="00282556"/>
    <w:rsid w:val="00282924"/>
    <w:rsid w:val="00282A65"/>
    <w:rsid w:val="00282C5B"/>
    <w:rsid w:val="002835B9"/>
    <w:rsid w:val="002836BD"/>
    <w:rsid w:val="00283A8E"/>
    <w:rsid w:val="00283C04"/>
    <w:rsid w:val="002846C1"/>
    <w:rsid w:val="002848E1"/>
    <w:rsid w:val="002849DE"/>
    <w:rsid w:val="00284F06"/>
    <w:rsid w:val="00285095"/>
    <w:rsid w:val="00285141"/>
    <w:rsid w:val="0028526F"/>
    <w:rsid w:val="002856A3"/>
    <w:rsid w:val="00285E34"/>
    <w:rsid w:val="00286126"/>
    <w:rsid w:val="002863D2"/>
    <w:rsid w:val="00286488"/>
    <w:rsid w:val="00287245"/>
    <w:rsid w:val="002873A4"/>
    <w:rsid w:val="002878A1"/>
    <w:rsid w:val="00287F1A"/>
    <w:rsid w:val="00290549"/>
    <w:rsid w:val="00290A91"/>
    <w:rsid w:val="00290E29"/>
    <w:rsid w:val="00291190"/>
    <w:rsid w:val="00291661"/>
    <w:rsid w:val="0029176E"/>
    <w:rsid w:val="00291A08"/>
    <w:rsid w:val="00291D7D"/>
    <w:rsid w:val="00292894"/>
    <w:rsid w:val="00292927"/>
    <w:rsid w:val="00292AE1"/>
    <w:rsid w:val="00292CFD"/>
    <w:rsid w:val="00292E59"/>
    <w:rsid w:val="0029320F"/>
    <w:rsid w:val="002936E7"/>
    <w:rsid w:val="0029385E"/>
    <w:rsid w:val="00293C61"/>
    <w:rsid w:val="00293FB7"/>
    <w:rsid w:val="002945E4"/>
    <w:rsid w:val="002949FE"/>
    <w:rsid w:val="00294B38"/>
    <w:rsid w:val="0029509D"/>
    <w:rsid w:val="00295725"/>
    <w:rsid w:val="00295C76"/>
    <w:rsid w:val="00295E34"/>
    <w:rsid w:val="002961A9"/>
    <w:rsid w:val="002962E5"/>
    <w:rsid w:val="002965BA"/>
    <w:rsid w:val="00296B2B"/>
    <w:rsid w:val="00296E9D"/>
    <w:rsid w:val="00297111"/>
    <w:rsid w:val="002977E1"/>
    <w:rsid w:val="00297CFF"/>
    <w:rsid w:val="00297EF7"/>
    <w:rsid w:val="002A0556"/>
    <w:rsid w:val="002A16CC"/>
    <w:rsid w:val="002A22E5"/>
    <w:rsid w:val="002A2B23"/>
    <w:rsid w:val="002A2E65"/>
    <w:rsid w:val="002A30CE"/>
    <w:rsid w:val="002A31DB"/>
    <w:rsid w:val="002A366B"/>
    <w:rsid w:val="002A3C31"/>
    <w:rsid w:val="002A40B7"/>
    <w:rsid w:val="002A43FA"/>
    <w:rsid w:val="002A4417"/>
    <w:rsid w:val="002A4814"/>
    <w:rsid w:val="002A4C15"/>
    <w:rsid w:val="002A537D"/>
    <w:rsid w:val="002A5812"/>
    <w:rsid w:val="002A662C"/>
    <w:rsid w:val="002A67D7"/>
    <w:rsid w:val="002A6828"/>
    <w:rsid w:val="002A6BB3"/>
    <w:rsid w:val="002A74E6"/>
    <w:rsid w:val="002A7798"/>
    <w:rsid w:val="002A7F7B"/>
    <w:rsid w:val="002B0DE7"/>
    <w:rsid w:val="002B1CB4"/>
    <w:rsid w:val="002B20CF"/>
    <w:rsid w:val="002B24D3"/>
    <w:rsid w:val="002B32F7"/>
    <w:rsid w:val="002B355C"/>
    <w:rsid w:val="002B36EE"/>
    <w:rsid w:val="002B3806"/>
    <w:rsid w:val="002B4318"/>
    <w:rsid w:val="002B47CB"/>
    <w:rsid w:val="002B4A98"/>
    <w:rsid w:val="002B4DA3"/>
    <w:rsid w:val="002B5968"/>
    <w:rsid w:val="002B5D2D"/>
    <w:rsid w:val="002B60A4"/>
    <w:rsid w:val="002B6244"/>
    <w:rsid w:val="002B63D0"/>
    <w:rsid w:val="002B6679"/>
    <w:rsid w:val="002B6FAA"/>
    <w:rsid w:val="002B7458"/>
    <w:rsid w:val="002B76FD"/>
    <w:rsid w:val="002B7A16"/>
    <w:rsid w:val="002C003B"/>
    <w:rsid w:val="002C004E"/>
    <w:rsid w:val="002C055B"/>
    <w:rsid w:val="002C07E0"/>
    <w:rsid w:val="002C090F"/>
    <w:rsid w:val="002C1157"/>
    <w:rsid w:val="002C1A13"/>
    <w:rsid w:val="002C1BA4"/>
    <w:rsid w:val="002C1C27"/>
    <w:rsid w:val="002C1C53"/>
    <w:rsid w:val="002C1E7C"/>
    <w:rsid w:val="002C27F4"/>
    <w:rsid w:val="002C2DC1"/>
    <w:rsid w:val="002C2EF1"/>
    <w:rsid w:val="002C3167"/>
    <w:rsid w:val="002C5082"/>
    <w:rsid w:val="002C57E4"/>
    <w:rsid w:val="002C584F"/>
    <w:rsid w:val="002C6028"/>
    <w:rsid w:val="002C6307"/>
    <w:rsid w:val="002C6324"/>
    <w:rsid w:val="002C634C"/>
    <w:rsid w:val="002C6594"/>
    <w:rsid w:val="002C6C4F"/>
    <w:rsid w:val="002C72E0"/>
    <w:rsid w:val="002C79D4"/>
    <w:rsid w:val="002D00A4"/>
    <w:rsid w:val="002D0379"/>
    <w:rsid w:val="002D0912"/>
    <w:rsid w:val="002D09EB"/>
    <w:rsid w:val="002D1388"/>
    <w:rsid w:val="002D18BA"/>
    <w:rsid w:val="002D198F"/>
    <w:rsid w:val="002D1A1A"/>
    <w:rsid w:val="002D1C6E"/>
    <w:rsid w:val="002D2310"/>
    <w:rsid w:val="002D27FC"/>
    <w:rsid w:val="002D2CFA"/>
    <w:rsid w:val="002D2FDC"/>
    <w:rsid w:val="002D3673"/>
    <w:rsid w:val="002D37A8"/>
    <w:rsid w:val="002D4665"/>
    <w:rsid w:val="002D4D01"/>
    <w:rsid w:val="002D5BE9"/>
    <w:rsid w:val="002D5CF1"/>
    <w:rsid w:val="002D5D4B"/>
    <w:rsid w:val="002D5E31"/>
    <w:rsid w:val="002D64C1"/>
    <w:rsid w:val="002D6535"/>
    <w:rsid w:val="002D6A39"/>
    <w:rsid w:val="002D6B65"/>
    <w:rsid w:val="002D708D"/>
    <w:rsid w:val="002D7447"/>
    <w:rsid w:val="002D7733"/>
    <w:rsid w:val="002D77CC"/>
    <w:rsid w:val="002E00EF"/>
    <w:rsid w:val="002E010C"/>
    <w:rsid w:val="002E09FA"/>
    <w:rsid w:val="002E0EFE"/>
    <w:rsid w:val="002E0FCA"/>
    <w:rsid w:val="002E1B3F"/>
    <w:rsid w:val="002E1BC6"/>
    <w:rsid w:val="002E1FEA"/>
    <w:rsid w:val="002E23F4"/>
    <w:rsid w:val="002E2556"/>
    <w:rsid w:val="002E2882"/>
    <w:rsid w:val="002E28C1"/>
    <w:rsid w:val="002E2AB4"/>
    <w:rsid w:val="002E2E26"/>
    <w:rsid w:val="002E3084"/>
    <w:rsid w:val="002E315B"/>
    <w:rsid w:val="002E3653"/>
    <w:rsid w:val="002E3889"/>
    <w:rsid w:val="002E3C26"/>
    <w:rsid w:val="002E3C56"/>
    <w:rsid w:val="002E453D"/>
    <w:rsid w:val="002E4ACE"/>
    <w:rsid w:val="002E50BF"/>
    <w:rsid w:val="002E514C"/>
    <w:rsid w:val="002E5CF0"/>
    <w:rsid w:val="002E63FB"/>
    <w:rsid w:val="002E64DE"/>
    <w:rsid w:val="002E69BE"/>
    <w:rsid w:val="002E73F2"/>
    <w:rsid w:val="002E747F"/>
    <w:rsid w:val="002E7616"/>
    <w:rsid w:val="002E768C"/>
    <w:rsid w:val="002E7B67"/>
    <w:rsid w:val="002E7D78"/>
    <w:rsid w:val="002F03B3"/>
    <w:rsid w:val="002F0A97"/>
    <w:rsid w:val="002F17A6"/>
    <w:rsid w:val="002F23F1"/>
    <w:rsid w:val="002F2807"/>
    <w:rsid w:val="002F2A68"/>
    <w:rsid w:val="002F2D7E"/>
    <w:rsid w:val="002F2EF2"/>
    <w:rsid w:val="002F2FCB"/>
    <w:rsid w:val="002F337E"/>
    <w:rsid w:val="002F3752"/>
    <w:rsid w:val="002F39AE"/>
    <w:rsid w:val="002F3D21"/>
    <w:rsid w:val="002F40C5"/>
    <w:rsid w:val="002F40CC"/>
    <w:rsid w:val="002F440F"/>
    <w:rsid w:val="002F442A"/>
    <w:rsid w:val="002F443D"/>
    <w:rsid w:val="002F44C2"/>
    <w:rsid w:val="002F469E"/>
    <w:rsid w:val="002F4970"/>
    <w:rsid w:val="002F4BDA"/>
    <w:rsid w:val="002F52BE"/>
    <w:rsid w:val="002F532C"/>
    <w:rsid w:val="002F54E4"/>
    <w:rsid w:val="002F5615"/>
    <w:rsid w:val="002F58AA"/>
    <w:rsid w:val="002F59D3"/>
    <w:rsid w:val="002F6150"/>
    <w:rsid w:val="002F6925"/>
    <w:rsid w:val="002F6CCE"/>
    <w:rsid w:val="002F72E9"/>
    <w:rsid w:val="002F751C"/>
    <w:rsid w:val="003001BE"/>
    <w:rsid w:val="003008BE"/>
    <w:rsid w:val="00300BBF"/>
    <w:rsid w:val="00301343"/>
    <w:rsid w:val="00301780"/>
    <w:rsid w:val="003017DC"/>
    <w:rsid w:val="00302F96"/>
    <w:rsid w:val="00303035"/>
    <w:rsid w:val="00303545"/>
    <w:rsid w:val="00303988"/>
    <w:rsid w:val="00303A5E"/>
    <w:rsid w:val="00303A6C"/>
    <w:rsid w:val="00303ABE"/>
    <w:rsid w:val="00303C3A"/>
    <w:rsid w:val="00304352"/>
    <w:rsid w:val="0030477A"/>
    <w:rsid w:val="00304A6F"/>
    <w:rsid w:val="003050E5"/>
    <w:rsid w:val="00305362"/>
    <w:rsid w:val="00305803"/>
    <w:rsid w:val="00305FF2"/>
    <w:rsid w:val="00306600"/>
    <w:rsid w:val="00306758"/>
    <w:rsid w:val="00307032"/>
    <w:rsid w:val="003072A2"/>
    <w:rsid w:val="00307E15"/>
    <w:rsid w:val="00310021"/>
    <w:rsid w:val="00310357"/>
    <w:rsid w:val="00310461"/>
    <w:rsid w:val="003106F4"/>
    <w:rsid w:val="00310722"/>
    <w:rsid w:val="00310F16"/>
    <w:rsid w:val="00310F3A"/>
    <w:rsid w:val="003114C9"/>
    <w:rsid w:val="00312962"/>
    <w:rsid w:val="00313C6A"/>
    <w:rsid w:val="00313F64"/>
    <w:rsid w:val="0031409F"/>
    <w:rsid w:val="00314216"/>
    <w:rsid w:val="00314308"/>
    <w:rsid w:val="00314A35"/>
    <w:rsid w:val="00314C43"/>
    <w:rsid w:val="00314E11"/>
    <w:rsid w:val="0031527E"/>
    <w:rsid w:val="003163C1"/>
    <w:rsid w:val="00316496"/>
    <w:rsid w:val="00316EE9"/>
    <w:rsid w:val="0031769A"/>
    <w:rsid w:val="00317D23"/>
    <w:rsid w:val="003207C1"/>
    <w:rsid w:val="003207FD"/>
    <w:rsid w:val="00320D3C"/>
    <w:rsid w:val="00320FA6"/>
    <w:rsid w:val="0032159A"/>
    <w:rsid w:val="003217B7"/>
    <w:rsid w:val="00321AFD"/>
    <w:rsid w:val="00322421"/>
    <w:rsid w:val="00323A57"/>
    <w:rsid w:val="00323D7A"/>
    <w:rsid w:val="00323EAD"/>
    <w:rsid w:val="00324453"/>
    <w:rsid w:val="00324581"/>
    <w:rsid w:val="0032475C"/>
    <w:rsid w:val="00324784"/>
    <w:rsid w:val="003248CD"/>
    <w:rsid w:val="00324C82"/>
    <w:rsid w:val="00324E01"/>
    <w:rsid w:val="00325106"/>
    <w:rsid w:val="00325157"/>
    <w:rsid w:val="003251A3"/>
    <w:rsid w:val="003251D0"/>
    <w:rsid w:val="00325562"/>
    <w:rsid w:val="003265BB"/>
    <w:rsid w:val="0032796A"/>
    <w:rsid w:val="00327B28"/>
    <w:rsid w:val="00327E37"/>
    <w:rsid w:val="00327F9A"/>
    <w:rsid w:val="003301CF"/>
    <w:rsid w:val="00330392"/>
    <w:rsid w:val="00330942"/>
    <w:rsid w:val="00330CD0"/>
    <w:rsid w:val="00331788"/>
    <w:rsid w:val="003317F7"/>
    <w:rsid w:val="00332A8E"/>
    <w:rsid w:val="003333F5"/>
    <w:rsid w:val="0033364A"/>
    <w:rsid w:val="00333A41"/>
    <w:rsid w:val="00333CAD"/>
    <w:rsid w:val="00334B39"/>
    <w:rsid w:val="00335F6F"/>
    <w:rsid w:val="00335FE1"/>
    <w:rsid w:val="00336B8B"/>
    <w:rsid w:val="00337014"/>
    <w:rsid w:val="00337588"/>
    <w:rsid w:val="003376AE"/>
    <w:rsid w:val="00337E06"/>
    <w:rsid w:val="00337E50"/>
    <w:rsid w:val="0034023F"/>
    <w:rsid w:val="00340962"/>
    <w:rsid w:val="00340B16"/>
    <w:rsid w:val="003417DF"/>
    <w:rsid w:val="00341D64"/>
    <w:rsid w:val="003422EB"/>
    <w:rsid w:val="003430CB"/>
    <w:rsid w:val="00343173"/>
    <w:rsid w:val="00343232"/>
    <w:rsid w:val="00343CC1"/>
    <w:rsid w:val="00344104"/>
    <w:rsid w:val="00344515"/>
    <w:rsid w:val="00344A44"/>
    <w:rsid w:val="00344C0E"/>
    <w:rsid w:val="00344F73"/>
    <w:rsid w:val="003451B2"/>
    <w:rsid w:val="003451EA"/>
    <w:rsid w:val="003455D7"/>
    <w:rsid w:val="00345FBC"/>
    <w:rsid w:val="00346089"/>
    <w:rsid w:val="0034647D"/>
    <w:rsid w:val="0034675D"/>
    <w:rsid w:val="003469D6"/>
    <w:rsid w:val="00346CD9"/>
    <w:rsid w:val="00346DFF"/>
    <w:rsid w:val="0034763C"/>
    <w:rsid w:val="00347808"/>
    <w:rsid w:val="00350E6A"/>
    <w:rsid w:val="003510A3"/>
    <w:rsid w:val="00351FC4"/>
    <w:rsid w:val="0035211D"/>
    <w:rsid w:val="0035259C"/>
    <w:rsid w:val="003529B7"/>
    <w:rsid w:val="00353A6E"/>
    <w:rsid w:val="00353FE0"/>
    <w:rsid w:val="0035424D"/>
    <w:rsid w:val="0035485E"/>
    <w:rsid w:val="00354CBA"/>
    <w:rsid w:val="00354CF6"/>
    <w:rsid w:val="00354ED3"/>
    <w:rsid w:val="00354F51"/>
    <w:rsid w:val="00356496"/>
    <w:rsid w:val="003564CD"/>
    <w:rsid w:val="00356A35"/>
    <w:rsid w:val="00356A7A"/>
    <w:rsid w:val="0035704C"/>
    <w:rsid w:val="003571F5"/>
    <w:rsid w:val="003578CF"/>
    <w:rsid w:val="00357922"/>
    <w:rsid w:val="00357EB2"/>
    <w:rsid w:val="00360ED1"/>
    <w:rsid w:val="00360F55"/>
    <w:rsid w:val="00361791"/>
    <w:rsid w:val="00361ACB"/>
    <w:rsid w:val="00361B09"/>
    <w:rsid w:val="003624CA"/>
    <w:rsid w:val="003634C0"/>
    <w:rsid w:val="00363693"/>
    <w:rsid w:val="0036426D"/>
    <w:rsid w:val="00364523"/>
    <w:rsid w:val="003645E6"/>
    <w:rsid w:val="003648BD"/>
    <w:rsid w:val="00364F9B"/>
    <w:rsid w:val="00365279"/>
    <w:rsid w:val="00365845"/>
    <w:rsid w:val="0036595B"/>
    <w:rsid w:val="003661E5"/>
    <w:rsid w:val="0036646F"/>
    <w:rsid w:val="00367427"/>
    <w:rsid w:val="00367BCB"/>
    <w:rsid w:val="00367F58"/>
    <w:rsid w:val="00367F71"/>
    <w:rsid w:val="00370060"/>
    <w:rsid w:val="0037009B"/>
    <w:rsid w:val="00370F9D"/>
    <w:rsid w:val="00371B20"/>
    <w:rsid w:val="00371EDE"/>
    <w:rsid w:val="003727C1"/>
    <w:rsid w:val="0037293E"/>
    <w:rsid w:val="00372C46"/>
    <w:rsid w:val="00373416"/>
    <w:rsid w:val="00373914"/>
    <w:rsid w:val="00373CB9"/>
    <w:rsid w:val="00373CDB"/>
    <w:rsid w:val="003752F4"/>
    <w:rsid w:val="0037566F"/>
    <w:rsid w:val="003758AD"/>
    <w:rsid w:val="00376145"/>
    <w:rsid w:val="00376358"/>
    <w:rsid w:val="00376B18"/>
    <w:rsid w:val="00376D87"/>
    <w:rsid w:val="003778A5"/>
    <w:rsid w:val="00377AAE"/>
    <w:rsid w:val="00377F3C"/>
    <w:rsid w:val="00380140"/>
    <w:rsid w:val="00380375"/>
    <w:rsid w:val="00380739"/>
    <w:rsid w:val="00380BB0"/>
    <w:rsid w:val="00380C79"/>
    <w:rsid w:val="00380DB4"/>
    <w:rsid w:val="00380FF7"/>
    <w:rsid w:val="003816F8"/>
    <w:rsid w:val="0038180A"/>
    <w:rsid w:val="00382677"/>
    <w:rsid w:val="003827A0"/>
    <w:rsid w:val="00382C2D"/>
    <w:rsid w:val="00382D0F"/>
    <w:rsid w:val="00382FFF"/>
    <w:rsid w:val="003831F6"/>
    <w:rsid w:val="00383484"/>
    <w:rsid w:val="00383646"/>
    <w:rsid w:val="00383853"/>
    <w:rsid w:val="00383DBF"/>
    <w:rsid w:val="00383EC7"/>
    <w:rsid w:val="0038415E"/>
    <w:rsid w:val="003844C1"/>
    <w:rsid w:val="00384995"/>
    <w:rsid w:val="00384E8F"/>
    <w:rsid w:val="003851CA"/>
    <w:rsid w:val="0038521F"/>
    <w:rsid w:val="003852D3"/>
    <w:rsid w:val="0038534B"/>
    <w:rsid w:val="0038537C"/>
    <w:rsid w:val="00385C3B"/>
    <w:rsid w:val="0038695E"/>
    <w:rsid w:val="00386CBB"/>
    <w:rsid w:val="003877D2"/>
    <w:rsid w:val="003878D2"/>
    <w:rsid w:val="00387AE1"/>
    <w:rsid w:val="003903EF"/>
    <w:rsid w:val="00390827"/>
    <w:rsid w:val="003913B6"/>
    <w:rsid w:val="00391582"/>
    <w:rsid w:val="00391781"/>
    <w:rsid w:val="00392067"/>
    <w:rsid w:val="0039211B"/>
    <w:rsid w:val="003926D2"/>
    <w:rsid w:val="00392733"/>
    <w:rsid w:val="0039295A"/>
    <w:rsid w:val="00392A1B"/>
    <w:rsid w:val="00392B0B"/>
    <w:rsid w:val="00393381"/>
    <w:rsid w:val="00393D66"/>
    <w:rsid w:val="00393DFF"/>
    <w:rsid w:val="00393EC3"/>
    <w:rsid w:val="00395195"/>
    <w:rsid w:val="003951DA"/>
    <w:rsid w:val="00395484"/>
    <w:rsid w:val="003960D6"/>
    <w:rsid w:val="00396752"/>
    <w:rsid w:val="00396CCA"/>
    <w:rsid w:val="00396E19"/>
    <w:rsid w:val="003971FB"/>
    <w:rsid w:val="00397321"/>
    <w:rsid w:val="003974CF"/>
    <w:rsid w:val="00397AE2"/>
    <w:rsid w:val="003A01E5"/>
    <w:rsid w:val="003A0376"/>
    <w:rsid w:val="003A05D6"/>
    <w:rsid w:val="003A0826"/>
    <w:rsid w:val="003A0EC5"/>
    <w:rsid w:val="003A182D"/>
    <w:rsid w:val="003A1CAB"/>
    <w:rsid w:val="003A1DE9"/>
    <w:rsid w:val="003A2FD4"/>
    <w:rsid w:val="003A3122"/>
    <w:rsid w:val="003A3213"/>
    <w:rsid w:val="003A3548"/>
    <w:rsid w:val="003A38C8"/>
    <w:rsid w:val="003A3F23"/>
    <w:rsid w:val="003A402F"/>
    <w:rsid w:val="003A487E"/>
    <w:rsid w:val="003A4DFB"/>
    <w:rsid w:val="003A57DC"/>
    <w:rsid w:val="003A58EF"/>
    <w:rsid w:val="003A69A4"/>
    <w:rsid w:val="003A72CC"/>
    <w:rsid w:val="003A7705"/>
    <w:rsid w:val="003A7B34"/>
    <w:rsid w:val="003A7BF3"/>
    <w:rsid w:val="003A7DBB"/>
    <w:rsid w:val="003A7F27"/>
    <w:rsid w:val="003B0262"/>
    <w:rsid w:val="003B037A"/>
    <w:rsid w:val="003B0B3B"/>
    <w:rsid w:val="003B10DD"/>
    <w:rsid w:val="003B12A3"/>
    <w:rsid w:val="003B180B"/>
    <w:rsid w:val="003B1C1D"/>
    <w:rsid w:val="003B1CD1"/>
    <w:rsid w:val="003B23CC"/>
    <w:rsid w:val="003B2860"/>
    <w:rsid w:val="003B2AE7"/>
    <w:rsid w:val="003B30B8"/>
    <w:rsid w:val="003B30BC"/>
    <w:rsid w:val="003B3BDA"/>
    <w:rsid w:val="003B3E7A"/>
    <w:rsid w:val="003B4E87"/>
    <w:rsid w:val="003B5E4B"/>
    <w:rsid w:val="003B62C9"/>
    <w:rsid w:val="003B63E5"/>
    <w:rsid w:val="003B6A5B"/>
    <w:rsid w:val="003B7389"/>
    <w:rsid w:val="003B7585"/>
    <w:rsid w:val="003B799E"/>
    <w:rsid w:val="003B7A32"/>
    <w:rsid w:val="003B7ED2"/>
    <w:rsid w:val="003B7F44"/>
    <w:rsid w:val="003B7F7B"/>
    <w:rsid w:val="003C0598"/>
    <w:rsid w:val="003C0766"/>
    <w:rsid w:val="003C0B6D"/>
    <w:rsid w:val="003C1595"/>
    <w:rsid w:val="003C227B"/>
    <w:rsid w:val="003C2C77"/>
    <w:rsid w:val="003C2D23"/>
    <w:rsid w:val="003C2E63"/>
    <w:rsid w:val="003C3705"/>
    <w:rsid w:val="003C3885"/>
    <w:rsid w:val="003C3B2C"/>
    <w:rsid w:val="003C442E"/>
    <w:rsid w:val="003C4D17"/>
    <w:rsid w:val="003C4E38"/>
    <w:rsid w:val="003C4E99"/>
    <w:rsid w:val="003C4ED5"/>
    <w:rsid w:val="003C50C4"/>
    <w:rsid w:val="003C5771"/>
    <w:rsid w:val="003C58F9"/>
    <w:rsid w:val="003C63EB"/>
    <w:rsid w:val="003C6C58"/>
    <w:rsid w:val="003C6D5D"/>
    <w:rsid w:val="003C6E3B"/>
    <w:rsid w:val="003C75BD"/>
    <w:rsid w:val="003C7B65"/>
    <w:rsid w:val="003C7D8E"/>
    <w:rsid w:val="003D03E3"/>
    <w:rsid w:val="003D0485"/>
    <w:rsid w:val="003D0653"/>
    <w:rsid w:val="003D0930"/>
    <w:rsid w:val="003D0D49"/>
    <w:rsid w:val="003D145D"/>
    <w:rsid w:val="003D181F"/>
    <w:rsid w:val="003D29F5"/>
    <w:rsid w:val="003D2B96"/>
    <w:rsid w:val="003D2F20"/>
    <w:rsid w:val="003D2FB4"/>
    <w:rsid w:val="003D3A64"/>
    <w:rsid w:val="003D4D83"/>
    <w:rsid w:val="003D4FE4"/>
    <w:rsid w:val="003D5ACC"/>
    <w:rsid w:val="003D5BBC"/>
    <w:rsid w:val="003D6BD0"/>
    <w:rsid w:val="003D6ED4"/>
    <w:rsid w:val="003D7A20"/>
    <w:rsid w:val="003D7CC2"/>
    <w:rsid w:val="003E03E7"/>
    <w:rsid w:val="003E04FA"/>
    <w:rsid w:val="003E12BE"/>
    <w:rsid w:val="003E1A6C"/>
    <w:rsid w:val="003E1C53"/>
    <w:rsid w:val="003E2137"/>
    <w:rsid w:val="003E268D"/>
    <w:rsid w:val="003E2B53"/>
    <w:rsid w:val="003E2DD5"/>
    <w:rsid w:val="003E317A"/>
    <w:rsid w:val="003E36BD"/>
    <w:rsid w:val="003E3EC3"/>
    <w:rsid w:val="003E4133"/>
    <w:rsid w:val="003E4160"/>
    <w:rsid w:val="003E45AD"/>
    <w:rsid w:val="003E63C1"/>
    <w:rsid w:val="003E6EAC"/>
    <w:rsid w:val="003E7970"/>
    <w:rsid w:val="003E7AD7"/>
    <w:rsid w:val="003E7E84"/>
    <w:rsid w:val="003F044A"/>
    <w:rsid w:val="003F065A"/>
    <w:rsid w:val="003F0DBE"/>
    <w:rsid w:val="003F0E1C"/>
    <w:rsid w:val="003F149B"/>
    <w:rsid w:val="003F158A"/>
    <w:rsid w:val="003F16A0"/>
    <w:rsid w:val="003F1B79"/>
    <w:rsid w:val="003F1D06"/>
    <w:rsid w:val="003F1E61"/>
    <w:rsid w:val="003F1F3E"/>
    <w:rsid w:val="003F2198"/>
    <w:rsid w:val="003F223F"/>
    <w:rsid w:val="003F25BB"/>
    <w:rsid w:val="003F269A"/>
    <w:rsid w:val="003F27DA"/>
    <w:rsid w:val="003F2E1A"/>
    <w:rsid w:val="003F35E8"/>
    <w:rsid w:val="003F35FA"/>
    <w:rsid w:val="003F3607"/>
    <w:rsid w:val="003F3850"/>
    <w:rsid w:val="003F3873"/>
    <w:rsid w:val="003F3DB3"/>
    <w:rsid w:val="003F3DE5"/>
    <w:rsid w:val="003F4757"/>
    <w:rsid w:val="003F4FC9"/>
    <w:rsid w:val="003F5345"/>
    <w:rsid w:val="003F5BC2"/>
    <w:rsid w:val="003F5D01"/>
    <w:rsid w:val="003F644E"/>
    <w:rsid w:val="003F6B06"/>
    <w:rsid w:val="003F738E"/>
    <w:rsid w:val="003F7721"/>
    <w:rsid w:val="003F78F4"/>
    <w:rsid w:val="003F7D2A"/>
    <w:rsid w:val="00400063"/>
    <w:rsid w:val="0040074F"/>
    <w:rsid w:val="00400AE4"/>
    <w:rsid w:val="00400DF6"/>
    <w:rsid w:val="00400E44"/>
    <w:rsid w:val="00400F14"/>
    <w:rsid w:val="00400F17"/>
    <w:rsid w:val="00400F70"/>
    <w:rsid w:val="0040131B"/>
    <w:rsid w:val="004013A4"/>
    <w:rsid w:val="004014C8"/>
    <w:rsid w:val="004019BE"/>
    <w:rsid w:val="004038D9"/>
    <w:rsid w:val="00403BCE"/>
    <w:rsid w:val="00403C9E"/>
    <w:rsid w:val="004042DD"/>
    <w:rsid w:val="004046FD"/>
    <w:rsid w:val="00404904"/>
    <w:rsid w:val="00405F7B"/>
    <w:rsid w:val="00406319"/>
    <w:rsid w:val="004063C4"/>
    <w:rsid w:val="00406B90"/>
    <w:rsid w:val="00406E9E"/>
    <w:rsid w:val="004071F3"/>
    <w:rsid w:val="0040766C"/>
    <w:rsid w:val="0040776F"/>
    <w:rsid w:val="004077BE"/>
    <w:rsid w:val="00407F69"/>
    <w:rsid w:val="00410285"/>
    <w:rsid w:val="004105B9"/>
    <w:rsid w:val="00410C0B"/>
    <w:rsid w:val="00411309"/>
    <w:rsid w:val="00411362"/>
    <w:rsid w:val="00411B4A"/>
    <w:rsid w:val="00412259"/>
    <w:rsid w:val="00412266"/>
    <w:rsid w:val="004126CA"/>
    <w:rsid w:val="00412709"/>
    <w:rsid w:val="00412C52"/>
    <w:rsid w:val="00413345"/>
    <w:rsid w:val="00413C35"/>
    <w:rsid w:val="0041422F"/>
    <w:rsid w:val="0041439E"/>
    <w:rsid w:val="0041450A"/>
    <w:rsid w:val="00414597"/>
    <w:rsid w:val="00414C51"/>
    <w:rsid w:val="00414CC2"/>
    <w:rsid w:val="00416806"/>
    <w:rsid w:val="00416B8D"/>
    <w:rsid w:val="00416BF0"/>
    <w:rsid w:val="00416F61"/>
    <w:rsid w:val="00417214"/>
    <w:rsid w:val="00417371"/>
    <w:rsid w:val="00417928"/>
    <w:rsid w:val="004202CC"/>
    <w:rsid w:val="00421608"/>
    <w:rsid w:val="0042185F"/>
    <w:rsid w:val="00421BB5"/>
    <w:rsid w:val="00421D88"/>
    <w:rsid w:val="00421F22"/>
    <w:rsid w:val="00422347"/>
    <w:rsid w:val="0042248C"/>
    <w:rsid w:val="00422688"/>
    <w:rsid w:val="00422C9A"/>
    <w:rsid w:val="00422EDC"/>
    <w:rsid w:val="00422EE0"/>
    <w:rsid w:val="00423056"/>
    <w:rsid w:val="004230C9"/>
    <w:rsid w:val="004232AB"/>
    <w:rsid w:val="004233BB"/>
    <w:rsid w:val="00423991"/>
    <w:rsid w:val="0042415F"/>
    <w:rsid w:val="0042439D"/>
    <w:rsid w:val="00424455"/>
    <w:rsid w:val="00424B6B"/>
    <w:rsid w:val="00425669"/>
    <w:rsid w:val="00426CF4"/>
    <w:rsid w:val="00427458"/>
    <w:rsid w:val="0042791B"/>
    <w:rsid w:val="00427C9C"/>
    <w:rsid w:val="0043034E"/>
    <w:rsid w:val="004306E4"/>
    <w:rsid w:val="00430B34"/>
    <w:rsid w:val="00430D84"/>
    <w:rsid w:val="00430D88"/>
    <w:rsid w:val="00431454"/>
    <w:rsid w:val="004314A8"/>
    <w:rsid w:val="004320B0"/>
    <w:rsid w:val="004320D3"/>
    <w:rsid w:val="00432EA7"/>
    <w:rsid w:val="00432FED"/>
    <w:rsid w:val="00433398"/>
    <w:rsid w:val="00433F85"/>
    <w:rsid w:val="004347AD"/>
    <w:rsid w:val="0043482E"/>
    <w:rsid w:val="004348C3"/>
    <w:rsid w:val="00434E81"/>
    <w:rsid w:val="00435610"/>
    <w:rsid w:val="00435D23"/>
    <w:rsid w:val="004360BA"/>
    <w:rsid w:val="00436377"/>
    <w:rsid w:val="00436983"/>
    <w:rsid w:val="00437253"/>
    <w:rsid w:val="004372C8"/>
    <w:rsid w:val="00437536"/>
    <w:rsid w:val="0043785F"/>
    <w:rsid w:val="00437B1C"/>
    <w:rsid w:val="0044128C"/>
    <w:rsid w:val="00441409"/>
    <w:rsid w:val="00441992"/>
    <w:rsid w:val="00441CC8"/>
    <w:rsid w:val="00442334"/>
    <w:rsid w:val="00442BF1"/>
    <w:rsid w:val="0044313C"/>
    <w:rsid w:val="004439D4"/>
    <w:rsid w:val="00443C3B"/>
    <w:rsid w:val="00443F59"/>
    <w:rsid w:val="00444023"/>
    <w:rsid w:val="0044415E"/>
    <w:rsid w:val="004446F3"/>
    <w:rsid w:val="00444948"/>
    <w:rsid w:val="00445093"/>
    <w:rsid w:val="00445700"/>
    <w:rsid w:val="00445937"/>
    <w:rsid w:val="00445F9A"/>
    <w:rsid w:val="00446580"/>
    <w:rsid w:val="00446CBC"/>
    <w:rsid w:val="00446D56"/>
    <w:rsid w:val="00447529"/>
    <w:rsid w:val="0044775D"/>
    <w:rsid w:val="00447790"/>
    <w:rsid w:val="00447E44"/>
    <w:rsid w:val="0045010D"/>
    <w:rsid w:val="004501DD"/>
    <w:rsid w:val="00450848"/>
    <w:rsid w:val="00450A9F"/>
    <w:rsid w:val="00450B68"/>
    <w:rsid w:val="00450C81"/>
    <w:rsid w:val="0045111D"/>
    <w:rsid w:val="00451A35"/>
    <w:rsid w:val="00451C97"/>
    <w:rsid w:val="00452845"/>
    <w:rsid w:val="0045287F"/>
    <w:rsid w:val="00452C1F"/>
    <w:rsid w:val="00453545"/>
    <w:rsid w:val="00453CFF"/>
    <w:rsid w:val="00454577"/>
    <w:rsid w:val="00454C89"/>
    <w:rsid w:val="004558EE"/>
    <w:rsid w:val="004559A4"/>
    <w:rsid w:val="00455AC5"/>
    <w:rsid w:val="00456082"/>
    <w:rsid w:val="00456C3D"/>
    <w:rsid w:val="004574D9"/>
    <w:rsid w:val="00457563"/>
    <w:rsid w:val="004579A4"/>
    <w:rsid w:val="00457B13"/>
    <w:rsid w:val="00457E87"/>
    <w:rsid w:val="004608D2"/>
    <w:rsid w:val="00460A56"/>
    <w:rsid w:val="004610A0"/>
    <w:rsid w:val="004610E4"/>
    <w:rsid w:val="0046143E"/>
    <w:rsid w:val="00461506"/>
    <w:rsid w:val="004615AB"/>
    <w:rsid w:val="00461CAF"/>
    <w:rsid w:val="00462300"/>
    <w:rsid w:val="00463629"/>
    <w:rsid w:val="0046375C"/>
    <w:rsid w:val="004637B5"/>
    <w:rsid w:val="00463938"/>
    <w:rsid w:val="00463B06"/>
    <w:rsid w:val="00463B2F"/>
    <w:rsid w:val="004647C2"/>
    <w:rsid w:val="0046486E"/>
    <w:rsid w:val="00464B10"/>
    <w:rsid w:val="00464D64"/>
    <w:rsid w:val="00464F48"/>
    <w:rsid w:val="004650A1"/>
    <w:rsid w:val="004653DD"/>
    <w:rsid w:val="0046574A"/>
    <w:rsid w:val="00465AA2"/>
    <w:rsid w:val="00465CBC"/>
    <w:rsid w:val="00465F08"/>
    <w:rsid w:val="0046658B"/>
    <w:rsid w:val="004669B5"/>
    <w:rsid w:val="0046713A"/>
    <w:rsid w:val="004671EB"/>
    <w:rsid w:val="0046745F"/>
    <w:rsid w:val="004679A1"/>
    <w:rsid w:val="00467B41"/>
    <w:rsid w:val="0047048F"/>
    <w:rsid w:val="00470675"/>
    <w:rsid w:val="00470E70"/>
    <w:rsid w:val="0047178D"/>
    <w:rsid w:val="004718ED"/>
    <w:rsid w:val="004720E4"/>
    <w:rsid w:val="00472481"/>
    <w:rsid w:val="00472A04"/>
    <w:rsid w:val="0047350C"/>
    <w:rsid w:val="004738E4"/>
    <w:rsid w:val="00473A9D"/>
    <w:rsid w:val="00473FA0"/>
    <w:rsid w:val="0047401C"/>
    <w:rsid w:val="004740E4"/>
    <w:rsid w:val="00474E67"/>
    <w:rsid w:val="004758CB"/>
    <w:rsid w:val="00475934"/>
    <w:rsid w:val="00475AFE"/>
    <w:rsid w:val="00475BBD"/>
    <w:rsid w:val="00475C22"/>
    <w:rsid w:val="00475CF3"/>
    <w:rsid w:val="00476442"/>
    <w:rsid w:val="00476633"/>
    <w:rsid w:val="0047739B"/>
    <w:rsid w:val="0047778B"/>
    <w:rsid w:val="00477B01"/>
    <w:rsid w:val="00480182"/>
    <w:rsid w:val="0048058D"/>
    <w:rsid w:val="00480AF1"/>
    <w:rsid w:val="00480BA7"/>
    <w:rsid w:val="004817A4"/>
    <w:rsid w:val="00481A00"/>
    <w:rsid w:val="00481ED1"/>
    <w:rsid w:val="00481EF8"/>
    <w:rsid w:val="0048209E"/>
    <w:rsid w:val="004821F0"/>
    <w:rsid w:val="00482393"/>
    <w:rsid w:val="00482609"/>
    <w:rsid w:val="00482CDA"/>
    <w:rsid w:val="00483BC0"/>
    <w:rsid w:val="00483CE6"/>
    <w:rsid w:val="00484043"/>
    <w:rsid w:val="004841E3"/>
    <w:rsid w:val="00484455"/>
    <w:rsid w:val="004845AE"/>
    <w:rsid w:val="00484624"/>
    <w:rsid w:val="00484A9C"/>
    <w:rsid w:val="00484F55"/>
    <w:rsid w:val="00484FD4"/>
    <w:rsid w:val="004862A4"/>
    <w:rsid w:val="004869FA"/>
    <w:rsid w:val="00486D29"/>
    <w:rsid w:val="00487035"/>
    <w:rsid w:val="00487894"/>
    <w:rsid w:val="00487E50"/>
    <w:rsid w:val="00490142"/>
    <w:rsid w:val="00490289"/>
    <w:rsid w:val="00490318"/>
    <w:rsid w:val="0049063D"/>
    <w:rsid w:val="0049067A"/>
    <w:rsid w:val="00490AC7"/>
    <w:rsid w:val="00490C8A"/>
    <w:rsid w:val="00490D35"/>
    <w:rsid w:val="004912E7"/>
    <w:rsid w:val="00491607"/>
    <w:rsid w:val="004920A1"/>
    <w:rsid w:val="0049321D"/>
    <w:rsid w:val="00493500"/>
    <w:rsid w:val="00493531"/>
    <w:rsid w:val="0049353D"/>
    <w:rsid w:val="00493C79"/>
    <w:rsid w:val="00493EA8"/>
    <w:rsid w:val="00494310"/>
    <w:rsid w:val="00494B74"/>
    <w:rsid w:val="00494BD1"/>
    <w:rsid w:val="00494E04"/>
    <w:rsid w:val="00494FF2"/>
    <w:rsid w:val="00495055"/>
    <w:rsid w:val="0049558D"/>
    <w:rsid w:val="00495E07"/>
    <w:rsid w:val="004965A8"/>
    <w:rsid w:val="00497A99"/>
    <w:rsid w:val="00497E37"/>
    <w:rsid w:val="00497E72"/>
    <w:rsid w:val="00497E83"/>
    <w:rsid w:val="004A0EBC"/>
    <w:rsid w:val="004A0F08"/>
    <w:rsid w:val="004A11C5"/>
    <w:rsid w:val="004A166C"/>
    <w:rsid w:val="004A1A09"/>
    <w:rsid w:val="004A21FE"/>
    <w:rsid w:val="004A2519"/>
    <w:rsid w:val="004A2AD8"/>
    <w:rsid w:val="004A3804"/>
    <w:rsid w:val="004A3842"/>
    <w:rsid w:val="004A3B98"/>
    <w:rsid w:val="004A3D33"/>
    <w:rsid w:val="004A45A1"/>
    <w:rsid w:val="004A46F2"/>
    <w:rsid w:val="004A52DE"/>
    <w:rsid w:val="004A5405"/>
    <w:rsid w:val="004A55BE"/>
    <w:rsid w:val="004A5874"/>
    <w:rsid w:val="004A5BEB"/>
    <w:rsid w:val="004A5F62"/>
    <w:rsid w:val="004A63A1"/>
    <w:rsid w:val="004A64A4"/>
    <w:rsid w:val="004A6E49"/>
    <w:rsid w:val="004A6FA2"/>
    <w:rsid w:val="004A7223"/>
    <w:rsid w:val="004A7652"/>
    <w:rsid w:val="004A76E4"/>
    <w:rsid w:val="004A77CB"/>
    <w:rsid w:val="004A7CAC"/>
    <w:rsid w:val="004B089E"/>
    <w:rsid w:val="004B1292"/>
    <w:rsid w:val="004B140B"/>
    <w:rsid w:val="004B1511"/>
    <w:rsid w:val="004B1609"/>
    <w:rsid w:val="004B166A"/>
    <w:rsid w:val="004B16E5"/>
    <w:rsid w:val="004B1994"/>
    <w:rsid w:val="004B1E84"/>
    <w:rsid w:val="004B20E6"/>
    <w:rsid w:val="004B2373"/>
    <w:rsid w:val="004B25EF"/>
    <w:rsid w:val="004B2874"/>
    <w:rsid w:val="004B2C6F"/>
    <w:rsid w:val="004B2C74"/>
    <w:rsid w:val="004B2CBA"/>
    <w:rsid w:val="004B2E04"/>
    <w:rsid w:val="004B2EC5"/>
    <w:rsid w:val="004B2FED"/>
    <w:rsid w:val="004B314A"/>
    <w:rsid w:val="004B3C4D"/>
    <w:rsid w:val="004B4454"/>
    <w:rsid w:val="004B4701"/>
    <w:rsid w:val="004B47C1"/>
    <w:rsid w:val="004B4ED7"/>
    <w:rsid w:val="004B574F"/>
    <w:rsid w:val="004B5A74"/>
    <w:rsid w:val="004B6229"/>
    <w:rsid w:val="004B64B4"/>
    <w:rsid w:val="004B6A8B"/>
    <w:rsid w:val="004B6B29"/>
    <w:rsid w:val="004B72DF"/>
    <w:rsid w:val="004B7CEA"/>
    <w:rsid w:val="004B7F07"/>
    <w:rsid w:val="004C026C"/>
    <w:rsid w:val="004C03B6"/>
    <w:rsid w:val="004C08DB"/>
    <w:rsid w:val="004C093F"/>
    <w:rsid w:val="004C09F0"/>
    <w:rsid w:val="004C116D"/>
    <w:rsid w:val="004C16A6"/>
    <w:rsid w:val="004C1882"/>
    <w:rsid w:val="004C18CA"/>
    <w:rsid w:val="004C2283"/>
    <w:rsid w:val="004C2B0A"/>
    <w:rsid w:val="004C2E1C"/>
    <w:rsid w:val="004C2F82"/>
    <w:rsid w:val="004C36C4"/>
    <w:rsid w:val="004C36D4"/>
    <w:rsid w:val="004C3D57"/>
    <w:rsid w:val="004C3EA0"/>
    <w:rsid w:val="004C3F67"/>
    <w:rsid w:val="004C4483"/>
    <w:rsid w:val="004C45EA"/>
    <w:rsid w:val="004C4C6D"/>
    <w:rsid w:val="004C4D3B"/>
    <w:rsid w:val="004C50BF"/>
    <w:rsid w:val="004C51D9"/>
    <w:rsid w:val="004C561C"/>
    <w:rsid w:val="004C574F"/>
    <w:rsid w:val="004C5CAC"/>
    <w:rsid w:val="004C612D"/>
    <w:rsid w:val="004C65A6"/>
    <w:rsid w:val="004C724B"/>
    <w:rsid w:val="004C75A5"/>
    <w:rsid w:val="004C7D26"/>
    <w:rsid w:val="004D04F8"/>
    <w:rsid w:val="004D0749"/>
    <w:rsid w:val="004D0828"/>
    <w:rsid w:val="004D09FB"/>
    <w:rsid w:val="004D0A19"/>
    <w:rsid w:val="004D0B1F"/>
    <w:rsid w:val="004D11F9"/>
    <w:rsid w:val="004D1619"/>
    <w:rsid w:val="004D25F9"/>
    <w:rsid w:val="004D296E"/>
    <w:rsid w:val="004D2E89"/>
    <w:rsid w:val="004D3694"/>
    <w:rsid w:val="004D3847"/>
    <w:rsid w:val="004D3A33"/>
    <w:rsid w:val="004D4597"/>
    <w:rsid w:val="004D4DAB"/>
    <w:rsid w:val="004D526B"/>
    <w:rsid w:val="004D534E"/>
    <w:rsid w:val="004D576D"/>
    <w:rsid w:val="004D588C"/>
    <w:rsid w:val="004D669F"/>
    <w:rsid w:val="004D770B"/>
    <w:rsid w:val="004D7981"/>
    <w:rsid w:val="004D79C1"/>
    <w:rsid w:val="004D7FE8"/>
    <w:rsid w:val="004E078D"/>
    <w:rsid w:val="004E0A1B"/>
    <w:rsid w:val="004E0D2D"/>
    <w:rsid w:val="004E0EA5"/>
    <w:rsid w:val="004E1061"/>
    <w:rsid w:val="004E12A3"/>
    <w:rsid w:val="004E152A"/>
    <w:rsid w:val="004E18B9"/>
    <w:rsid w:val="004E1FF8"/>
    <w:rsid w:val="004E24A4"/>
    <w:rsid w:val="004E2520"/>
    <w:rsid w:val="004E2D8E"/>
    <w:rsid w:val="004E2EFD"/>
    <w:rsid w:val="004E3C55"/>
    <w:rsid w:val="004E3FD4"/>
    <w:rsid w:val="004E4030"/>
    <w:rsid w:val="004E435B"/>
    <w:rsid w:val="004E483B"/>
    <w:rsid w:val="004E4ADB"/>
    <w:rsid w:val="004E4B4A"/>
    <w:rsid w:val="004E5035"/>
    <w:rsid w:val="004E50CB"/>
    <w:rsid w:val="004E5270"/>
    <w:rsid w:val="004E5565"/>
    <w:rsid w:val="004E6522"/>
    <w:rsid w:val="004E7729"/>
    <w:rsid w:val="004E7A85"/>
    <w:rsid w:val="004F0039"/>
    <w:rsid w:val="004F01DE"/>
    <w:rsid w:val="004F12C0"/>
    <w:rsid w:val="004F135C"/>
    <w:rsid w:val="004F1A0D"/>
    <w:rsid w:val="004F1B55"/>
    <w:rsid w:val="004F1FD3"/>
    <w:rsid w:val="004F2012"/>
    <w:rsid w:val="004F2B7F"/>
    <w:rsid w:val="004F2EDD"/>
    <w:rsid w:val="004F2F50"/>
    <w:rsid w:val="004F359C"/>
    <w:rsid w:val="004F36FC"/>
    <w:rsid w:val="004F3ECD"/>
    <w:rsid w:val="004F3F1B"/>
    <w:rsid w:val="004F4090"/>
    <w:rsid w:val="004F40C4"/>
    <w:rsid w:val="004F47F5"/>
    <w:rsid w:val="004F5672"/>
    <w:rsid w:val="004F5988"/>
    <w:rsid w:val="004F59B2"/>
    <w:rsid w:val="004F5CC8"/>
    <w:rsid w:val="004F60DC"/>
    <w:rsid w:val="004F63BF"/>
    <w:rsid w:val="004F6949"/>
    <w:rsid w:val="004F7021"/>
    <w:rsid w:val="004F7072"/>
    <w:rsid w:val="004F7D49"/>
    <w:rsid w:val="004F7EFB"/>
    <w:rsid w:val="005002D7"/>
    <w:rsid w:val="005007AE"/>
    <w:rsid w:val="005013D0"/>
    <w:rsid w:val="005015D3"/>
    <w:rsid w:val="00501808"/>
    <w:rsid w:val="005018F9"/>
    <w:rsid w:val="00501AEB"/>
    <w:rsid w:val="00502431"/>
    <w:rsid w:val="005024AF"/>
    <w:rsid w:val="005028DC"/>
    <w:rsid w:val="00502F15"/>
    <w:rsid w:val="005039FC"/>
    <w:rsid w:val="00503B5F"/>
    <w:rsid w:val="00503C36"/>
    <w:rsid w:val="0050413A"/>
    <w:rsid w:val="005044A3"/>
    <w:rsid w:val="005049BA"/>
    <w:rsid w:val="00504B7A"/>
    <w:rsid w:val="00504FAC"/>
    <w:rsid w:val="00504FB3"/>
    <w:rsid w:val="005052AD"/>
    <w:rsid w:val="0050571F"/>
    <w:rsid w:val="005057A7"/>
    <w:rsid w:val="00506570"/>
    <w:rsid w:val="0050693E"/>
    <w:rsid w:val="00506964"/>
    <w:rsid w:val="00506968"/>
    <w:rsid w:val="00506B55"/>
    <w:rsid w:val="00506CCC"/>
    <w:rsid w:val="00506DEC"/>
    <w:rsid w:val="00506F6D"/>
    <w:rsid w:val="00507015"/>
    <w:rsid w:val="00507239"/>
    <w:rsid w:val="00507870"/>
    <w:rsid w:val="005079EF"/>
    <w:rsid w:val="00507BDB"/>
    <w:rsid w:val="00507CA2"/>
    <w:rsid w:val="005100AD"/>
    <w:rsid w:val="00510105"/>
    <w:rsid w:val="005108AE"/>
    <w:rsid w:val="005108B4"/>
    <w:rsid w:val="00510B1F"/>
    <w:rsid w:val="00510FE1"/>
    <w:rsid w:val="00511632"/>
    <w:rsid w:val="005118BA"/>
    <w:rsid w:val="00511D58"/>
    <w:rsid w:val="00511D97"/>
    <w:rsid w:val="005132C3"/>
    <w:rsid w:val="0051351E"/>
    <w:rsid w:val="00513643"/>
    <w:rsid w:val="005140D5"/>
    <w:rsid w:val="00514765"/>
    <w:rsid w:val="00514C3D"/>
    <w:rsid w:val="00515353"/>
    <w:rsid w:val="00515380"/>
    <w:rsid w:val="00515A6A"/>
    <w:rsid w:val="00515F5B"/>
    <w:rsid w:val="00515FDA"/>
    <w:rsid w:val="005160CC"/>
    <w:rsid w:val="005169FD"/>
    <w:rsid w:val="0051705F"/>
    <w:rsid w:val="0051752E"/>
    <w:rsid w:val="00517553"/>
    <w:rsid w:val="005176AB"/>
    <w:rsid w:val="00517B50"/>
    <w:rsid w:val="00517E3E"/>
    <w:rsid w:val="00517F6B"/>
    <w:rsid w:val="00520140"/>
    <w:rsid w:val="005203F8"/>
    <w:rsid w:val="00520E5D"/>
    <w:rsid w:val="00521177"/>
    <w:rsid w:val="005213A2"/>
    <w:rsid w:val="00521B78"/>
    <w:rsid w:val="00521D90"/>
    <w:rsid w:val="00521ED8"/>
    <w:rsid w:val="00522247"/>
    <w:rsid w:val="005222E9"/>
    <w:rsid w:val="005227AA"/>
    <w:rsid w:val="00522F4D"/>
    <w:rsid w:val="0052339E"/>
    <w:rsid w:val="00523584"/>
    <w:rsid w:val="00523664"/>
    <w:rsid w:val="005236F9"/>
    <w:rsid w:val="00523706"/>
    <w:rsid w:val="00523785"/>
    <w:rsid w:val="00523DB2"/>
    <w:rsid w:val="005259F5"/>
    <w:rsid w:val="00525E97"/>
    <w:rsid w:val="00526835"/>
    <w:rsid w:val="00526AA0"/>
    <w:rsid w:val="00527091"/>
    <w:rsid w:val="005273F2"/>
    <w:rsid w:val="00530037"/>
    <w:rsid w:val="00530130"/>
    <w:rsid w:val="00530910"/>
    <w:rsid w:val="00530925"/>
    <w:rsid w:val="00530FBF"/>
    <w:rsid w:val="00530FCA"/>
    <w:rsid w:val="005315FB"/>
    <w:rsid w:val="00531AE7"/>
    <w:rsid w:val="00531F62"/>
    <w:rsid w:val="0053202B"/>
    <w:rsid w:val="005320BB"/>
    <w:rsid w:val="00532166"/>
    <w:rsid w:val="005325ED"/>
    <w:rsid w:val="00532918"/>
    <w:rsid w:val="00532B02"/>
    <w:rsid w:val="005331BC"/>
    <w:rsid w:val="00533729"/>
    <w:rsid w:val="00533979"/>
    <w:rsid w:val="005339C7"/>
    <w:rsid w:val="00533B13"/>
    <w:rsid w:val="00533DF0"/>
    <w:rsid w:val="00533E57"/>
    <w:rsid w:val="00533FF0"/>
    <w:rsid w:val="0053406D"/>
    <w:rsid w:val="00534905"/>
    <w:rsid w:val="00534D01"/>
    <w:rsid w:val="005359EE"/>
    <w:rsid w:val="005368BB"/>
    <w:rsid w:val="005375E8"/>
    <w:rsid w:val="00537852"/>
    <w:rsid w:val="00537FD3"/>
    <w:rsid w:val="005400B0"/>
    <w:rsid w:val="00540513"/>
    <w:rsid w:val="0054064C"/>
    <w:rsid w:val="00541AA4"/>
    <w:rsid w:val="00541AB2"/>
    <w:rsid w:val="00541AF6"/>
    <w:rsid w:val="00542116"/>
    <w:rsid w:val="005422B3"/>
    <w:rsid w:val="005429FE"/>
    <w:rsid w:val="00542B05"/>
    <w:rsid w:val="00542B5F"/>
    <w:rsid w:val="00543919"/>
    <w:rsid w:val="0054394C"/>
    <w:rsid w:val="00543A8B"/>
    <w:rsid w:val="005440BC"/>
    <w:rsid w:val="00544164"/>
    <w:rsid w:val="0054465D"/>
    <w:rsid w:val="0054549C"/>
    <w:rsid w:val="00545594"/>
    <w:rsid w:val="00545850"/>
    <w:rsid w:val="00545996"/>
    <w:rsid w:val="005459DB"/>
    <w:rsid w:val="00545CF9"/>
    <w:rsid w:val="00545D4C"/>
    <w:rsid w:val="00545F2C"/>
    <w:rsid w:val="005465CE"/>
    <w:rsid w:val="00546C22"/>
    <w:rsid w:val="00547AFF"/>
    <w:rsid w:val="00547C02"/>
    <w:rsid w:val="0055009D"/>
    <w:rsid w:val="0055035E"/>
    <w:rsid w:val="00550613"/>
    <w:rsid w:val="00550A04"/>
    <w:rsid w:val="005510EC"/>
    <w:rsid w:val="0055115F"/>
    <w:rsid w:val="00551395"/>
    <w:rsid w:val="005517B5"/>
    <w:rsid w:val="00551FA4"/>
    <w:rsid w:val="005528C6"/>
    <w:rsid w:val="00552CA6"/>
    <w:rsid w:val="005532BA"/>
    <w:rsid w:val="00553894"/>
    <w:rsid w:val="00553982"/>
    <w:rsid w:val="00553A63"/>
    <w:rsid w:val="00553F44"/>
    <w:rsid w:val="005541A9"/>
    <w:rsid w:val="005542C9"/>
    <w:rsid w:val="005544CD"/>
    <w:rsid w:val="005546BB"/>
    <w:rsid w:val="00554702"/>
    <w:rsid w:val="005548D9"/>
    <w:rsid w:val="0055494F"/>
    <w:rsid w:val="00554AA2"/>
    <w:rsid w:val="0055500B"/>
    <w:rsid w:val="005556AD"/>
    <w:rsid w:val="0055590C"/>
    <w:rsid w:val="0055608D"/>
    <w:rsid w:val="00556592"/>
    <w:rsid w:val="00556D52"/>
    <w:rsid w:val="00557017"/>
    <w:rsid w:val="005571CC"/>
    <w:rsid w:val="005571D1"/>
    <w:rsid w:val="00557585"/>
    <w:rsid w:val="00557671"/>
    <w:rsid w:val="0055781E"/>
    <w:rsid w:val="00557A37"/>
    <w:rsid w:val="00557DE2"/>
    <w:rsid w:val="00560055"/>
    <w:rsid w:val="00560191"/>
    <w:rsid w:val="00561414"/>
    <w:rsid w:val="0056198B"/>
    <w:rsid w:val="00561B73"/>
    <w:rsid w:val="00561FF0"/>
    <w:rsid w:val="00562576"/>
    <w:rsid w:val="00563D64"/>
    <w:rsid w:val="005651AC"/>
    <w:rsid w:val="00565A71"/>
    <w:rsid w:val="00565E22"/>
    <w:rsid w:val="00566374"/>
    <w:rsid w:val="00566563"/>
    <w:rsid w:val="00566618"/>
    <w:rsid w:val="00566694"/>
    <w:rsid w:val="00566713"/>
    <w:rsid w:val="005667C0"/>
    <w:rsid w:val="00566DAB"/>
    <w:rsid w:val="00566DB4"/>
    <w:rsid w:val="00566FBA"/>
    <w:rsid w:val="005674E0"/>
    <w:rsid w:val="005674F2"/>
    <w:rsid w:val="005676C0"/>
    <w:rsid w:val="005679A5"/>
    <w:rsid w:val="005702F1"/>
    <w:rsid w:val="005702F9"/>
    <w:rsid w:val="00570622"/>
    <w:rsid w:val="005709DF"/>
    <w:rsid w:val="00570D62"/>
    <w:rsid w:val="0057104D"/>
    <w:rsid w:val="005711F7"/>
    <w:rsid w:val="00571219"/>
    <w:rsid w:val="005713DF"/>
    <w:rsid w:val="00571A82"/>
    <w:rsid w:val="005723C1"/>
    <w:rsid w:val="00572978"/>
    <w:rsid w:val="00573A6A"/>
    <w:rsid w:val="00573D49"/>
    <w:rsid w:val="00573E01"/>
    <w:rsid w:val="00574689"/>
    <w:rsid w:val="005748FA"/>
    <w:rsid w:val="0057572F"/>
    <w:rsid w:val="00575F8F"/>
    <w:rsid w:val="005767BF"/>
    <w:rsid w:val="00577086"/>
    <w:rsid w:val="00577861"/>
    <w:rsid w:val="00577895"/>
    <w:rsid w:val="00577BE8"/>
    <w:rsid w:val="00577D88"/>
    <w:rsid w:val="00580032"/>
    <w:rsid w:val="005800CA"/>
    <w:rsid w:val="005800D8"/>
    <w:rsid w:val="005807B8"/>
    <w:rsid w:val="005809AE"/>
    <w:rsid w:val="00580A28"/>
    <w:rsid w:val="00580EF7"/>
    <w:rsid w:val="005812BC"/>
    <w:rsid w:val="0058149E"/>
    <w:rsid w:val="00581B4C"/>
    <w:rsid w:val="00581C42"/>
    <w:rsid w:val="0058233C"/>
    <w:rsid w:val="00582685"/>
    <w:rsid w:val="005827A0"/>
    <w:rsid w:val="005829A9"/>
    <w:rsid w:val="00583314"/>
    <w:rsid w:val="0058339D"/>
    <w:rsid w:val="005834D9"/>
    <w:rsid w:val="0058387A"/>
    <w:rsid w:val="0058393C"/>
    <w:rsid w:val="00583C74"/>
    <w:rsid w:val="00583DAF"/>
    <w:rsid w:val="00584028"/>
    <w:rsid w:val="0058439D"/>
    <w:rsid w:val="00584F1D"/>
    <w:rsid w:val="00584FFB"/>
    <w:rsid w:val="005855EF"/>
    <w:rsid w:val="00585FC1"/>
    <w:rsid w:val="00586ECC"/>
    <w:rsid w:val="005876AC"/>
    <w:rsid w:val="00587A3E"/>
    <w:rsid w:val="00587E26"/>
    <w:rsid w:val="0059031A"/>
    <w:rsid w:val="00590395"/>
    <w:rsid w:val="005903AA"/>
    <w:rsid w:val="00590455"/>
    <w:rsid w:val="00590965"/>
    <w:rsid w:val="00590D5D"/>
    <w:rsid w:val="00591989"/>
    <w:rsid w:val="00591AE2"/>
    <w:rsid w:val="00591BB4"/>
    <w:rsid w:val="00592268"/>
    <w:rsid w:val="0059267B"/>
    <w:rsid w:val="00592755"/>
    <w:rsid w:val="00593214"/>
    <w:rsid w:val="00593561"/>
    <w:rsid w:val="005935FA"/>
    <w:rsid w:val="00593A94"/>
    <w:rsid w:val="00593F90"/>
    <w:rsid w:val="00594C7C"/>
    <w:rsid w:val="00594D7C"/>
    <w:rsid w:val="00595173"/>
    <w:rsid w:val="0059517C"/>
    <w:rsid w:val="00595EF0"/>
    <w:rsid w:val="00596537"/>
    <w:rsid w:val="00596A69"/>
    <w:rsid w:val="00596C26"/>
    <w:rsid w:val="0059761F"/>
    <w:rsid w:val="00597CAF"/>
    <w:rsid w:val="00597EB3"/>
    <w:rsid w:val="005A0092"/>
    <w:rsid w:val="005A03AD"/>
    <w:rsid w:val="005A03D4"/>
    <w:rsid w:val="005A08C5"/>
    <w:rsid w:val="005A0A62"/>
    <w:rsid w:val="005A0BD9"/>
    <w:rsid w:val="005A0C1D"/>
    <w:rsid w:val="005A0ECC"/>
    <w:rsid w:val="005A143C"/>
    <w:rsid w:val="005A18B5"/>
    <w:rsid w:val="005A1F7B"/>
    <w:rsid w:val="005A2517"/>
    <w:rsid w:val="005A261A"/>
    <w:rsid w:val="005A29F2"/>
    <w:rsid w:val="005A332B"/>
    <w:rsid w:val="005A33FC"/>
    <w:rsid w:val="005A3452"/>
    <w:rsid w:val="005A3BDE"/>
    <w:rsid w:val="005A4048"/>
    <w:rsid w:val="005A449E"/>
    <w:rsid w:val="005A46FD"/>
    <w:rsid w:val="005A48B1"/>
    <w:rsid w:val="005A4D2F"/>
    <w:rsid w:val="005A504D"/>
    <w:rsid w:val="005A570D"/>
    <w:rsid w:val="005A5A88"/>
    <w:rsid w:val="005A5E5A"/>
    <w:rsid w:val="005A5F22"/>
    <w:rsid w:val="005A617D"/>
    <w:rsid w:val="005A61BD"/>
    <w:rsid w:val="005A6751"/>
    <w:rsid w:val="005A6C9A"/>
    <w:rsid w:val="005A6D0E"/>
    <w:rsid w:val="005A7200"/>
    <w:rsid w:val="005A7212"/>
    <w:rsid w:val="005A7966"/>
    <w:rsid w:val="005A7C7B"/>
    <w:rsid w:val="005B053C"/>
    <w:rsid w:val="005B1173"/>
    <w:rsid w:val="005B123A"/>
    <w:rsid w:val="005B1983"/>
    <w:rsid w:val="005B1B68"/>
    <w:rsid w:val="005B27D4"/>
    <w:rsid w:val="005B2A9D"/>
    <w:rsid w:val="005B2C30"/>
    <w:rsid w:val="005B32E1"/>
    <w:rsid w:val="005B32E4"/>
    <w:rsid w:val="005B3D47"/>
    <w:rsid w:val="005B3DEA"/>
    <w:rsid w:val="005B4B4B"/>
    <w:rsid w:val="005B5094"/>
    <w:rsid w:val="005B56B4"/>
    <w:rsid w:val="005B5709"/>
    <w:rsid w:val="005B5B84"/>
    <w:rsid w:val="005B5C20"/>
    <w:rsid w:val="005B5E36"/>
    <w:rsid w:val="005B5E90"/>
    <w:rsid w:val="005B68AB"/>
    <w:rsid w:val="005B6D14"/>
    <w:rsid w:val="005B6D2C"/>
    <w:rsid w:val="005B6D68"/>
    <w:rsid w:val="005B73A2"/>
    <w:rsid w:val="005B7F23"/>
    <w:rsid w:val="005B7F4A"/>
    <w:rsid w:val="005C01EB"/>
    <w:rsid w:val="005C05D7"/>
    <w:rsid w:val="005C06A3"/>
    <w:rsid w:val="005C1040"/>
    <w:rsid w:val="005C1695"/>
    <w:rsid w:val="005C188A"/>
    <w:rsid w:val="005C1AA5"/>
    <w:rsid w:val="005C1F6C"/>
    <w:rsid w:val="005C2267"/>
    <w:rsid w:val="005C2543"/>
    <w:rsid w:val="005C2C29"/>
    <w:rsid w:val="005C2D3F"/>
    <w:rsid w:val="005C346B"/>
    <w:rsid w:val="005C4511"/>
    <w:rsid w:val="005C4603"/>
    <w:rsid w:val="005C496E"/>
    <w:rsid w:val="005C4A37"/>
    <w:rsid w:val="005C5770"/>
    <w:rsid w:val="005C5968"/>
    <w:rsid w:val="005C5E27"/>
    <w:rsid w:val="005C648D"/>
    <w:rsid w:val="005C698F"/>
    <w:rsid w:val="005C6B39"/>
    <w:rsid w:val="005C7453"/>
    <w:rsid w:val="005D0105"/>
    <w:rsid w:val="005D025B"/>
    <w:rsid w:val="005D0332"/>
    <w:rsid w:val="005D0432"/>
    <w:rsid w:val="005D0B94"/>
    <w:rsid w:val="005D0BD1"/>
    <w:rsid w:val="005D15F6"/>
    <w:rsid w:val="005D17CB"/>
    <w:rsid w:val="005D1A19"/>
    <w:rsid w:val="005D1A6E"/>
    <w:rsid w:val="005D1CA3"/>
    <w:rsid w:val="005D1DD4"/>
    <w:rsid w:val="005D1E0F"/>
    <w:rsid w:val="005D26A8"/>
    <w:rsid w:val="005D2A5D"/>
    <w:rsid w:val="005D2C5D"/>
    <w:rsid w:val="005D2FAE"/>
    <w:rsid w:val="005D303D"/>
    <w:rsid w:val="005D3A59"/>
    <w:rsid w:val="005D3B84"/>
    <w:rsid w:val="005D4291"/>
    <w:rsid w:val="005D4E31"/>
    <w:rsid w:val="005D4FCE"/>
    <w:rsid w:val="005D5679"/>
    <w:rsid w:val="005D575B"/>
    <w:rsid w:val="005D5BB0"/>
    <w:rsid w:val="005D5C4C"/>
    <w:rsid w:val="005D610A"/>
    <w:rsid w:val="005D6429"/>
    <w:rsid w:val="005D66A4"/>
    <w:rsid w:val="005D6F4E"/>
    <w:rsid w:val="005E04BB"/>
    <w:rsid w:val="005E04ED"/>
    <w:rsid w:val="005E060C"/>
    <w:rsid w:val="005E1273"/>
    <w:rsid w:val="005E127D"/>
    <w:rsid w:val="005E14F5"/>
    <w:rsid w:val="005E159E"/>
    <w:rsid w:val="005E191B"/>
    <w:rsid w:val="005E195B"/>
    <w:rsid w:val="005E1BEC"/>
    <w:rsid w:val="005E1E82"/>
    <w:rsid w:val="005E26F0"/>
    <w:rsid w:val="005E2C1D"/>
    <w:rsid w:val="005E2C25"/>
    <w:rsid w:val="005E2D8D"/>
    <w:rsid w:val="005E2D8E"/>
    <w:rsid w:val="005E32D6"/>
    <w:rsid w:val="005E3563"/>
    <w:rsid w:val="005E3B6D"/>
    <w:rsid w:val="005E3C33"/>
    <w:rsid w:val="005E3E66"/>
    <w:rsid w:val="005E3EB8"/>
    <w:rsid w:val="005E414D"/>
    <w:rsid w:val="005E460C"/>
    <w:rsid w:val="005E4B31"/>
    <w:rsid w:val="005E5066"/>
    <w:rsid w:val="005E50F1"/>
    <w:rsid w:val="005E5BC9"/>
    <w:rsid w:val="005E5E6A"/>
    <w:rsid w:val="005E64AD"/>
    <w:rsid w:val="005E6736"/>
    <w:rsid w:val="005E6E79"/>
    <w:rsid w:val="005E714A"/>
    <w:rsid w:val="005E7263"/>
    <w:rsid w:val="005E7CA1"/>
    <w:rsid w:val="005F0369"/>
    <w:rsid w:val="005F0F4F"/>
    <w:rsid w:val="005F11A3"/>
    <w:rsid w:val="005F11A6"/>
    <w:rsid w:val="005F14A7"/>
    <w:rsid w:val="005F151B"/>
    <w:rsid w:val="005F18EC"/>
    <w:rsid w:val="005F19C7"/>
    <w:rsid w:val="005F1D3D"/>
    <w:rsid w:val="005F2288"/>
    <w:rsid w:val="005F2755"/>
    <w:rsid w:val="005F29DF"/>
    <w:rsid w:val="005F2CBF"/>
    <w:rsid w:val="005F2D6C"/>
    <w:rsid w:val="005F3B30"/>
    <w:rsid w:val="005F4227"/>
    <w:rsid w:val="005F487D"/>
    <w:rsid w:val="005F5253"/>
    <w:rsid w:val="005F5762"/>
    <w:rsid w:val="005F5AC3"/>
    <w:rsid w:val="005F5E91"/>
    <w:rsid w:val="005F5FE9"/>
    <w:rsid w:val="005F6179"/>
    <w:rsid w:val="005F6C73"/>
    <w:rsid w:val="005F6F9F"/>
    <w:rsid w:val="005F7E09"/>
    <w:rsid w:val="006006A0"/>
    <w:rsid w:val="00600EB2"/>
    <w:rsid w:val="006014D6"/>
    <w:rsid w:val="00601905"/>
    <w:rsid w:val="006019E2"/>
    <w:rsid w:val="00602135"/>
    <w:rsid w:val="0060251A"/>
    <w:rsid w:val="006025E5"/>
    <w:rsid w:val="00602CB1"/>
    <w:rsid w:val="00602F0E"/>
    <w:rsid w:val="006033A6"/>
    <w:rsid w:val="006034A2"/>
    <w:rsid w:val="00603AEA"/>
    <w:rsid w:val="00603E9B"/>
    <w:rsid w:val="00604742"/>
    <w:rsid w:val="00604F73"/>
    <w:rsid w:val="0060519A"/>
    <w:rsid w:val="006060AF"/>
    <w:rsid w:val="00606839"/>
    <w:rsid w:val="00606FE6"/>
    <w:rsid w:val="00607142"/>
    <w:rsid w:val="0060736D"/>
    <w:rsid w:val="00607412"/>
    <w:rsid w:val="006074A8"/>
    <w:rsid w:val="006078FE"/>
    <w:rsid w:val="006100C2"/>
    <w:rsid w:val="006107F8"/>
    <w:rsid w:val="0061090F"/>
    <w:rsid w:val="0061138F"/>
    <w:rsid w:val="006119F1"/>
    <w:rsid w:val="006126C6"/>
    <w:rsid w:val="006131CB"/>
    <w:rsid w:val="006135EC"/>
    <w:rsid w:val="00613A46"/>
    <w:rsid w:val="00613BCF"/>
    <w:rsid w:val="00613F22"/>
    <w:rsid w:val="00614757"/>
    <w:rsid w:val="00614B16"/>
    <w:rsid w:val="00614B9B"/>
    <w:rsid w:val="006152A2"/>
    <w:rsid w:val="00615431"/>
    <w:rsid w:val="006154B6"/>
    <w:rsid w:val="006154D4"/>
    <w:rsid w:val="00615563"/>
    <w:rsid w:val="0061585E"/>
    <w:rsid w:val="00615E83"/>
    <w:rsid w:val="006165FF"/>
    <w:rsid w:val="00617FF4"/>
    <w:rsid w:val="006204EE"/>
    <w:rsid w:val="006213EA"/>
    <w:rsid w:val="00621A25"/>
    <w:rsid w:val="00621FEA"/>
    <w:rsid w:val="006220BE"/>
    <w:rsid w:val="00622673"/>
    <w:rsid w:val="006228C3"/>
    <w:rsid w:val="00622961"/>
    <w:rsid w:val="00622CEA"/>
    <w:rsid w:val="00622E18"/>
    <w:rsid w:val="00623243"/>
    <w:rsid w:val="00623C3E"/>
    <w:rsid w:val="00623D1A"/>
    <w:rsid w:val="00623D91"/>
    <w:rsid w:val="006243C1"/>
    <w:rsid w:val="00624CDE"/>
    <w:rsid w:val="00624DFC"/>
    <w:rsid w:val="0062563B"/>
    <w:rsid w:val="006257B0"/>
    <w:rsid w:val="006258ED"/>
    <w:rsid w:val="00626099"/>
    <w:rsid w:val="0062779F"/>
    <w:rsid w:val="0062780F"/>
    <w:rsid w:val="00627897"/>
    <w:rsid w:val="00627F74"/>
    <w:rsid w:val="0063024D"/>
    <w:rsid w:val="006302E7"/>
    <w:rsid w:val="006305D0"/>
    <w:rsid w:val="006306E8"/>
    <w:rsid w:val="0063085B"/>
    <w:rsid w:val="00630A9C"/>
    <w:rsid w:val="00630AE2"/>
    <w:rsid w:val="00631354"/>
    <w:rsid w:val="00631600"/>
    <w:rsid w:val="00631726"/>
    <w:rsid w:val="00631E1E"/>
    <w:rsid w:val="006320B1"/>
    <w:rsid w:val="006334EE"/>
    <w:rsid w:val="006334FB"/>
    <w:rsid w:val="00633583"/>
    <w:rsid w:val="0063410D"/>
    <w:rsid w:val="00634C49"/>
    <w:rsid w:val="00635FC4"/>
    <w:rsid w:val="00636611"/>
    <w:rsid w:val="00636975"/>
    <w:rsid w:val="00636A1B"/>
    <w:rsid w:val="00637262"/>
    <w:rsid w:val="00637A48"/>
    <w:rsid w:val="00637FEB"/>
    <w:rsid w:val="006402FC"/>
    <w:rsid w:val="006404D5"/>
    <w:rsid w:val="00640624"/>
    <w:rsid w:val="0064123D"/>
    <w:rsid w:val="00641305"/>
    <w:rsid w:val="006416D9"/>
    <w:rsid w:val="006418C2"/>
    <w:rsid w:val="00641B58"/>
    <w:rsid w:val="00641E32"/>
    <w:rsid w:val="00642BAC"/>
    <w:rsid w:val="00643011"/>
    <w:rsid w:val="006430AB"/>
    <w:rsid w:val="006433A4"/>
    <w:rsid w:val="006433E1"/>
    <w:rsid w:val="00643AA6"/>
    <w:rsid w:val="006447FC"/>
    <w:rsid w:val="00644B49"/>
    <w:rsid w:val="006453E2"/>
    <w:rsid w:val="00645417"/>
    <w:rsid w:val="00645876"/>
    <w:rsid w:val="00645A6A"/>
    <w:rsid w:val="00646214"/>
    <w:rsid w:val="00646331"/>
    <w:rsid w:val="006471ED"/>
    <w:rsid w:val="006473F3"/>
    <w:rsid w:val="00647779"/>
    <w:rsid w:val="00647A8B"/>
    <w:rsid w:val="00647C0B"/>
    <w:rsid w:val="00647C10"/>
    <w:rsid w:val="00650290"/>
    <w:rsid w:val="006509FE"/>
    <w:rsid w:val="0065187C"/>
    <w:rsid w:val="0065194D"/>
    <w:rsid w:val="00651DC2"/>
    <w:rsid w:val="00651FF8"/>
    <w:rsid w:val="006524DC"/>
    <w:rsid w:val="00652565"/>
    <w:rsid w:val="006525E1"/>
    <w:rsid w:val="0065273D"/>
    <w:rsid w:val="00652881"/>
    <w:rsid w:val="00652BC1"/>
    <w:rsid w:val="006534D1"/>
    <w:rsid w:val="006541AA"/>
    <w:rsid w:val="006548AA"/>
    <w:rsid w:val="0065515D"/>
    <w:rsid w:val="0065521C"/>
    <w:rsid w:val="006555A3"/>
    <w:rsid w:val="00655628"/>
    <w:rsid w:val="006557C7"/>
    <w:rsid w:val="00655E29"/>
    <w:rsid w:val="006569BC"/>
    <w:rsid w:val="00657015"/>
    <w:rsid w:val="00657326"/>
    <w:rsid w:val="006578AC"/>
    <w:rsid w:val="00657CF9"/>
    <w:rsid w:val="00657DF0"/>
    <w:rsid w:val="00660036"/>
    <w:rsid w:val="0066031A"/>
    <w:rsid w:val="0066049F"/>
    <w:rsid w:val="00660D20"/>
    <w:rsid w:val="006610DE"/>
    <w:rsid w:val="006613A8"/>
    <w:rsid w:val="006614D3"/>
    <w:rsid w:val="006616C4"/>
    <w:rsid w:val="0066197C"/>
    <w:rsid w:val="00661AA0"/>
    <w:rsid w:val="0066256E"/>
    <w:rsid w:val="0066266E"/>
    <w:rsid w:val="006628E6"/>
    <w:rsid w:val="00662E95"/>
    <w:rsid w:val="006634EA"/>
    <w:rsid w:val="0066354F"/>
    <w:rsid w:val="006635B2"/>
    <w:rsid w:val="006635B5"/>
    <w:rsid w:val="00663B12"/>
    <w:rsid w:val="00663BCD"/>
    <w:rsid w:val="00664232"/>
    <w:rsid w:val="006643EF"/>
    <w:rsid w:val="00664507"/>
    <w:rsid w:val="00664698"/>
    <w:rsid w:val="00664B33"/>
    <w:rsid w:val="00664DDB"/>
    <w:rsid w:val="00666FB0"/>
    <w:rsid w:val="006671E2"/>
    <w:rsid w:val="00667486"/>
    <w:rsid w:val="006676D2"/>
    <w:rsid w:val="00667BBB"/>
    <w:rsid w:val="0067077E"/>
    <w:rsid w:val="00671775"/>
    <w:rsid w:val="006719A3"/>
    <w:rsid w:val="00671B6F"/>
    <w:rsid w:val="00672E99"/>
    <w:rsid w:val="00673545"/>
    <w:rsid w:val="00673716"/>
    <w:rsid w:val="00673EA4"/>
    <w:rsid w:val="00673EBD"/>
    <w:rsid w:val="00673F0C"/>
    <w:rsid w:val="00673F34"/>
    <w:rsid w:val="00674CC8"/>
    <w:rsid w:val="006759BD"/>
    <w:rsid w:val="00675F4D"/>
    <w:rsid w:val="00675F52"/>
    <w:rsid w:val="00676702"/>
    <w:rsid w:val="00676707"/>
    <w:rsid w:val="00676B38"/>
    <w:rsid w:val="00676D55"/>
    <w:rsid w:val="0067778E"/>
    <w:rsid w:val="00677DE9"/>
    <w:rsid w:val="00680038"/>
    <w:rsid w:val="0068010F"/>
    <w:rsid w:val="006802B0"/>
    <w:rsid w:val="006803B9"/>
    <w:rsid w:val="00680C98"/>
    <w:rsid w:val="0068118F"/>
    <w:rsid w:val="00681192"/>
    <w:rsid w:val="006811C6"/>
    <w:rsid w:val="0068123A"/>
    <w:rsid w:val="006817F1"/>
    <w:rsid w:val="00681F11"/>
    <w:rsid w:val="00682174"/>
    <w:rsid w:val="00682524"/>
    <w:rsid w:val="006826ED"/>
    <w:rsid w:val="00683554"/>
    <w:rsid w:val="00683DCA"/>
    <w:rsid w:val="00684275"/>
    <w:rsid w:val="00684388"/>
    <w:rsid w:val="0068480C"/>
    <w:rsid w:val="00685B1A"/>
    <w:rsid w:val="00685C98"/>
    <w:rsid w:val="00686441"/>
    <w:rsid w:val="00686AB1"/>
    <w:rsid w:val="00686CD7"/>
    <w:rsid w:val="006870FE"/>
    <w:rsid w:val="00687D64"/>
    <w:rsid w:val="00687E3E"/>
    <w:rsid w:val="00687FB9"/>
    <w:rsid w:val="0069023E"/>
    <w:rsid w:val="006909ED"/>
    <w:rsid w:val="00690E7D"/>
    <w:rsid w:val="006912F2"/>
    <w:rsid w:val="006913D1"/>
    <w:rsid w:val="006914DB"/>
    <w:rsid w:val="0069177B"/>
    <w:rsid w:val="00691A57"/>
    <w:rsid w:val="00691EC6"/>
    <w:rsid w:val="0069219F"/>
    <w:rsid w:val="0069222C"/>
    <w:rsid w:val="00692323"/>
    <w:rsid w:val="00692359"/>
    <w:rsid w:val="006927BF"/>
    <w:rsid w:val="00692B22"/>
    <w:rsid w:val="006930AC"/>
    <w:rsid w:val="0069347A"/>
    <w:rsid w:val="006934A2"/>
    <w:rsid w:val="006938DA"/>
    <w:rsid w:val="00693A02"/>
    <w:rsid w:val="00693C3E"/>
    <w:rsid w:val="00693FD2"/>
    <w:rsid w:val="00694279"/>
    <w:rsid w:val="00694745"/>
    <w:rsid w:val="00695027"/>
    <w:rsid w:val="00695F96"/>
    <w:rsid w:val="0069655B"/>
    <w:rsid w:val="00696990"/>
    <w:rsid w:val="00696A64"/>
    <w:rsid w:val="00697947"/>
    <w:rsid w:val="00697BB9"/>
    <w:rsid w:val="00697C02"/>
    <w:rsid w:val="006A01F7"/>
    <w:rsid w:val="006A02A3"/>
    <w:rsid w:val="006A0422"/>
    <w:rsid w:val="006A0F8C"/>
    <w:rsid w:val="006A26B6"/>
    <w:rsid w:val="006A3378"/>
    <w:rsid w:val="006A35CD"/>
    <w:rsid w:val="006A36D4"/>
    <w:rsid w:val="006A36F3"/>
    <w:rsid w:val="006A38EE"/>
    <w:rsid w:val="006A3C49"/>
    <w:rsid w:val="006A4504"/>
    <w:rsid w:val="006A492B"/>
    <w:rsid w:val="006A4CE9"/>
    <w:rsid w:val="006A51DC"/>
    <w:rsid w:val="006A6124"/>
    <w:rsid w:val="006A6BA0"/>
    <w:rsid w:val="006A725C"/>
    <w:rsid w:val="006A72EE"/>
    <w:rsid w:val="006A7B17"/>
    <w:rsid w:val="006A7C20"/>
    <w:rsid w:val="006A7DB7"/>
    <w:rsid w:val="006B02B5"/>
    <w:rsid w:val="006B0447"/>
    <w:rsid w:val="006B072B"/>
    <w:rsid w:val="006B0B06"/>
    <w:rsid w:val="006B0DFB"/>
    <w:rsid w:val="006B120C"/>
    <w:rsid w:val="006B187A"/>
    <w:rsid w:val="006B1951"/>
    <w:rsid w:val="006B1F39"/>
    <w:rsid w:val="006B2662"/>
    <w:rsid w:val="006B2831"/>
    <w:rsid w:val="006B2AB8"/>
    <w:rsid w:val="006B2B18"/>
    <w:rsid w:val="006B2CCC"/>
    <w:rsid w:val="006B35D9"/>
    <w:rsid w:val="006B40DD"/>
    <w:rsid w:val="006B42F4"/>
    <w:rsid w:val="006B4384"/>
    <w:rsid w:val="006B485B"/>
    <w:rsid w:val="006B4CC5"/>
    <w:rsid w:val="006B51E8"/>
    <w:rsid w:val="006B53FF"/>
    <w:rsid w:val="006B54FD"/>
    <w:rsid w:val="006B5E91"/>
    <w:rsid w:val="006B608D"/>
    <w:rsid w:val="006B642F"/>
    <w:rsid w:val="006B6EA3"/>
    <w:rsid w:val="006B6ED8"/>
    <w:rsid w:val="006B744B"/>
    <w:rsid w:val="006B7647"/>
    <w:rsid w:val="006B77CD"/>
    <w:rsid w:val="006B787A"/>
    <w:rsid w:val="006B7E20"/>
    <w:rsid w:val="006C0325"/>
    <w:rsid w:val="006C055A"/>
    <w:rsid w:val="006C05BC"/>
    <w:rsid w:val="006C06D5"/>
    <w:rsid w:val="006C0949"/>
    <w:rsid w:val="006C0D34"/>
    <w:rsid w:val="006C0E11"/>
    <w:rsid w:val="006C1CF6"/>
    <w:rsid w:val="006C25E8"/>
    <w:rsid w:val="006C2693"/>
    <w:rsid w:val="006C284B"/>
    <w:rsid w:val="006C2DE9"/>
    <w:rsid w:val="006C30FE"/>
    <w:rsid w:val="006C33EF"/>
    <w:rsid w:val="006C35F1"/>
    <w:rsid w:val="006C3602"/>
    <w:rsid w:val="006C3F4F"/>
    <w:rsid w:val="006C40AA"/>
    <w:rsid w:val="006C4206"/>
    <w:rsid w:val="006C42F0"/>
    <w:rsid w:val="006C4358"/>
    <w:rsid w:val="006C4401"/>
    <w:rsid w:val="006C488A"/>
    <w:rsid w:val="006C5191"/>
    <w:rsid w:val="006C5905"/>
    <w:rsid w:val="006C6154"/>
    <w:rsid w:val="006C6AEF"/>
    <w:rsid w:val="006D015A"/>
    <w:rsid w:val="006D064D"/>
    <w:rsid w:val="006D152F"/>
    <w:rsid w:val="006D1EF0"/>
    <w:rsid w:val="006D231B"/>
    <w:rsid w:val="006D24FB"/>
    <w:rsid w:val="006D256E"/>
    <w:rsid w:val="006D25CD"/>
    <w:rsid w:val="006D2621"/>
    <w:rsid w:val="006D263A"/>
    <w:rsid w:val="006D29DB"/>
    <w:rsid w:val="006D3071"/>
    <w:rsid w:val="006D36F1"/>
    <w:rsid w:val="006D38F2"/>
    <w:rsid w:val="006D4149"/>
    <w:rsid w:val="006D435D"/>
    <w:rsid w:val="006D459B"/>
    <w:rsid w:val="006D4E3C"/>
    <w:rsid w:val="006D5031"/>
    <w:rsid w:val="006D503B"/>
    <w:rsid w:val="006D5044"/>
    <w:rsid w:val="006D50B0"/>
    <w:rsid w:val="006D5D16"/>
    <w:rsid w:val="006D678B"/>
    <w:rsid w:val="006D6876"/>
    <w:rsid w:val="006D6920"/>
    <w:rsid w:val="006D6A67"/>
    <w:rsid w:val="006D76D8"/>
    <w:rsid w:val="006E00B9"/>
    <w:rsid w:val="006E017A"/>
    <w:rsid w:val="006E022B"/>
    <w:rsid w:val="006E02D5"/>
    <w:rsid w:val="006E053C"/>
    <w:rsid w:val="006E0761"/>
    <w:rsid w:val="006E08E7"/>
    <w:rsid w:val="006E0A60"/>
    <w:rsid w:val="006E1162"/>
    <w:rsid w:val="006E1533"/>
    <w:rsid w:val="006E16C9"/>
    <w:rsid w:val="006E1B92"/>
    <w:rsid w:val="006E1ED0"/>
    <w:rsid w:val="006E2100"/>
    <w:rsid w:val="006E226F"/>
    <w:rsid w:val="006E275C"/>
    <w:rsid w:val="006E27D9"/>
    <w:rsid w:val="006E2D61"/>
    <w:rsid w:val="006E2F1E"/>
    <w:rsid w:val="006E2FA5"/>
    <w:rsid w:val="006E3039"/>
    <w:rsid w:val="006E3244"/>
    <w:rsid w:val="006E3247"/>
    <w:rsid w:val="006E3312"/>
    <w:rsid w:val="006E37CE"/>
    <w:rsid w:val="006E3A45"/>
    <w:rsid w:val="006E3CB3"/>
    <w:rsid w:val="006E3F17"/>
    <w:rsid w:val="006E44FD"/>
    <w:rsid w:val="006E46F8"/>
    <w:rsid w:val="006E47DE"/>
    <w:rsid w:val="006E484E"/>
    <w:rsid w:val="006E4A60"/>
    <w:rsid w:val="006E4EF8"/>
    <w:rsid w:val="006E5499"/>
    <w:rsid w:val="006E62CE"/>
    <w:rsid w:val="006E65B1"/>
    <w:rsid w:val="006E65D5"/>
    <w:rsid w:val="006E6868"/>
    <w:rsid w:val="006E75B3"/>
    <w:rsid w:val="006E771E"/>
    <w:rsid w:val="006E7812"/>
    <w:rsid w:val="006F01BB"/>
    <w:rsid w:val="006F05C4"/>
    <w:rsid w:val="006F09C0"/>
    <w:rsid w:val="006F0BDF"/>
    <w:rsid w:val="006F0CAF"/>
    <w:rsid w:val="006F1109"/>
    <w:rsid w:val="006F1310"/>
    <w:rsid w:val="006F18FC"/>
    <w:rsid w:val="006F1D8E"/>
    <w:rsid w:val="006F1F40"/>
    <w:rsid w:val="006F2229"/>
    <w:rsid w:val="006F29C3"/>
    <w:rsid w:val="006F2C70"/>
    <w:rsid w:val="006F2EBC"/>
    <w:rsid w:val="006F2F34"/>
    <w:rsid w:val="006F3300"/>
    <w:rsid w:val="006F344E"/>
    <w:rsid w:val="006F34CA"/>
    <w:rsid w:val="006F3CFB"/>
    <w:rsid w:val="006F419B"/>
    <w:rsid w:val="006F4E31"/>
    <w:rsid w:val="006F5521"/>
    <w:rsid w:val="006F564F"/>
    <w:rsid w:val="006F5C25"/>
    <w:rsid w:val="006F6273"/>
    <w:rsid w:val="006F706F"/>
    <w:rsid w:val="006F71BC"/>
    <w:rsid w:val="006F73B8"/>
    <w:rsid w:val="006F75C6"/>
    <w:rsid w:val="00700096"/>
    <w:rsid w:val="007001E7"/>
    <w:rsid w:val="007012F3"/>
    <w:rsid w:val="0070200F"/>
    <w:rsid w:val="00702424"/>
    <w:rsid w:val="00702E20"/>
    <w:rsid w:val="00703B23"/>
    <w:rsid w:val="0070402B"/>
    <w:rsid w:val="007043DE"/>
    <w:rsid w:val="00704C5B"/>
    <w:rsid w:val="00704E1D"/>
    <w:rsid w:val="00704F5D"/>
    <w:rsid w:val="00705442"/>
    <w:rsid w:val="00705551"/>
    <w:rsid w:val="00705801"/>
    <w:rsid w:val="00705C1E"/>
    <w:rsid w:val="00705CE9"/>
    <w:rsid w:val="007060F5"/>
    <w:rsid w:val="00706360"/>
    <w:rsid w:val="00706CBB"/>
    <w:rsid w:val="00706F67"/>
    <w:rsid w:val="00707405"/>
    <w:rsid w:val="007074DC"/>
    <w:rsid w:val="00707EAA"/>
    <w:rsid w:val="0071015A"/>
    <w:rsid w:val="00710D36"/>
    <w:rsid w:val="00711083"/>
    <w:rsid w:val="00711597"/>
    <w:rsid w:val="0071186A"/>
    <w:rsid w:val="00711C2D"/>
    <w:rsid w:val="007128B8"/>
    <w:rsid w:val="00712B09"/>
    <w:rsid w:val="0071321F"/>
    <w:rsid w:val="007132B1"/>
    <w:rsid w:val="00713A65"/>
    <w:rsid w:val="00713AF0"/>
    <w:rsid w:val="00713C20"/>
    <w:rsid w:val="0071432E"/>
    <w:rsid w:val="0071463D"/>
    <w:rsid w:val="0071507B"/>
    <w:rsid w:val="0071541C"/>
    <w:rsid w:val="0071559B"/>
    <w:rsid w:val="0071571B"/>
    <w:rsid w:val="007160C7"/>
    <w:rsid w:val="00716703"/>
    <w:rsid w:val="0071713B"/>
    <w:rsid w:val="00717AAE"/>
    <w:rsid w:val="00717D96"/>
    <w:rsid w:val="00717E19"/>
    <w:rsid w:val="00717EDC"/>
    <w:rsid w:val="007200CB"/>
    <w:rsid w:val="00720403"/>
    <w:rsid w:val="00720606"/>
    <w:rsid w:val="00720C80"/>
    <w:rsid w:val="00720D03"/>
    <w:rsid w:val="0072122D"/>
    <w:rsid w:val="007215BC"/>
    <w:rsid w:val="00721714"/>
    <w:rsid w:val="00721897"/>
    <w:rsid w:val="007218A9"/>
    <w:rsid w:val="00721AEC"/>
    <w:rsid w:val="007224B2"/>
    <w:rsid w:val="007229A0"/>
    <w:rsid w:val="00722B02"/>
    <w:rsid w:val="00722B32"/>
    <w:rsid w:val="00722F75"/>
    <w:rsid w:val="00723291"/>
    <w:rsid w:val="0072333D"/>
    <w:rsid w:val="00723C84"/>
    <w:rsid w:val="00723DD6"/>
    <w:rsid w:val="00724141"/>
    <w:rsid w:val="007244E1"/>
    <w:rsid w:val="00724B22"/>
    <w:rsid w:val="00724C33"/>
    <w:rsid w:val="00725589"/>
    <w:rsid w:val="0072634A"/>
    <w:rsid w:val="00726570"/>
    <w:rsid w:val="0072688B"/>
    <w:rsid w:val="00726DD8"/>
    <w:rsid w:val="007273D9"/>
    <w:rsid w:val="00727DF5"/>
    <w:rsid w:val="00727EEA"/>
    <w:rsid w:val="00730E78"/>
    <w:rsid w:val="00730F3D"/>
    <w:rsid w:val="007312EC"/>
    <w:rsid w:val="00731BCA"/>
    <w:rsid w:val="007320D5"/>
    <w:rsid w:val="00732465"/>
    <w:rsid w:val="0073277F"/>
    <w:rsid w:val="00732985"/>
    <w:rsid w:val="00732CDC"/>
    <w:rsid w:val="00732DB2"/>
    <w:rsid w:val="00732EA2"/>
    <w:rsid w:val="00733888"/>
    <w:rsid w:val="00734001"/>
    <w:rsid w:val="007340E8"/>
    <w:rsid w:val="0073426A"/>
    <w:rsid w:val="00734475"/>
    <w:rsid w:val="00734B1B"/>
    <w:rsid w:val="00735011"/>
    <w:rsid w:val="007351CE"/>
    <w:rsid w:val="00735439"/>
    <w:rsid w:val="0073567A"/>
    <w:rsid w:val="0073573F"/>
    <w:rsid w:val="0073579E"/>
    <w:rsid w:val="007364E4"/>
    <w:rsid w:val="00737076"/>
    <w:rsid w:val="0073734F"/>
    <w:rsid w:val="007374A9"/>
    <w:rsid w:val="00740008"/>
    <w:rsid w:val="00740023"/>
    <w:rsid w:val="007403EA"/>
    <w:rsid w:val="0074084E"/>
    <w:rsid w:val="00740B5F"/>
    <w:rsid w:val="00740BCB"/>
    <w:rsid w:val="007411E9"/>
    <w:rsid w:val="00741232"/>
    <w:rsid w:val="00741367"/>
    <w:rsid w:val="007415BB"/>
    <w:rsid w:val="00741C22"/>
    <w:rsid w:val="007421BD"/>
    <w:rsid w:val="00742696"/>
    <w:rsid w:val="00742908"/>
    <w:rsid w:val="007430A4"/>
    <w:rsid w:val="00743201"/>
    <w:rsid w:val="00743801"/>
    <w:rsid w:val="00744304"/>
    <w:rsid w:val="0074432E"/>
    <w:rsid w:val="00744A49"/>
    <w:rsid w:val="00744D9F"/>
    <w:rsid w:val="00745068"/>
    <w:rsid w:val="007453A4"/>
    <w:rsid w:val="007455BB"/>
    <w:rsid w:val="007467EF"/>
    <w:rsid w:val="00746CF1"/>
    <w:rsid w:val="00746D05"/>
    <w:rsid w:val="007472DB"/>
    <w:rsid w:val="007478D7"/>
    <w:rsid w:val="00747A48"/>
    <w:rsid w:val="00747BE5"/>
    <w:rsid w:val="007506B1"/>
    <w:rsid w:val="00752A5A"/>
    <w:rsid w:val="00752BFC"/>
    <w:rsid w:val="00752CE0"/>
    <w:rsid w:val="00752D07"/>
    <w:rsid w:val="00753867"/>
    <w:rsid w:val="00753A86"/>
    <w:rsid w:val="00753DBD"/>
    <w:rsid w:val="0075414B"/>
    <w:rsid w:val="007548A4"/>
    <w:rsid w:val="00754A72"/>
    <w:rsid w:val="00754F08"/>
    <w:rsid w:val="00755010"/>
    <w:rsid w:val="007557E0"/>
    <w:rsid w:val="0075592C"/>
    <w:rsid w:val="00755A7B"/>
    <w:rsid w:val="00755C39"/>
    <w:rsid w:val="00755EDC"/>
    <w:rsid w:val="00755F50"/>
    <w:rsid w:val="0075660C"/>
    <w:rsid w:val="00756871"/>
    <w:rsid w:val="00756890"/>
    <w:rsid w:val="00756A31"/>
    <w:rsid w:val="00756C90"/>
    <w:rsid w:val="00756FA6"/>
    <w:rsid w:val="007570CE"/>
    <w:rsid w:val="0075720B"/>
    <w:rsid w:val="00757488"/>
    <w:rsid w:val="00760150"/>
    <w:rsid w:val="00760995"/>
    <w:rsid w:val="0076113B"/>
    <w:rsid w:val="00761433"/>
    <w:rsid w:val="00761B6B"/>
    <w:rsid w:val="00761E26"/>
    <w:rsid w:val="00762167"/>
    <w:rsid w:val="00762749"/>
    <w:rsid w:val="00762D06"/>
    <w:rsid w:val="00762D66"/>
    <w:rsid w:val="00762DFF"/>
    <w:rsid w:val="00762F51"/>
    <w:rsid w:val="00763309"/>
    <w:rsid w:val="007637F2"/>
    <w:rsid w:val="00764428"/>
    <w:rsid w:val="007644CD"/>
    <w:rsid w:val="00764745"/>
    <w:rsid w:val="007647A1"/>
    <w:rsid w:val="00764C72"/>
    <w:rsid w:val="007663DA"/>
    <w:rsid w:val="00767017"/>
    <w:rsid w:val="0077069A"/>
    <w:rsid w:val="00770F07"/>
    <w:rsid w:val="00771288"/>
    <w:rsid w:val="007712AC"/>
    <w:rsid w:val="007715D5"/>
    <w:rsid w:val="0077189F"/>
    <w:rsid w:val="007721B0"/>
    <w:rsid w:val="007727ED"/>
    <w:rsid w:val="00772928"/>
    <w:rsid w:val="00772A0C"/>
    <w:rsid w:val="00772A2E"/>
    <w:rsid w:val="00773A10"/>
    <w:rsid w:val="00773C38"/>
    <w:rsid w:val="00774494"/>
    <w:rsid w:val="007745F7"/>
    <w:rsid w:val="00774BBC"/>
    <w:rsid w:val="0077504C"/>
    <w:rsid w:val="00776822"/>
    <w:rsid w:val="0077687B"/>
    <w:rsid w:val="007768CC"/>
    <w:rsid w:val="00776A34"/>
    <w:rsid w:val="00776F7F"/>
    <w:rsid w:val="007772F0"/>
    <w:rsid w:val="00777B89"/>
    <w:rsid w:val="00777E73"/>
    <w:rsid w:val="00780029"/>
    <w:rsid w:val="00780276"/>
    <w:rsid w:val="00780991"/>
    <w:rsid w:val="00780BDD"/>
    <w:rsid w:val="00780D0B"/>
    <w:rsid w:val="00780DDD"/>
    <w:rsid w:val="00780E10"/>
    <w:rsid w:val="00781126"/>
    <w:rsid w:val="00781566"/>
    <w:rsid w:val="0078182E"/>
    <w:rsid w:val="00781F40"/>
    <w:rsid w:val="00783116"/>
    <w:rsid w:val="00783D17"/>
    <w:rsid w:val="00783EDC"/>
    <w:rsid w:val="0078405A"/>
    <w:rsid w:val="007842C5"/>
    <w:rsid w:val="007845AD"/>
    <w:rsid w:val="007850AC"/>
    <w:rsid w:val="007855AF"/>
    <w:rsid w:val="00785D59"/>
    <w:rsid w:val="00785F01"/>
    <w:rsid w:val="007864C4"/>
    <w:rsid w:val="0078657A"/>
    <w:rsid w:val="00786A76"/>
    <w:rsid w:val="0078712E"/>
    <w:rsid w:val="007871E0"/>
    <w:rsid w:val="00787DC1"/>
    <w:rsid w:val="00787FA0"/>
    <w:rsid w:val="00790D40"/>
    <w:rsid w:val="00790EBE"/>
    <w:rsid w:val="00791CD6"/>
    <w:rsid w:val="007922C7"/>
    <w:rsid w:val="00792419"/>
    <w:rsid w:val="00792EC9"/>
    <w:rsid w:val="00792FD3"/>
    <w:rsid w:val="0079381F"/>
    <w:rsid w:val="007938D4"/>
    <w:rsid w:val="00793BD8"/>
    <w:rsid w:val="007941B4"/>
    <w:rsid w:val="00794749"/>
    <w:rsid w:val="00795AFC"/>
    <w:rsid w:val="00795C9C"/>
    <w:rsid w:val="00795E17"/>
    <w:rsid w:val="007967FE"/>
    <w:rsid w:val="007971FE"/>
    <w:rsid w:val="00797544"/>
    <w:rsid w:val="007978BF"/>
    <w:rsid w:val="00797B75"/>
    <w:rsid w:val="00797FDA"/>
    <w:rsid w:val="007A08DF"/>
    <w:rsid w:val="007A0ABA"/>
    <w:rsid w:val="007A0E3A"/>
    <w:rsid w:val="007A0FAA"/>
    <w:rsid w:val="007A12E6"/>
    <w:rsid w:val="007A1C7E"/>
    <w:rsid w:val="007A1D2D"/>
    <w:rsid w:val="007A1E3B"/>
    <w:rsid w:val="007A21AD"/>
    <w:rsid w:val="007A2634"/>
    <w:rsid w:val="007A35C9"/>
    <w:rsid w:val="007A360E"/>
    <w:rsid w:val="007A3D31"/>
    <w:rsid w:val="007A4153"/>
    <w:rsid w:val="007A533D"/>
    <w:rsid w:val="007A572A"/>
    <w:rsid w:val="007A6310"/>
    <w:rsid w:val="007A637C"/>
    <w:rsid w:val="007A6748"/>
    <w:rsid w:val="007A6FFB"/>
    <w:rsid w:val="007A7524"/>
    <w:rsid w:val="007A7A28"/>
    <w:rsid w:val="007A7F11"/>
    <w:rsid w:val="007B0354"/>
    <w:rsid w:val="007B0FDE"/>
    <w:rsid w:val="007B10A4"/>
    <w:rsid w:val="007B135F"/>
    <w:rsid w:val="007B144E"/>
    <w:rsid w:val="007B1454"/>
    <w:rsid w:val="007B2196"/>
    <w:rsid w:val="007B23EE"/>
    <w:rsid w:val="007B275A"/>
    <w:rsid w:val="007B2C8A"/>
    <w:rsid w:val="007B2E48"/>
    <w:rsid w:val="007B3201"/>
    <w:rsid w:val="007B38B2"/>
    <w:rsid w:val="007B431B"/>
    <w:rsid w:val="007B4C72"/>
    <w:rsid w:val="007B51CB"/>
    <w:rsid w:val="007B54ED"/>
    <w:rsid w:val="007B563E"/>
    <w:rsid w:val="007B564B"/>
    <w:rsid w:val="007B6021"/>
    <w:rsid w:val="007B67D9"/>
    <w:rsid w:val="007B6A8A"/>
    <w:rsid w:val="007B6BD0"/>
    <w:rsid w:val="007B6BEE"/>
    <w:rsid w:val="007B6DB6"/>
    <w:rsid w:val="007B700B"/>
    <w:rsid w:val="007B70B7"/>
    <w:rsid w:val="007B7586"/>
    <w:rsid w:val="007B76CA"/>
    <w:rsid w:val="007B7813"/>
    <w:rsid w:val="007B783E"/>
    <w:rsid w:val="007B7D56"/>
    <w:rsid w:val="007C0A0F"/>
    <w:rsid w:val="007C1436"/>
    <w:rsid w:val="007C1785"/>
    <w:rsid w:val="007C1FEA"/>
    <w:rsid w:val="007C2022"/>
    <w:rsid w:val="007C21D6"/>
    <w:rsid w:val="007C25E6"/>
    <w:rsid w:val="007C2B92"/>
    <w:rsid w:val="007C33F8"/>
    <w:rsid w:val="007C36D5"/>
    <w:rsid w:val="007C371B"/>
    <w:rsid w:val="007C3931"/>
    <w:rsid w:val="007C3F50"/>
    <w:rsid w:val="007C4AA8"/>
    <w:rsid w:val="007C5B24"/>
    <w:rsid w:val="007C5C2E"/>
    <w:rsid w:val="007C5C6B"/>
    <w:rsid w:val="007C6321"/>
    <w:rsid w:val="007C6397"/>
    <w:rsid w:val="007C65D1"/>
    <w:rsid w:val="007C6815"/>
    <w:rsid w:val="007C6EF0"/>
    <w:rsid w:val="007C74B6"/>
    <w:rsid w:val="007C752C"/>
    <w:rsid w:val="007C762D"/>
    <w:rsid w:val="007C769F"/>
    <w:rsid w:val="007C7730"/>
    <w:rsid w:val="007C7F04"/>
    <w:rsid w:val="007D036E"/>
    <w:rsid w:val="007D0537"/>
    <w:rsid w:val="007D0AB3"/>
    <w:rsid w:val="007D10CF"/>
    <w:rsid w:val="007D1296"/>
    <w:rsid w:val="007D1868"/>
    <w:rsid w:val="007D1DC4"/>
    <w:rsid w:val="007D217F"/>
    <w:rsid w:val="007D24EE"/>
    <w:rsid w:val="007D30CD"/>
    <w:rsid w:val="007D348A"/>
    <w:rsid w:val="007D35E9"/>
    <w:rsid w:val="007D38ED"/>
    <w:rsid w:val="007D3992"/>
    <w:rsid w:val="007D3CEB"/>
    <w:rsid w:val="007D3DBB"/>
    <w:rsid w:val="007D4B7F"/>
    <w:rsid w:val="007D4E76"/>
    <w:rsid w:val="007D500E"/>
    <w:rsid w:val="007D565E"/>
    <w:rsid w:val="007D5A33"/>
    <w:rsid w:val="007D5CD4"/>
    <w:rsid w:val="007D5D49"/>
    <w:rsid w:val="007D5F3C"/>
    <w:rsid w:val="007D6E51"/>
    <w:rsid w:val="007D6FAB"/>
    <w:rsid w:val="007D752C"/>
    <w:rsid w:val="007D7EED"/>
    <w:rsid w:val="007E02F3"/>
    <w:rsid w:val="007E0508"/>
    <w:rsid w:val="007E0978"/>
    <w:rsid w:val="007E0AA5"/>
    <w:rsid w:val="007E1822"/>
    <w:rsid w:val="007E19B0"/>
    <w:rsid w:val="007E22A7"/>
    <w:rsid w:val="007E236A"/>
    <w:rsid w:val="007E2CC9"/>
    <w:rsid w:val="007E2D3D"/>
    <w:rsid w:val="007E3261"/>
    <w:rsid w:val="007E3FC3"/>
    <w:rsid w:val="007E4159"/>
    <w:rsid w:val="007E4278"/>
    <w:rsid w:val="007E4B31"/>
    <w:rsid w:val="007E4EDA"/>
    <w:rsid w:val="007E5591"/>
    <w:rsid w:val="007E56F3"/>
    <w:rsid w:val="007E585C"/>
    <w:rsid w:val="007E5CFA"/>
    <w:rsid w:val="007E5EC4"/>
    <w:rsid w:val="007E6433"/>
    <w:rsid w:val="007E679F"/>
    <w:rsid w:val="007E6856"/>
    <w:rsid w:val="007E6C42"/>
    <w:rsid w:val="007E6E4B"/>
    <w:rsid w:val="007E73CD"/>
    <w:rsid w:val="007E77B6"/>
    <w:rsid w:val="007E7DC6"/>
    <w:rsid w:val="007F082B"/>
    <w:rsid w:val="007F097B"/>
    <w:rsid w:val="007F0B8D"/>
    <w:rsid w:val="007F1064"/>
    <w:rsid w:val="007F1226"/>
    <w:rsid w:val="007F1344"/>
    <w:rsid w:val="007F1679"/>
    <w:rsid w:val="007F1793"/>
    <w:rsid w:val="007F17F3"/>
    <w:rsid w:val="007F192D"/>
    <w:rsid w:val="007F197D"/>
    <w:rsid w:val="007F1A6D"/>
    <w:rsid w:val="007F1A8D"/>
    <w:rsid w:val="007F1F98"/>
    <w:rsid w:val="007F275D"/>
    <w:rsid w:val="007F2D2A"/>
    <w:rsid w:val="007F337C"/>
    <w:rsid w:val="007F33A6"/>
    <w:rsid w:val="007F3FAE"/>
    <w:rsid w:val="007F46BC"/>
    <w:rsid w:val="007F46DC"/>
    <w:rsid w:val="007F4F81"/>
    <w:rsid w:val="007F556C"/>
    <w:rsid w:val="007F6276"/>
    <w:rsid w:val="007F6680"/>
    <w:rsid w:val="007F6750"/>
    <w:rsid w:val="007F698C"/>
    <w:rsid w:val="007F6A6A"/>
    <w:rsid w:val="007F6BEE"/>
    <w:rsid w:val="007F6C49"/>
    <w:rsid w:val="007F73D2"/>
    <w:rsid w:val="007F7434"/>
    <w:rsid w:val="007F7DFA"/>
    <w:rsid w:val="00800041"/>
    <w:rsid w:val="008000F1"/>
    <w:rsid w:val="00800ABC"/>
    <w:rsid w:val="00801E32"/>
    <w:rsid w:val="00801F65"/>
    <w:rsid w:val="008021F7"/>
    <w:rsid w:val="00803D5C"/>
    <w:rsid w:val="00803E4F"/>
    <w:rsid w:val="00803F9E"/>
    <w:rsid w:val="0080440B"/>
    <w:rsid w:val="0080457F"/>
    <w:rsid w:val="008052E4"/>
    <w:rsid w:val="008058A7"/>
    <w:rsid w:val="008063D6"/>
    <w:rsid w:val="008068A8"/>
    <w:rsid w:val="00806FD5"/>
    <w:rsid w:val="008072A8"/>
    <w:rsid w:val="0080731B"/>
    <w:rsid w:val="00807F85"/>
    <w:rsid w:val="00810292"/>
    <w:rsid w:val="008102A2"/>
    <w:rsid w:val="00810380"/>
    <w:rsid w:val="008103B3"/>
    <w:rsid w:val="0081075F"/>
    <w:rsid w:val="00810BD2"/>
    <w:rsid w:val="0081143B"/>
    <w:rsid w:val="0081175E"/>
    <w:rsid w:val="0081192B"/>
    <w:rsid w:val="00811E8F"/>
    <w:rsid w:val="008121CC"/>
    <w:rsid w:val="00812C17"/>
    <w:rsid w:val="008140B7"/>
    <w:rsid w:val="00814144"/>
    <w:rsid w:val="00814513"/>
    <w:rsid w:val="0081474A"/>
    <w:rsid w:val="0081485F"/>
    <w:rsid w:val="008148D6"/>
    <w:rsid w:val="00814CC9"/>
    <w:rsid w:val="008150CB"/>
    <w:rsid w:val="00815112"/>
    <w:rsid w:val="00815623"/>
    <w:rsid w:val="00815B06"/>
    <w:rsid w:val="00816A95"/>
    <w:rsid w:val="00816FC6"/>
    <w:rsid w:val="008176E2"/>
    <w:rsid w:val="0081774C"/>
    <w:rsid w:val="00817BB5"/>
    <w:rsid w:val="00817FFC"/>
    <w:rsid w:val="0082108D"/>
    <w:rsid w:val="00821C37"/>
    <w:rsid w:val="00821CE2"/>
    <w:rsid w:val="00821D08"/>
    <w:rsid w:val="008227B3"/>
    <w:rsid w:val="008232AE"/>
    <w:rsid w:val="008233FC"/>
    <w:rsid w:val="008246A7"/>
    <w:rsid w:val="0082495C"/>
    <w:rsid w:val="0082510A"/>
    <w:rsid w:val="0082575D"/>
    <w:rsid w:val="0082628B"/>
    <w:rsid w:val="0082640B"/>
    <w:rsid w:val="00826424"/>
    <w:rsid w:val="00826F56"/>
    <w:rsid w:val="00826FFE"/>
    <w:rsid w:val="00827010"/>
    <w:rsid w:val="008273F9"/>
    <w:rsid w:val="008278E4"/>
    <w:rsid w:val="00827AFF"/>
    <w:rsid w:val="00827D1C"/>
    <w:rsid w:val="00827F25"/>
    <w:rsid w:val="00830EEA"/>
    <w:rsid w:val="00830F94"/>
    <w:rsid w:val="008319E7"/>
    <w:rsid w:val="008323FB"/>
    <w:rsid w:val="008324DD"/>
    <w:rsid w:val="00832976"/>
    <w:rsid w:val="0083313D"/>
    <w:rsid w:val="00833198"/>
    <w:rsid w:val="00833A66"/>
    <w:rsid w:val="00833CB6"/>
    <w:rsid w:val="00833CF3"/>
    <w:rsid w:val="008342A9"/>
    <w:rsid w:val="008342B3"/>
    <w:rsid w:val="0083468D"/>
    <w:rsid w:val="008346CC"/>
    <w:rsid w:val="00834C5D"/>
    <w:rsid w:val="0083569A"/>
    <w:rsid w:val="0083580A"/>
    <w:rsid w:val="00835A08"/>
    <w:rsid w:val="00836BA1"/>
    <w:rsid w:val="00837045"/>
    <w:rsid w:val="0083711F"/>
    <w:rsid w:val="00837A85"/>
    <w:rsid w:val="00837B23"/>
    <w:rsid w:val="00837C02"/>
    <w:rsid w:val="00837E50"/>
    <w:rsid w:val="00837E85"/>
    <w:rsid w:val="00837F8F"/>
    <w:rsid w:val="00840041"/>
    <w:rsid w:val="00840057"/>
    <w:rsid w:val="00840698"/>
    <w:rsid w:val="008420AF"/>
    <w:rsid w:val="00842369"/>
    <w:rsid w:val="00842FA3"/>
    <w:rsid w:val="00842FF1"/>
    <w:rsid w:val="00843291"/>
    <w:rsid w:val="00843AF4"/>
    <w:rsid w:val="00843E5B"/>
    <w:rsid w:val="00843FD4"/>
    <w:rsid w:val="008440DE"/>
    <w:rsid w:val="008445A0"/>
    <w:rsid w:val="00844835"/>
    <w:rsid w:val="008448B3"/>
    <w:rsid w:val="00845294"/>
    <w:rsid w:val="008452F0"/>
    <w:rsid w:val="00845323"/>
    <w:rsid w:val="00845510"/>
    <w:rsid w:val="0084566C"/>
    <w:rsid w:val="0084595A"/>
    <w:rsid w:val="00845AF5"/>
    <w:rsid w:val="00846740"/>
    <w:rsid w:val="00846C4B"/>
    <w:rsid w:val="00846DF9"/>
    <w:rsid w:val="00846E3F"/>
    <w:rsid w:val="00846F56"/>
    <w:rsid w:val="00846F7D"/>
    <w:rsid w:val="008471DF"/>
    <w:rsid w:val="00847490"/>
    <w:rsid w:val="008475F5"/>
    <w:rsid w:val="008476EE"/>
    <w:rsid w:val="0084791C"/>
    <w:rsid w:val="008479C8"/>
    <w:rsid w:val="00847A50"/>
    <w:rsid w:val="00847C46"/>
    <w:rsid w:val="00847CCE"/>
    <w:rsid w:val="008505C0"/>
    <w:rsid w:val="00850C71"/>
    <w:rsid w:val="00850FB0"/>
    <w:rsid w:val="008521C4"/>
    <w:rsid w:val="0085272F"/>
    <w:rsid w:val="008527F6"/>
    <w:rsid w:val="00852CA6"/>
    <w:rsid w:val="00852D81"/>
    <w:rsid w:val="00854BDA"/>
    <w:rsid w:val="00855234"/>
    <w:rsid w:val="0085595D"/>
    <w:rsid w:val="00855ABB"/>
    <w:rsid w:val="00855B81"/>
    <w:rsid w:val="0085611E"/>
    <w:rsid w:val="0085662A"/>
    <w:rsid w:val="008569AC"/>
    <w:rsid w:val="00856A02"/>
    <w:rsid w:val="00857675"/>
    <w:rsid w:val="00857873"/>
    <w:rsid w:val="008579BC"/>
    <w:rsid w:val="008579D2"/>
    <w:rsid w:val="00857F6E"/>
    <w:rsid w:val="00860054"/>
    <w:rsid w:val="008605CA"/>
    <w:rsid w:val="0086092C"/>
    <w:rsid w:val="00860C22"/>
    <w:rsid w:val="0086129D"/>
    <w:rsid w:val="008618FF"/>
    <w:rsid w:val="00861F02"/>
    <w:rsid w:val="00862211"/>
    <w:rsid w:val="008627E0"/>
    <w:rsid w:val="008630A0"/>
    <w:rsid w:val="0086319E"/>
    <w:rsid w:val="00863704"/>
    <w:rsid w:val="00864548"/>
    <w:rsid w:val="00864785"/>
    <w:rsid w:val="00864E6F"/>
    <w:rsid w:val="00864FBE"/>
    <w:rsid w:val="0086504A"/>
    <w:rsid w:val="008655BA"/>
    <w:rsid w:val="00865DA5"/>
    <w:rsid w:val="00865EE4"/>
    <w:rsid w:val="00865F35"/>
    <w:rsid w:val="00865FED"/>
    <w:rsid w:val="008660A6"/>
    <w:rsid w:val="008660EB"/>
    <w:rsid w:val="0086621A"/>
    <w:rsid w:val="008662FA"/>
    <w:rsid w:val="00866F36"/>
    <w:rsid w:val="00866FD9"/>
    <w:rsid w:val="00867B94"/>
    <w:rsid w:val="00867CCF"/>
    <w:rsid w:val="008703D6"/>
    <w:rsid w:val="00870591"/>
    <w:rsid w:val="008707F2"/>
    <w:rsid w:val="008709C4"/>
    <w:rsid w:val="008712F2"/>
    <w:rsid w:val="008719C4"/>
    <w:rsid w:val="008719F9"/>
    <w:rsid w:val="00872124"/>
    <w:rsid w:val="008725DE"/>
    <w:rsid w:val="00872739"/>
    <w:rsid w:val="00872BC6"/>
    <w:rsid w:val="00872C6D"/>
    <w:rsid w:val="00872EB7"/>
    <w:rsid w:val="00873458"/>
    <w:rsid w:val="0087351A"/>
    <w:rsid w:val="00873DA9"/>
    <w:rsid w:val="00873EB5"/>
    <w:rsid w:val="00874096"/>
    <w:rsid w:val="008744BF"/>
    <w:rsid w:val="0087469A"/>
    <w:rsid w:val="008747BA"/>
    <w:rsid w:val="00874D6E"/>
    <w:rsid w:val="008751E0"/>
    <w:rsid w:val="008757EB"/>
    <w:rsid w:val="00877154"/>
    <w:rsid w:val="00877CE2"/>
    <w:rsid w:val="00880885"/>
    <w:rsid w:val="00880A19"/>
    <w:rsid w:val="00881372"/>
    <w:rsid w:val="008818DC"/>
    <w:rsid w:val="008819E3"/>
    <w:rsid w:val="00881B4C"/>
    <w:rsid w:val="00881E95"/>
    <w:rsid w:val="00881F50"/>
    <w:rsid w:val="008823C8"/>
    <w:rsid w:val="0088256D"/>
    <w:rsid w:val="00882FE5"/>
    <w:rsid w:val="00883142"/>
    <w:rsid w:val="0088364D"/>
    <w:rsid w:val="00883CB9"/>
    <w:rsid w:val="0088482F"/>
    <w:rsid w:val="00884AF4"/>
    <w:rsid w:val="00884F7C"/>
    <w:rsid w:val="008851D1"/>
    <w:rsid w:val="0088587B"/>
    <w:rsid w:val="00885911"/>
    <w:rsid w:val="00885952"/>
    <w:rsid w:val="00886978"/>
    <w:rsid w:val="00886CD4"/>
    <w:rsid w:val="00886E4B"/>
    <w:rsid w:val="0088722D"/>
    <w:rsid w:val="008873AA"/>
    <w:rsid w:val="00887477"/>
    <w:rsid w:val="00887DDC"/>
    <w:rsid w:val="00890739"/>
    <w:rsid w:val="00890966"/>
    <w:rsid w:val="00890A52"/>
    <w:rsid w:val="00891246"/>
    <w:rsid w:val="00891917"/>
    <w:rsid w:val="00892044"/>
    <w:rsid w:val="0089236C"/>
    <w:rsid w:val="0089264B"/>
    <w:rsid w:val="0089266A"/>
    <w:rsid w:val="00892A94"/>
    <w:rsid w:val="00892CCC"/>
    <w:rsid w:val="00892F6C"/>
    <w:rsid w:val="00893BFD"/>
    <w:rsid w:val="00893C31"/>
    <w:rsid w:val="00893FF2"/>
    <w:rsid w:val="008942E2"/>
    <w:rsid w:val="00894890"/>
    <w:rsid w:val="0089503F"/>
    <w:rsid w:val="00895359"/>
    <w:rsid w:val="00895DE6"/>
    <w:rsid w:val="008963EA"/>
    <w:rsid w:val="00896424"/>
    <w:rsid w:val="00896DAF"/>
    <w:rsid w:val="00896FEB"/>
    <w:rsid w:val="008976B3"/>
    <w:rsid w:val="00897BBA"/>
    <w:rsid w:val="00897D74"/>
    <w:rsid w:val="008A04B5"/>
    <w:rsid w:val="008A06F1"/>
    <w:rsid w:val="008A0EA0"/>
    <w:rsid w:val="008A134E"/>
    <w:rsid w:val="008A1981"/>
    <w:rsid w:val="008A1E7D"/>
    <w:rsid w:val="008A2593"/>
    <w:rsid w:val="008A3007"/>
    <w:rsid w:val="008A30F6"/>
    <w:rsid w:val="008A347C"/>
    <w:rsid w:val="008A3596"/>
    <w:rsid w:val="008A41CF"/>
    <w:rsid w:val="008A4391"/>
    <w:rsid w:val="008A4471"/>
    <w:rsid w:val="008A4E3F"/>
    <w:rsid w:val="008A5041"/>
    <w:rsid w:val="008A54AE"/>
    <w:rsid w:val="008A55C1"/>
    <w:rsid w:val="008A5F1E"/>
    <w:rsid w:val="008A61FE"/>
    <w:rsid w:val="008A6637"/>
    <w:rsid w:val="008A6F15"/>
    <w:rsid w:val="008A75EA"/>
    <w:rsid w:val="008A77E9"/>
    <w:rsid w:val="008A7954"/>
    <w:rsid w:val="008A7BA3"/>
    <w:rsid w:val="008A7C3B"/>
    <w:rsid w:val="008A7C96"/>
    <w:rsid w:val="008B01E5"/>
    <w:rsid w:val="008B0CB7"/>
    <w:rsid w:val="008B0FB2"/>
    <w:rsid w:val="008B17F8"/>
    <w:rsid w:val="008B190D"/>
    <w:rsid w:val="008B27E8"/>
    <w:rsid w:val="008B2CBF"/>
    <w:rsid w:val="008B31E8"/>
    <w:rsid w:val="008B340B"/>
    <w:rsid w:val="008B39B3"/>
    <w:rsid w:val="008B3B3F"/>
    <w:rsid w:val="008B3B45"/>
    <w:rsid w:val="008B3ED8"/>
    <w:rsid w:val="008B47E4"/>
    <w:rsid w:val="008B4CC8"/>
    <w:rsid w:val="008B4F53"/>
    <w:rsid w:val="008B4FE8"/>
    <w:rsid w:val="008B5418"/>
    <w:rsid w:val="008B5804"/>
    <w:rsid w:val="008B6393"/>
    <w:rsid w:val="008B7605"/>
    <w:rsid w:val="008C0165"/>
    <w:rsid w:val="008C02BF"/>
    <w:rsid w:val="008C0580"/>
    <w:rsid w:val="008C0C3F"/>
    <w:rsid w:val="008C14C7"/>
    <w:rsid w:val="008C176F"/>
    <w:rsid w:val="008C22DE"/>
    <w:rsid w:val="008C27E6"/>
    <w:rsid w:val="008C2EC5"/>
    <w:rsid w:val="008C2F22"/>
    <w:rsid w:val="008C33F4"/>
    <w:rsid w:val="008C36CA"/>
    <w:rsid w:val="008C39FA"/>
    <w:rsid w:val="008C3A3C"/>
    <w:rsid w:val="008C3AD2"/>
    <w:rsid w:val="008C3EE6"/>
    <w:rsid w:val="008C46FE"/>
    <w:rsid w:val="008C47E9"/>
    <w:rsid w:val="008C4EC3"/>
    <w:rsid w:val="008C500F"/>
    <w:rsid w:val="008C58FC"/>
    <w:rsid w:val="008C5BC1"/>
    <w:rsid w:val="008C6A09"/>
    <w:rsid w:val="008C7121"/>
    <w:rsid w:val="008C7408"/>
    <w:rsid w:val="008C763B"/>
    <w:rsid w:val="008C77EA"/>
    <w:rsid w:val="008C7841"/>
    <w:rsid w:val="008C7F60"/>
    <w:rsid w:val="008D051B"/>
    <w:rsid w:val="008D12E9"/>
    <w:rsid w:val="008D1D70"/>
    <w:rsid w:val="008D1DA5"/>
    <w:rsid w:val="008D20F4"/>
    <w:rsid w:val="008D21FE"/>
    <w:rsid w:val="008D2732"/>
    <w:rsid w:val="008D273D"/>
    <w:rsid w:val="008D293D"/>
    <w:rsid w:val="008D2AAB"/>
    <w:rsid w:val="008D2ACC"/>
    <w:rsid w:val="008D2EAC"/>
    <w:rsid w:val="008D305E"/>
    <w:rsid w:val="008D401E"/>
    <w:rsid w:val="008D4183"/>
    <w:rsid w:val="008D4472"/>
    <w:rsid w:val="008D48E7"/>
    <w:rsid w:val="008D49E8"/>
    <w:rsid w:val="008D4BA6"/>
    <w:rsid w:val="008D4C2E"/>
    <w:rsid w:val="008D4E60"/>
    <w:rsid w:val="008D515F"/>
    <w:rsid w:val="008D72D0"/>
    <w:rsid w:val="008D77AC"/>
    <w:rsid w:val="008E02BC"/>
    <w:rsid w:val="008E02E1"/>
    <w:rsid w:val="008E0803"/>
    <w:rsid w:val="008E0A61"/>
    <w:rsid w:val="008E0F8D"/>
    <w:rsid w:val="008E15E3"/>
    <w:rsid w:val="008E17E5"/>
    <w:rsid w:val="008E1AF3"/>
    <w:rsid w:val="008E1E13"/>
    <w:rsid w:val="008E203E"/>
    <w:rsid w:val="008E220D"/>
    <w:rsid w:val="008E2393"/>
    <w:rsid w:val="008E23C5"/>
    <w:rsid w:val="008E240C"/>
    <w:rsid w:val="008E2BBD"/>
    <w:rsid w:val="008E2CCF"/>
    <w:rsid w:val="008E3064"/>
    <w:rsid w:val="008E329B"/>
    <w:rsid w:val="008E33C7"/>
    <w:rsid w:val="008E33CB"/>
    <w:rsid w:val="008E33F8"/>
    <w:rsid w:val="008E37FF"/>
    <w:rsid w:val="008E3948"/>
    <w:rsid w:val="008E3AAD"/>
    <w:rsid w:val="008E42C9"/>
    <w:rsid w:val="008E45B5"/>
    <w:rsid w:val="008E48E1"/>
    <w:rsid w:val="008E4B18"/>
    <w:rsid w:val="008E5B38"/>
    <w:rsid w:val="008E641A"/>
    <w:rsid w:val="008E6612"/>
    <w:rsid w:val="008E69C9"/>
    <w:rsid w:val="008E713F"/>
    <w:rsid w:val="008E717B"/>
    <w:rsid w:val="008E7249"/>
    <w:rsid w:val="008E742A"/>
    <w:rsid w:val="008E7A71"/>
    <w:rsid w:val="008E7E46"/>
    <w:rsid w:val="008F025C"/>
    <w:rsid w:val="008F1A8B"/>
    <w:rsid w:val="008F225F"/>
    <w:rsid w:val="008F22B9"/>
    <w:rsid w:val="008F22E1"/>
    <w:rsid w:val="008F2401"/>
    <w:rsid w:val="008F252B"/>
    <w:rsid w:val="008F27D7"/>
    <w:rsid w:val="008F28B2"/>
    <w:rsid w:val="008F28C5"/>
    <w:rsid w:val="008F2B89"/>
    <w:rsid w:val="008F2DFD"/>
    <w:rsid w:val="008F33E4"/>
    <w:rsid w:val="008F3B46"/>
    <w:rsid w:val="008F3E65"/>
    <w:rsid w:val="008F4676"/>
    <w:rsid w:val="008F48E2"/>
    <w:rsid w:val="008F4A0F"/>
    <w:rsid w:val="008F4E86"/>
    <w:rsid w:val="008F50C1"/>
    <w:rsid w:val="008F5733"/>
    <w:rsid w:val="008F600D"/>
    <w:rsid w:val="008F63FB"/>
    <w:rsid w:val="008F6754"/>
    <w:rsid w:val="008F69D9"/>
    <w:rsid w:val="008F6C34"/>
    <w:rsid w:val="008F6DEB"/>
    <w:rsid w:val="008F7074"/>
    <w:rsid w:val="008F7272"/>
    <w:rsid w:val="008F784F"/>
    <w:rsid w:val="008F7C20"/>
    <w:rsid w:val="00900975"/>
    <w:rsid w:val="00900B51"/>
    <w:rsid w:val="00900B71"/>
    <w:rsid w:val="00900D0E"/>
    <w:rsid w:val="00901A90"/>
    <w:rsid w:val="00901B93"/>
    <w:rsid w:val="00901C7D"/>
    <w:rsid w:val="00901D8D"/>
    <w:rsid w:val="00902208"/>
    <w:rsid w:val="009029F3"/>
    <w:rsid w:val="00903094"/>
    <w:rsid w:val="00903725"/>
    <w:rsid w:val="00903D7F"/>
    <w:rsid w:val="00903D85"/>
    <w:rsid w:val="009041F7"/>
    <w:rsid w:val="00904675"/>
    <w:rsid w:val="00904B3D"/>
    <w:rsid w:val="009051CB"/>
    <w:rsid w:val="0090556D"/>
    <w:rsid w:val="009056CC"/>
    <w:rsid w:val="00905B3D"/>
    <w:rsid w:val="00906B1E"/>
    <w:rsid w:val="00906F07"/>
    <w:rsid w:val="009070D9"/>
    <w:rsid w:val="009077AC"/>
    <w:rsid w:val="0091035F"/>
    <w:rsid w:val="00910363"/>
    <w:rsid w:val="00910ADC"/>
    <w:rsid w:val="00910E8B"/>
    <w:rsid w:val="00910F6C"/>
    <w:rsid w:val="009119B0"/>
    <w:rsid w:val="00911B42"/>
    <w:rsid w:val="00911D63"/>
    <w:rsid w:val="00911ECF"/>
    <w:rsid w:val="009124D5"/>
    <w:rsid w:val="009129A9"/>
    <w:rsid w:val="009133F0"/>
    <w:rsid w:val="0091381C"/>
    <w:rsid w:val="0091383D"/>
    <w:rsid w:val="00913946"/>
    <w:rsid w:val="00913ED4"/>
    <w:rsid w:val="0091409E"/>
    <w:rsid w:val="009148DC"/>
    <w:rsid w:val="00914E2B"/>
    <w:rsid w:val="00914FB9"/>
    <w:rsid w:val="00915F63"/>
    <w:rsid w:val="0091636B"/>
    <w:rsid w:val="009163D0"/>
    <w:rsid w:val="0091653F"/>
    <w:rsid w:val="00916741"/>
    <w:rsid w:val="0091679F"/>
    <w:rsid w:val="00916A7B"/>
    <w:rsid w:val="00916CF4"/>
    <w:rsid w:val="00916D84"/>
    <w:rsid w:val="00917282"/>
    <w:rsid w:val="00920051"/>
    <w:rsid w:val="0092019A"/>
    <w:rsid w:val="009201B9"/>
    <w:rsid w:val="0092056A"/>
    <w:rsid w:val="00920F08"/>
    <w:rsid w:val="00920F9F"/>
    <w:rsid w:val="009211E3"/>
    <w:rsid w:val="009213A7"/>
    <w:rsid w:val="009227FD"/>
    <w:rsid w:val="00923BAE"/>
    <w:rsid w:val="0092474E"/>
    <w:rsid w:val="00924FA4"/>
    <w:rsid w:val="00925462"/>
    <w:rsid w:val="0092546D"/>
    <w:rsid w:val="00925479"/>
    <w:rsid w:val="00926124"/>
    <w:rsid w:val="0092659D"/>
    <w:rsid w:val="00926A00"/>
    <w:rsid w:val="00926A30"/>
    <w:rsid w:val="00926B80"/>
    <w:rsid w:val="00926D28"/>
    <w:rsid w:val="0092770D"/>
    <w:rsid w:val="00927812"/>
    <w:rsid w:val="0092799A"/>
    <w:rsid w:val="00930127"/>
    <w:rsid w:val="009306D5"/>
    <w:rsid w:val="00930A4B"/>
    <w:rsid w:val="00930B5D"/>
    <w:rsid w:val="00930DE9"/>
    <w:rsid w:val="009316E3"/>
    <w:rsid w:val="00931E85"/>
    <w:rsid w:val="00932572"/>
    <w:rsid w:val="00932A3C"/>
    <w:rsid w:val="0093307A"/>
    <w:rsid w:val="009333B2"/>
    <w:rsid w:val="00933B7E"/>
    <w:rsid w:val="00933BDC"/>
    <w:rsid w:val="009347F6"/>
    <w:rsid w:val="00934B61"/>
    <w:rsid w:val="00934D6B"/>
    <w:rsid w:val="0093503A"/>
    <w:rsid w:val="00935296"/>
    <w:rsid w:val="00935745"/>
    <w:rsid w:val="00935AB8"/>
    <w:rsid w:val="00935E4F"/>
    <w:rsid w:val="00936264"/>
    <w:rsid w:val="0093699A"/>
    <w:rsid w:val="009373FB"/>
    <w:rsid w:val="0093754D"/>
    <w:rsid w:val="0094034C"/>
    <w:rsid w:val="00940377"/>
    <w:rsid w:val="00940430"/>
    <w:rsid w:val="009404CC"/>
    <w:rsid w:val="009409DA"/>
    <w:rsid w:val="00941127"/>
    <w:rsid w:val="0094196A"/>
    <w:rsid w:val="00941D99"/>
    <w:rsid w:val="00941E76"/>
    <w:rsid w:val="00942C82"/>
    <w:rsid w:val="00942D4B"/>
    <w:rsid w:val="00942FEF"/>
    <w:rsid w:val="0094383B"/>
    <w:rsid w:val="009439BF"/>
    <w:rsid w:val="00944AF1"/>
    <w:rsid w:val="00944BF1"/>
    <w:rsid w:val="009451F1"/>
    <w:rsid w:val="009452D4"/>
    <w:rsid w:val="009457B3"/>
    <w:rsid w:val="00945942"/>
    <w:rsid w:val="00945A9F"/>
    <w:rsid w:val="00945DEB"/>
    <w:rsid w:val="00945EFD"/>
    <w:rsid w:val="00946D88"/>
    <w:rsid w:val="00946E40"/>
    <w:rsid w:val="00946F8D"/>
    <w:rsid w:val="0094710F"/>
    <w:rsid w:val="0094757A"/>
    <w:rsid w:val="00947621"/>
    <w:rsid w:val="00947DA1"/>
    <w:rsid w:val="009511C1"/>
    <w:rsid w:val="009512CE"/>
    <w:rsid w:val="00951A3D"/>
    <w:rsid w:val="00951C65"/>
    <w:rsid w:val="00952975"/>
    <w:rsid w:val="00952B0C"/>
    <w:rsid w:val="00952D63"/>
    <w:rsid w:val="0095319E"/>
    <w:rsid w:val="00953859"/>
    <w:rsid w:val="00953D3F"/>
    <w:rsid w:val="009542E4"/>
    <w:rsid w:val="009544AB"/>
    <w:rsid w:val="009544C1"/>
    <w:rsid w:val="00954E8B"/>
    <w:rsid w:val="0095503F"/>
    <w:rsid w:val="00955209"/>
    <w:rsid w:val="00955628"/>
    <w:rsid w:val="00955696"/>
    <w:rsid w:val="00955872"/>
    <w:rsid w:val="00955948"/>
    <w:rsid w:val="00955F63"/>
    <w:rsid w:val="009568F6"/>
    <w:rsid w:val="00956E8C"/>
    <w:rsid w:val="00956E9E"/>
    <w:rsid w:val="009571CC"/>
    <w:rsid w:val="00957458"/>
    <w:rsid w:val="00957AE5"/>
    <w:rsid w:val="00957E51"/>
    <w:rsid w:val="00960431"/>
    <w:rsid w:val="00961800"/>
    <w:rsid w:val="00961D9E"/>
    <w:rsid w:val="00961F4F"/>
    <w:rsid w:val="0096211F"/>
    <w:rsid w:val="00962832"/>
    <w:rsid w:val="00962E35"/>
    <w:rsid w:val="00963066"/>
    <w:rsid w:val="00963C41"/>
    <w:rsid w:val="00963CC8"/>
    <w:rsid w:val="00963E81"/>
    <w:rsid w:val="009643B3"/>
    <w:rsid w:val="009649DA"/>
    <w:rsid w:val="00964C46"/>
    <w:rsid w:val="00965996"/>
    <w:rsid w:val="00965F88"/>
    <w:rsid w:val="0096651A"/>
    <w:rsid w:val="00966C33"/>
    <w:rsid w:val="00967741"/>
    <w:rsid w:val="00967853"/>
    <w:rsid w:val="009708B5"/>
    <w:rsid w:val="00970DF7"/>
    <w:rsid w:val="00970E37"/>
    <w:rsid w:val="00970F14"/>
    <w:rsid w:val="00971203"/>
    <w:rsid w:val="00971CE2"/>
    <w:rsid w:val="00971ED0"/>
    <w:rsid w:val="0097272F"/>
    <w:rsid w:val="009727F0"/>
    <w:rsid w:val="0097291A"/>
    <w:rsid w:val="00972B94"/>
    <w:rsid w:val="009733D6"/>
    <w:rsid w:val="0097386C"/>
    <w:rsid w:val="00973B6B"/>
    <w:rsid w:val="00974947"/>
    <w:rsid w:val="00974E09"/>
    <w:rsid w:val="009753E9"/>
    <w:rsid w:val="00975432"/>
    <w:rsid w:val="00975992"/>
    <w:rsid w:val="0097625B"/>
    <w:rsid w:val="00976359"/>
    <w:rsid w:val="0097668A"/>
    <w:rsid w:val="00976A78"/>
    <w:rsid w:val="009771A0"/>
    <w:rsid w:val="00977C3F"/>
    <w:rsid w:val="00980176"/>
    <w:rsid w:val="0098050F"/>
    <w:rsid w:val="00980826"/>
    <w:rsid w:val="009809B7"/>
    <w:rsid w:val="00980BD9"/>
    <w:rsid w:val="009811CE"/>
    <w:rsid w:val="00981615"/>
    <w:rsid w:val="00981691"/>
    <w:rsid w:val="00981B89"/>
    <w:rsid w:val="00981CD3"/>
    <w:rsid w:val="00981E4A"/>
    <w:rsid w:val="0098235D"/>
    <w:rsid w:val="00982748"/>
    <w:rsid w:val="00982B36"/>
    <w:rsid w:val="00982B50"/>
    <w:rsid w:val="00982C21"/>
    <w:rsid w:val="00982F31"/>
    <w:rsid w:val="00982FB3"/>
    <w:rsid w:val="009838A2"/>
    <w:rsid w:val="00983C16"/>
    <w:rsid w:val="00983E18"/>
    <w:rsid w:val="00983EBC"/>
    <w:rsid w:val="0098466B"/>
    <w:rsid w:val="00985198"/>
    <w:rsid w:val="009851AD"/>
    <w:rsid w:val="00985271"/>
    <w:rsid w:val="00985345"/>
    <w:rsid w:val="0098545F"/>
    <w:rsid w:val="00985866"/>
    <w:rsid w:val="00985879"/>
    <w:rsid w:val="009859CB"/>
    <w:rsid w:val="00985DBF"/>
    <w:rsid w:val="00985E26"/>
    <w:rsid w:val="00986241"/>
    <w:rsid w:val="009869D9"/>
    <w:rsid w:val="00987A71"/>
    <w:rsid w:val="009902EC"/>
    <w:rsid w:val="00990449"/>
    <w:rsid w:val="00990C1E"/>
    <w:rsid w:val="009911B7"/>
    <w:rsid w:val="009912C6"/>
    <w:rsid w:val="00992103"/>
    <w:rsid w:val="00992722"/>
    <w:rsid w:val="00992B0C"/>
    <w:rsid w:val="009932FF"/>
    <w:rsid w:val="009943E0"/>
    <w:rsid w:val="00994AFE"/>
    <w:rsid w:val="00994C80"/>
    <w:rsid w:val="00995362"/>
    <w:rsid w:val="0099536E"/>
    <w:rsid w:val="0099560A"/>
    <w:rsid w:val="009962B8"/>
    <w:rsid w:val="0099658B"/>
    <w:rsid w:val="0099683E"/>
    <w:rsid w:val="00996850"/>
    <w:rsid w:val="0099766C"/>
    <w:rsid w:val="00997773"/>
    <w:rsid w:val="009979DC"/>
    <w:rsid w:val="009A0163"/>
    <w:rsid w:val="009A03BA"/>
    <w:rsid w:val="009A07D6"/>
    <w:rsid w:val="009A0F4E"/>
    <w:rsid w:val="009A1243"/>
    <w:rsid w:val="009A170C"/>
    <w:rsid w:val="009A19A5"/>
    <w:rsid w:val="009A1CEB"/>
    <w:rsid w:val="009A1F9F"/>
    <w:rsid w:val="009A2589"/>
    <w:rsid w:val="009A288E"/>
    <w:rsid w:val="009A2BB7"/>
    <w:rsid w:val="009A2D86"/>
    <w:rsid w:val="009A3442"/>
    <w:rsid w:val="009A38FB"/>
    <w:rsid w:val="009A3987"/>
    <w:rsid w:val="009A39D4"/>
    <w:rsid w:val="009A402C"/>
    <w:rsid w:val="009A4209"/>
    <w:rsid w:val="009A437E"/>
    <w:rsid w:val="009A4948"/>
    <w:rsid w:val="009A4EA3"/>
    <w:rsid w:val="009A5207"/>
    <w:rsid w:val="009A586F"/>
    <w:rsid w:val="009A5D1D"/>
    <w:rsid w:val="009A5D53"/>
    <w:rsid w:val="009A653C"/>
    <w:rsid w:val="009A675B"/>
    <w:rsid w:val="009A68E6"/>
    <w:rsid w:val="009A6B07"/>
    <w:rsid w:val="009A7678"/>
    <w:rsid w:val="009A78E2"/>
    <w:rsid w:val="009B051B"/>
    <w:rsid w:val="009B0847"/>
    <w:rsid w:val="009B0996"/>
    <w:rsid w:val="009B18B2"/>
    <w:rsid w:val="009B235A"/>
    <w:rsid w:val="009B2406"/>
    <w:rsid w:val="009B24FD"/>
    <w:rsid w:val="009B25BA"/>
    <w:rsid w:val="009B27DB"/>
    <w:rsid w:val="009B418B"/>
    <w:rsid w:val="009B47C5"/>
    <w:rsid w:val="009B5139"/>
    <w:rsid w:val="009B5BA7"/>
    <w:rsid w:val="009B5C90"/>
    <w:rsid w:val="009B5E65"/>
    <w:rsid w:val="009B635B"/>
    <w:rsid w:val="009B64CF"/>
    <w:rsid w:val="009B66F8"/>
    <w:rsid w:val="009B6790"/>
    <w:rsid w:val="009C00B0"/>
    <w:rsid w:val="009C05CC"/>
    <w:rsid w:val="009C0851"/>
    <w:rsid w:val="009C1117"/>
    <w:rsid w:val="009C156B"/>
    <w:rsid w:val="009C16ED"/>
    <w:rsid w:val="009C28C7"/>
    <w:rsid w:val="009C2BCB"/>
    <w:rsid w:val="009C2C94"/>
    <w:rsid w:val="009C2E6F"/>
    <w:rsid w:val="009C3388"/>
    <w:rsid w:val="009C4C2A"/>
    <w:rsid w:val="009C4F0F"/>
    <w:rsid w:val="009C55B4"/>
    <w:rsid w:val="009C578D"/>
    <w:rsid w:val="009C5E57"/>
    <w:rsid w:val="009C6423"/>
    <w:rsid w:val="009C6438"/>
    <w:rsid w:val="009C6482"/>
    <w:rsid w:val="009C6828"/>
    <w:rsid w:val="009C7197"/>
    <w:rsid w:val="009C7B7C"/>
    <w:rsid w:val="009C7FA2"/>
    <w:rsid w:val="009D0499"/>
    <w:rsid w:val="009D0573"/>
    <w:rsid w:val="009D08D9"/>
    <w:rsid w:val="009D0923"/>
    <w:rsid w:val="009D0AC3"/>
    <w:rsid w:val="009D0AE2"/>
    <w:rsid w:val="009D0F4A"/>
    <w:rsid w:val="009D1690"/>
    <w:rsid w:val="009D1934"/>
    <w:rsid w:val="009D21F2"/>
    <w:rsid w:val="009D2D1E"/>
    <w:rsid w:val="009D3475"/>
    <w:rsid w:val="009D38DB"/>
    <w:rsid w:val="009D3D37"/>
    <w:rsid w:val="009D40DD"/>
    <w:rsid w:val="009D46C2"/>
    <w:rsid w:val="009D46FF"/>
    <w:rsid w:val="009D54C2"/>
    <w:rsid w:val="009D55C6"/>
    <w:rsid w:val="009D5701"/>
    <w:rsid w:val="009D5E5A"/>
    <w:rsid w:val="009D5EDD"/>
    <w:rsid w:val="009D601E"/>
    <w:rsid w:val="009D700D"/>
    <w:rsid w:val="009D702E"/>
    <w:rsid w:val="009D7107"/>
    <w:rsid w:val="009D7154"/>
    <w:rsid w:val="009D7534"/>
    <w:rsid w:val="009D756D"/>
    <w:rsid w:val="009E00AF"/>
    <w:rsid w:val="009E030A"/>
    <w:rsid w:val="009E0314"/>
    <w:rsid w:val="009E0948"/>
    <w:rsid w:val="009E09F3"/>
    <w:rsid w:val="009E16F7"/>
    <w:rsid w:val="009E1BC8"/>
    <w:rsid w:val="009E214E"/>
    <w:rsid w:val="009E22D0"/>
    <w:rsid w:val="009E22FC"/>
    <w:rsid w:val="009E2D14"/>
    <w:rsid w:val="009E2D76"/>
    <w:rsid w:val="009E2F43"/>
    <w:rsid w:val="009E334F"/>
    <w:rsid w:val="009E36F8"/>
    <w:rsid w:val="009E3FF4"/>
    <w:rsid w:val="009E4062"/>
    <w:rsid w:val="009E46E3"/>
    <w:rsid w:val="009E4C37"/>
    <w:rsid w:val="009E50F9"/>
    <w:rsid w:val="009E53EF"/>
    <w:rsid w:val="009E5816"/>
    <w:rsid w:val="009E58B1"/>
    <w:rsid w:val="009E59CC"/>
    <w:rsid w:val="009E5AD6"/>
    <w:rsid w:val="009E5D89"/>
    <w:rsid w:val="009E600F"/>
    <w:rsid w:val="009E672B"/>
    <w:rsid w:val="009E6A5C"/>
    <w:rsid w:val="009E6B5C"/>
    <w:rsid w:val="009E6C2A"/>
    <w:rsid w:val="009E6ED5"/>
    <w:rsid w:val="009E7268"/>
    <w:rsid w:val="009E7D46"/>
    <w:rsid w:val="009E7D5F"/>
    <w:rsid w:val="009F0170"/>
    <w:rsid w:val="009F01E6"/>
    <w:rsid w:val="009F0232"/>
    <w:rsid w:val="009F0285"/>
    <w:rsid w:val="009F0B0C"/>
    <w:rsid w:val="009F1881"/>
    <w:rsid w:val="009F1A3D"/>
    <w:rsid w:val="009F1C14"/>
    <w:rsid w:val="009F20CC"/>
    <w:rsid w:val="009F21A2"/>
    <w:rsid w:val="009F2403"/>
    <w:rsid w:val="009F2AAC"/>
    <w:rsid w:val="009F2B7A"/>
    <w:rsid w:val="009F2C49"/>
    <w:rsid w:val="009F2CCB"/>
    <w:rsid w:val="009F300B"/>
    <w:rsid w:val="009F35BA"/>
    <w:rsid w:val="009F3F39"/>
    <w:rsid w:val="009F49FF"/>
    <w:rsid w:val="009F4C0D"/>
    <w:rsid w:val="009F4C77"/>
    <w:rsid w:val="009F50DF"/>
    <w:rsid w:val="009F58E3"/>
    <w:rsid w:val="009F5A34"/>
    <w:rsid w:val="009F60A3"/>
    <w:rsid w:val="009F61CC"/>
    <w:rsid w:val="009F668B"/>
    <w:rsid w:val="009F68BB"/>
    <w:rsid w:val="009F6BA9"/>
    <w:rsid w:val="009F6C78"/>
    <w:rsid w:val="00A00B05"/>
    <w:rsid w:val="00A01531"/>
    <w:rsid w:val="00A015FE"/>
    <w:rsid w:val="00A01AE6"/>
    <w:rsid w:val="00A02042"/>
    <w:rsid w:val="00A020FB"/>
    <w:rsid w:val="00A021B2"/>
    <w:rsid w:val="00A02281"/>
    <w:rsid w:val="00A02375"/>
    <w:rsid w:val="00A02785"/>
    <w:rsid w:val="00A039A4"/>
    <w:rsid w:val="00A03A41"/>
    <w:rsid w:val="00A03B9F"/>
    <w:rsid w:val="00A04FB8"/>
    <w:rsid w:val="00A04FBB"/>
    <w:rsid w:val="00A05105"/>
    <w:rsid w:val="00A05378"/>
    <w:rsid w:val="00A0550E"/>
    <w:rsid w:val="00A05BA6"/>
    <w:rsid w:val="00A0617C"/>
    <w:rsid w:val="00A06270"/>
    <w:rsid w:val="00A067D9"/>
    <w:rsid w:val="00A0694D"/>
    <w:rsid w:val="00A06EFB"/>
    <w:rsid w:val="00A06F8F"/>
    <w:rsid w:val="00A06F9B"/>
    <w:rsid w:val="00A07052"/>
    <w:rsid w:val="00A070CE"/>
    <w:rsid w:val="00A10761"/>
    <w:rsid w:val="00A11471"/>
    <w:rsid w:val="00A11851"/>
    <w:rsid w:val="00A11E34"/>
    <w:rsid w:val="00A13397"/>
    <w:rsid w:val="00A134E4"/>
    <w:rsid w:val="00A13845"/>
    <w:rsid w:val="00A13918"/>
    <w:rsid w:val="00A13B68"/>
    <w:rsid w:val="00A13FBD"/>
    <w:rsid w:val="00A14585"/>
    <w:rsid w:val="00A153D7"/>
    <w:rsid w:val="00A153EE"/>
    <w:rsid w:val="00A15A7B"/>
    <w:rsid w:val="00A15BE0"/>
    <w:rsid w:val="00A16154"/>
    <w:rsid w:val="00A1658F"/>
    <w:rsid w:val="00A16859"/>
    <w:rsid w:val="00A169EA"/>
    <w:rsid w:val="00A16F6C"/>
    <w:rsid w:val="00A1720A"/>
    <w:rsid w:val="00A1735B"/>
    <w:rsid w:val="00A203E0"/>
    <w:rsid w:val="00A207E1"/>
    <w:rsid w:val="00A22592"/>
    <w:rsid w:val="00A22BB8"/>
    <w:rsid w:val="00A2316F"/>
    <w:rsid w:val="00A23246"/>
    <w:rsid w:val="00A2353A"/>
    <w:rsid w:val="00A23962"/>
    <w:rsid w:val="00A23AFA"/>
    <w:rsid w:val="00A23B2A"/>
    <w:rsid w:val="00A23F66"/>
    <w:rsid w:val="00A2400F"/>
    <w:rsid w:val="00A2462E"/>
    <w:rsid w:val="00A24829"/>
    <w:rsid w:val="00A24E0D"/>
    <w:rsid w:val="00A252E5"/>
    <w:rsid w:val="00A25746"/>
    <w:rsid w:val="00A25845"/>
    <w:rsid w:val="00A25DA9"/>
    <w:rsid w:val="00A26045"/>
    <w:rsid w:val="00A2617B"/>
    <w:rsid w:val="00A26439"/>
    <w:rsid w:val="00A2711E"/>
    <w:rsid w:val="00A271CD"/>
    <w:rsid w:val="00A27B75"/>
    <w:rsid w:val="00A30750"/>
    <w:rsid w:val="00A307AC"/>
    <w:rsid w:val="00A30C8E"/>
    <w:rsid w:val="00A312EC"/>
    <w:rsid w:val="00A31619"/>
    <w:rsid w:val="00A316F4"/>
    <w:rsid w:val="00A3196A"/>
    <w:rsid w:val="00A32136"/>
    <w:rsid w:val="00A3279B"/>
    <w:rsid w:val="00A32908"/>
    <w:rsid w:val="00A32E8C"/>
    <w:rsid w:val="00A33285"/>
    <w:rsid w:val="00A33632"/>
    <w:rsid w:val="00A33E7D"/>
    <w:rsid w:val="00A33F62"/>
    <w:rsid w:val="00A34586"/>
    <w:rsid w:val="00A34A18"/>
    <w:rsid w:val="00A34AF0"/>
    <w:rsid w:val="00A34B92"/>
    <w:rsid w:val="00A34C36"/>
    <w:rsid w:val="00A34C64"/>
    <w:rsid w:val="00A34DD0"/>
    <w:rsid w:val="00A35034"/>
    <w:rsid w:val="00A3508D"/>
    <w:rsid w:val="00A35EBE"/>
    <w:rsid w:val="00A35F9E"/>
    <w:rsid w:val="00A363F4"/>
    <w:rsid w:val="00A364D8"/>
    <w:rsid w:val="00A3655A"/>
    <w:rsid w:val="00A369CC"/>
    <w:rsid w:val="00A3787E"/>
    <w:rsid w:val="00A37BB4"/>
    <w:rsid w:val="00A37BF3"/>
    <w:rsid w:val="00A40003"/>
    <w:rsid w:val="00A4028B"/>
    <w:rsid w:val="00A403C1"/>
    <w:rsid w:val="00A40BBA"/>
    <w:rsid w:val="00A40E53"/>
    <w:rsid w:val="00A40F2F"/>
    <w:rsid w:val="00A41445"/>
    <w:rsid w:val="00A417A8"/>
    <w:rsid w:val="00A419A7"/>
    <w:rsid w:val="00A41E68"/>
    <w:rsid w:val="00A41F41"/>
    <w:rsid w:val="00A41F88"/>
    <w:rsid w:val="00A42576"/>
    <w:rsid w:val="00A42764"/>
    <w:rsid w:val="00A42BE1"/>
    <w:rsid w:val="00A431B5"/>
    <w:rsid w:val="00A4377F"/>
    <w:rsid w:val="00A43EFA"/>
    <w:rsid w:val="00A44026"/>
    <w:rsid w:val="00A441AA"/>
    <w:rsid w:val="00A443F5"/>
    <w:rsid w:val="00A44684"/>
    <w:rsid w:val="00A447A6"/>
    <w:rsid w:val="00A4485B"/>
    <w:rsid w:val="00A452C7"/>
    <w:rsid w:val="00A4551E"/>
    <w:rsid w:val="00A45744"/>
    <w:rsid w:val="00A45A47"/>
    <w:rsid w:val="00A4660A"/>
    <w:rsid w:val="00A46C3A"/>
    <w:rsid w:val="00A47086"/>
    <w:rsid w:val="00A47588"/>
    <w:rsid w:val="00A47FD9"/>
    <w:rsid w:val="00A50100"/>
    <w:rsid w:val="00A501B6"/>
    <w:rsid w:val="00A50FD1"/>
    <w:rsid w:val="00A511E2"/>
    <w:rsid w:val="00A517E1"/>
    <w:rsid w:val="00A51DA4"/>
    <w:rsid w:val="00A52722"/>
    <w:rsid w:val="00A5272B"/>
    <w:rsid w:val="00A52A37"/>
    <w:rsid w:val="00A52A5D"/>
    <w:rsid w:val="00A52E9C"/>
    <w:rsid w:val="00A53446"/>
    <w:rsid w:val="00A535F0"/>
    <w:rsid w:val="00A536ED"/>
    <w:rsid w:val="00A53AA7"/>
    <w:rsid w:val="00A541F8"/>
    <w:rsid w:val="00A54217"/>
    <w:rsid w:val="00A542B0"/>
    <w:rsid w:val="00A546E6"/>
    <w:rsid w:val="00A54ACD"/>
    <w:rsid w:val="00A552FB"/>
    <w:rsid w:val="00A55BE3"/>
    <w:rsid w:val="00A56B33"/>
    <w:rsid w:val="00A56B68"/>
    <w:rsid w:val="00A56BC3"/>
    <w:rsid w:val="00A56C28"/>
    <w:rsid w:val="00A56F2E"/>
    <w:rsid w:val="00A575C9"/>
    <w:rsid w:val="00A57724"/>
    <w:rsid w:val="00A6000C"/>
    <w:rsid w:val="00A601E4"/>
    <w:rsid w:val="00A6074A"/>
    <w:rsid w:val="00A607E2"/>
    <w:rsid w:val="00A60816"/>
    <w:rsid w:val="00A60951"/>
    <w:rsid w:val="00A60D08"/>
    <w:rsid w:val="00A60E23"/>
    <w:rsid w:val="00A6114D"/>
    <w:rsid w:val="00A61761"/>
    <w:rsid w:val="00A62D66"/>
    <w:rsid w:val="00A62EFF"/>
    <w:rsid w:val="00A63288"/>
    <w:rsid w:val="00A646AF"/>
    <w:rsid w:val="00A655C9"/>
    <w:rsid w:val="00A657B0"/>
    <w:rsid w:val="00A657C3"/>
    <w:rsid w:val="00A66525"/>
    <w:rsid w:val="00A665B2"/>
    <w:rsid w:val="00A668E3"/>
    <w:rsid w:val="00A66EBF"/>
    <w:rsid w:val="00A672E9"/>
    <w:rsid w:val="00A67448"/>
    <w:rsid w:val="00A6797A"/>
    <w:rsid w:val="00A67A30"/>
    <w:rsid w:val="00A70D19"/>
    <w:rsid w:val="00A71603"/>
    <w:rsid w:val="00A71DFC"/>
    <w:rsid w:val="00A724E4"/>
    <w:rsid w:val="00A726B1"/>
    <w:rsid w:val="00A7352E"/>
    <w:rsid w:val="00A73E92"/>
    <w:rsid w:val="00A73F90"/>
    <w:rsid w:val="00A741BB"/>
    <w:rsid w:val="00A74731"/>
    <w:rsid w:val="00A747E9"/>
    <w:rsid w:val="00A74850"/>
    <w:rsid w:val="00A74C38"/>
    <w:rsid w:val="00A751CC"/>
    <w:rsid w:val="00A75507"/>
    <w:rsid w:val="00A75D72"/>
    <w:rsid w:val="00A761DB"/>
    <w:rsid w:val="00A76A0A"/>
    <w:rsid w:val="00A76E28"/>
    <w:rsid w:val="00A76E8E"/>
    <w:rsid w:val="00A76ECD"/>
    <w:rsid w:val="00A76F8A"/>
    <w:rsid w:val="00A771D1"/>
    <w:rsid w:val="00A77474"/>
    <w:rsid w:val="00A7780F"/>
    <w:rsid w:val="00A77AF7"/>
    <w:rsid w:val="00A8027A"/>
    <w:rsid w:val="00A8032C"/>
    <w:rsid w:val="00A80434"/>
    <w:rsid w:val="00A805E2"/>
    <w:rsid w:val="00A8063A"/>
    <w:rsid w:val="00A80881"/>
    <w:rsid w:val="00A80B2D"/>
    <w:rsid w:val="00A80F0C"/>
    <w:rsid w:val="00A8128D"/>
    <w:rsid w:val="00A8160D"/>
    <w:rsid w:val="00A81784"/>
    <w:rsid w:val="00A81807"/>
    <w:rsid w:val="00A820C7"/>
    <w:rsid w:val="00A82398"/>
    <w:rsid w:val="00A82620"/>
    <w:rsid w:val="00A82920"/>
    <w:rsid w:val="00A83156"/>
    <w:rsid w:val="00A8330B"/>
    <w:rsid w:val="00A84029"/>
    <w:rsid w:val="00A846BF"/>
    <w:rsid w:val="00A84A6D"/>
    <w:rsid w:val="00A84AB0"/>
    <w:rsid w:val="00A84CE2"/>
    <w:rsid w:val="00A85044"/>
    <w:rsid w:val="00A85BB7"/>
    <w:rsid w:val="00A85EAE"/>
    <w:rsid w:val="00A86259"/>
    <w:rsid w:val="00A864A8"/>
    <w:rsid w:val="00A8650A"/>
    <w:rsid w:val="00A8724D"/>
    <w:rsid w:val="00A87604"/>
    <w:rsid w:val="00A8781C"/>
    <w:rsid w:val="00A878AB"/>
    <w:rsid w:val="00A87AC3"/>
    <w:rsid w:val="00A90107"/>
    <w:rsid w:val="00A90137"/>
    <w:rsid w:val="00A90875"/>
    <w:rsid w:val="00A91035"/>
    <w:rsid w:val="00A912FD"/>
    <w:rsid w:val="00A91394"/>
    <w:rsid w:val="00A9152D"/>
    <w:rsid w:val="00A91776"/>
    <w:rsid w:val="00A918A2"/>
    <w:rsid w:val="00A91ACC"/>
    <w:rsid w:val="00A920C6"/>
    <w:rsid w:val="00A92133"/>
    <w:rsid w:val="00A924EB"/>
    <w:rsid w:val="00A933AF"/>
    <w:rsid w:val="00A93BBE"/>
    <w:rsid w:val="00A9409C"/>
    <w:rsid w:val="00A94306"/>
    <w:rsid w:val="00A943C8"/>
    <w:rsid w:val="00A9450D"/>
    <w:rsid w:val="00A94C71"/>
    <w:rsid w:val="00A94FAA"/>
    <w:rsid w:val="00A951D0"/>
    <w:rsid w:val="00A952DC"/>
    <w:rsid w:val="00A955A9"/>
    <w:rsid w:val="00A95896"/>
    <w:rsid w:val="00A95B5A"/>
    <w:rsid w:val="00A96128"/>
    <w:rsid w:val="00A96888"/>
    <w:rsid w:val="00A96991"/>
    <w:rsid w:val="00A97321"/>
    <w:rsid w:val="00A975EB"/>
    <w:rsid w:val="00A976CF"/>
    <w:rsid w:val="00A9786D"/>
    <w:rsid w:val="00A97882"/>
    <w:rsid w:val="00A97DB3"/>
    <w:rsid w:val="00A97ED9"/>
    <w:rsid w:val="00AA0A84"/>
    <w:rsid w:val="00AA0F07"/>
    <w:rsid w:val="00AA1113"/>
    <w:rsid w:val="00AA12F1"/>
    <w:rsid w:val="00AA1407"/>
    <w:rsid w:val="00AA15C1"/>
    <w:rsid w:val="00AA17D6"/>
    <w:rsid w:val="00AA1C67"/>
    <w:rsid w:val="00AA2005"/>
    <w:rsid w:val="00AA2615"/>
    <w:rsid w:val="00AA2CB6"/>
    <w:rsid w:val="00AA2F28"/>
    <w:rsid w:val="00AA3447"/>
    <w:rsid w:val="00AA34FD"/>
    <w:rsid w:val="00AA3657"/>
    <w:rsid w:val="00AA36D9"/>
    <w:rsid w:val="00AA3F98"/>
    <w:rsid w:val="00AA4337"/>
    <w:rsid w:val="00AA4666"/>
    <w:rsid w:val="00AA4740"/>
    <w:rsid w:val="00AA4A0E"/>
    <w:rsid w:val="00AA535F"/>
    <w:rsid w:val="00AA5557"/>
    <w:rsid w:val="00AA5620"/>
    <w:rsid w:val="00AA5A05"/>
    <w:rsid w:val="00AA5C00"/>
    <w:rsid w:val="00AA6120"/>
    <w:rsid w:val="00AA6143"/>
    <w:rsid w:val="00AA61DA"/>
    <w:rsid w:val="00AA67A1"/>
    <w:rsid w:val="00AA6A21"/>
    <w:rsid w:val="00AA6A50"/>
    <w:rsid w:val="00AA6CFA"/>
    <w:rsid w:val="00AA70BE"/>
    <w:rsid w:val="00AA7621"/>
    <w:rsid w:val="00AA77B0"/>
    <w:rsid w:val="00AA77D6"/>
    <w:rsid w:val="00AA7B5D"/>
    <w:rsid w:val="00AB0912"/>
    <w:rsid w:val="00AB0BA3"/>
    <w:rsid w:val="00AB0E30"/>
    <w:rsid w:val="00AB0F89"/>
    <w:rsid w:val="00AB1051"/>
    <w:rsid w:val="00AB1569"/>
    <w:rsid w:val="00AB1851"/>
    <w:rsid w:val="00AB18F7"/>
    <w:rsid w:val="00AB1946"/>
    <w:rsid w:val="00AB2285"/>
    <w:rsid w:val="00AB2538"/>
    <w:rsid w:val="00AB254F"/>
    <w:rsid w:val="00AB34E3"/>
    <w:rsid w:val="00AB39ED"/>
    <w:rsid w:val="00AB43C7"/>
    <w:rsid w:val="00AB4A48"/>
    <w:rsid w:val="00AB4DF7"/>
    <w:rsid w:val="00AB50ED"/>
    <w:rsid w:val="00AB56F7"/>
    <w:rsid w:val="00AB5AA1"/>
    <w:rsid w:val="00AB6BD8"/>
    <w:rsid w:val="00AB781D"/>
    <w:rsid w:val="00AB79EE"/>
    <w:rsid w:val="00AB7E19"/>
    <w:rsid w:val="00AC0297"/>
    <w:rsid w:val="00AC0582"/>
    <w:rsid w:val="00AC0BBC"/>
    <w:rsid w:val="00AC1106"/>
    <w:rsid w:val="00AC159A"/>
    <w:rsid w:val="00AC1C33"/>
    <w:rsid w:val="00AC2756"/>
    <w:rsid w:val="00AC30F1"/>
    <w:rsid w:val="00AC32F5"/>
    <w:rsid w:val="00AC3529"/>
    <w:rsid w:val="00AC36BA"/>
    <w:rsid w:val="00AC37DE"/>
    <w:rsid w:val="00AC3803"/>
    <w:rsid w:val="00AC3F8B"/>
    <w:rsid w:val="00AC442D"/>
    <w:rsid w:val="00AC4E54"/>
    <w:rsid w:val="00AC4F10"/>
    <w:rsid w:val="00AC5053"/>
    <w:rsid w:val="00AC509D"/>
    <w:rsid w:val="00AC5375"/>
    <w:rsid w:val="00AC557C"/>
    <w:rsid w:val="00AC57CE"/>
    <w:rsid w:val="00AC5E5C"/>
    <w:rsid w:val="00AC6287"/>
    <w:rsid w:val="00AC6FA4"/>
    <w:rsid w:val="00AC6FE4"/>
    <w:rsid w:val="00AC701C"/>
    <w:rsid w:val="00AC74D3"/>
    <w:rsid w:val="00AC7D86"/>
    <w:rsid w:val="00AD00AE"/>
    <w:rsid w:val="00AD010B"/>
    <w:rsid w:val="00AD02BD"/>
    <w:rsid w:val="00AD038B"/>
    <w:rsid w:val="00AD1223"/>
    <w:rsid w:val="00AD1C2E"/>
    <w:rsid w:val="00AD1ED9"/>
    <w:rsid w:val="00AD2271"/>
    <w:rsid w:val="00AD3344"/>
    <w:rsid w:val="00AD3716"/>
    <w:rsid w:val="00AD4279"/>
    <w:rsid w:val="00AD42CF"/>
    <w:rsid w:val="00AD43AF"/>
    <w:rsid w:val="00AD483C"/>
    <w:rsid w:val="00AD4F97"/>
    <w:rsid w:val="00AD505F"/>
    <w:rsid w:val="00AD520F"/>
    <w:rsid w:val="00AD524B"/>
    <w:rsid w:val="00AD52AC"/>
    <w:rsid w:val="00AD5C6E"/>
    <w:rsid w:val="00AD5F6F"/>
    <w:rsid w:val="00AD634B"/>
    <w:rsid w:val="00AD652A"/>
    <w:rsid w:val="00AD6B53"/>
    <w:rsid w:val="00AD6D37"/>
    <w:rsid w:val="00AD6EDC"/>
    <w:rsid w:val="00AD71B9"/>
    <w:rsid w:val="00AD7285"/>
    <w:rsid w:val="00AD7837"/>
    <w:rsid w:val="00AD7D69"/>
    <w:rsid w:val="00AE02AD"/>
    <w:rsid w:val="00AE039E"/>
    <w:rsid w:val="00AE0523"/>
    <w:rsid w:val="00AE05E3"/>
    <w:rsid w:val="00AE08EE"/>
    <w:rsid w:val="00AE1DE0"/>
    <w:rsid w:val="00AE2E10"/>
    <w:rsid w:val="00AE3095"/>
    <w:rsid w:val="00AE313C"/>
    <w:rsid w:val="00AE316C"/>
    <w:rsid w:val="00AE37A2"/>
    <w:rsid w:val="00AE3988"/>
    <w:rsid w:val="00AE3D03"/>
    <w:rsid w:val="00AE4632"/>
    <w:rsid w:val="00AE4A10"/>
    <w:rsid w:val="00AE4ACB"/>
    <w:rsid w:val="00AE54B0"/>
    <w:rsid w:val="00AE5736"/>
    <w:rsid w:val="00AE69F8"/>
    <w:rsid w:val="00AE6BDB"/>
    <w:rsid w:val="00AE72EC"/>
    <w:rsid w:val="00AE744A"/>
    <w:rsid w:val="00AF074D"/>
    <w:rsid w:val="00AF077F"/>
    <w:rsid w:val="00AF0827"/>
    <w:rsid w:val="00AF1705"/>
    <w:rsid w:val="00AF1875"/>
    <w:rsid w:val="00AF197A"/>
    <w:rsid w:val="00AF1B8F"/>
    <w:rsid w:val="00AF1D41"/>
    <w:rsid w:val="00AF2731"/>
    <w:rsid w:val="00AF29C5"/>
    <w:rsid w:val="00AF2B08"/>
    <w:rsid w:val="00AF2C2B"/>
    <w:rsid w:val="00AF3463"/>
    <w:rsid w:val="00AF3640"/>
    <w:rsid w:val="00AF3E83"/>
    <w:rsid w:val="00AF3FE7"/>
    <w:rsid w:val="00AF4766"/>
    <w:rsid w:val="00AF48BD"/>
    <w:rsid w:val="00AF4AF7"/>
    <w:rsid w:val="00AF52CF"/>
    <w:rsid w:val="00AF5651"/>
    <w:rsid w:val="00AF567F"/>
    <w:rsid w:val="00AF5CB6"/>
    <w:rsid w:val="00AF5ECF"/>
    <w:rsid w:val="00AF5F8E"/>
    <w:rsid w:val="00AF6209"/>
    <w:rsid w:val="00AF6684"/>
    <w:rsid w:val="00AF7451"/>
    <w:rsid w:val="00AF7BCF"/>
    <w:rsid w:val="00B0003B"/>
    <w:rsid w:val="00B007CB"/>
    <w:rsid w:val="00B0088E"/>
    <w:rsid w:val="00B00B09"/>
    <w:rsid w:val="00B01477"/>
    <w:rsid w:val="00B0190C"/>
    <w:rsid w:val="00B01C71"/>
    <w:rsid w:val="00B01E24"/>
    <w:rsid w:val="00B02AA2"/>
    <w:rsid w:val="00B02EBF"/>
    <w:rsid w:val="00B02F17"/>
    <w:rsid w:val="00B03197"/>
    <w:rsid w:val="00B03431"/>
    <w:rsid w:val="00B0365B"/>
    <w:rsid w:val="00B0385F"/>
    <w:rsid w:val="00B038CF"/>
    <w:rsid w:val="00B03B55"/>
    <w:rsid w:val="00B04AC5"/>
    <w:rsid w:val="00B054B1"/>
    <w:rsid w:val="00B05A73"/>
    <w:rsid w:val="00B071BD"/>
    <w:rsid w:val="00B07395"/>
    <w:rsid w:val="00B07B1E"/>
    <w:rsid w:val="00B07FB8"/>
    <w:rsid w:val="00B10399"/>
    <w:rsid w:val="00B106B0"/>
    <w:rsid w:val="00B106D1"/>
    <w:rsid w:val="00B109FB"/>
    <w:rsid w:val="00B10A22"/>
    <w:rsid w:val="00B1105F"/>
    <w:rsid w:val="00B1120B"/>
    <w:rsid w:val="00B1176D"/>
    <w:rsid w:val="00B11992"/>
    <w:rsid w:val="00B11A25"/>
    <w:rsid w:val="00B11AB6"/>
    <w:rsid w:val="00B11EE2"/>
    <w:rsid w:val="00B11F3B"/>
    <w:rsid w:val="00B11F47"/>
    <w:rsid w:val="00B12156"/>
    <w:rsid w:val="00B1216A"/>
    <w:rsid w:val="00B12223"/>
    <w:rsid w:val="00B12322"/>
    <w:rsid w:val="00B12676"/>
    <w:rsid w:val="00B12719"/>
    <w:rsid w:val="00B137D4"/>
    <w:rsid w:val="00B13B80"/>
    <w:rsid w:val="00B14B81"/>
    <w:rsid w:val="00B14D7A"/>
    <w:rsid w:val="00B150D5"/>
    <w:rsid w:val="00B15383"/>
    <w:rsid w:val="00B1576D"/>
    <w:rsid w:val="00B158E2"/>
    <w:rsid w:val="00B15A5A"/>
    <w:rsid w:val="00B15E92"/>
    <w:rsid w:val="00B15F7A"/>
    <w:rsid w:val="00B16322"/>
    <w:rsid w:val="00B16600"/>
    <w:rsid w:val="00B16BAE"/>
    <w:rsid w:val="00B16E47"/>
    <w:rsid w:val="00B21973"/>
    <w:rsid w:val="00B21EF2"/>
    <w:rsid w:val="00B22115"/>
    <w:rsid w:val="00B22419"/>
    <w:rsid w:val="00B2248E"/>
    <w:rsid w:val="00B22D1C"/>
    <w:rsid w:val="00B22F92"/>
    <w:rsid w:val="00B245DB"/>
    <w:rsid w:val="00B246F9"/>
    <w:rsid w:val="00B2527E"/>
    <w:rsid w:val="00B256A7"/>
    <w:rsid w:val="00B25972"/>
    <w:rsid w:val="00B26288"/>
    <w:rsid w:val="00B26666"/>
    <w:rsid w:val="00B27046"/>
    <w:rsid w:val="00B27853"/>
    <w:rsid w:val="00B27A4A"/>
    <w:rsid w:val="00B30964"/>
    <w:rsid w:val="00B30D07"/>
    <w:rsid w:val="00B312BB"/>
    <w:rsid w:val="00B31489"/>
    <w:rsid w:val="00B31831"/>
    <w:rsid w:val="00B3189F"/>
    <w:rsid w:val="00B31BAA"/>
    <w:rsid w:val="00B32418"/>
    <w:rsid w:val="00B32495"/>
    <w:rsid w:val="00B329E1"/>
    <w:rsid w:val="00B32A2E"/>
    <w:rsid w:val="00B32CA1"/>
    <w:rsid w:val="00B32F56"/>
    <w:rsid w:val="00B340E3"/>
    <w:rsid w:val="00B34460"/>
    <w:rsid w:val="00B347BC"/>
    <w:rsid w:val="00B34BAE"/>
    <w:rsid w:val="00B3518F"/>
    <w:rsid w:val="00B35298"/>
    <w:rsid w:val="00B357EB"/>
    <w:rsid w:val="00B35AA6"/>
    <w:rsid w:val="00B35E2B"/>
    <w:rsid w:val="00B35FF0"/>
    <w:rsid w:val="00B36634"/>
    <w:rsid w:val="00B368DC"/>
    <w:rsid w:val="00B370C7"/>
    <w:rsid w:val="00B4074C"/>
    <w:rsid w:val="00B408EF"/>
    <w:rsid w:val="00B40933"/>
    <w:rsid w:val="00B412AB"/>
    <w:rsid w:val="00B41431"/>
    <w:rsid w:val="00B41679"/>
    <w:rsid w:val="00B4174E"/>
    <w:rsid w:val="00B422AF"/>
    <w:rsid w:val="00B42310"/>
    <w:rsid w:val="00B42ADA"/>
    <w:rsid w:val="00B4302C"/>
    <w:rsid w:val="00B43256"/>
    <w:rsid w:val="00B435AF"/>
    <w:rsid w:val="00B43CCE"/>
    <w:rsid w:val="00B43D46"/>
    <w:rsid w:val="00B442F5"/>
    <w:rsid w:val="00B44443"/>
    <w:rsid w:val="00B44B35"/>
    <w:rsid w:val="00B44C3E"/>
    <w:rsid w:val="00B45174"/>
    <w:rsid w:val="00B45179"/>
    <w:rsid w:val="00B458FA"/>
    <w:rsid w:val="00B45B15"/>
    <w:rsid w:val="00B46167"/>
    <w:rsid w:val="00B461E5"/>
    <w:rsid w:val="00B4653B"/>
    <w:rsid w:val="00B468E9"/>
    <w:rsid w:val="00B468FF"/>
    <w:rsid w:val="00B46B59"/>
    <w:rsid w:val="00B46DF9"/>
    <w:rsid w:val="00B47050"/>
    <w:rsid w:val="00B47191"/>
    <w:rsid w:val="00B472C6"/>
    <w:rsid w:val="00B477D2"/>
    <w:rsid w:val="00B47A9A"/>
    <w:rsid w:val="00B50510"/>
    <w:rsid w:val="00B50712"/>
    <w:rsid w:val="00B5071D"/>
    <w:rsid w:val="00B5081E"/>
    <w:rsid w:val="00B50C9B"/>
    <w:rsid w:val="00B50E59"/>
    <w:rsid w:val="00B50ED2"/>
    <w:rsid w:val="00B50F41"/>
    <w:rsid w:val="00B5117B"/>
    <w:rsid w:val="00B511A7"/>
    <w:rsid w:val="00B517F7"/>
    <w:rsid w:val="00B518CA"/>
    <w:rsid w:val="00B519EF"/>
    <w:rsid w:val="00B51C00"/>
    <w:rsid w:val="00B51C29"/>
    <w:rsid w:val="00B5226C"/>
    <w:rsid w:val="00B52737"/>
    <w:rsid w:val="00B528A3"/>
    <w:rsid w:val="00B52F97"/>
    <w:rsid w:val="00B530CE"/>
    <w:rsid w:val="00B53168"/>
    <w:rsid w:val="00B540D8"/>
    <w:rsid w:val="00B5429A"/>
    <w:rsid w:val="00B54991"/>
    <w:rsid w:val="00B54C77"/>
    <w:rsid w:val="00B54FDE"/>
    <w:rsid w:val="00B551BF"/>
    <w:rsid w:val="00B55B55"/>
    <w:rsid w:val="00B562B6"/>
    <w:rsid w:val="00B56DCC"/>
    <w:rsid w:val="00B56E37"/>
    <w:rsid w:val="00B56F9C"/>
    <w:rsid w:val="00B5736D"/>
    <w:rsid w:val="00B57963"/>
    <w:rsid w:val="00B57A49"/>
    <w:rsid w:val="00B57CF1"/>
    <w:rsid w:val="00B57EB1"/>
    <w:rsid w:val="00B60372"/>
    <w:rsid w:val="00B607D6"/>
    <w:rsid w:val="00B60873"/>
    <w:rsid w:val="00B60938"/>
    <w:rsid w:val="00B6151B"/>
    <w:rsid w:val="00B6199A"/>
    <w:rsid w:val="00B61E83"/>
    <w:rsid w:val="00B62294"/>
    <w:rsid w:val="00B628B3"/>
    <w:rsid w:val="00B62E8D"/>
    <w:rsid w:val="00B630A8"/>
    <w:rsid w:val="00B63210"/>
    <w:rsid w:val="00B63ADA"/>
    <w:rsid w:val="00B63C17"/>
    <w:rsid w:val="00B63CDC"/>
    <w:rsid w:val="00B63F0A"/>
    <w:rsid w:val="00B63FEC"/>
    <w:rsid w:val="00B640F8"/>
    <w:rsid w:val="00B64436"/>
    <w:rsid w:val="00B644F0"/>
    <w:rsid w:val="00B646F8"/>
    <w:rsid w:val="00B64B2F"/>
    <w:rsid w:val="00B64C5D"/>
    <w:rsid w:val="00B64E4F"/>
    <w:rsid w:val="00B64F28"/>
    <w:rsid w:val="00B65161"/>
    <w:rsid w:val="00B651E0"/>
    <w:rsid w:val="00B657BE"/>
    <w:rsid w:val="00B658DE"/>
    <w:rsid w:val="00B65DAE"/>
    <w:rsid w:val="00B662D9"/>
    <w:rsid w:val="00B665DE"/>
    <w:rsid w:val="00B66BF7"/>
    <w:rsid w:val="00B674C1"/>
    <w:rsid w:val="00B679C6"/>
    <w:rsid w:val="00B67EBD"/>
    <w:rsid w:val="00B7022D"/>
    <w:rsid w:val="00B70429"/>
    <w:rsid w:val="00B704C9"/>
    <w:rsid w:val="00B70654"/>
    <w:rsid w:val="00B70C95"/>
    <w:rsid w:val="00B70D46"/>
    <w:rsid w:val="00B70D85"/>
    <w:rsid w:val="00B70DDF"/>
    <w:rsid w:val="00B71320"/>
    <w:rsid w:val="00B72397"/>
    <w:rsid w:val="00B72B3F"/>
    <w:rsid w:val="00B72FAB"/>
    <w:rsid w:val="00B73222"/>
    <w:rsid w:val="00B73465"/>
    <w:rsid w:val="00B73616"/>
    <w:rsid w:val="00B73B7A"/>
    <w:rsid w:val="00B73BDD"/>
    <w:rsid w:val="00B73E3E"/>
    <w:rsid w:val="00B73EC8"/>
    <w:rsid w:val="00B754C3"/>
    <w:rsid w:val="00B75673"/>
    <w:rsid w:val="00B7577C"/>
    <w:rsid w:val="00B75D0B"/>
    <w:rsid w:val="00B75F30"/>
    <w:rsid w:val="00B765AF"/>
    <w:rsid w:val="00B76FBC"/>
    <w:rsid w:val="00B77388"/>
    <w:rsid w:val="00B773A4"/>
    <w:rsid w:val="00B774C1"/>
    <w:rsid w:val="00B779FA"/>
    <w:rsid w:val="00B80527"/>
    <w:rsid w:val="00B80563"/>
    <w:rsid w:val="00B80B95"/>
    <w:rsid w:val="00B80EC3"/>
    <w:rsid w:val="00B81022"/>
    <w:rsid w:val="00B8169C"/>
    <w:rsid w:val="00B819DD"/>
    <w:rsid w:val="00B81FBE"/>
    <w:rsid w:val="00B82089"/>
    <w:rsid w:val="00B82137"/>
    <w:rsid w:val="00B82357"/>
    <w:rsid w:val="00B83410"/>
    <w:rsid w:val="00B83C8F"/>
    <w:rsid w:val="00B84E95"/>
    <w:rsid w:val="00B8509A"/>
    <w:rsid w:val="00B851F5"/>
    <w:rsid w:val="00B853AB"/>
    <w:rsid w:val="00B855E7"/>
    <w:rsid w:val="00B85FA7"/>
    <w:rsid w:val="00B86434"/>
    <w:rsid w:val="00B864CE"/>
    <w:rsid w:val="00B86DCB"/>
    <w:rsid w:val="00B86DF7"/>
    <w:rsid w:val="00B86F1F"/>
    <w:rsid w:val="00B872C9"/>
    <w:rsid w:val="00B8746F"/>
    <w:rsid w:val="00B8751C"/>
    <w:rsid w:val="00B87695"/>
    <w:rsid w:val="00B876DD"/>
    <w:rsid w:val="00B87C75"/>
    <w:rsid w:val="00B91127"/>
    <w:rsid w:val="00B916E6"/>
    <w:rsid w:val="00B91884"/>
    <w:rsid w:val="00B91F63"/>
    <w:rsid w:val="00B9244F"/>
    <w:rsid w:val="00B924E1"/>
    <w:rsid w:val="00B926EA"/>
    <w:rsid w:val="00B92A50"/>
    <w:rsid w:val="00B92F55"/>
    <w:rsid w:val="00B9336E"/>
    <w:rsid w:val="00B9350B"/>
    <w:rsid w:val="00B93944"/>
    <w:rsid w:val="00B93B26"/>
    <w:rsid w:val="00B93B77"/>
    <w:rsid w:val="00B94232"/>
    <w:rsid w:val="00B948B3"/>
    <w:rsid w:val="00B94BF3"/>
    <w:rsid w:val="00B94C3E"/>
    <w:rsid w:val="00B94CE2"/>
    <w:rsid w:val="00B95EA2"/>
    <w:rsid w:val="00B95EE9"/>
    <w:rsid w:val="00B95FDB"/>
    <w:rsid w:val="00B966A1"/>
    <w:rsid w:val="00B96867"/>
    <w:rsid w:val="00B96D6D"/>
    <w:rsid w:val="00B974D3"/>
    <w:rsid w:val="00B9782A"/>
    <w:rsid w:val="00B979CA"/>
    <w:rsid w:val="00B97F0B"/>
    <w:rsid w:val="00BA0117"/>
    <w:rsid w:val="00BA0834"/>
    <w:rsid w:val="00BA0CF7"/>
    <w:rsid w:val="00BA1A5E"/>
    <w:rsid w:val="00BA1B83"/>
    <w:rsid w:val="00BA1E74"/>
    <w:rsid w:val="00BA269F"/>
    <w:rsid w:val="00BA2816"/>
    <w:rsid w:val="00BA3B08"/>
    <w:rsid w:val="00BA3D48"/>
    <w:rsid w:val="00BA3EB5"/>
    <w:rsid w:val="00BA49F2"/>
    <w:rsid w:val="00BA4A2C"/>
    <w:rsid w:val="00BA4B3F"/>
    <w:rsid w:val="00BA4F8A"/>
    <w:rsid w:val="00BA5518"/>
    <w:rsid w:val="00BA5A22"/>
    <w:rsid w:val="00BA62C9"/>
    <w:rsid w:val="00BA632D"/>
    <w:rsid w:val="00BA69B9"/>
    <w:rsid w:val="00BA6B84"/>
    <w:rsid w:val="00BA7154"/>
    <w:rsid w:val="00BA734B"/>
    <w:rsid w:val="00BA776B"/>
    <w:rsid w:val="00BA7FD0"/>
    <w:rsid w:val="00BB00B4"/>
    <w:rsid w:val="00BB08D7"/>
    <w:rsid w:val="00BB0A1E"/>
    <w:rsid w:val="00BB0CFC"/>
    <w:rsid w:val="00BB0FDC"/>
    <w:rsid w:val="00BB1604"/>
    <w:rsid w:val="00BB17D0"/>
    <w:rsid w:val="00BB1C8A"/>
    <w:rsid w:val="00BB1ED6"/>
    <w:rsid w:val="00BB23BC"/>
    <w:rsid w:val="00BB2B38"/>
    <w:rsid w:val="00BB2FD5"/>
    <w:rsid w:val="00BB382B"/>
    <w:rsid w:val="00BB3DA9"/>
    <w:rsid w:val="00BB3EDC"/>
    <w:rsid w:val="00BB3EE1"/>
    <w:rsid w:val="00BB4297"/>
    <w:rsid w:val="00BB4308"/>
    <w:rsid w:val="00BB4598"/>
    <w:rsid w:val="00BB48B9"/>
    <w:rsid w:val="00BB49E0"/>
    <w:rsid w:val="00BB55E0"/>
    <w:rsid w:val="00BB5726"/>
    <w:rsid w:val="00BB5AF8"/>
    <w:rsid w:val="00BB5DA7"/>
    <w:rsid w:val="00BB5DBF"/>
    <w:rsid w:val="00BB5F25"/>
    <w:rsid w:val="00BB64D5"/>
    <w:rsid w:val="00BB656B"/>
    <w:rsid w:val="00BB65D7"/>
    <w:rsid w:val="00BB6A70"/>
    <w:rsid w:val="00BB7743"/>
    <w:rsid w:val="00BB7801"/>
    <w:rsid w:val="00BB7EAC"/>
    <w:rsid w:val="00BC0270"/>
    <w:rsid w:val="00BC0943"/>
    <w:rsid w:val="00BC1508"/>
    <w:rsid w:val="00BC15F1"/>
    <w:rsid w:val="00BC180A"/>
    <w:rsid w:val="00BC28AC"/>
    <w:rsid w:val="00BC2910"/>
    <w:rsid w:val="00BC291D"/>
    <w:rsid w:val="00BC3201"/>
    <w:rsid w:val="00BC391C"/>
    <w:rsid w:val="00BC43F3"/>
    <w:rsid w:val="00BC4607"/>
    <w:rsid w:val="00BC4CA3"/>
    <w:rsid w:val="00BC5689"/>
    <w:rsid w:val="00BC5DE8"/>
    <w:rsid w:val="00BC5EB9"/>
    <w:rsid w:val="00BC67BE"/>
    <w:rsid w:val="00BC697C"/>
    <w:rsid w:val="00BC7A4A"/>
    <w:rsid w:val="00BD01BA"/>
    <w:rsid w:val="00BD037A"/>
    <w:rsid w:val="00BD0642"/>
    <w:rsid w:val="00BD14DE"/>
    <w:rsid w:val="00BD160E"/>
    <w:rsid w:val="00BD16BF"/>
    <w:rsid w:val="00BD1851"/>
    <w:rsid w:val="00BD2278"/>
    <w:rsid w:val="00BD22EF"/>
    <w:rsid w:val="00BD330C"/>
    <w:rsid w:val="00BD33E8"/>
    <w:rsid w:val="00BD3515"/>
    <w:rsid w:val="00BD428B"/>
    <w:rsid w:val="00BD4347"/>
    <w:rsid w:val="00BD494A"/>
    <w:rsid w:val="00BD50D6"/>
    <w:rsid w:val="00BD553F"/>
    <w:rsid w:val="00BD5AE0"/>
    <w:rsid w:val="00BD5EBF"/>
    <w:rsid w:val="00BD62CF"/>
    <w:rsid w:val="00BD6338"/>
    <w:rsid w:val="00BD688D"/>
    <w:rsid w:val="00BD6FFB"/>
    <w:rsid w:val="00BD70F9"/>
    <w:rsid w:val="00BD7808"/>
    <w:rsid w:val="00BD786B"/>
    <w:rsid w:val="00BD7ABD"/>
    <w:rsid w:val="00BD7ABF"/>
    <w:rsid w:val="00BE0C20"/>
    <w:rsid w:val="00BE0F33"/>
    <w:rsid w:val="00BE11C9"/>
    <w:rsid w:val="00BE172F"/>
    <w:rsid w:val="00BE1D42"/>
    <w:rsid w:val="00BE2044"/>
    <w:rsid w:val="00BE23C6"/>
    <w:rsid w:val="00BE2571"/>
    <w:rsid w:val="00BE28B3"/>
    <w:rsid w:val="00BE2E21"/>
    <w:rsid w:val="00BE38E9"/>
    <w:rsid w:val="00BE3C2F"/>
    <w:rsid w:val="00BE3E9D"/>
    <w:rsid w:val="00BE4099"/>
    <w:rsid w:val="00BE420E"/>
    <w:rsid w:val="00BE43B4"/>
    <w:rsid w:val="00BE4887"/>
    <w:rsid w:val="00BE489D"/>
    <w:rsid w:val="00BE5087"/>
    <w:rsid w:val="00BE53C6"/>
    <w:rsid w:val="00BE590C"/>
    <w:rsid w:val="00BE6887"/>
    <w:rsid w:val="00BE76A5"/>
    <w:rsid w:val="00BE76B6"/>
    <w:rsid w:val="00BF0007"/>
    <w:rsid w:val="00BF0043"/>
    <w:rsid w:val="00BF0535"/>
    <w:rsid w:val="00BF0BC7"/>
    <w:rsid w:val="00BF0E22"/>
    <w:rsid w:val="00BF144E"/>
    <w:rsid w:val="00BF1608"/>
    <w:rsid w:val="00BF1840"/>
    <w:rsid w:val="00BF2212"/>
    <w:rsid w:val="00BF23AB"/>
    <w:rsid w:val="00BF2F2B"/>
    <w:rsid w:val="00BF3668"/>
    <w:rsid w:val="00BF3708"/>
    <w:rsid w:val="00BF3815"/>
    <w:rsid w:val="00BF48DF"/>
    <w:rsid w:val="00BF5007"/>
    <w:rsid w:val="00BF5248"/>
    <w:rsid w:val="00BF527A"/>
    <w:rsid w:val="00BF52E5"/>
    <w:rsid w:val="00BF5700"/>
    <w:rsid w:val="00BF6486"/>
    <w:rsid w:val="00BF6646"/>
    <w:rsid w:val="00BF698B"/>
    <w:rsid w:val="00BF6ECE"/>
    <w:rsid w:val="00BF6F1B"/>
    <w:rsid w:val="00BF718F"/>
    <w:rsid w:val="00BF71CC"/>
    <w:rsid w:val="00BF748F"/>
    <w:rsid w:val="00BF762E"/>
    <w:rsid w:val="00BF7BB1"/>
    <w:rsid w:val="00BF7E08"/>
    <w:rsid w:val="00C001F9"/>
    <w:rsid w:val="00C00328"/>
    <w:rsid w:val="00C0092F"/>
    <w:rsid w:val="00C00EC8"/>
    <w:rsid w:val="00C01148"/>
    <w:rsid w:val="00C01655"/>
    <w:rsid w:val="00C01B35"/>
    <w:rsid w:val="00C02680"/>
    <w:rsid w:val="00C02EC4"/>
    <w:rsid w:val="00C03320"/>
    <w:rsid w:val="00C03404"/>
    <w:rsid w:val="00C03434"/>
    <w:rsid w:val="00C03D1D"/>
    <w:rsid w:val="00C04F41"/>
    <w:rsid w:val="00C051B6"/>
    <w:rsid w:val="00C0539E"/>
    <w:rsid w:val="00C057FB"/>
    <w:rsid w:val="00C0593C"/>
    <w:rsid w:val="00C05950"/>
    <w:rsid w:val="00C05DEB"/>
    <w:rsid w:val="00C0643D"/>
    <w:rsid w:val="00C0643E"/>
    <w:rsid w:val="00C06636"/>
    <w:rsid w:val="00C066BE"/>
    <w:rsid w:val="00C0694D"/>
    <w:rsid w:val="00C069B6"/>
    <w:rsid w:val="00C06E15"/>
    <w:rsid w:val="00C073ED"/>
    <w:rsid w:val="00C07611"/>
    <w:rsid w:val="00C077BE"/>
    <w:rsid w:val="00C07A8A"/>
    <w:rsid w:val="00C07A9E"/>
    <w:rsid w:val="00C07BBF"/>
    <w:rsid w:val="00C07E82"/>
    <w:rsid w:val="00C07F1A"/>
    <w:rsid w:val="00C07F40"/>
    <w:rsid w:val="00C07FAE"/>
    <w:rsid w:val="00C10326"/>
    <w:rsid w:val="00C113EF"/>
    <w:rsid w:val="00C11784"/>
    <w:rsid w:val="00C12386"/>
    <w:rsid w:val="00C1274C"/>
    <w:rsid w:val="00C13044"/>
    <w:rsid w:val="00C13AB5"/>
    <w:rsid w:val="00C13F9E"/>
    <w:rsid w:val="00C14B7F"/>
    <w:rsid w:val="00C15555"/>
    <w:rsid w:val="00C15653"/>
    <w:rsid w:val="00C158F8"/>
    <w:rsid w:val="00C1599A"/>
    <w:rsid w:val="00C15E4B"/>
    <w:rsid w:val="00C1689D"/>
    <w:rsid w:val="00C16FD6"/>
    <w:rsid w:val="00C17288"/>
    <w:rsid w:val="00C173C3"/>
    <w:rsid w:val="00C1770C"/>
    <w:rsid w:val="00C17A34"/>
    <w:rsid w:val="00C206EB"/>
    <w:rsid w:val="00C208AE"/>
    <w:rsid w:val="00C20DD4"/>
    <w:rsid w:val="00C20E53"/>
    <w:rsid w:val="00C2143A"/>
    <w:rsid w:val="00C2153C"/>
    <w:rsid w:val="00C21637"/>
    <w:rsid w:val="00C21646"/>
    <w:rsid w:val="00C21712"/>
    <w:rsid w:val="00C219D7"/>
    <w:rsid w:val="00C21D6D"/>
    <w:rsid w:val="00C223FC"/>
    <w:rsid w:val="00C2247B"/>
    <w:rsid w:val="00C22A39"/>
    <w:rsid w:val="00C22BB8"/>
    <w:rsid w:val="00C22DC3"/>
    <w:rsid w:val="00C22ECD"/>
    <w:rsid w:val="00C244B1"/>
    <w:rsid w:val="00C2475D"/>
    <w:rsid w:val="00C248A5"/>
    <w:rsid w:val="00C248F2"/>
    <w:rsid w:val="00C24B50"/>
    <w:rsid w:val="00C24BFD"/>
    <w:rsid w:val="00C24D54"/>
    <w:rsid w:val="00C259BA"/>
    <w:rsid w:val="00C25FC1"/>
    <w:rsid w:val="00C26627"/>
    <w:rsid w:val="00C266A5"/>
    <w:rsid w:val="00C26CCD"/>
    <w:rsid w:val="00C26D6D"/>
    <w:rsid w:val="00C27808"/>
    <w:rsid w:val="00C279D7"/>
    <w:rsid w:val="00C279FE"/>
    <w:rsid w:val="00C27D0D"/>
    <w:rsid w:val="00C27E67"/>
    <w:rsid w:val="00C30421"/>
    <w:rsid w:val="00C30CBE"/>
    <w:rsid w:val="00C30FD2"/>
    <w:rsid w:val="00C3160D"/>
    <w:rsid w:val="00C318AA"/>
    <w:rsid w:val="00C32A52"/>
    <w:rsid w:val="00C33452"/>
    <w:rsid w:val="00C33545"/>
    <w:rsid w:val="00C335F3"/>
    <w:rsid w:val="00C33C6E"/>
    <w:rsid w:val="00C33D8F"/>
    <w:rsid w:val="00C33E34"/>
    <w:rsid w:val="00C34A02"/>
    <w:rsid w:val="00C34AF7"/>
    <w:rsid w:val="00C352D6"/>
    <w:rsid w:val="00C35839"/>
    <w:rsid w:val="00C35D70"/>
    <w:rsid w:val="00C35EDB"/>
    <w:rsid w:val="00C36616"/>
    <w:rsid w:val="00C37202"/>
    <w:rsid w:val="00C373D3"/>
    <w:rsid w:val="00C37454"/>
    <w:rsid w:val="00C37995"/>
    <w:rsid w:val="00C40755"/>
    <w:rsid w:val="00C4094F"/>
    <w:rsid w:val="00C40CD4"/>
    <w:rsid w:val="00C40CE7"/>
    <w:rsid w:val="00C4156D"/>
    <w:rsid w:val="00C417F8"/>
    <w:rsid w:val="00C42614"/>
    <w:rsid w:val="00C42A7D"/>
    <w:rsid w:val="00C43087"/>
    <w:rsid w:val="00C43492"/>
    <w:rsid w:val="00C43861"/>
    <w:rsid w:val="00C44775"/>
    <w:rsid w:val="00C44B4B"/>
    <w:rsid w:val="00C44CB0"/>
    <w:rsid w:val="00C45D2B"/>
    <w:rsid w:val="00C4618A"/>
    <w:rsid w:val="00C46292"/>
    <w:rsid w:val="00C46554"/>
    <w:rsid w:val="00C46B3D"/>
    <w:rsid w:val="00C46E03"/>
    <w:rsid w:val="00C46EDE"/>
    <w:rsid w:val="00C47586"/>
    <w:rsid w:val="00C47F64"/>
    <w:rsid w:val="00C513CC"/>
    <w:rsid w:val="00C51E49"/>
    <w:rsid w:val="00C5226C"/>
    <w:rsid w:val="00C52AFC"/>
    <w:rsid w:val="00C52BE1"/>
    <w:rsid w:val="00C53457"/>
    <w:rsid w:val="00C538D1"/>
    <w:rsid w:val="00C53BCE"/>
    <w:rsid w:val="00C544BC"/>
    <w:rsid w:val="00C54850"/>
    <w:rsid w:val="00C549F3"/>
    <w:rsid w:val="00C54CF7"/>
    <w:rsid w:val="00C55896"/>
    <w:rsid w:val="00C55DCC"/>
    <w:rsid w:val="00C55F79"/>
    <w:rsid w:val="00C56F7A"/>
    <w:rsid w:val="00C570A7"/>
    <w:rsid w:val="00C5763D"/>
    <w:rsid w:val="00C60131"/>
    <w:rsid w:val="00C614A9"/>
    <w:rsid w:val="00C61569"/>
    <w:rsid w:val="00C61DD5"/>
    <w:rsid w:val="00C61E5F"/>
    <w:rsid w:val="00C6215A"/>
    <w:rsid w:val="00C622A6"/>
    <w:rsid w:val="00C62BF2"/>
    <w:rsid w:val="00C62C60"/>
    <w:rsid w:val="00C632BF"/>
    <w:rsid w:val="00C63D9E"/>
    <w:rsid w:val="00C63ED2"/>
    <w:rsid w:val="00C6444D"/>
    <w:rsid w:val="00C6467B"/>
    <w:rsid w:val="00C649F1"/>
    <w:rsid w:val="00C64A54"/>
    <w:rsid w:val="00C651B7"/>
    <w:rsid w:val="00C65228"/>
    <w:rsid w:val="00C6527A"/>
    <w:rsid w:val="00C662F5"/>
    <w:rsid w:val="00C66B21"/>
    <w:rsid w:val="00C66C6F"/>
    <w:rsid w:val="00C6709C"/>
    <w:rsid w:val="00C675C9"/>
    <w:rsid w:val="00C67631"/>
    <w:rsid w:val="00C67A13"/>
    <w:rsid w:val="00C67A26"/>
    <w:rsid w:val="00C67C00"/>
    <w:rsid w:val="00C7029E"/>
    <w:rsid w:val="00C7042E"/>
    <w:rsid w:val="00C708BD"/>
    <w:rsid w:val="00C70A97"/>
    <w:rsid w:val="00C710DA"/>
    <w:rsid w:val="00C7138E"/>
    <w:rsid w:val="00C716B7"/>
    <w:rsid w:val="00C7172A"/>
    <w:rsid w:val="00C71C8B"/>
    <w:rsid w:val="00C71F31"/>
    <w:rsid w:val="00C7219C"/>
    <w:rsid w:val="00C727A1"/>
    <w:rsid w:val="00C732BB"/>
    <w:rsid w:val="00C73640"/>
    <w:rsid w:val="00C73C19"/>
    <w:rsid w:val="00C73D53"/>
    <w:rsid w:val="00C743C5"/>
    <w:rsid w:val="00C7453B"/>
    <w:rsid w:val="00C74A15"/>
    <w:rsid w:val="00C74DC9"/>
    <w:rsid w:val="00C75CCC"/>
    <w:rsid w:val="00C75DF0"/>
    <w:rsid w:val="00C75F52"/>
    <w:rsid w:val="00C7688B"/>
    <w:rsid w:val="00C76FD9"/>
    <w:rsid w:val="00C7740E"/>
    <w:rsid w:val="00C77D25"/>
    <w:rsid w:val="00C80656"/>
    <w:rsid w:val="00C80A3D"/>
    <w:rsid w:val="00C80F1D"/>
    <w:rsid w:val="00C80F78"/>
    <w:rsid w:val="00C8113B"/>
    <w:rsid w:val="00C81243"/>
    <w:rsid w:val="00C822BC"/>
    <w:rsid w:val="00C82359"/>
    <w:rsid w:val="00C8266D"/>
    <w:rsid w:val="00C82778"/>
    <w:rsid w:val="00C83109"/>
    <w:rsid w:val="00C833F5"/>
    <w:rsid w:val="00C835A5"/>
    <w:rsid w:val="00C836BB"/>
    <w:rsid w:val="00C83955"/>
    <w:rsid w:val="00C83CD7"/>
    <w:rsid w:val="00C84589"/>
    <w:rsid w:val="00C84969"/>
    <w:rsid w:val="00C85B27"/>
    <w:rsid w:val="00C867DB"/>
    <w:rsid w:val="00C8680F"/>
    <w:rsid w:val="00C86A4B"/>
    <w:rsid w:val="00C86FB9"/>
    <w:rsid w:val="00C875CB"/>
    <w:rsid w:val="00C8764F"/>
    <w:rsid w:val="00C87956"/>
    <w:rsid w:val="00C87B46"/>
    <w:rsid w:val="00C87D83"/>
    <w:rsid w:val="00C87E01"/>
    <w:rsid w:val="00C90033"/>
    <w:rsid w:val="00C902EA"/>
    <w:rsid w:val="00C903EF"/>
    <w:rsid w:val="00C9056E"/>
    <w:rsid w:val="00C90B03"/>
    <w:rsid w:val="00C90CEE"/>
    <w:rsid w:val="00C90D64"/>
    <w:rsid w:val="00C90E9C"/>
    <w:rsid w:val="00C9151D"/>
    <w:rsid w:val="00C9175E"/>
    <w:rsid w:val="00C91A29"/>
    <w:rsid w:val="00C91D4A"/>
    <w:rsid w:val="00C91F4B"/>
    <w:rsid w:val="00C9285D"/>
    <w:rsid w:val="00C92FB4"/>
    <w:rsid w:val="00C93AA8"/>
    <w:rsid w:val="00C93C2F"/>
    <w:rsid w:val="00C93D86"/>
    <w:rsid w:val="00C94FA0"/>
    <w:rsid w:val="00C95390"/>
    <w:rsid w:val="00C957A8"/>
    <w:rsid w:val="00C96097"/>
    <w:rsid w:val="00C961E7"/>
    <w:rsid w:val="00C9657B"/>
    <w:rsid w:val="00C96C38"/>
    <w:rsid w:val="00C96CEB"/>
    <w:rsid w:val="00C97769"/>
    <w:rsid w:val="00C97D7C"/>
    <w:rsid w:val="00CA05AF"/>
    <w:rsid w:val="00CA1844"/>
    <w:rsid w:val="00CA19D2"/>
    <w:rsid w:val="00CA1D52"/>
    <w:rsid w:val="00CA1DC6"/>
    <w:rsid w:val="00CA28E1"/>
    <w:rsid w:val="00CA2A52"/>
    <w:rsid w:val="00CA30BB"/>
    <w:rsid w:val="00CA319F"/>
    <w:rsid w:val="00CA31F8"/>
    <w:rsid w:val="00CA3200"/>
    <w:rsid w:val="00CA3591"/>
    <w:rsid w:val="00CA3702"/>
    <w:rsid w:val="00CA375C"/>
    <w:rsid w:val="00CA3997"/>
    <w:rsid w:val="00CA3EBB"/>
    <w:rsid w:val="00CA4A91"/>
    <w:rsid w:val="00CA5008"/>
    <w:rsid w:val="00CA515F"/>
    <w:rsid w:val="00CA5826"/>
    <w:rsid w:val="00CA6105"/>
    <w:rsid w:val="00CA6A43"/>
    <w:rsid w:val="00CA6B31"/>
    <w:rsid w:val="00CA75B9"/>
    <w:rsid w:val="00CA76F4"/>
    <w:rsid w:val="00CA7F33"/>
    <w:rsid w:val="00CB0117"/>
    <w:rsid w:val="00CB0665"/>
    <w:rsid w:val="00CB0A07"/>
    <w:rsid w:val="00CB0ACE"/>
    <w:rsid w:val="00CB0B62"/>
    <w:rsid w:val="00CB0C16"/>
    <w:rsid w:val="00CB0D2E"/>
    <w:rsid w:val="00CB0E01"/>
    <w:rsid w:val="00CB0E3E"/>
    <w:rsid w:val="00CB1CBD"/>
    <w:rsid w:val="00CB2164"/>
    <w:rsid w:val="00CB2685"/>
    <w:rsid w:val="00CB2845"/>
    <w:rsid w:val="00CB2D7F"/>
    <w:rsid w:val="00CB2DA5"/>
    <w:rsid w:val="00CB3DAE"/>
    <w:rsid w:val="00CB4694"/>
    <w:rsid w:val="00CB4A3D"/>
    <w:rsid w:val="00CB4B2C"/>
    <w:rsid w:val="00CB5547"/>
    <w:rsid w:val="00CB57BD"/>
    <w:rsid w:val="00CB5B68"/>
    <w:rsid w:val="00CB5FC1"/>
    <w:rsid w:val="00CB6639"/>
    <w:rsid w:val="00CB6E6B"/>
    <w:rsid w:val="00CB6F1F"/>
    <w:rsid w:val="00CB70A1"/>
    <w:rsid w:val="00CB7F6B"/>
    <w:rsid w:val="00CC0430"/>
    <w:rsid w:val="00CC070F"/>
    <w:rsid w:val="00CC0A11"/>
    <w:rsid w:val="00CC0B7C"/>
    <w:rsid w:val="00CC0B9C"/>
    <w:rsid w:val="00CC0C93"/>
    <w:rsid w:val="00CC11CF"/>
    <w:rsid w:val="00CC14DE"/>
    <w:rsid w:val="00CC1538"/>
    <w:rsid w:val="00CC1BBA"/>
    <w:rsid w:val="00CC1ED8"/>
    <w:rsid w:val="00CC2279"/>
    <w:rsid w:val="00CC26B5"/>
    <w:rsid w:val="00CC2786"/>
    <w:rsid w:val="00CC2823"/>
    <w:rsid w:val="00CC28FA"/>
    <w:rsid w:val="00CC296B"/>
    <w:rsid w:val="00CC29B1"/>
    <w:rsid w:val="00CC2A4A"/>
    <w:rsid w:val="00CC3507"/>
    <w:rsid w:val="00CC38A0"/>
    <w:rsid w:val="00CC4115"/>
    <w:rsid w:val="00CC4308"/>
    <w:rsid w:val="00CC44B0"/>
    <w:rsid w:val="00CC470D"/>
    <w:rsid w:val="00CC4A20"/>
    <w:rsid w:val="00CC58CE"/>
    <w:rsid w:val="00CC5EF5"/>
    <w:rsid w:val="00CC5F6A"/>
    <w:rsid w:val="00CC670B"/>
    <w:rsid w:val="00CC688B"/>
    <w:rsid w:val="00CC69B8"/>
    <w:rsid w:val="00CC6B53"/>
    <w:rsid w:val="00CC6BAC"/>
    <w:rsid w:val="00CC6CED"/>
    <w:rsid w:val="00CC6FAA"/>
    <w:rsid w:val="00CC76E9"/>
    <w:rsid w:val="00CC7955"/>
    <w:rsid w:val="00CD09A0"/>
    <w:rsid w:val="00CD1030"/>
    <w:rsid w:val="00CD1079"/>
    <w:rsid w:val="00CD1257"/>
    <w:rsid w:val="00CD1C7F"/>
    <w:rsid w:val="00CD2188"/>
    <w:rsid w:val="00CD2883"/>
    <w:rsid w:val="00CD28CB"/>
    <w:rsid w:val="00CD2A77"/>
    <w:rsid w:val="00CD2C18"/>
    <w:rsid w:val="00CD2CED"/>
    <w:rsid w:val="00CD3188"/>
    <w:rsid w:val="00CD3283"/>
    <w:rsid w:val="00CD3723"/>
    <w:rsid w:val="00CD387E"/>
    <w:rsid w:val="00CD3B77"/>
    <w:rsid w:val="00CD3E12"/>
    <w:rsid w:val="00CD3F00"/>
    <w:rsid w:val="00CD41F2"/>
    <w:rsid w:val="00CD481F"/>
    <w:rsid w:val="00CD51A3"/>
    <w:rsid w:val="00CD539E"/>
    <w:rsid w:val="00CD53AC"/>
    <w:rsid w:val="00CD5C00"/>
    <w:rsid w:val="00CD5E9E"/>
    <w:rsid w:val="00CD6132"/>
    <w:rsid w:val="00CD63EF"/>
    <w:rsid w:val="00CD66B1"/>
    <w:rsid w:val="00CD6798"/>
    <w:rsid w:val="00CD68A9"/>
    <w:rsid w:val="00CD6ACC"/>
    <w:rsid w:val="00CD6CCB"/>
    <w:rsid w:val="00CD6E8B"/>
    <w:rsid w:val="00CD7490"/>
    <w:rsid w:val="00CD7606"/>
    <w:rsid w:val="00CD76FE"/>
    <w:rsid w:val="00CD7900"/>
    <w:rsid w:val="00CD791B"/>
    <w:rsid w:val="00CD7A84"/>
    <w:rsid w:val="00CD7FB4"/>
    <w:rsid w:val="00CE0423"/>
    <w:rsid w:val="00CE07FB"/>
    <w:rsid w:val="00CE0D35"/>
    <w:rsid w:val="00CE0F6E"/>
    <w:rsid w:val="00CE15BB"/>
    <w:rsid w:val="00CE19D0"/>
    <w:rsid w:val="00CE200E"/>
    <w:rsid w:val="00CE266F"/>
    <w:rsid w:val="00CE2F1C"/>
    <w:rsid w:val="00CE42BA"/>
    <w:rsid w:val="00CE4D47"/>
    <w:rsid w:val="00CE5A76"/>
    <w:rsid w:val="00CE5ECA"/>
    <w:rsid w:val="00CE6616"/>
    <w:rsid w:val="00CE68D1"/>
    <w:rsid w:val="00CE7253"/>
    <w:rsid w:val="00CE7B1E"/>
    <w:rsid w:val="00CE7B46"/>
    <w:rsid w:val="00CE7F26"/>
    <w:rsid w:val="00CF0979"/>
    <w:rsid w:val="00CF0F17"/>
    <w:rsid w:val="00CF1391"/>
    <w:rsid w:val="00CF1453"/>
    <w:rsid w:val="00CF1559"/>
    <w:rsid w:val="00CF1767"/>
    <w:rsid w:val="00CF2F73"/>
    <w:rsid w:val="00CF300B"/>
    <w:rsid w:val="00CF309A"/>
    <w:rsid w:val="00CF30B5"/>
    <w:rsid w:val="00CF3835"/>
    <w:rsid w:val="00CF38A1"/>
    <w:rsid w:val="00CF38A5"/>
    <w:rsid w:val="00CF3E29"/>
    <w:rsid w:val="00CF4454"/>
    <w:rsid w:val="00CF454F"/>
    <w:rsid w:val="00CF4F3B"/>
    <w:rsid w:val="00CF5220"/>
    <w:rsid w:val="00CF55B4"/>
    <w:rsid w:val="00CF60C4"/>
    <w:rsid w:val="00CF62A7"/>
    <w:rsid w:val="00CF630D"/>
    <w:rsid w:val="00CF631E"/>
    <w:rsid w:val="00CF717D"/>
    <w:rsid w:val="00CF72D1"/>
    <w:rsid w:val="00CF7704"/>
    <w:rsid w:val="00CF7995"/>
    <w:rsid w:val="00CF7DDE"/>
    <w:rsid w:val="00D00443"/>
    <w:rsid w:val="00D00A41"/>
    <w:rsid w:val="00D00C1F"/>
    <w:rsid w:val="00D013F7"/>
    <w:rsid w:val="00D01473"/>
    <w:rsid w:val="00D01B35"/>
    <w:rsid w:val="00D02106"/>
    <w:rsid w:val="00D022A7"/>
    <w:rsid w:val="00D0230A"/>
    <w:rsid w:val="00D029F2"/>
    <w:rsid w:val="00D02A69"/>
    <w:rsid w:val="00D02F27"/>
    <w:rsid w:val="00D0318A"/>
    <w:rsid w:val="00D03250"/>
    <w:rsid w:val="00D0332C"/>
    <w:rsid w:val="00D03614"/>
    <w:rsid w:val="00D03FF1"/>
    <w:rsid w:val="00D04D15"/>
    <w:rsid w:val="00D051E2"/>
    <w:rsid w:val="00D057FD"/>
    <w:rsid w:val="00D05AEF"/>
    <w:rsid w:val="00D05B7D"/>
    <w:rsid w:val="00D05D6B"/>
    <w:rsid w:val="00D05F43"/>
    <w:rsid w:val="00D06F13"/>
    <w:rsid w:val="00D070FC"/>
    <w:rsid w:val="00D07137"/>
    <w:rsid w:val="00D0731A"/>
    <w:rsid w:val="00D07364"/>
    <w:rsid w:val="00D07477"/>
    <w:rsid w:val="00D105EE"/>
    <w:rsid w:val="00D10695"/>
    <w:rsid w:val="00D114DF"/>
    <w:rsid w:val="00D1187B"/>
    <w:rsid w:val="00D11904"/>
    <w:rsid w:val="00D11ED8"/>
    <w:rsid w:val="00D1204E"/>
    <w:rsid w:val="00D1205D"/>
    <w:rsid w:val="00D1257D"/>
    <w:rsid w:val="00D12897"/>
    <w:rsid w:val="00D12B30"/>
    <w:rsid w:val="00D13258"/>
    <w:rsid w:val="00D13612"/>
    <w:rsid w:val="00D1374A"/>
    <w:rsid w:val="00D13B87"/>
    <w:rsid w:val="00D13DB7"/>
    <w:rsid w:val="00D13F57"/>
    <w:rsid w:val="00D14361"/>
    <w:rsid w:val="00D145E3"/>
    <w:rsid w:val="00D14B4F"/>
    <w:rsid w:val="00D14E4D"/>
    <w:rsid w:val="00D156F3"/>
    <w:rsid w:val="00D17431"/>
    <w:rsid w:val="00D20BB3"/>
    <w:rsid w:val="00D21186"/>
    <w:rsid w:val="00D218FF"/>
    <w:rsid w:val="00D21C0D"/>
    <w:rsid w:val="00D22096"/>
    <w:rsid w:val="00D22C82"/>
    <w:rsid w:val="00D231EC"/>
    <w:rsid w:val="00D234A9"/>
    <w:rsid w:val="00D23585"/>
    <w:rsid w:val="00D23758"/>
    <w:rsid w:val="00D2390C"/>
    <w:rsid w:val="00D23D6D"/>
    <w:rsid w:val="00D23DEC"/>
    <w:rsid w:val="00D23FE1"/>
    <w:rsid w:val="00D241E4"/>
    <w:rsid w:val="00D2423B"/>
    <w:rsid w:val="00D24F16"/>
    <w:rsid w:val="00D250D9"/>
    <w:rsid w:val="00D2632C"/>
    <w:rsid w:val="00D2638E"/>
    <w:rsid w:val="00D263D7"/>
    <w:rsid w:val="00D2669D"/>
    <w:rsid w:val="00D26714"/>
    <w:rsid w:val="00D270F1"/>
    <w:rsid w:val="00D277D6"/>
    <w:rsid w:val="00D27A59"/>
    <w:rsid w:val="00D27F10"/>
    <w:rsid w:val="00D3008C"/>
    <w:rsid w:val="00D30331"/>
    <w:rsid w:val="00D308B7"/>
    <w:rsid w:val="00D3104C"/>
    <w:rsid w:val="00D3165E"/>
    <w:rsid w:val="00D31944"/>
    <w:rsid w:val="00D32A65"/>
    <w:rsid w:val="00D32CB5"/>
    <w:rsid w:val="00D3339D"/>
    <w:rsid w:val="00D33504"/>
    <w:rsid w:val="00D33585"/>
    <w:rsid w:val="00D339F9"/>
    <w:rsid w:val="00D33CBC"/>
    <w:rsid w:val="00D34036"/>
    <w:rsid w:val="00D34340"/>
    <w:rsid w:val="00D343ED"/>
    <w:rsid w:val="00D34626"/>
    <w:rsid w:val="00D349C7"/>
    <w:rsid w:val="00D34E4E"/>
    <w:rsid w:val="00D35364"/>
    <w:rsid w:val="00D3544E"/>
    <w:rsid w:val="00D356A1"/>
    <w:rsid w:val="00D35921"/>
    <w:rsid w:val="00D365FF"/>
    <w:rsid w:val="00D36668"/>
    <w:rsid w:val="00D36D4F"/>
    <w:rsid w:val="00D37273"/>
    <w:rsid w:val="00D37EE3"/>
    <w:rsid w:val="00D40149"/>
    <w:rsid w:val="00D4027D"/>
    <w:rsid w:val="00D405F3"/>
    <w:rsid w:val="00D408B8"/>
    <w:rsid w:val="00D40D38"/>
    <w:rsid w:val="00D41022"/>
    <w:rsid w:val="00D4145A"/>
    <w:rsid w:val="00D4151F"/>
    <w:rsid w:val="00D4222A"/>
    <w:rsid w:val="00D42808"/>
    <w:rsid w:val="00D43529"/>
    <w:rsid w:val="00D4364E"/>
    <w:rsid w:val="00D437AC"/>
    <w:rsid w:val="00D43AF5"/>
    <w:rsid w:val="00D4466F"/>
    <w:rsid w:val="00D4479F"/>
    <w:rsid w:val="00D44903"/>
    <w:rsid w:val="00D45386"/>
    <w:rsid w:val="00D45775"/>
    <w:rsid w:val="00D45850"/>
    <w:rsid w:val="00D458D3"/>
    <w:rsid w:val="00D465AA"/>
    <w:rsid w:val="00D46F0D"/>
    <w:rsid w:val="00D476BC"/>
    <w:rsid w:val="00D476CE"/>
    <w:rsid w:val="00D476F7"/>
    <w:rsid w:val="00D47D3D"/>
    <w:rsid w:val="00D47DED"/>
    <w:rsid w:val="00D47E93"/>
    <w:rsid w:val="00D47F12"/>
    <w:rsid w:val="00D50009"/>
    <w:rsid w:val="00D50392"/>
    <w:rsid w:val="00D50E5F"/>
    <w:rsid w:val="00D51F69"/>
    <w:rsid w:val="00D52256"/>
    <w:rsid w:val="00D528D9"/>
    <w:rsid w:val="00D52C93"/>
    <w:rsid w:val="00D52EA8"/>
    <w:rsid w:val="00D53AB9"/>
    <w:rsid w:val="00D53FC6"/>
    <w:rsid w:val="00D542BA"/>
    <w:rsid w:val="00D543C0"/>
    <w:rsid w:val="00D5480D"/>
    <w:rsid w:val="00D54CC1"/>
    <w:rsid w:val="00D55501"/>
    <w:rsid w:val="00D55FAC"/>
    <w:rsid w:val="00D565AB"/>
    <w:rsid w:val="00D568CB"/>
    <w:rsid w:val="00D56D86"/>
    <w:rsid w:val="00D570BF"/>
    <w:rsid w:val="00D574AF"/>
    <w:rsid w:val="00D601DE"/>
    <w:rsid w:val="00D60842"/>
    <w:rsid w:val="00D60854"/>
    <w:rsid w:val="00D609F7"/>
    <w:rsid w:val="00D61949"/>
    <w:rsid w:val="00D62798"/>
    <w:rsid w:val="00D6294C"/>
    <w:rsid w:val="00D629DC"/>
    <w:rsid w:val="00D631BA"/>
    <w:rsid w:val="00D635D2"/>
    <w:rsid w:val="00D63FC6"/>
    <w:rsid w:val="00D64438"/>
    <w:rsid w:val="00D64548"/>
    <w:rsid w:val="00D64943"/>
    <w:rsid w:val="00D65B89"/>
    <w:rsid w:val="00D66178"/>
    <w:rsid w:val="00D66BD9"/>
    <w:rsid w:val="00D66BFB"/>
    <w:rsid w:val="00D670E6"/>
    <w:rsid w:val="00D677E3"/>
    <w:rsid w:val="00D67B77"/>
    <w:rsid w:val="00D70063"/>
    <w:rsid w:val="00D70AC7"/>
    <w:rsid w:val="00D70AF9"/>
    <w:rsid w:val="00D70CE2"/>
    <w:rsid w:val="00D70E6A"/>
    <w:rsid w:val="00D7173C"/>
    <w:rsid w:val="00D71CC3"/>
    <w:rsid w:val="00D7254D"/>
    <w:rsid w:val="00D72AFA"/>
    <w:rsid w:val="00D72F90"/>
    <w:rsid w:val="00D7384C"/>
    <w:rsid w:val="00D738F4"/>
    <w:rsid w:val="00D739BE"/>
    <w:rsid w:val="00D73BA3"/>
    <w:rsid w:val="00D73FA4"/>
    <w:rsid w:val="00D74488"/>
    <w:rsid w:val="00D7478E"/>
    <w:rsid w:val="00D757E4"/>
    <w:rsid w:val="00D764CF"/>
    <w:rsid w:val="00D76B2F"/>
    <w:rsid w:val="00D76CD1"/>
    <w:rsid w:val="00D775F0"/>
    <w:rsid w:val="00D80006"/>
    <w:rsid w:val="00D800AF"/>
    <w:rsid w:val="00D806C6"/>
    <w:rsid w:val="00D80F3B"/>
    <w:rsid w:val="00D81076"/>
    <w:rsid w:val="00D813E8"/>
    <w:rsid w:val="00D815CD"/>
    <w:rsid w:val="00D81610"/>
    <w:rsid w:val="00D8178B"/>
    <w:rsid w:val="00D81939"/>
    <w:rsid w:val="00D81B39"/>
    <w:rsid w:val="00D81D8C"/>
    <w:rsid w:val="00D82379"/>
    <w:rsid w:val="00D82BE2"/>
    <w:rsid w:val="00D8372A"/>
    <w:rsid w:val="00D83918"/>
    <w:rsid w:val="00D83B45"/>
    <w:rsid w:val="00D84574"/>
    <w:rsid w:val="00D847F9"/>
    <w:rsid w:val="00D8524A"/>
    <w:rsid w:val="00D85D0C"/>
    <w:rsid w:val="00D8623F"/>
    <w:rsid w:val="00D86283"/>
    <w:rsid w:val="00D862DA"/>
    <w:rsid w:val="00D86D66"/>
    <w:rsid w:val="00D9031A"/>
    <w:rsid w:val="00D903AB"/>
    <w:rsid w:val="00D9190A"/>
    <w:rsid w:val="00D91B48"/>
    <w:rsid w:val="00D92350"/>
    <w:rsid w:val="00D923A6"/>
    <w:rsid w:val="00D925D2"/>
    <w:rsid w:val="00D92B9E"/>
    <w:rsid w:val="00D932D8"/>
    <w:rsid w:val="00D93C25"/>
    <w:rsid w:val="00D94413"/>
    <w:rsid w:val="00D948EB"/>
    <w:rsid w:val="00D94C10"/>
    <w:rsid w:val="00D94E9D"/>
    <w:rsid w:val="00D9518A"/>
    <w:rsid w:val="00D952AC"/>
    <w:rsid w:val="00D96174"/>
    <w:rsid w:val="00D96267"/>
    <w:rsid w:val="00D963CD"/>
    <w:rsid w:val="00D96761"/>
    <w:rsid w:val="00D96817"/>
    <w:rsid w:val="00D97894"/>
    <w:rsid w:val="00D97AB4"/>
    <w:rsid w:val="00D97FB5"/>
    <w:rsid w:val="00DA0220"/>
    <w:rsid w:val="00DA0A47"/>
    <w:rsid w:val="00DA16C4"/>
    <w:rsid w:val="00DA16DF"/>
    <w:rsid w:val="00DA25FA"/>
    <w:rsid w:val="00DA271E"/>
    <w:rsid w:val="00DA2E55"/>
    <w:rsid w:val="00DA3061"/>
    <w:rsid w:val="00DA335B"/>
    <w:rsid w:val="00DA3ABF"/>
    <w:rsid w:val="00DA4150"/>
    <w:rsid w:val="00DA4160"/>
    <w:rsid w:val="00DA4367"/>
    <w:rsid w:val="00DA473A"/>
    <w:rsid w:val="00DA4811"/>
    <w:rsid w:val="00DA4953"/>
    <w:rsid w:val="00DA4DFF"/>
    <w:rsid w:val="00DA527F"/>
    <w:rsid w:val="00DA5406"/>
    <w:rsid w:val="00DA5448"/>
    <w:rsid w:val="00DA5B3A"/>
    <w:rsid w:val="00DA5B84"/>
    <w:rsid w:val="00DA5C9F"/>
    <w:rsid w:val="00DA5FB0"/>
    <w:rsid w:val="00DA6530"/>
    <w:rsid w:val="00DA70EA"/>
    <w:rsid w:val="00DA781B"/>
    <w:rsid w:val="00DA7F3D"/>
    <w:rsid w:val="00DB009D"/>
    <w:rsid w:val="00DB02C3"/>
    <w:rsid w:val="00DB065A"/>
    <w:rsid w:val="00DB09E5"/>
    <w:rsid w:val="00DB0B2F"/>
    <w:rsid w:val="00DB0CF2"/>
    <w:rsid w:val="00DB128B"/>
    <w:rsid w:val="00DB1532"/>
    <w:rsid w:val="00DB1CA2"/>
    <w:rsid w:val="00DB27FE"/>
    <w:rsid w:val="00DB3ABD"/>
    <w:rsid w:val="00DB3DA4"/>
    <w:rsid w:val="00DB3DFE"/>
    <w:rsid w:val="00DB3E5D"/>
    <w:rsid w:val="00DB4032"/>
    <w:rsid w:val="00DB4447"/>
    <w:rsid w:val="00DB4BE3"/>
    <w:rsid w:val="00DB4C1E"/>
    <w:rsid w:val="00DB4F8E"/>
    <w:rsid w:val="00DB50C9"/>
    <w:rsid w:val="00DB53D4"/>
    <w:rsid w:val="00DB58D7"/>
    <w:rsid w:val="00DB5D89"/>
    <w:rsid w:val="00DB5E27"/>
    <w:rsid w:val="00DB6710"/>
    <w:rsid w:val="00DB67E0"/>
    <w:rsid w:val="00DB6EDD"/>
    <w:rsid w:val="00DB750C"/>
    <w:rsid w:val="00DB7523"/>
    <w:rsid w:val="00DB7EF6"/>
    <w:rsid w:val="00DC045E"/>
    <w:rsid w:val="00DC0E41"/>
    <w:rsid w:val="00DC0EDA"/>
    <w:rsid w:val="00DC0EF6"/>
    <w:rsid w:val="00DC0FA2"/>
    <w:rsid w:val="00DC1120"/>
    <w:rsid w:val="00DC150E"/>
    <w:rsid w:val="00DC16BD"/>
    <w:rsid w:val="00DC175D"/>
    <w:rsid w:val="00DC189D"/>
    <w:rsid w:val="00DC1937"/>
    <w:rsid w:val="00DC1D9C"/>
    <w:rsid w:val="00DC1E46"/>
    <w:rsid w:val="00DC1FC7"/>
    <w:rsid w:val="00DC21B7"/>
    <w:rsid w:val="00DC2E79"/>
    <w:rsid w:val="00DC31AB"/>
    <w:rsid w:val="00DC3302"/>
    <w:rsid w:val="00DC33FC"/>
    <w:rsid w:val="00DC3644"/>
    <w:rsid w:val="00DC3854"/>
    <w:rsid w:val="00DC3993"/>
    <w:rsid w:val="00DC3BB6"/>
    <w:rsid w:val="00DC3E0D"/>
    <w:rsid w:val="00DC422E"/>
    <w:rsid w:val="00DC435B"/>
    <w:rsid w:val="00DC43DC"/>
    <w:rsid w:val="00DC4AE9"/>
    <w:rsid w:val="00DC5279"/>
    <w:rsid w:val="00DC533C"/>
    <w:rsid w:val="00DC5EAE"/>
    <w:rsid w:val="00DC5FF2"/>
    <w:rsid w:val="00DC656C"/>
    <w:rsid w:val="00DC67DF"/>
    <w:rsid w:val="00DC6AA5"/>
    <w:rsid w:val="00DC6CA2"/>
    <w:rsid w:val="00DC6F70"/>
    <w:rsid w:val="00DC7566"/>
    <w:rsid w:val="00DC77A8"/>
    <w:rsid w:val="00DC7A93"/>
    <w:rsid w:val="00DC7C64"/>
    <w:rsid w:val="00DC7ED4"/>
    <w:rsid w:val="00DD0342"/>
    <w:rsid w:val="00DD069E"/>
    <w:rsid w:val="00DD0BA1"/>
    <w:rsid w:val="00DD0CCF"/>
    <w:rsid w:val="00DD106F"/>
    <w:rsid w:val="00DD148C"/>
    <w:rsid w:val="00DD166A"/>
    <w:rsid w:val="00DD1C8E"/>
    <w:rsid w:val="00DD22E5"/>
    <w:rsid w:val="00DD25D2"/>
    <w:rsid w:val="00DD2C54"/>
    <w:rsid w:val="00DD2E53"/>
    <w:rsid w:val="00DD3036"/>
    <w:rsid w:val="00DD34EA"/>
    <w:rsid w:val="00DD35A3"/>
    <w:rsid w:val="00DD38C0"/>
    <w:rsid w:val="00DD3AE0"/>
    <w:rsid w:val="00DD3B4F"/>
    <w:rsid w:val="00DD3C42"/>
    <w:rsid w:val="00DD3CB5"/>
    <w:rsid w:val="00DD465C"/>
    <w:rsid w:val="00DD4B70"/>
    <w:rsid w:val="00DD4F34"/>
    <w:rsid w:val="00DD5A17"/>
    <w:rsid w:val="00DD5F0C"/>
    <w:rsid w:val="00DD6092"/>
    <w:rsid w:val="00DD6A63"/>
    <w:rsid w:val="00DD6CA1"/>
    <w:rsid w:val="00DD79F6"/>
    <w:rsid w:val="00DD7BE1"/>
    <w:rsid w:val="00DD7E6F"/>
    <w:rsid w:val="00DE011D"/>
    <w:rsid w:val="00DE05EC"/>
    <w:rsid w:val="00DE181B"/>
    <w:rsid w:val="00DE21B7"/>
    <w:rsid w:val="00DE30A2"/>
    <w:rsid w:val="00DE34F2"/>
    <w:rsid w:val="00DE3565"/>
    <w:rsid w:val="00DE3DE8"/>
    <w:rsid w:val="00DE3F6F"/>
    <w:rsid w:val="00DE451A"/>
    <w:rsid w:val="00DE470D"/>
    <w:rsid w:val="00DE4FA2"/>
    <w:rsid w:val="00DE53E1"/>
    <w:rsid w:val="00DE573C"/>
    <w:rsid w:val="00DE6336"/>
    <w:rsid w:val="00DE67E6"/>
    <w:rsid w:val="00DE6BF1"/>
    <w:rsid w:val="00DE704D"/>
    <w:rsid w:val="00DE7915"/>
    <w:rsid w:val="00DE79A0"/>
    <w:rsid w:val="00DF00B3"/>
    <w:rsid w:val="00DF03F9"/>
    <w:rsid w:val="00DF097D"/>
    <w:rsid w:val="00DF149A"/>
    <w:rsid w:val="00DF180F"/>
    <w:rsid w:val="00DF1EDF"/>
    <w:rsid w:val="00DF2455"/>
    <w:rsid w:val="00DF24E5"/>
    <w:rsid w:val="00DF2AE6"/>
    <w:rsid w:val="00DF3334"/>
    <w:rsid w:val="00DF392C"/>
    <w:rsid w:val="00DF3A18"/>
    <w:rsid w:val="00DF3B7E"/>
    <w:rsid w:val="00DF4671"/>
    <w:rsid w:val="00DF46EF"/>
    <w:rsid w:val="00DF4E1B"/>
    <w:rsid w:val="00DF529D"/>
    <w:rsid w:val="00DF53E7"/>
    <w:rsid w:val="00DF5565"/>
    <w:rsid w:val="00DF5897"/>
    <w:rsid w:val="00DF59C7"/>
    <w:rsid w:val="00DF6AC8"/>
    <w:rsid w:val="00DF7044"/>
    <w:rsid w:val="00DF768B"/>
    <w:rsid w:val="00DF7AE7"/>
    <w:rsid w:val="00DF7E39"/>
    <w:rsid w:val="00E000D6"/>
    <w:rsid w:val="00E00243"/>
    <w:rsid w:val="00E0088B"/>
    <w:rsid w:val="00E011FA"/>
    <w:rsid w:val="00E0167B"/>
    <w:rsid w:val="00E017DC"/>
    <w:rsid w:val="00E01D8F"/>
    <w:rsid w:val="00E02539"/>
    <w:rsid w:val="00E026BD"/>
    <w:rsid w:val="00E02885"/>
    <w:rsid w:val="00E0297D"/>
    <w:rsid w:val="00E02BAA"/>
    <w:rsid w:val="00E02E49"/>
    <w:rsid w:val="00E03121"/>
    <w:rsid w:val="00E032FD"/>
    <w:rsid w:val="00E03979"/>
    <w:rsid w:val="00E04B33"/>
    <w:rsid w:val="00E05381"/>
    <w:rsid w:val="00E05AE6"/>
    <w:rsid w:val="00E068DA"/>
    <w:rsid w:val="00E06E07"/>
    <w:rsid w:val="00E07046"/>
    <w:rsid w:val="00E0739B"/>
    <w:rsid w:val="00E0799D"/>
    <w:rsid w:val="00E079E7"/>
    <w:rsid w:val="00E07DCE"/>
    <w:rsid w:val="00E105D1"/>
    <w:rsid w:val="00E109AE"/>
    <w:rsid w:val="00E109EF"/>
    <w:rsid w:val="00E10A14"/>
    <w:rsid w:val="00E10E2A"/>
    <w:rsid w:val="00E1102E"/>
    <w:rsid w:val="00E110FB"/>
    <w:rsid w:val="00E11C5D"/>
    <w:rsid w:val="00E11C60"/>
    <w:rsid w:val="00E11E40"/>
    <w:rsid w:val="00E122A7"/>
    <w:rsid w:val="00E12323"/>
    <w:rsid w:val="00E12563"/>
    <w:rsid w:val="00E1283D"/>
    <w:rsid w:val="00E12896"/>
    <w:rsid w:val="00E12B9D"/>
    <w:rsid w:val="00E12DBD"/>
    <w:rsid w:val="00E12DF0"/>
    <w:rsid w:val="00E131AE"/>
    <w:rsid w:val="00E132D7"/>
    <w:rsid w:val="00E1365C"/>
    <w:rsid w:val="00E1371B"/>
    <w:rsid w:val="00E13B73"/>
    <w:rsid w:val="00E13BAA"/>
    <w:rsid w:val="00E13D5D"/>
    <w:rsid w:val="00E14546"/>
    <w:rsid w:val="00E14EA0"/>
    <w:rsid w:val="00E1529A"/>
    <w:rsid w:val="00E1571E"/>
    <w:rsid w:val="00E157EB"/>
    <w:rsid w:val="00E15CD0"/>
    <w:rsid w:val="00E16564"/>
    <w:rsid w:val="00E16F21"/>
    <w:rsid w:val="00E1712B"/>
    <w:rsid w:val="00E17194"/>
    <w:rsid w:val="00E17FD1"/>
    <w:rsid w:val="00E2004D"/>
    <w:rsid w:val="00E20528"/>
    <w:rsid w:val="00E20C08"/>
    <w:rsid w:val="00E20CAF"/>
    <w:rsid w:val="00E20DD3"/>
    <w:rsid w:val="00E20EE0"/>
    <w:rsid w:val="00E20F0B"/>
    <w:rsid w:val="00E211FA"/>
    <w:rsid w:val="00E21524"/>
    <w:rsid w:val="00E21ADD"/>
    <w:rsid w:val="00E21EE7"/>
    <w:rsid w:val="00E220CE"/>
    <w:rsid w:val="00E220F9"/>
    <w:rsid w:val="00E222AC"/>
    <w:rsid w:val="00E22993"/>
    <w:rsid w:val="00E229A2"/>
    <w:rsid w:val="00E230FC"/>
    <w:rsid w:val="00E23445"/>
    <w:rsid w:val="00E23EBA"/>
    <w:rsid w:val="00E24092"/>
    <w:rsid w:val="00E24513"/>
    <w:rsid w:val="00E2481A"/>
    <w:rsid w:val="00E24B82"/>
    <w:rsid w:val="00E24FED"/>
    <w:rsid w:val="00E24FFB"/>
    <w:rsid w:val="00E2558F"/>
    <w:rsid w:val="00E25AEF"/>
    <w:rsid w:val="00E260C3"/>
    <w:rsid w:val="00E26302"/>
    <w:rsid w:val="00E26837"/>
    <w:rsid w:val="00E26C67"/>
    <w:rsid w:val="00E26DED"/>
    <w:rsid w:val="00E270BA"/>
    <w:rsid w:val="00E273CB"/>
    <w:rsid w:val="00E274F5"/>
    <w:rsid w:val="00E275F7"/>
    <w:rsid w:val="00E27966"/>
    <w:rsid w:val="00E27A2E"/>
    <w:rsid w:val="00E27A6B"/>
    <w:rsid w:val="00E30DD4"/>
    <w:rsid w:val="00E30F84"/>
    <w:rsid w:val="00E31A30"/>
    <w:rsid w:val="00E31DB3"/>
    <w:rsid w:val="00E335A7"/>
    <w:rsid w:val="00E33F4C"/>
    <w:rsid w:val="00E342C2"/>
    <w:rsid w:val="00E34BE3"/>
    <w:rsid w:val="00E34D4B"/>
    <w:rsid w:val="00E34E76"/>
    <w:rsid w:val="00E35058"/>
    <w:rsid w:val="00E3510C"/>
    <w:rsid w:val="00E351C5"/>
    <w:rsid w:val="00E353D5"/>
    <w:rsid w:val="00E354BA"/>
    <w:rsid w:val="00E358FA"/>
    <w:rsid w:val="00E363A9"/>
    <w:rsid w:val="00E367C7"/>
    <w:rsid w:val="00E36BB0"/>
    <w:rsid w:val="00E37011"/>
    <w:rsid w:val="00E37029"/>
    <w:rsid w:val="00E370A9"/>
    <w:rsid w:val="00E37C7C"/>
    <w:rsid w:val="00E37F43"/>
    <w:rsid w:val="00E37FB1"/>
    <w:rsid w:val="00E40398"/>
    <w:rsid w:val="00E403AC"/>
    <w:rsid w:val="00E40487"/>
    <w:rsid w:val="00E41058"/>
    <w:rsid w:val="00E413B9"/>
    <w:rsid w:val="00E413D9"/>
    <w:rsid w:val="00E416BA"/>
    <w:rsid w:val="00E417E8"/>
    <w:rsid w:val="00E41D51"/>
    <w:rsid w:val="00E41D6B"/>
    <w:rsid w:val="00E41EB6"/>
    <w:rsid w:val="00E41F8D"/>
    <w:rsid w:val="00E4227C"/>
    <w:rsid w:val="00E423AF"/>
    <w:rsid w:val="00E424EA"/>
    <w:rsid w:val="00E429DA"/>
    <w:rsid w:val="00E42AD6"/>
    <w:rsid w:val="00E42CB1"/>
    <w:rsid w:val="00E42DB3"/>
    <w:rsid w:val="00E42EF8"/>
    <w:rsid w:val="00E4309D"/>
    <w:rsid w:val="00E43117"/>
    <w:rsid w:val="00E437AC"/>
    <w:rsid w:val="00E43A2C"/>
    <w:rsid w:val="00E43B16"/>
    <w:rsid w:val="00E43EE9"/>
    <w:rsid w:val="00E449BC"/>
    <w:rsid w:val="00E44BF1"/>
    <w:rsid w:val="00E45331"/>
    <w:rsid w:val="00E45516"/>
    <w:rsid w:val="00E458D5"/>
    <w:rsid w:val="00E45B95"/>
    <w:rsid w:val="00E45F87"/>
    <w:rsid w:val="00E4672C"/>
    <w:rsid w:val="00E469C6"/>
    <w:rsid w:val="00E46A30"/>
    <w:rsid w:val="00E503CE"/>
    <w:rsid w:val="00E50E00"/>
    <w:rsid w:val="00E511B2"/>
    <w:rsid w:val="00E51C4A"/>
    <w:rsid w:val="00E51E91"/>
    <w:rsid w:val="00E527E2"/>
    <w:rsid w:val="00E52B1E"/>
    <w:rsid w:val="00E52C4D"/>
    <w:rsid w:val="00E532CC"/>
    <w:rsid w:val="00E53780"/>
    <w:rsid w:val="00E5425B"/>
    <w:rsid w:val="00E543A2"/>
    <w:rsid w:val="00E54587"/>
    <w:rsid w:val="00E548D8"/>
    <w:rsid w:val="00E54B60"/>
    <w:rsid w:val="00E54EDC"/>
    <w:rsid w:val="00E55B99"/>
    <w:rsid w:val="00E55E19"/>
    <w:rsid w:val="00E5614D"/>
    <w:rsid w:val="00E5625F"/>
    <w:rsid w:val="00E562CA"/>
    <w:rsid w:val="00E56416"/>
    <w:rsid w:val="00E5669D"/>
    <w:rsid w:val="00E569BB"/>
    <w:rsid w:val="00E56DA0"/>
    <w:rsid w:val="00E56FDF"/>
    <w:rsid w:val="00E5703C"/>
    <w:rsid w:val="00E5717B"/>
    <w:rsid w:val="00E57207"/>
    <w:rsid w:val="00E57470"/>
    <w:rsid w:val="00E57C16"/>
    <w:rsid w:val="00E602E5"/>
    <w:rsid w:val="00E607DE"/>
    <w:rsid w:val="00E609C9"/>
    <w:rsid w:val="00E60A3E"/>
    <w:rsid w:val="00E60DC3"/>
    <w:rsid w:val="00E6108A"/>
    <w:rsid w:val="00E6224C"/>
    <w:rsid w:val="00E6278E"/>
    <w:rsid w:val="00E62BB7"/>
    <w:rsid w:val="00E62C6A"/>
    <w:rsid w:val="00E62D5A"/>
    <w:rsid w:val="00E632F2"/>
    <w:rsid w:val="00E63768"/>
    <w:rsid w:val="00E6385B"/>
    <w:rsid w:val="00E639E5"/>
    <w:rsid w:val="00E63B96"/>
    <w:rsid w:val="00E63D99"/>
    <w:rsid w:val="00E64331"/>
    <w:rsid w:val="00E65FAC"/>
    <w:rsid w:val="00E66892"/>
    <w:rsid w:val="00E66DCB"/>
    <w:rsid w:val="00E66F0A"/>
    <w:rsid w:val="00E6704B"/>
    <w:rsid w:val="00E67BB1"/>
    <w:rsid w:val="00E70080"/>
    <w:rsid w:val="00E704CB"/>
    <w:rsid w:val="00E70C51"/>
    <w:rsid w:val="00E70CEB"/>
    <w:rsid w:val="00E70DD6"/>
    <w:rsid w:val="00E71081"/>
    <w:rsid w:val="00E71105"/>
    <w:rsid w:val="00E7179E"/>
    <w:rsid w:val="00E71D26"/>
    <w:rsid w:val="00E71DC9"/>
    <w:rsid w:val="00E71ECA"/>
    <w:rsid w:val="00E71EF1"/>
    <w:rsid w:val="00E72198"/>
    <w:rsid w:val="00E727D2"/>
    <w:rsid w:val="00E72EDB"/>
    <w:rsid w:val="00E72FCD"/>
    <w:rsid w:val="00E733AA"/>
    <w:rsid w:val="00E733F1"/>
    <w:rsid w:val="00E7353D"/>
    <w:rsid w:val="00E73A72"/>
    <w:rsid w:val="00E74228"/>
    <w:rsid w:val="00E744C5"/>
    <w:rsid w:val="00E7460F"/>
    <w:rsid w:val="00E74C55"/>
    <w:rsid w:val="00E75A4E"/>
    <w:rsid w:val="00E76601"/>
    <w:rsid w:val="00E768E0"/>
    <w:rsid w:val="00E76CED"/>
    <w:rsid w:val="00E7766E"/>
    <w:rsid w:val="00E778EE"/>
    <w:rsid w:val="00E77B68"/>
    <w:rsid w:val="00E77DA7"/>
    <w:rsid w:val="00E80431"/>
    <w:rsid w:val="00E805D0"/>
    <w:rsid w:val="00E80613"/>
    <w:rsid w:val="00E808A5"/>
    <w:rsid w:val="00E808F9"/>
    <w:rsid w:val="00E80DE4"/>
    <w:rsid w:val="00E817F8"/>
    <w:rsid w:val="00E81CBF"/>
    <w:rsid w:val="00E81F65"/>
    <w:rsid w:val="00E828B9"/>
    <w:rsid w:val="00E82BF6"/>
    <w:rsid w:val="00E82CB2"/>
    <w:rsid w:val="00E82E36"/>
    <w:rsid w:val="00E82EFD"/>
    <w:rsid w:val="00E83269"/>
    <w:rsid w:val="00E840DE"/>
    <w:rsid w:val="00E844D6"/>
    <w:rsid w:val="00E84BED"/>
    <w:rsid w:val="00E84D24"/>
    <w:rsid w:val="00E84E5E"/>
    <w:rsid w:val="00E8597E"/>
    <w:rsid w:val="00E85E30"/>
    <w:rsid w:val="00E862A4"/>
    <w:rsid w:val="00E8646B"/>
    <w:rsid w:val="00E86716"/>
    <w:rsid w:val="00E8694B"/>
    <w:rsid w:val="00E87282"/>
    <w:rsid w:val="00E87447"/>
    <w:rsid w:val="00E87C13"/>
    <w:rsid w:val="00E87C83"/>
    <w:rsid w:val="00E903A6"/>
    <w:rsid w:val="00E90443"/>
    <w:rsid w:val="00E908FC"/>
    <w:rsid w:val="00E90B0D"/>
    <w:rsid w:val="00E90B38"/>
    <w:rsid w:val="00E90F4E"/>
    <w:rsid w:val="00E917D8"/>
    <w:rsid w:val="00E933D4"/>
    <w:rsid w:val="00E9374A"/>
    <w:rsid w:val="00E9379F"/>
    <w:rsid w:val="00E93E29"/>
    <w:rsid w:val="00E941EE"/>
    <w:rsid w:val="00E9443C"/>
    <w:rsid w:val="00E94EEE"/>
    <w:rsid w:val="00E94F2E"/>
    <w:rsid w:val="00E94F66"/>
    <w:rsid w:val="00E95204"/>
    <w:rsid w:val="00E95967"/>
    <w:rsid w:val="00E9634C"/>
    <w:rsid w:val="00E96602"/>
    <w:rsid w:val="00E96B38"/>
    <w:rsid w:val="00E9716A"/>
    <w:rsid w:val="00E975EF"/>
    <w:rsid w:val="00E97875"/>
    <w:rsid w:val="00E97A95"/>
    <w:rsid w:val="00EA012D"/>
    <w:rsid w:val="00EA0752"/>
    <w:rsid w:val="00EA0BA6"/>
    <w:rsid w:val="00EA0C2F"/>
    <w:rsid w:val="00EA116F"/>
    <w:rsid w:val="00EA14E8"/>
    <w:rsid w:val="00EA194F"/>
    <w:rsid w:val="00EA1A89"/>
    <w:rsid w:val="00EA1F59"/>
    <w:rsid w:val="00EA2089"/>
    <w:rsid w:val="00EA21CB"/>
    <w:rsid w:val="00EA252A"/>
    <w:rsid w:val="00EA28E7"/>
    <w:rsid w:val="00EA2A48"/>
    <w:rsid w:val="00EA2B9E"/>
    <w:rsid w:val="00EA2C8D"/>
    <w:rsid w:val="00EA3660"/>
    <w:rsid w:val="00EA4A03"/>
    <w:rsid w:val="00EA5030"/>
    <w:rsid w:val="00EA5BA8"/>
    <w:rsid w:val="00EA5DE1"/>
    <w:rsid w:val="00EA6CBE"/>
    <w:rsid w:val="00EA7729"/>
    <w:rsid w:val="00EA7A4F"/>
    <w:rsid w:val="00EA7F86"/>
    <w:rsid w:val="00EB00B6"/>
    <w:rsid w:val="00EB030F"/>
    <w:rsid w:val="00EB04DA"/>
    <w:rsid w:val="00EB0F45"/>
    <w:rsid w:val="00EB111F"/>
    <w:rsid w:val="00EB12B7"/>
    <w:rsid w:val="00EB135B"/>
    <w:rsid w:val="00EB1485"/>
    <w:rsid w:val="00EB1879"/>
    <w:rsid w:val="00EB19F1"/>
    <w:rsid w:val="00EB1AF5"/>
    <w:rsid w:val="00EB1E41"/>
    <w:rsid w:val="00EB1F46"/>
    <w:rsid w:val="00EB21DC"/>
    <w:rsid w:val="00EB25F0"/>
    <w:rsid w:val="00EB2890"/>
    <w:rsid w:val="00EB2A45"/>
    <w:rsid w:val="00EB3498"/>
    <w:rsid w:val="00EB3534"/>
    <w:rsid w:val="00EB3890"/>
    <w:rsid w:val="00EB3C82"/>
    <w:rsid w:val="00EB3FCA"/>
    <w:rsid w:val="00EB4050"/>
    <w:rsid w:val="00EB4516"/>
    <w:rsid w:val="00EB4825"/>
    <w:rsid w:val="00EB5A9D"/>
    <w:rsid w:val="00EB6105"/>
    <w:rsid w:val="00EB630F"/>
    <w:rsid w:val="00EB6355"/>
    <w:rsid w:val="00EB7D1F"/>
    <w:rsid w:val="00EB7D47"/>
    <w:rsid w:val="00EC04AA"/>
    <w:rsid w:val="00EC06BF"/>
    <w:rsid w:val="00EC10F6"/>
    <w:rsid w:val="00EC1401"/>
    <w:rsid w:val="00EC1527"/>
    <w:rsid w:val="00EC1718"/>
    <w:rsid w:val="00EC1DF1"/>
    <w:rsid w:val="00EC2005"/>
    <w:rsid w:val="00EC21F8"/>
    <w:rsid w:val="00EC2847"/>
    <w:rsid w:val="00EC2B57"/>
    <w:rsid w:val="00EC3234"/>
    <w:rsid w:val="00EC3365"/>
    <w:rsid w:val="00EC341F"/>
    <w:rsid w:val="00EC402F"/>
    <w:rsid w:val="00EC46B8"/>
    <w:rsid w:val="00EC4957"/>
    <w:rsid w:val="00EC5108"/>
    <w:rsid w:val="00EC5763"/>
    <w:rsid w:val="00EC5939"/>
    <w:rsid w:val="00EC5D07"/>
    <w:rsid w:val="00EC5ECD"/>
    <w:rsid w:val="00EC5F0E"/>
    <w:rsid w:val="00EC6529"/>
    <w:rsid w:val="00EC732F"/>
    <w:rsid w:val="00EC7911"/>
    <w:rsid w:val="00EC7F11"/>
    <w:rsid w:val="00ED0254"/>
    <w:rsid w:val="00ED041D"/>
    <w:rsid w:val="00ED0D90"/>
    <w:rsid w:val="00ED10FD"/>
    <w:rsid w:val="00ED1297"/>
    <w:rsid w:val="00ED1EF5"/>
    <w:rsid w:val="00ED1FD9"/>
    <w:rsid w:val="00ED20BC"/>
    <w:rsid w:val="00ED236A"/>
    <w:rsid w:val="00ED257C"/>
    <w:rsid w:val="00ED2601"/>
    <w:rsid w:val="00ED28F9"/>
    <w:rsid w:val="00ED2980"/>
    <w:rsid w:val="00ED2CA1"/>
    <w:rsid w:val="00ED2FE1"/>
    <w:rsid w:val="00ED3629"/>
    <w:rsid w:val="00ED3AA8"/>
    <w:rsid w:val="00ED476D"/>
    <w:rsid w:val="00ED4881"/>
    <w:rsid w:val="00ED4A9D"/>
    <w:rsid w:val="00ED4E5A"/>
    <w:rsid w:val="00ED55A2"/>
    <w:rsid w:val="00ED5F22"/>
    <w:rsid w:val="00ED6132"/>
    <w:rsid w:val="00ED6318"/>
    <w:rsid w:val="00ED6388"/>
    <w:rsid w:val="00ED63DA"/>
    <w:rsid w:val="00ED6746"/>
    <w:rsid w:val="00ED6CB4"/>
    <w:rsid w:val="00ED74B7"/>
    <w:rsid w:val="00ED7A08"/>
    <w:rsid w:val="00ED7CE0"/>
    <w:rsid w:val="00EE0E74"/>
    <w:rsid w:val="00EE130C"/>
    <w:rsid w:val="00EE1CB7"/>
    <w:rsid w:val="00EE1E30"/>
    <w:rsid w:val="00EE20E8"/>
    <w:rsid w:val="00EE217E"/>
    <w:rsid w:val="00EE227D"/>
    <w:rsid w:val="00EE2E51"/>
    <w:rsid w:val="00EE34F4"/>
    <w:rsid w:val="00EE36A3"/>
    <w:rsid w:val="00EE36A8"/>
    <w:rsid w:val="00EE387D"/>
    <w:rsid w:val="00EE3A7F"/>
    <w:rsid w:val="00EE3BBD"/>
    <w:rsid w:val="00EE3F2B"/>
    <w:rsid w:val="00EE40E9"/>
    <w:rsid w:val="00EE4228"/>
    <w:rsid w:val="00EE507F"/>
    <w:rsid w:val="00EE54F4"/>
    <w:rsid w:val="00EE5660"/>
    <w:rsid w:val="00EE5BB7"/>
    <w:rsid w:val="00EE5F7B"/>
    <w:rsid w:val="00EE60CD"/>
    <w:rsid w:val="00EE60FC"/>
    <w:rsid w:val="00EE6370"/>
    <w:rsid w:val="00EE6571"/>
    <w:rsid w:val="00EE7312"/>
    <w:rsid w:val="00EE78AE"/>
    <w:rsid w:val="00EE7A72"/>
    <w:rsid w:val="00EE7ED3"/>
    <w:rsid w:val="00EF0886"/>
    <w:rsid w:val="00EF09E5"/>
    <w:rsid w:val="00EF1190"/>
    <w:rsid w:val="00EF2448"/>
    <w:rsid w:val="00EF25DC"/>
    <w:rsid w:val="00EF26F3"/>
    <w:rsid w:val="00EF34A6"/>
    <w:rsid w:val="00EF3629"/>
    <w:rsid w:val="00EF36D2"/>
    <w:rsid w:val="00EF379B"/>
    <w:rsid w:val="00EF3A22"/>
    <w:rsid w:val="00EF3B43"/>
    <w:rsid w:val="00EF3BAE"/>
    <w:rsid w:val="00EF3EA5"/>
    <w:rsid w:val="00EF41E8"/>
    <w:rsid w:val="00EF4690"/>
    <w:rsid w:val="00EF48C1"/>
    <w:rsid w:val="00EF4C46"/>
    <w:rsid w:val="00EF5490"/>
    <w:rsid w:val="00EF56DC"/>
    <w:rsid w:val="00EF5B34"/>
    <w:rsid w:val="00EF5E05"/>
    <w:rsid w:val="00EF6144"/>
    <w:rsid w:val="00EF6147"/>
    <w:rsid w:val="00EF73A0"/>
    <w:rsid w:val="00EF7479"/>
    <w:rsid w:val="00EF7946"/>
    <w:rsid w:val="00EF7C04"/>
    <w:rsid w:val="00F00182"/>
    <w:rsid w:val="00F003FF"/>
    <w:rsid w:val="00F00865"/>
    <w:rsid w:val="00F009C0"/>
    <w:rsid w:val="00F0149C"/>
    <w:rsid w:val="00F015BE"/>
    <w:rsid w:val="00F01A31"/>
    <w:rsid w:val="00F025B2"/>
    <w:rsid w:val="00F02B72"/>
    <w:rsid w:val="00F03A33"/>
    <w:rsid w:val="00F03A79"/>
    <w:rsid w:val="00F03F20"/>
    <w:rsid w:val="00F0427D"/>
    <w:rsid w:val="00F04788"/>
    <w:rsid w:val="00F04900"/>
    <w:rsid w:val="00F04D5B"/>
    <w:rsid w:val="00F0593D"/>
    <w:rsid w:val="00F05BB4"/>
    <w:rsid w:val="00F06339"/>
    <w:rsid w:val="00F0650F"/>
    <w:rsid w:val="00F06D3F"/>
    <w:rsid w:val="00F0789B"/>
    <w:rsid w:val="00F07AB6"/>
    <w:rsid w:val="00F07CDC"/>
    <w:rsid w:val="00F07E76"/>
    <w:rsid w:val="00F10031"/>
    <w:rsid w:val="00F106DE"/>
    <w:rsid w:val="00F10796"/>
    <w:rsid w:val="00F1105B"/>
    <w:rsid w:val="00F1119E"/>
    <w:rsid w:val="00F11930"/>
    <w:rsid w:val="00F11A8D"/>
    <w:rsid w:val="00F122E1"/>
    <w:rsid w:val="00F128CA"/>
    <w:rsid w:val="00F1298A"/>
    <w:rsid w:val="00F13308"/>
    <w:rsid w:val="00F1339E"/>
    <w:rsid w:val="00F13B1F"/>
    <w:rsid w:val="00F13D29"/>
    <w:rsid w:val="00F147C7"/>
    <w:rsid w:val="00F149BB"/>
    <w:rsid w:val="00F14C22"/>
    <w:rsid w:val="00F14E92"/>
    <w:rsid w:val="00F15080"/>
    <w:rsid w:val="00F150D4"/>
    <w:rsid w:val="00F152F9"/>
    <w:rsid w:val="00F1541B"/>
    <w:rsid w:val="00F15712"/>
    <w:rsid w:val="00F15A0D"/>
    <w:rsid w:val="00F15DFD"/>
    <w:rsid w:val="00F15F92"/>
    <w:rsid w:val="00F16666"/>
    <w:rsid w:val="00F16707"/>
    <w:rsid w:val="00F16ABA"/>
    <w:rsid w:val="00F16D38"/>
    <w:rsid w:val="00F17304"/>
    <w:rsid w:val="00F173EA"/>
    <w:rsid w:val="00F1740C"/>
    <w:rsid w:val="00F17B00"/>
    <w:rsid w:val="00F17B63"/>
    <w:rsid w:val="00F20867"/>
    <w:rsid w:val="00F2115C"/>
    <w:rsid w:val="00F21288"/>
    <w:rsid w:val="00F21C73"/>
    <w:rsid w:val="00F21F1E"/>
    <w:rsid w:val="00F21FF4"/>
    <w:rsid w:val="00F22C0A"/>
    <w:rsid w:val="00F2378F"/>
    <w:rsid w:val="00F23D0D"/>
    <w:rsid w:val="00F23E69"/>
    <w:rsid w:val="00F2428B"/>
    <w:rsid w:val="00F2453F"/>
    <w:rsid w:val="00F245AE"/>
    <w:rsid w:val="00F24910"/>
    <w:rsid w:val="00F24990"/>
    <w:rsid w:val="00F2540F"/>
    <w:rsid w:val="00F257D0"/>
    <w:rsid w:val="00F25945"/>
    <w:rsid w:val="00F25A8A"/>
    <w:rsid w:val="00F26330"/>
    <w:rsid w:val="00F26331"/>
    <w:rsid w:val="00F26C1F"/>
    <w:rsid w:val="00F26F85"/>
    <w:rsid w:val="00F27234"/>
    <w:rsid w:val="00F27798"/>
    <w:rsid w:val="00F30075"/>
    <w:rsid w:val="00F3027B"/>
    <w:rsid w:val="00F303A0"/>
    <w:rsid w:val="00F30867"/>
    <w:rsid w:val="00F30BDA"/>
    <w:rsid w:val="00F312FF"/>
    <w:rsid w:val="00F31A4F"/>
    <w:rsid w:val="00F31AF9"/>
    <w:rsid w:val="00F32367"/>
    <w:rsid w:val="00F3261B"/>
    <w:rsid w:val="00F328E1"/>
    <w:rsid w:val="00F331CB"/>
    <w:rsid w:val="00F33204"/>
    <w:rsid w:val="00F3342B"/>
    <w:rsid w:val="00F33509"/>
    <w:rsid w:val="00F33AA0"/>
    <w:rsid w:val="00F34066"/>
    <w:rsid w:val="00F340E7"/>
    <w:rsid w:val="00F340F3"/>
    <w:rsid w:val="00F344B8"/>
    <w:rsid w:val="00F3462D"/>
    <w:rsid w:val="00F34FB4"/>
    <w:rsid w:val="00F35061"/>
    <w:rsid w:val="00F35375"/>
    <w:rsid w:val="00F35759"/>
    <w:rsid w:val="00F3581D"/>
    <w:rsid w:val="00F35C26"/>
    <w:rsid w:val="00F35CF8"/>
    <w:rsid w:val="00F35D82"/>
    <w:rsid w:val="00F36399"/>
    <w:rsid w:val="00F364CB"/>
    <w:rsid w:val="00F367FE"/>
    <w:rsid w:val="00F36EB3"/>
    <w:rsid w:val="00F3738F"/>
    <w:rsid w:val="00F37796"/>
    <w:rsid w:val="00F37A19"/>
    <w:rsid w:val="00F400A3"/>
    <w:rsid w:val="00F40529"/>
    <w:rsid w:val="00F407E6"/>
    <w:rsid w:val="00F408CC"/>
    <w:rsid w:val="00F40EA1"/>
    <w:rsid w:val="00F4123A"/>
    <w:rsid w:val="00F414B8"/>
    <w:rsid w:val="00F4179D"/>
    <w:rsid w:val="00F41A36"/>
    <w:rsid w:val="00F421DC"/>
    <w:rsid w:val="00F426EE"/>
    <w:rsid w:val="00F4283C"/>
    <w:rsid w:val="00F429B2"/>
    <w:rsid w:val="00F43030"/>
    <w:rsid w:val="00F43433"/>
    <w:rsid w:val="00F4350C"/>
    <w:rsid w:val="00F43AB1"/>
    <w:rsid w:val="00F43DEC"/>
    <w:rsid w:val="00F44677"/>
    <w:rsid w:val="00F44731"/>
    <w:rsid w:val="00F447A0"/>
    <w:rsid w:val="00F447F9"/>
    <w:rsid w:val="00F449F4"/>
    <w:rsid w:val="00F44A8B"/>
    <w:rsid w:val="00F44B99"/>
    <w:rsid w:val="00F45111"/>
    <w:rsid w:val="00F452E5"/>
    <w:rsid w:val="00F45306"/>
    <w:rsid w:val="00F45532"/>
    <w:rsid w:val="00F45535"/>
    <w:rsid w:val="00F459DE"/>
    <w:rsid w:val="00F45E98"/>
    <w:rsid w:val="00F46364"/>
    <w:rsid w:val="00F46CCB"/>
    <w:rsid w:val="00F4769A"/>
    <w:rsid w:val="00F4791F"/>
    <w:rsid w:val="00F47CC9"/>
    <w:rsid w:val="00F47E3B"/>
    <w:rsid w:val="00F47E7C"/>
    <w:rsid w:val="00F50116"/>
    <w:rsid w:val="00F50D58"/>
    <w:rsid w:val="00F51EF6"/>
    <w:rsid w:val="00F520CF"/>
    <w:rsid w:val="00F5253D"/>
    <w:rsid w:val="00F52CB2"/>
    <w:rsid w:val="00F52EDC"/>
    <w:rsid w:val="00F53167"/>
    <w:rsid w:val="00F5321C"/>
    <w:rsid w:val="00F536B9"/>
    <w:rsid w:val="00F536C2"/>
    <w:rsid w:val="00F54C73"/>
    <w:rsid w:val="00F55070"/>
    <w:rsid w:val="00F55376"/>
    <w:rsid w:val="00F554D5"/>
    <w:rsid w:val="00F55AFA"/>
    <w:rsid w:val="00F561A9"/>
    <w:rsid w:val="00F56635"/>
    <w:rsid w:val="00F569E8"/>
    <w:rsid w:val="00F576ED"/>
    <w:rsid w:val="00F57813"/>
    <w:rsid w:val="00F57B72"/>
    <w:rsid w:val="00F6000C"/>
    <w:rsid w:val="00F608FA"/>
    <w:rsid w:val="00F60949"/>
    <w:rsid w:val="00F610DB"/>
    <w:rsid w:val="00F61191"/>
    <w:rsid w:val="00F611AE"/>
    <w:rsid w:val="00F61899"/>
    <w:rsid w:val="00F62415"/>
    <w:rsid w:val="00F6278F"/>
    <w:rsid w:val="00F62C9B"/>
    <w:rsid w:val="00F62F74"/>
    <w:rsid w:val="00F62FBB"/>
    <w:rsid w:val="00F63304"/>
    <w:rsid w:val="00F639F7"/>
    <w:rsid w:val="00F63DED"/>
    <w:rsid w:val="00F64100"/>
    <w:rsid w:val="00F6489C"/>
    <w:rsid w:val="00F652D9"/>
    <w:rsid w:val="00F664B5"/>
    <w:rsid w:val="00F665A8"/>
    <w:rsid w:val="00F66ACD"/>
    <w:rsid w:val="00F672EC"/>
    <w:rsid w:val="00F67E1D"/>
    <w:rsid w:val="00F67ED6"/>
    <w:rsid w:val="00F70599"/>
    <w:rsid w:val="00F707EE"/>
    <w:rsid w:val="00F70DCC"/>
    <w:rsid w:val="00F7168C"/>
    <w:rsid w:val="00F71835"/>
    <w:rsid w:val="00F71857"/>
    <w:rsid w:val="00F72055"/>
    <w:rsid w:val="00F720E8"/>
    <w:rsid w:val="00F72775"/>
    <w:rsid w:val="00F72F7E"/>
    <w:rsid w:val="00F72F8F"/>
    <w:rsid w:val="00F737EF"/>
    <w:rsid w:val="00F73AE3"/>
    <w:rsid w:val="00F74154"/>
    <w:rsid w:val="00F74578"/>
    <w:rsid w:val="00F74DFA"/>
    <w:rsid w:val="00F76282"/>
    <w:rsid w:val="00F76E20"/>
    <w:rsid w:val="00F77249"/>
    <w:rsid w:val="00F77501"/>
    <w:rsid w:val="00F77BBE"/>
    <w:rsid w:val="00F807C2"/>
    <w:rsid w:val="00F8089C"/>
    <w:rsid w:val="00F80C58"/>
    <w:rsid w:val="00F80EDD"/>
    <w:rsid w:val="00F813FD"/>
    <w:rsid w:val="00F839D6"/>
    <w:rsid w:val="00F839EA"/>
    <w:rsid w:val="00F83C09"/>
    <w:rsid w:val="00F83F5C"/>
    <w:rsid w:val="00F841BC"/>
    <w:rsid w:val="00F8453F"/>
    <w:rsid w:val="00F85418"/>
    <w:rsid w:val="00F85524"/>
    <w:rsid w:val="00F855D2"/>
    <w:rsid w:val="00F85968"/>
    <w:rsid w:val="00F85EA6"/>
    <w:rsid w:val="00F86105"/>
    <w:rsid w:val="00F862AD"/>
    <w:rsid w:val="00F8633A"/>
    <w:rsid w:val="00F863D9"/>
    <w:rsid w:val="00F86466"/>
    <w:rsid w:val="00F86A4D"/>
    <w:rsid w:val="00F86DFF"/>
    <w:rsid w:val="00F874D1"/>
    <w:rsid w:val="00F876AB"/>
    <w:rsid w:val="00F87AC4"/>
    <w:rsid w:val="00F87C4C"/>
    <w:rsid w:val="00F9044E"/>
    <w:rsid w:val="00F9052D"/>
    <w:rsid w:val="00F9067B"/>
    <w:rsid w:val="00F90DD1"/>
    <w:rsid w:val="00F91040"/>
    <w:rsid w:val="00F91309"/>
    <w:rsid w:val="00F91A50"/>
    <w:rsid w:val="00F92E82"/>
    <w:rsid w:val="00F930F7"/>
    <w:rsid w:val="00F932C0"/>
    <w:rsid w:val="00F93378"/>
    <w:rsid w:val="00F939FB"/>
    <w:rsid w:val="00F9432B"/>
    <w:rsid w:val="00F94534"/>
    <w:rsid w:val="00F94587"/>
    <w:rsid w:val="00F952F6"/>
    <w:rsid w:val="00F957C9"/>
    <w:rsid w:val="00F95995"/>
    <w:rsid w:val="00F96400"/>
    <w:rsid w:val="00F96A24"/>
    <w:rsid w:val="00F96E0B"/>
    <w:rsid w:val="00F96F79"/>
    <w:rsid w:val="00F9724E"/>
    <w:rsid w:val="00F97276"/>
    <w:rsid w:val="00F9744C"/>
    <w:rsid w:val="00F97830"/>
    <w:rsid w:val="00F97C88"/>
    <w:rsid w:val="00FA06FE"/>
    <w:rsid w:val="00FA08AA"/>
    <w:rsid w:val="00FA0E46"/>
    <w:rsid w:val="00FA0FBA"/>
    <w:rsid w:val="00FA1A4A"/>
    <w:rsid w:val="00FA1FFE"/>
    <w:rsid w:val="00FA2181"/>
    <w:rsid w:val="00FA2312"/>
    <w:rsid w:val="00FA2D9A"/>
    <w:rsid w:val="00FA349B"/>
    <w:rsid w:val="00FA36B2"/>
    <w:rsid w:val="00FA3762"/>
    <w:rsid w:val="00FA37C3"/>
    <w:rsid w:val="00FA39E4"/>
    <w:rsid w:val="00FA409E"/>
    <w:rsid w:val="00FA4129"/>
    <w:rsid w:val="00FA41B3"/>
    <w:rsid w:val="00FA468E"/>
    <w:rsid w:val="00FA4AD5"/>
    <w:rsid w:val="00FA4CB5"/>
    <w:rsid w:val="00FA4D09"/>
    <w:rsid w:val="00FA4D50"/>
    <w:rsid w:val="00FA4F7F"/>
    <w:rsid w:val="00FA5841"/>
    <w:rsid w:val="00FA5AEE"/>
    <w:rsid w:val="00FA5E46"/>
    <w:rsid w:val="00FA6371"/>
    <w:rsid w:val="00FA6394"/>
    <w:rsid w:val="00FA65A2"/>
    <w:rsid w:val="00FA6E64"/>
    <w:rsid w:val="00FA6ECC"/>
    <w:rsid w:val="00FA6F39"/>
    <w:rsid w:val="00FA71CF"/>
    <w:rsid w:val="00FA762D"/>
    <w:rsid w:val="00FA77E6"/>
    <w:rsid w:val="00FA79A0"/>
    <w:rsid w:val="00FB04B1"/>
    <w:rsid w:val="00FB0794"/>
    <w:rsid w:val="00FB0CE0"/>
    <w:rsid w:val="00FB15DE"/>
    <w:rsid w:val="00FB163B"/>
    <w:rsid w:val="00FB18CD"/>
    <w:rsid w:val="00FB1A2A"/>
    <w:rsid w:val="00FB225E"/>
    <w:rsid w:val="00FB24B4"/>
    <w:rsid w:val="00FB2A34"/>
    <w:rsid w:val="00FB2A72"/>
    <w:rsid w:val="00FB2C5C"/>
    <w:rsid w:val="00FB2ED0"/>
    <w:rsid w:val="00FB2FCA"/>
    <w:rsid w:val="00FB3779"/>
    <w:rsid w:val="00FB37F3"/>
    <w:rsid w:val="00FB4658"/>
    <w:rsid w:val="00FB540E"/>
    <w:rsid w:val="00FB5427"/>
    <w:rsid w:val="00FB5495"/>
    <w:rsid w:val="00FB5625"/>
    <w:rsid w:val="00FB5711"/>
    <w:rsid w:val="00FB5A8B"/>
    <w:rsid w:val="00FB5E8E"/>
    <w:rsid w:val="00FB61CC"/>
    <w:rsid w:val="00FB6C41"/>
    <w:rsid w:val="00FB7522"/>
    <w:rsid w:val="00FB77B3"/>
    <w:rsid w:val="00FB7E27"/>
    <w:rsid w:val="00FC0D5D"/>
    <w:rsid w:val="00FC132C"/>
    <w:rsid w:val="00FC14F3"/>
    <w:rsid w:val="00FC1B7B"/>
    <w:rsid w:val="00FC289F"/>
    <w:rsid w:val="00FC313D"/>
    <w:rsid w:val="00FC3194"/>
    <w:rsid w:val="00FC32F7"/>
    <w:rsid w:val="00FC3576"/>
    <w:rsid w:val="00FC384D"/>
    <w:rsid w:val="00FC3E58"/>
    <w:rsid w:val="00FC3F3B"/>
    <w:rsid w:val="00FC5567"/>
    <w:rsid w:val="00FC55AA"/>
    <w:rsid w:val="00FC59E0"/>
    <w:rsid w:val="00FC6687"/>
    <w:rsid w:val="00FC6A1D"/>
    <w:rsid w:val="00FC6FE7"/>
    <w:rsid w:val="00FC714F"/>
    <w:rsid w:val="00FC72A3"/>
    <w:rsid w:val="00FC747C"/>
    <w:rsid w:val="00FC79B7"/>
    <w:rsid w:val="00FD0831"/>
    <w:rsid w:val="00FD0B87"/>
    <w:rsid w:val="00FD0D7E"/>
    <w:rsid w:val="00FD1076"/>
    <w:rsid w:val="00FD11CE"/>
    <w:rsid w:val="00FD15FB"/>
    <w:rsid w:val="00FD1B61"/>
    <w:rsid w:val="00FD2694"/>
    <w:rsid w:val="00FD2E29"/>
    <w:rsid w:val="00FD2E62"/>
    <w:rsid w:val="00FD2F9D"/>
    <w:rsid w:val="00FD3697"/>
    <w:rsid w:val="00FD371E"/>
    <w:rsid w:val="00FD38AD"/>
    <w:rsid w:val="00FD3C05"/>
    <w:rsid w:val="00FD42D2"/>
    <w:rsid w:val="00FD4609"/>
    <w:rsid w:val="00FD461F"/>
    <w:rsid w:val="00FD48F7"/>
    <w:rsid w:val="00FD49DB"/>
    <w:rsid w:val="00FD4D62"/>
    <w:rsid w:val="00FD5220"/>
    <w:rsid w:val="00FD5757"/>
    <w:rsid w:val="00FD5A30"/>
    <w:rsid w:val="00FD5FA9"/>
    <w:rsid w:val="00FD62A8"/>
    <w:rsid w:val="00FD63C1"/>
    <w:rsid w:val="00FD6674"/>
    <w:rsid w:val="00FD68BF"/>
    <w:rsid w:val="00FD6D6B"/>
    <w:rsid w:val="00FD6E33"/>
    <w:rsid w:val="00FD6F8E"/>
    <w:rsid w:val="00FD72F5"/>
    <w:rsid w:val="00FD7393"/>
    <w:rsid w:val="00FD76A5"/>
    <w:rsid w:val="00FD776C"/>
    <w:rsid w:val="00FD77F5"/>
    <w:rsid w:val="00FD7E0B"/>
    <w:rsid w:val="00FD7E3D"/>
    <w:rsid w:val="00FE01C6"/>
    <w:rsid w:val="00FE0639"/>
    <w:rsid w:val="00FE078D"/>
    <w:rsid w:val="00FE0CE3"/>
    <w:rsid w:val="00FE14B1"/>
    <w:rsid w:val="00FE158E"/>
    <w:rsid w:val="00FE1C79"/>
    <w:rsid w:val="00FE1D3A"/>
    <w:rsid w:val="00FE211F"/>
    <w:rsid w:val="00FE3538"/>
    <w:rsid w:val="00FE3994"/>
    <w:rsid w:val="00FE3A0C"/>
    <w:rsid w:val="00FE3AEA"/>
    <w:rsid w:val="00FE447A"/>
    <w:rsid w:val="00FE4D32"/>
    <w:rsid w:val="00FE5280"/>
    <w:rsid w:val="00FE5495"/>
    <w:rsid w:val="00FE564E"/>
    <w:rsid w:val="00FE779E"/>
    <w:rsid w:val="00FE79AF"/>
    <w:rsid w:val="00FE7C7A"/>
    <w:rsid w:val="00FE7D57"/>
    <w:rsid w:val="00FF09F0"/>
    <w:rsid w:val="00FF0BB6"/>
    <w:rsid w:val="00FF167B"/>
    <w:rsid w:val="00FF19F1"/>
    <w:rsid w:val="00FF1AAF"/>
    <w:rsid w:val="00FF1CB4"/>
    <w:rsid w:val="00FF23D9"/>
    <w:rsid w:val="00FF256E"/>
    <w:rsid w:val="00FF28D9"/>
    <w:rsid w:val="00FF2B6F"/>
    <w:rsid w:val="00FF2C9A"/>
    <w:rsid w:val="00FF3767"/>
    <w:rsid w:val="00FF3919"/>
    <w:rsid w:val="00FF4002"/>
    <w:rsid w:val="00FF4768"/>
    <w:rsid w:val="00FF49D6"/>
    <w:rsid w:val="00FF4B4A"/>
    <w:rsid w:val="00FF4BFC"/>
    <w:rsid w:val="00FF4D03"/>
    <w:rsid w:val="00FF5549"/>
    <w:rsid w:val="00FF574B"/>
    <w:rsid w:val="00FF678B"/>
    <w:rsid w:val="00FF6CD7"/>
    <w:rsid w:val="00FF6DF6"/>
    <w:rsid w:val="00FF7822"/>
    <w:rsid w:val="00FF78B4"/>
    <w:rsid w:val="03B37A8E"/>
    <w:rsid w:val="04EBF432"/>
    <w:rsid w:val="0AFF23B4"/>
    <w:rsid w:val="0BFB52C1"/>
    <w:rsid w:val="0BFB7937"/>
    <w:rsid w:val="0FF5F1A3"/>
    <w:rsid w:val="13B38717"/>
    <w:rsid w:val="156E5317"/>
    <w:rsid w:val="1B1D8572"/>
    <w:rsid w:val="1BDB37DB"/>
    <w:rsid w:val="1BDFC6A3"/>
    <w:rsid w:val="1F5F5E64"/>
    <w:rsid w:val="1FF4D69A"/>
    <w:rsid w:val="1FFAEC08"/>
    <w:rsid w:val="27F924BD"/>
    <w:rsid w:val="2BE3A949"/>
    <w:rsid w:val="2D673E48"/>
    <w:rsid w:val="2ECBBCB5"/>
    <w:rsid w:val="2FB3F7F9"/>
    <w:rsid w:val="2FFB4925"/>
    <w:rsid w:val="37F7044C"/>
    <w:rsid w:val="39EFA63E"/>
    <w:rsid w:val="3DC7CF62"/>
    <w:rsid w:val="3EBE9691"/>
    <w:rsid w:val="3F1DED82"/>
    <w:rsid w:val="3F777750"/>
    <w:rsid w:val="3FC240EB"/>
    <w:rsid w:val="3FC3566D"/>
    <w:rsid w:val="3FCFF830"/>
    <w:rsid w:val="3FD9C6CB"/>
    <w:rsid w:val="3FDFCC90"/>
    <w:rsid w:val="3FEB6FF4"/>
    <w:rsid w:val="3FFFC8F0"/>
    <w:rsid w:val="4B6B3FA3"/>
    <w:rsid w:val="4B7EA6E6"/>
    <w:rsid w:val="4E6E45EB"/>
    <w:rsid w:val="4EFEFFB7"/>
    <w:rsid w:val="4FF6AB38"/>
    <w:rsid w:val="4FF76D6A"/>
    <w:rsid w:val="4FFF5F13"/>
    <w:rsid w:val="509D4B63"/>
    <w:rsid w:val="54B59E5D"/>
    <w:rsid w:val="557826A5"/>
    <w:rsid w:val="557A67A8"/>
    <w:rsid w:val="55F7A3F5"/>
    <w:rsid w:val="568F06A0"/>
    <w:rsid w:val="56EFB769"/>
    <w:rsid w:val="5B3DE42D"/>
    <w:rsid w:val="5BC78317"/>
    <w:rsid w:val="5BFFC000"/>
    <w:rsid w:val="5CFF4D98"/>
    <w:rsid w:val="5EBB6D62"/>
    <w:rsid w:val="5EEF8277"/>
    <w:rsid w:val="5F6D9833"/>
    <w:rsid w:val="5F937590"/>
    <w:rsid w:val="5FBF5B77"/>
    <w:rsid w:val="5FBFE854"/>
    <w:rsid w:val="5FCE44CE"/>
    <w:rsid w:val="5FDF2B05"/>
    <w:rsid w:val="5FF3C01A"/>
    <w:rsid w:val="5FF7F53B"/>
    <w:rsid w:val="5FFE6B25"/>
    <w:rsid w:val="5FFE9379"/>
    <w:rsid w:val="66DCB0C4"/>
    <w:rsid w:val="66EFD48C"/>
    <w:rsid w:val="679252A5"/>
    <w:rsid w:val="67B96DB0"/>
    <w:rsid w:val="67BF4958"/>
    <w:rsid w:val="67DCF9F5"/>
    <w:rsid w:val="67F76B8A"/>
    <w:rsid w:val="67F7F29E"/>
    <w:rsid w:val="69EDEBCF"/>
    <w:rsid w:val="6A4F6BD8"/>
    <w:rsid w:val="6AEA9929"/>
    <w:rsid w:val="6BDB5FF5"/>
    <w:rsid w:val="6BEB1B7E"/>
    <w:rsid w:val="6C5D476D"/>
    <w:rsid w:val="6D57437F"/>
    <w:rsid w:val="6EFE0E36"/>
    <w:rsid w:val="6FDEF426"/>
    <w:rsid w:val="6FFFB49F"/>
    <w:rsid w:val="6FFFFE30"/>
    <w:rsid w:val="725D6831"/>
    <w:rsid w:val="73EA4141"/>
    <w:rsid w:val="73ED2FB1"/>
    <w:rsid w:val="757FE5EA"/>
    <w:rsid w:val="767A9982"/>
    <w:rsid w:val="76D72956"/>
    <w:rsid w:val="76E74FDD"/>
    <w:rsid w:val="7771FBFA"/>
    <w:rsid w:val="77DFDB37"/>
    <w:rsid w:val="77EC03FB"/>
    <w:rsid w:val="77FD9DAE"/>
    <w:rsid w:val="7843E9A5"/>
    <w:rsid w:val="78FDFF45"/>
    <w:rsid w:val="7957AC8C"/>
    <w:rsid w:val="7A5F5061"/>
    <w:rsid w:val="7AF71D40"/>
    <w:rsid w:val="7B9DFE1A"/>
    <w:rsid w:val="7C594959"/>
    <w:rsid w:val="7CB7CC98"/>
    <w:rsid w:val="7E7F363E"/>
    <w:rsid w:val="7E7FCBA6"/>
    <w:rsid w:val="7E915DA1"/>
    <w:rsid w:val="7F3F3AD1"/>
    <w:rsid w:val="7F9B99C1"/>
    <w:rsid w:val="7F9F02DA"/>
    <w:rsid w:val="7FB39EBC"/>
    <w:rsid w:val="7FDB1114"/>
    <w:rsid w:val="7FDEAF66"/>
    <w:rsid w:val="7FDF9289"/>
    <w:rsid w:val="7FEB2EC4"/>
    <w:rsid w:val="7FF7AC71"/>
    <w:rsid w:val="7FF7CC20"/>
    <w:rsid w:val="7FFBE4F4"/>
    <w:rsid w:val="7FFDCF71"/>
    <w:rsid w:val="7FFF506D"/>
    <w:rsid w:val="7FFF9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5C4B0FE"/>
  <w15:docId w15:val="{715C14AB-173D-46E7-B4EE-43D2AD400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21F0"/>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line="240" w:lineRule="auto"/>
    </w:pPr>
    <w:rPr>
      <w:b/>
      <w:bCs/>
      <w:smallCaps/>
      <w:color w:val="44546A" w:themeColor="text2"/>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472C4" w:themeColor="accent1"/>
      <w:sz w:val="28"/>
      <w:szCs w:val="28"/>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TOC1">
    <w:name w:val="toc 1"/>
    <w:basedOn w:val="Normal"/>
    <w:next w:val="Normal"/>
    <w:uiPriority w:val="39"/>
    <w:unhideWhenUsed/>
    <w:pPr>
      <w:tabs>
        <w:tab w:val="right" w:leader="dot" w:pos="9350"/>
      </w:tabs>
      <w:spacing w:after="100" w:line="276" w:lineRule="auto"/>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1F3864" w:themeColor="accent1" w:themeShade="80"/>
    </w:rPr>
  </w:style>
  <w:style w:type="character" w:customStyle="1" w:styleId="TitleChar">
    <w:name w:val="Title Char"/>
    <w:basedOn w:val="DefaultParagraphFont"/>
    <w:link w:val="Title"/>
    <w:uiPriority w:val="10"/>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Pr>
      <w:rFonts w:asciiTheme="majorHAnsi" w:eastAsiaTheme="majorEastAsia" w:hAnsiTheme="majorHAnsi" w:cstheme="majorBidi"/>
      <w:color w:val="4472C4" w:themeColor="accent1"/>
      <w:sz w:val="28"/>
      <w:szCs w:val="28"/>
    </w:rPr>
  </w:style>
  <w:style w:type="paragraph" w:styleId="NoSpacing">
    <w:name w:val="No Spacing"/>
    <w:uiPriority w:val="1"/>
    <w:qFormat/>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120" w:after="120"/>
      <w:ind w:left="720"/>
    </w:pPr>
    <w:rPr>
      <w:color w:val="44546A" w:themeColor="text2"/>
      <w:sz w:val="24"/>
      <w:szCs w:val="24"/>
    </w:rPr>
  </w:style>
  <w:style w:type="character" w:customStyle="1" w:styleId="QuoteChar">
    <w:name w:val="Quote Char"/>
    <w:basedOn w:val="DefaultParagraphFont"/>
    <w:link w:val="Quote"/>
    <w:uiPriority w:val="29"/>
    <w:rPr>
      <w:color w:val="44546A" w:themeColor="text2"/>
      <w:sz w:val="24"/>
      <w:szCs w:val="24"/>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color w:val="44546A" w:themeColor="text2"/>
      <w:spacing w:val="-6"/>
      <w:sz w:val="32"/>
      <w:szCs w:val="32"/>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Pr>
      <w:b/>
      <w:bCs/>
      <w:smallCaps/>
      <w:color w:val="44546A" w:themeColor="text2"/>
      <w:u w:val="single"/>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paragraph" w:customStyle="1" w:styleId="p1">
    <w:name w:val="p1"/>
    <w:rPr>
      <w:rFonts w:ascii="Helvetica Neue" w:eastAsia="Helvetica Neue" w:hAnsi="Helvetica Neue"/>
      <w:sz w:val="26"/>
      <w:szCs w:val="26"/>
      <w:lang w:eastAsia="zh-CN"/>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DF7E39"/>
    <w:rPr>
      <w:color w:val="605E5C"/>
      <w:shd w:val="clear" w:color="auto" w:fill="E1DFDD"/>
    </w:rPr>
  </w:style>
  <w:style w:type="character" w:styleId="SubtleEmphasis">
    <w:name w:val="Subtle Emphasis"/>
    <w:basedOn w:val="DefaultParagraphFont"/>
    <w:uiPriority w:val="19"/>
    <w:qFormat/>
    <w:rsid w:val="004C2F82"/>
    <w:rPr>
      <w:i/>
      <w:iCs/>
      <w:color w:val="595959" w:themeColor="text1" w:themeTint="A6"/>
    </w:rPr>
  </w:style>
  <w:style w:type="character" w:styleId="IntenseEmphasis">
    <w:name w:val="Intense Emphasis"/>
    <w:basedOn w:val="DefaultParagraphFont"/>
    <w:uiPriority w:val="21"/>
    <w:qFormat/>
    <w:rsid w:val="004C2F82"/>
    <w:rPr>
      <w:b/>
      <w:bCs/>
      <w:i/>
      <w:iCs/>
    </w:rPr>
  </w:style>
  <w:style w:type="character" w:styleId="SubtleReference">
    <w:name w:val="Subtle Reference"/>
    <w:basedOn w:val="DefaultParagraphFont"/>
    <w:uiPriority w:val="31"/>
    <w:qFormat/>
    <w:rsid w:val="004C2F8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2F82"/>
    <w:rPr>
      <w:b/>
      <w:bCs/>
      <w:smallCaps/>
      <w:color w:val="44546A" w:themeColor="text2"/>
      <w:u w:val="single"/>
    </w:rPr>
  </w:style>
  <w:style w:type="character" w:styleId="BookTitle">
    <w:name w:val="Book Title"/>
    <w:basedOn w:val="DefaultParagraphFont"/>
    <w:uiPriority w:val="33"/>
    <w:qFormat/>
    <w:rsid w:val="004C2F82"/>
    <w:rPr>
      <w:b/>
      <w:bCs/>
      <w:smallCaps/>
      <w:spacing w:val="10"/>
    </w:rPr>
  </w:style>
  <w:style w:type="paragraph" w:styleId="TOCHeading">
    <w:name w:val="TOC Heading"/>
    <w:basedOn w:val="Heading1"/>
    <w:next w:val="Normal"/>
    <w:uiPriority w:val="39"/>
    <w:unhideWhenUsed/>
    <w:qFormat/>
    <w:rsid w:val="004C2F82"/>
    <w:pPr>
      <w:outlineLvl w:val="9"/>
    </w:pPr>
  </w:style>
  <w:style w:type="paragraph" w:customStyle="1" w:styleId="Default">
    <w:name w:val="Default"/>
    <w:rsid w:val="004C2F82"/>
    <w:pPr>
      <w:autoSpaceDE w:val="0"/>
      <w:autoSpaceDN w:val="0"/>
      <w:adjustRightInd w:val="0"/>
    </w:pPr>
    <w:rPr>
      <w:rFonts w:eastAsiaTheme="minorHAnsi"/>
      <w:color w:val="000000"/>
      <w:sz w:val="24"/>
      <w:szCs w:val="24"/>
    </w:rPr>
  </w:style>
  <w:style w:type="paragraph" w:styleId="Bibliography">
    <w:name w:val="Bibliography"/>
    <w:basedOn w:val="Normal"/>
    <w:next w:val="Normal"/>
    <w:uiPriority w:val="37"/>
    <w:unhideWhenUsed/>
    <w:rsid w:val="004C2F82"/>
    <w:rPr>
      <w:rFonts w:eastAsiaTheme="minorHAnsi"/>
    </w:rPr>
  </w:style>
  <w:style w:type="character" w:styleId="PlaceholderText">
    <w:name w:val="Placeholder Text"/>
    <w:basedOn w:val="DefaultParagraphFont"/>
    <w:uiPriority w:val="99"/>
    <w:semiHidden/>
    <w:rsid w:val="004C2F82"/>
    <w:rPr>
      <w:color w:val="808080"/>
    </w:rPr>
  </w:style>
  <w:style w:type="paragraph" w:styleId="Revision">
    <w:name w:val="Revision"/>
    <w:hidden/>
    <w:uiPriority w:val="99"/>
    <w:semiHidden/>
    <w:rsid w:val="00250C44"/>
    <w:rPr>
      <w:rFonts w:asciiTheme="minorHAnsi" w:eastAsiaTheme="minorEastAsia" w:hAnsiTheme="minorHAnsi" w:cstheme="minorBidi"/>
      <w:sz w:val="22"/>
      <w:szCs w:val="22"/>
    </w:rPr>
  </w:style>
  <w:style w:type="paragraph" w:customStyle="1" w:styleId="ContactInfo">
    <w:name w:val="Contact Info"/>
    <w:basedOn w:val="Normal"/>
    <w:uiPriority w:val="4"/>
    <w:qFormat/>
    <w:rsid w:val="00FD2F9D"/>
    <w:pPr>
      <w:spacing w:before="360" w:after="0" w:line="264" w:lineRule="auto"/>
      <w:contextualSpacing/>
      <w:jc w:val="center"/>
    </w:pPr>
    <w:rPr>
      <w:color w:val="44546A" w:themeColor="text2"/>
      <w:lang w:eastAsia="ja-JP"/>
    </w:rPr>
  </w:style>
  <w:style w:type="paragraph" w:styleId="BalloonText">
    <w:name w:val="Balloon Text"/>
    <w:basedOn w:val="Normal"/>
    <w:link w:val="BalloonTextChar"/>
    <w:uiPriority w:val="99"/>
    <w:semiHidden/>
    <w:unhideWhenUsed/>
    <w:rsid w:val="00AF29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29C5"/>
    <w:rPr>
      <w:rFonts w:ascii="Segoe UI" w:eastAsiaTheme="minorEastAsia"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68501">
      <w:bodyDiv w:val="1"/>
      <w:marLeft w:val="0"/>
      <w:marRight w:val="0"/>
      <w:marTop w:val="0"/>
      <w:marBottom w:val="0"/>
      <w:divBdr>
        <w:top w:val="none" w:sz="0" w:space="0" w:color="auto"/>
        <w:left w:val="none" w:sz="0" w:space="0" w:color="auto"/>
        <w:bottom w:val="none" w:sz="0" w:space="0" w:color="auto"/>
        <w:right w:val="none" w:sz="0" w:space="0" w:color="auto"/>
      </w:divBdr>
      <w:divsChild>
        <w:div w:id="1917284340">
          <w:marLeft w:val="480"/>
          <w:marRight w:val="0"/>
          <w:marTop w:val="0"/>
          <w:marBottom w:val="0"/>
          <w:divBdr>
            <w:top w:val="none" w:sz="0" w:space="0" w:color="auto"/>
            <w:left w:val="none" w:sz="0" w:space="0" w:color="auto"/>
            <w:bottom w:val="none" w:sz="0" w:space="0" w:color="auto"/>
            <w:right w:val="none" w:sz="0" w:space="0" w:color="auto"/>
          </w:divBdr>
          <w:divsChild>
            <w:div w:id="5306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5703">
      <w:bodyDiv w:val="1"/>
      <w:marLeft w:val="0"/>
      <w:marRight w:val="0"/>
      <w:marTop w:val="0"/>
      <w:marBottom w:val="0"/>
      <w:divBdr>
        <w:top w:val="none" w:sz="0" w:space="0" w:color="auto"/>
        <w:left w:val="none" w:sz="0" w:space="0" w:color="auto"/>
        <w:bottom w:val="none" w:sz="0" w:space="0" w:color="auto"/>
        <w:right w:val="none" w:sz="0" w:space="0" w:color="auto"/>
      </w:divBdr>
      <w:divsChild>
        <w:div w:id="313534944">
          <w:marLeft w:val="480"/>
          <w:marRight w:val="0"/>
          <w:marTop w:val="0"/>
          <w:marBottom w:val="0"/>
          <w:divBdr>
            <w:top w:val="none" w:sz="0" w:space="0" w:color="auto"/>
            <w:left w:val="none" w:sz="0" w:space="0" w:color="auto"/>
            <w:bottom w:val="none" w:sz="0" w:space="0" w:color="auto"/>
            <w:right w:val="none" w:sz="0" w:space="0" w:color="auto"/>
          </w:divBdr>
          <w:divsChild>
            <w:div w:id="265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4437">
      <w:bodyDiv w:val="1"/>
      <w:marLeft w:val="0"/>
      <w:marRight w:val="0"/>
      <w:marTop w:val="0"/>
      <w:marBottom w:val="0"/>
      <w:divBdr>
        <w:top w:val="none" w:sz="0" w:space="0" w:color="auto"/>
        <w:left w:val="none" w:sz="0" w:space="0" w:color="auto"/>
        <w:bottom w:val="none" w:sz="0" w:space="0" w:color="auto"/>
        <w:right w:val="none" w:sz="0" w:space="0" w:color="auto"/>
      </w:divBdr>
      <w:divsChild>
        <w:div w:id="530144953">
          <w:marLeft w:val="480"/>
          <w:marRight w:val="0"/>
          <w:marTop w:val="0"/>
          <w:marBottom w:val="0"/>
          <w:divBdr>
            <w:top w:val="none" w:sz="0" w:space="0" w:color="auto"/>
            <w:left w:val="none" w:sz="0" w:space="0" w:color="auto"/>
            <w:bottom w:val="none" w:sz="0" w:space="0" w:color="auto"/>
            <w:right w:val="none" w:sz="0" w:space="0" w:color="auto"/>
          </w:divBdr>
          <w:divsChild>
            <w:div w:id="76391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03040">
      <w:bodyDiv w:val="1"/>
      <w:marLeft w:val="0"/>
      <w:marRight w:val="0"/>
      <w:marTop w:val="0"/>
      <w:marBottom w:val="0"/>
      <w:divBdr>
        <w:top w:val="none" w:sz="0" w:space="0" w:color="auto"/>
        <w:left w:val="none" w:sz="0" w:space="0" w:color="auto"/>
        <w:bottom w:val="none" w:sz="0" w:space="0" w:color="auto"/>
        <w:right w:val="none" w:sz="0" w:space="0" w:color="auto"/>
      </w:divBdr>
      <w:divsChild>
        <w:div w:id="1483891844">
          <w:marLeft w:val="480"/>
          <w:marRight w:val="0"/>
          <w:marTop w:val="0"/>
          <w:marBottom w:val="0"/>
          <w:divBdr>
            <w:top w:val="none" w:sz="0" w:space="0" w:color="auto"/>
            <w:left w:val="none" w:sz="0" w:space="0" w:color="auto"/>
            <w:bottom w:val="none" w:sz="0" w:space="0" w:color="auto"/>
            <w:right w:val="none" w:sz="0" w:space="0" w:color="auto"/>
          </w:divBdr>
          <w:divsChild>
            <w:div w:id="19388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7668">
      <w:bodyDiv w:val="1"/>
      <w:marLeft w:val="0"/>
      <w:marRight w:val="0"/>
      <w:marTop w:val="0"/>
      <w:marBottom w:val="0"/>
      <w:divBdr>
        <w:top w:val="none" w:sz="0" w:space="0" w:color="auto"/>
        <w:left w:val="none" w:sz="0" w:space="0" w:color="auto"/>
        <w:bottom w:val="none" w:sz="0" w:space="0" w:color="auto"/>
        <w:right w:val="none" w:sz="0" w:space="0" w:color="auto"/>
      </w:divBdr>
      <w:divsChild>
        <w:div w:id="474101138">
          <w:marLeft w:val="480"/>
          <w:marRight w:val="0"/>
          <w:marTop w:val="0"/>
          <w:marBottom w:val="0"/>
          <w:divBdr>
            <w:top w:val="none" w:sz="0" w:space="0" w:color="auto"/>
            <w:left w:val="none" w:sz="0" w:space="0" w:color="auto"/>
            <w:bottom w:val="none" w:sz="0" w:space="0" w:color="auto"/>
            <w:right w:val="none" w:sz="0" w:space="0" w:color="auto"/>
          </w:divBdr>
          <w:divsChild>
            <w:div w:id="8804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6169">
      <w:bodyDiv w:val="1"/>
      <w:marLeft w:val="0"/>
      <w:marRight w:val="0"/>
      <w:marTop w:val="0"/>
      <w:marBottom w:val="0"/>
      <w:divBdr>
        <w:top w:val="none" w:sz="0" w:space="0" w:color="auto"/>
        <w:left w:val="none" w:sz="0" w:space="0" w:color="auto"/>
        <w:bottom w:val="none" w:sz="0" w:space="0" w:color="auto"/>
        <w:right w:val="none" w:sz="0" w:space="0" w:color="auto"/>
      </w:divBdr>
      <w:divsChild>
        <w:div w:id="1151024187">
          <w:marLeft w:val="480"/>
          <w:marRight w:val="0"/>
          <w:marTop w:val="0"/>
          <w:marBottom w:val="0"/>
          <w:divBdr>
            <w:top w:val="none" w:sz="0" w:space="0" w:color="auto"/>
            <w:left w:val="none" w:sz="0" w:space="0" w:color="auto"/>
            <w:bottom w:val="none" w:sz="0" w:space="0" w:color="auto"/>
            <w:right w:val="none" w:sz="0" w:space="0" w:color="auto"/>
          </w:divBdr>
          <w:divsChild>
            <w:div w:id="2251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5569">
      <w:bodyDiv w:val="1"/>
      <w:marLeft w:val="0"/>
      <w:marRight w:val="0"/>
      <w:marTop w:val="0"/>
      <w:marBottom w:val="0"/>
      <w:divBdr>
        <w:top w:val="none" w:sz="0" w:space="0" w:color="auto"/>
        <w:left w:val="none" w:sz="0" w:space="0" w:color="auto"/>
        <w:bottom w:val="none" w:sz="0" w:space="0" w:color="auto"/>
        <w:right w:val="none" w:sz="0" w:space="0" w:color="auto"/>
      </w:divBdr>
      <w:divsChild>
        <w:div w:id="1088231224">
          <w:marLeft w:val="480"/>
          <w:marRight w:val="0"/>
          <w:marTop w:val="0"/>
          <w:marBottom w:val="0"/>
          <w:divBdr>
            <w:top w:val="none" w:sz="0" w:space="0" w:color="auto"/>
            <w:left w:val="none" w:sz="0" w:space="0" w:color="auto"/>
            <w:bottom w:val="none" w:sz="0" w:space="0" w:color="auto"/>
            <w:right w:val="none" w:sz="0" w:space="0" w:color="auto"/>
          </w:divBdr>
          <w:divsChild>
            <w:div w:id="110002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109/ICCC47050.2019.9064298" TargetMode="External"/><Relationship Id="rId21" Type="http://schemas.openxmlformats.org/officeDocument/2006/relationships/header" Target="header6.xml"/><Relationship Id="rId42" Type="http://schemas.openxmlformats.org/officeDocument/2006/relationships/image" Target="media/image18.png"/><Relationship Id="rId63" Type="http://schemas.openxmlformats.org/officeDocument/2006/relationships/image" Target="media/image35.png"/><Relationship Id="rId84" Type="http://schemas.openxmlformats.org/officeDocument/2006/relationships/hyperlink" Target="https://towardsdatascience.com/pytorch-vs-tensorflow-spotting-the-difference-25c75777377b" TargetMode="External"/><Relationship Id="rId138" Type="http://schemas.openxmlformats.org/officeDocument/2006/relationships/hyperlink" Target="https://doi.org/10.7287/peerj.preprints.3190v2" TargetMode="External"/><Relationship Id="rId159" Type="http://schemas.openxmlformats.org/officeDocument/2006/relationships/image" Target="media/image44.png"/><Relationship Id="rId170" Type="http://schemas.openxmlformats.org/officeDocument/2006/relationships/image" Target="media/image55.png"/><Relationship Id="rId191" Type="http://schemas.openxmlformats.org/officeDocument/2006/relationships/image" Target="media/image75.png"/><Relationship Id="rId107" Type="http://schemas.openxmlformats.org/officeDocument/2006/relationships/hyperlink" Target="http://arxiv.org/abs/2001.01328" TargetMode="External"/><Relationship Id="rId11" Type="http://schemas.openxmlformats.org/officeDocument/2006/relationships/footer" Target="footer1.xml"/><Relationship Id="rId32" Type="http://schemas.openxmlformats.org/officeDocument/2006/relationships/image" Target="media/image11.png"/><Relationship Id="rId53" Type="http://schemas.openxmlformats.org/officeDocument/2006/relationships/image" Target="media/image27.png"/><Relationship Id="rId74" Type="http://schemas.openxmlformats.org/officeDocument/2006/relationships/hyperlink" Target="https://doi.org/10.1609/aaai.v36i6.20547" TargetMode="External"/><Relationship Id="rId128" Type="http://schemas.openxmlformats.org/officeDocument/2006/relationships/hyperlink" Target="https://doi.org/10.1109/ICCITECHN.2018.8631923" TargetMode="External"/><Relationship Id="rId149" Type="http://schemas.openxmlformats.org/officeDocument/2006/relationships/image" Target="media/image36.png"/><Relationship Id="rId5" Type="http://schemas.openxmlformats.org/officeDocument/2006/relationships/settings" Target="settings.xml"/><Relationship Id="rId95" Type="http://schemas.openxmlformats.org/officeDocument/2006/relationships/hyperlink" Target="https://otexts.com/fpp3/" TargetMode="External"/><Relationship Id="rId160" Type="http://schemas.openxmlformats.org/officeDocument/2006/relationships/image" Target="media/image45.png"/><Relationship Id="rId181" Type="http://schemas.openxmlformats.org/officeDocument/2006/relationships/image" Target="media/image66.png"/><Relationship Id="rId22" Type="http://schemas.openxmlformats.org/officeDocument/2006/relationships/footer" Target="footer4.xml"/><Relationship Id="rId43" Type="http://schemas.openxmlformats.org/officeDocument/2006/relationships/image" Target="media/image19.png"/><Relationship Id="rId64" Type="http://schemas.openxmlformats.org/officeDocument/2006/relationships/header" Target="header16.xml"/><Relationship Id="rId118" Type="http://schemas.openxmlformats.org/officeDocument/2006/relationships/hyperlink" Target="https://doi.org/10.1109/CCCS.2018.8586824" TargetMode="External"/><Relationship Id="rId139" Type="http://schemas.openxmlformats.org/officeDocument/2006/relationships/hyperlink" Target="http://arxiv.org/abs/1905.09883" TargetMode="External"/><Relationship Id="rId85" Type="http://schemas.openxmlformats.org/officeDocument/2006/relationships/hyperlink" Target="https://www.youtube.com/watch?v=6iEjF08xgBg" TargetMode="External"/><Relationship Id="rId150" Type="http://schemas.openxmlformats.org/officeDocument/2006/relationships/header" Target="header22.xml"/><Relationship Id="rId171" Type="http://schemas.openxmlformats.org/officeDocument/2006/relationships/image" Target="media/image56.png"/><Relationship Id="rId192" Type="http://schemas.openxmlformats.org/officeDocument/2006/relationships/image" Target="media/image76.png"/><Relationship Id="rId12" Type="http://schemas.openxmlformats.org/officeDocument/2006/relationships/image" Target="media/image2.png"/><Relationship Id="rId33" Type="http://schemas.openxmlformats.org/officeDocument/2006/relationships/image" Target="media/image12.png"/><Relationship Id="rId108" Type="http://schemas.openxmlformats.org/officeDocument/2006/relationships/hyperlink" Target="https://doi.org/10.1098/rsta.2020.0209" TargetMode="External"/><Relationship Id="rId129" Type="http://schemas.openxmlformats.org/officeDocument/2006/relationships/hyperlink" Target="https://doi.org/10.48550/ARXIV.1907.03907" TargetMode="External"/><Relationship Id="rId54" Type="http://schemas.openxmlformats.org/officeDocument/2006/relationships/image" Target="media/image28.png"/><Relationship Id="rId75" Type="http://schemas.openxmlformats.org/officeDocument/2006/relationships/hyperlink" Target="https://doi.org/10.5958/0976-4666.2014.00009.6" TargetMode="External"/><Relationship Id="rId96" Type="http://schemas.openxmlformats.org/officeDocument/2006/relationships/hyperlink" Target="https://www.ibm.com/cloud/blog/python-vs-r" TargetMode="External"/><Relationship Id="rId140" Type="http://schemas.openxmlformats.org/officeDocument/2006/relationships/hyperlink" Target="https://doi.org/10.3390/en11051255" TargetMode="External"/><Relationship Id="rId161" Type="http://schemas.openxmlformats.org/officeDocument/2006/relationships/image" Target="media/image46.png"/><Relationship Id="rId182" Type="http://schemas.openxmlformats.org/officeDocument/2006/relationships/image" Target="media/image67.png"/><Relationship Id="rId6" Type="http://schemas.openxmlformats.org/officeDocument/2006/relationships/webSettings" Target="webSettings.xml"/><Relationship Id="rId23" Type="http://schemas.openxmlformats.org/officeDocument/2006/relationships/image" Target="media/image5.jpeg"/><Relationship Id="rId119" Type="http://schemas.openxmlformats.org/officeDocument/2006/relationships/hyperlink" Target="https://radixweb.com/blog/angular-vs-react-vs-vue" TargetMode="External"/><Relationship Id="rId44" Type="http://schemas.openxmlformats.org/officeDocument/2006/relationships/image" Target="media/image20.png"/><Relationship Id="rId65" Type="http://schemas.openxmlformats.org/officeDocument/2006/relationships/header" Target="header17.xml"/><Relationship Id="rId86" Type="http://schemas.openxmlformats.org/officeDocument/2006/relationships/hyperlink" Target="https://doi.org/10.2307/1912773" TargetMode="External"/><Relationship Id="rId130" Type="http://schemas.openxmlformats.org/officeDocument/2006/relationships/hyperlink" Target="https://bitcoin.org/bitcoin.pdf" TargetMode="External"/><Relationship Id="rId151" Type="http://schemas.openxmlformats.org/officeDocument/2006/relationships/header" Target="header23.xml"/><Relationship Id="rId172" Type="http://schemas.openxmlformats.org/officeDocument/2006/relationships/image" Target="media/image57.png"/><Relationship Id="rId193" Type="http://schemas.openxmlformats.org/officeDocument/2006/relationships/image" Target="media/image77.png"/><Relationship Id="rId13" Type="http://schemas.openxmlformats.org/officeDocument/2006/relationships/header" Target="header2.xml"/><Relationship Id="rId109" Type="http://schemas.openxmlformats.org/officeDocument/2006/relationships/hyperlink" Target="https://doi.org/10.48550/ARXIV.1912.09363" TargetMode="External"/><Relationship Id="rId34" Type="http://schemas.openxmlformats.org/officeDocument/2006/relationships/image" Target="media/image13.png"/><Relationship Id="rId55" Type="http://schemas.openxmlformats.org/officeDocument/2006/relationships/image" Target="media/image29.png"/><Relationship Id="rId76" Type="http://schemas.openxmlformats.org/officeDocument/2006/relationships/hyperlink" Target="https://www.bi4all.pt/en/news/en-blog/supervised-machine-learning-in-time-series-forecasting/" TargetMode="External"/><Relationship Id="rId97" Type="http://schemas.openxmlformats.org/officeDocument/2006/relationships/hyperlink" Target="https://www.interviewbit.com/blog/flask-vs-django/" TargetMode="External"/><Relationship Id="rId120" Type="http://schemas.openxmlformats.org/officeDocument/2006/relationships/hyperlink" Target="https://doi.org/10.48550/ARXIV.1905.11065" TargetMode="External"/><Relationship Id="rId141" Type="http://schemas.openxmlformats.org/officeDocument/2006/relationships/hyperlink" Target="https://doi.org/10.3390/e21060589" TargetMode="External"/><Relationship Id="rId7" Type="http://schemas.openxmlformats.org/officeDocument/2006/relationships/footnotes" Target="footnotes.xml"/><Relationship Id="rId71" Type="http://schemas.openxmlformats.org/officeDocument/2006/relationships/hyperlink" Target="https://scholar.smu.edu/datasciencereview/vol1/iss3/1" TargetMode="External"/><Relationship Id="rId92" Type="http://schemas.openxmlformats.org/officeDocument/2006/relationships/hyperlink" Target="https://doi.org/10.48550/arXiv.2006.04439" TargetMode="External"/><Relationship Id="rId162" Type="http://schemas.openxmlformats.org/officeDocument/2006/relationships/image" Target="media/image47.png"/><Relationship Id="rId183"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eader" Target="header7.xml"/><Relationship Id="rId40" Type="http://schemas.openxmlformats.org/officeDocument/2006/relationships/header" Target="header11.xml"/><Relationship Id="rId45" Type="http://schemas.openxmlformats.org/officeDocument/2006/relationships/header" Target="header12.xml"/><Relationship Id="rId66" Type="http://schemas.openxmlformats.org/officeDocument/2006/relationships/header" Target="header18.xml"/><Relationship Id="rId87" Type="http://schemas.openxmlformats.org/officeDocument/2006/relationships/hyperlink" Target="https://doi.org/10.1016/j.ejor.2017.11.054" TargetMode="External"/><Relationship Id="rId110" Type="http://schemas.openxmlformats.org/officeDocument/2006/relationships/hyperlink" Target="https://doi.org/10.1002/itl2.157" TargetMode="External"/><Relationship Id="rId115" Type="http://schemas.openxmlformats.org/officeDocument/2006/relationships/hyperlink" Target="https://doi.org/10.1007/s00521-020-05129-6" TargetMode="External"/><Relationship Id="rId131" Type="http://schemas.openxmlformats.org/officeDocument/2006/relationships/hyperlink" Target="https://doi.org/10.1016/j.neucom.2018.09.082" TargetMode="External"/><Relationship Id="rId136" Type="http://schemas.openxmlformats.org/officeDocument/2006/relationships/hyperlink" Target="https://doi.org/10.1109/ICMLA.2018.00227" TargetMode="External"/><Relationship Id="rId157" Type="http://schemas.openxmlformats.org/officeDocument/2006/relationships/image" Target="media/image42.png"/><Relationship Id="rId178" Type="http://schemas.openxmlformats.org/officeDocument/2006/relationships/image" Target="media/image63.png"/><Relationship Id="rId61" Type="http://schemas.openxmlformats.org/officeDocument/2006/relationships/image" Target="media/image33.png"/><Relationship Id="rId82" Type="http://schemas.openxmlformats.org/officeDocument/2006/relationships/hyperlink" Target="https://doi.org/10.48550/ARXIV.1406.1078" TargetMode="External"/><Relationship Id="rId152" Type="http://schemas.openxmlformats.org/officeDocument/2006/relationships/image" Target="media/image37.png"/><Relationship Id="rId173" Type="http://schemas.openxmlformats.org/officeDocument/2006/relationships/image" Target="media/image58.png"/><Relationship Id="rId194" Type="http://schemas.openxmlformats.org/officeDocument/2006/relationships/image" Target="media/image78.png"/><Relationship Id="rId199"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header" Target="header14.xml"/><Relationship Id="rId77" Type="http://schemas.openxmlformats.org/officeDocument/2006/relationships/hyperlink" Target="https://dev.to/hb/react-vs-vue-vs-angular-vs-svelte-1fdm" TargetMode="External"/><Relationship Id="rId100" Type="http://schemas.openxmlformats.org/officeDocument/2006/relationships/hyperlink" Target="https://doi.org/10.3390/en12050931" TargetMode="External"/><Relationship Id="rId105" Type="http://schemas.openxmlformats.org/officeDocument/2006/relationships/hyperlink" Target="https://doi.org/10.1109/ACCESS.2020.3030226" TargetMode="External"/><Relationship Id="rId126" Type="http://schemas.openxmlformats.org/officeDocument/2006/relationships/hyperlink" Target="https://doi.org/10.1109/MACS48846.2019.9024772" TargetMode="External"/><Relationship Id="rId147" Type="http://schemas.openxmlformats.org/officeDocument/2006/relationships/hyperlink" Target="https://doi.org/10.1109/UBMK.2018.8566476" TargetMode="External"/><Relationship Id="rId168"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hyperlink" Target="https://news.mit.edu/2021/machine-learning-adapts-0128" TargetMode="External"/><Relationship Id="rId93" Type="http://schemas.openxmlformats.org/officeDocument/2006/relationships/hyperlink" Target="https://www.youtube.com/watch?v=IlliqYiRhMU&amp;t=350s" TargetMode="External"/><Relationship Id="rId98" Type="http://schemas.openxmlformats.org/officeDocument/2006/relationships/hyperlink" Target="https://doi.org/10.35377/saucis.03.03.774276" TargetMode="External"/><Relationship Id="rId121" Type="http://schemas.openxmlformats.org/officeDocument/2006/relationships/hyperlink" Target="https://doi.org/10.1016/j.eswa.2019.06.014" TargetMode="External"/><Relationship Id="rId142" Type="http://schemas.openxmlformats.org/officeDocument/2006/relationships/hyperlink" Target="https://doi.org/10.1002/met.1491" TargetMode="External"/><Relationship Id="rId163" Type="http://schemas.openxmlformats.org/officeDocument/2006/relationships/image" Target="media/image48.png"/><Relationship Id="rId184" Type="http://schemas.openxmlformats.org/officeDocument/2006/relationships/image" Target="media/image69.png"/><Relationship Id="rId189" Type="http://schemas.openxmlformats.org/officeDocument/2006/relationships/image" Target="media/image73.png"/><Relationship Id="rId3" Type="http://schemas.openxmlformats.org/officeDocument/2006/relationships/numbering" Target="numbering.xml"/><Relationship Id="rId25" Type="http://schemas.openxmlformats.org/officeDocument/2006/relationships/header" Target="header8.xml"/><Relationship Id="rId46" Type="http://schemas.openxmlformats.org/officeDocument/2006/relationships/header" Target="header13.xml"/><Relationship Id="rId67" Type="http://schemas.openxmlformats.org/officeDocument/2006/relationships/header" Target="header19.xml"/><Relationship Id="rId116" Type="http://schemas.openxmlformats.org/officeDocument/2006/relationships/hyperlink" Target="http://arxiv.org/abs/1905.10437" TargetMode="External"/><Relationship Id="rId137" Type="http://schemas.openxmlformats.org/officeDocument/2006/relationships/hyperlink" Target="https://doi.org/10.1016/j.ijforecast.2019.03.017" TargetMode="External"/><Relationship Id="rId158" Type="http://schemas.openxmlformats.org/officeDocument/2006/relationships/image" Target="media/image43.png"/><Relationship Id="rId20" Type="http://schemas.openxmlformats.org/officeDocument/2006/relationships/header" Target="header5.xml"/><Relationship Id="rId41" Type="http://schemas.openxmlformats.org/officeDocument/2006/relationships/image" Target="media/image17.png"/><Relationship Id="rId62" Type="http://schemas.openxmlformats.org/officeDocument/2006/relationships/image" Target="media/image34.png"/><Relationship Id="rId83" Type="http://schemas.openxmlformats.org/officeDocument/2006/relationships/hyperlink" Target="https://doi.org/10.1186/s40854-022-00352-7" TargetMode="External"/><Relationship Id="rId88" Type="http://schemas.openxmlformats.org/officeDocument/2006/relationships/hyperlink" Target="https://doi.org/10.3390/a15070230" TargetMode="External"/><Relationship Id="rId111" Type="http://schemas.openxmlformats.org/officeDocument/2006/relationships/hyperlink" Target="https://doi.org/10.1371/journal.pone.0194889" TargetMode="External"/><Relationship Id="rId132" Type="http://schemas.openxmlformats.org/officeDocument/2006/relationships/hyperlink" Target="https://doi.org/10.1016/j.frl.2021.102049" TargetMode="External"/><Relationship Id="rId153" Type="http://schemas.openxmlformats.org/officeDocument/2006/relationships/image" Target="media/image38.png"/><Relationship Id="rId174" Type="http://schemas.openxmlformats.org/officeDocument/2006/relationships/image" Target="media/image59.png"/><Relationship Id="rId179" Type="http://schemas.openxmlformats.org/officeDocument/2006/relationships/image" Target="media/image64.png"/><Relationship Id="rId195" Type="http://schemas.openxmlformats.org/officeDocument/2006/relationships/image" Target="media/image79.png"/><Relationship Id="rId190" Type="http://schemas.openxmlformats.org/officeDocument/2006/relationships/image" Target="media/image74.png"/><Relationship Id="rId15" Type="http://schemas.openxmlformats.org/officeDocument/2006/relationships/header" Target="header3.xml"/><Relationship Id="rId36" Type="http://schemas.openxmlformats.org/officeDocument/2006/relationships/image" Target="media/image15.png"/><Relationship Id="rId57" Type="http://schemas.openxmlformats.org/officeDocument/2006/relationships/header" Target="header15.xml"/><Relationship Id="rId106" Type="http://schemas.openxmlformats.org/officeDocument/2006/relationships/hyperlink" Target="https://doi.org/10.48550/ARXIV.1907.00235" TargetMode="External"/><Relationship Id="rId127" Type="http://schemas.openxmlformats.org/officeDocument/2006/relationships/hyperlink" Target="https://doi.org/10.3115/v1/S14-2009" TargetMode="External"/><Relationship Id="rId10" Type="http://schemas.openxmlformats.org/officeDocument/2006/relationships/header" Target="header1.xml"/><Relationship Id="rId31" Type="http://schemas.openxmlformats.org/officeDocument/2006/relationships/image" Target="media/image10.png"/><Relationship Id="rId52" Type="http://schemas.openxmlformats.org/officeDocument/2006/relationships/image" Target="media/image26.png"/><Relationship Id="rId73" Type="http://schemas.openxmlformats.org/officeDocument/2006/relationships/hyperlink" Target="https://doi.org/10.1016/j.eswa.2020.113250" TargetMode="External"/><Relationship Id="rId78" Type="http://schemas.openxmlformats.org/officeDocument/2006/relationships/hyperlink" Target="https://time.com/nextadvisor/investing/cryptocurrency/what-are-cryptocurrency-exchanges" TargetMode="External"/><Relationship Id="rId94" Type="http://schemas.openxmlformats.org/officeDocument/2006/relationships/hyperlink" Target="https://doi.org/10.1162/neco.1997.9.8.1735" TargetMode="External"/><Relationship Id="rId99" Type="http://schemas.openxmlformats.org/officeDocument/2006/relationships/hyperlink" Target="https://doi.org/10.1080/01495933.2020.1718983" TargetMode="External"/><Relationship Id="rId101" Type="http://schemas.openxmlformats.org/officeDocument/2006/relationships/hyperlink" Target="https://doi.org/10.1371/journal.pone.0161197" TargetMode="External"/><Relationship Id="rId122" Type="http://schemas.openxmlformats.org/officeDocument/2006/relationships/hyperlink" Target="https://towardsdatascience.com/is-liquid-ml-the-answer-to-autonomous-driving-bf2e899a9065" TargetMode="External"/><Relationship Id="rId143" Type="http://schemas.openxmlformats.org/officeDocument/2006/relationships/hyperlink" Target="https://doi.org/10.1016/j.ijpe.2019.02.002" TargetMode="External"/><Relationship Id="rId148" Type="http://schemas.openxmlformats.org/officeDocument/2006/relationships/hyperlink" Target="https://doi.org/10.1371/journal.pone.0262009" TargetMode="External"/><Relationship Id="rId164" Type="http://schemas.openxmlformats.org/officeDocument/2006/relationships/image" Target="media/image49.png"/><Relationship Id="rId169" Type="http://schemas.openxmlformats.org/officeDocument/2006/relationships/image" Target="media/image54.png"/><Relationship Id="rId185" Type="http://schemas.openxmlformats.org/officeDocument/2006/relationships/image" Target="media/image70.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65.png"/><Relationship Id="rId26" Type="http://schemas.openxmlformats.org/officeDocument/2006/relationships/footer" Target="footer5.xml"/><Relationship Id="rId47" Type="http://schemas.openxmlformats.org/officeDocument/2006/relationships/image" Target="media/image21.png"/><Relationship Id="rId68" Type="http://schemas.openxmlformats.org/officeDocument/2006/relationships/hyperlink" Target="https://github.com/nazhimkalam/gensum/tree/main/Code" TargetMode="External"/><Relationship Id="rId89" Type="http://schemas.openxmlformats.org/officeDocument/2006/relationships/hyperlink" Target="https://www.fortunebusinessinsights.com/industry-reports/cryptocurrency-market-100149" TargetMode="External"/><Relationship Id="rId112" Type="http://schemas.openxmlformats.org/officeDocument/2006/relationships/hyperlink" Target="https://doi.org/10.1016/j.ijforecast.2018.06.001" TargetMode="External"/><Relationship Id="rId133" Type="http://schemas.openxmlformats.org/officeDocument/2006/relationships/hyperlink" Target="https://doi.org/10.1109/IJCNN48605.2020.9206704" TargetMode="External"/><Relationship Id="rId154" Type="http://schemas.openxmlformats.org/officeDocument/2006/relationships/image" Target="media/image39.png"/><Relationship Id="rId175" Type="http://schemas.openxmlformats.org/officeDocument/2006/relationships/image" Target="media/image60.png"/><Relationship Id="rId196" Type="http://schemas.openxmlformats.org/officeDocument/2006/relationships/image" Target="media/image80.png"/><Relationship Id="rId16" Type="http://schemas.openxmlformats.org/officeDocument/2006/relationships/header" Target="header4.xml"/><Relationship Id="rId37" Type="http://schemas.openxmlformats.org/officeDocument/2006/relationships/image" Target="media/image16.png"/><Relationship Id="rId58" Type="http://schemas.openxmlformats.org/officeDocument/2006/relationships/image" Target="media/image30.png"/><Relationship Id="rId79" Type="http://schemas.openxmlformats.org/officeDocument/2006/relationships/hyperlink" Target="https://doi.org/10.3390/en11071636" TargetMode="External"/><Relationship Id="rId102" Type="http://schemas.openxmlformats.org/officeDocument/2006/relationships/hyperlink" Target="https://doi.org/10.1109/EI2.2017.8245330" TargetMode="External"/><Relationship Id="rId123" Type="http://schemas.openxmlformats.org/officeDocument/2006/relationships/hyperlink" Target="https://doi.org/10.1080/00207543.2019.1650976" TargetMode="External"/><Relationship Id="rId144" Type="http://schemas.openxmlformats.org/officeDocument/2006/relationships/hyperlink" Target="https://doi.org/10.3390/en11082163" TargetMode="External"/><Relationship Id="rId90" Type="http://schemas.openxmlformats.org/officeDocument/2006/relationships/hyperlink" Target="https://doi.org/10.1016/S0893-6080(05)80125-X" TargetMode="External"/><Relationship Id="rId165" Type="http://schemas.openxmlformats.org/officeDocument/2006/relationships/image" Target="media/image50.png"/><Relationship Id="rId186" Type="http://schemas.openxmlformats.org/officeDocument/2006/relationships/image" Target="media/image71.png"/><Relationship Id="rId27" Type="http://schemas.openxmlformats.org/officeDocument/2006/relationships/image" Target="media/image6.png"/><Relationship Id="rId48" Type="http://schemas.openxmlformats.org/officeDocument/2006/relationships/image" Target="media/image22.png"/><Relationship Id="rId69" Type="http://schemas.openxmlformats.org/officeDocument/2006/relationships/header" Target="header20.xml"/><Relationship Id="rId113" Type="http://schemas.openxmlformats.org/officeDocument/2006/relationships/hyperlink" Target="https://doi.org/10.1016/B978-0-12-804526-8.00001-0" TargetMode="External"/><Relationship Id="rId134" Type="http://schemas.openxmlformats.org/officeDocument/2006/relationships/hyperlink" Target="https://doi.org/10.1016/j.econlet.2018.11.007" TargetMode="External"/><Relationship Id="rId80" Type="http://schemas.openxmlformats.org/officeDocument/2006/relationships/hyperlink" Target="https://doi.org/10.1108/JOSM-12-2018-0398" TargetMode="External"/><Relationship Id="rId155" Type="http://schemas.openxmlformats.org/officeDocument/2006/relationships/image" Target="media/image40.png"/><Relationship Id="rId176" Type="http://schemas.openxmlformats.org/officeDocument/2006/relationships/image" Target="media/image61.png"/><Relationship Id="rId197" Type="http://schemas.openxmlformats.org/officeDocument/2006/relationships/fontTable" Target="fontTable.xml"/><Relationship Id="rId17" Type="http://schemas.openxmlformats.org/officeDocument/2006/relationships/footer" Target="footer3.xml"/><Relationship Id="rId38" Type="http://schemas.openxmlformats.org/officeDocument/2006/relationships/header" Target="header9.xml"/><Relationship Id="rId59" Type="http://schemas.openxmlformats.org/officeDocument/2006/relationships/image" Target="media/image31.png"/><Relationship Id="rId103" Type="http://schemas.openxmlformats.org/officeDocument/2006/relationships/hyperlink" Target="https://builtin.com/data-science/pytorch-vs-tensorflow" TargetMode="External"/><Relationship Id="rId124" Type="http://schemas.openxmlformats.org/officeDocument/2006/relationships/hyperlink" Target="https://doi.org/10.1109/ACCESS.2018.2874539" TargetMode="External"/><Relationship Id="rId70" Type="http://schemas.openxmlformats.org/officeDocument/2006/relationships/header" Target="header21.xml"/><Relationship Id="rId91" Type="http://schemas.openxmlformats.org/officeDocument/2006/relationships/hyperlink" Target="https://blogs.sas.com/content/forecasting/2014/04/30/a-naive-forecast-is-not-necessarily-bad/" TargetMode="External"/><Relationship Id="rId145" Type="http://schemas.openxmlformats.org/officeDocument/2006/relationships/hyperlink" Target="https://doi.org/10.1007/978-981-13-6462-4_16" TargetMode="External"/><Relationship Id="rId166" Type="http://schemas.openxmlformats.org/officeDocument/2006/relationships/image" Target="media/image51.png"/><Relationship Id="rId187" Type="http://schemas.openxmlformats.org/officeDocument/2006/relationships/image" Target="media/image72.png"/><Relationship Id="rId1" Type="http://schemas.openxmlformats.org/officeDocument/2006/relationships/customXml" Target="../customXml/item1.xml"/><Relationship Id="rId28" Type="http://schemas.openxmlformats.org/officeDocument/2006/relationships/image" Target="media/image7.png"/><Relationship Id="rId49" Type="http://schemas.openxmlformats.org/officeDocument/2006/relationships/image" Target="media/image23.png"/><Relationship Id="rId114" Type="http://schemas.openxmlformats.org/officeDocument/2006/relationships/hyperlink" Target="https://doi.org/10.48550/ARXIV.1710.04110" TargetMode="External"/><Relationship Id="rId60" Type="http://schemas.openxmlformats.org/officeDocument/2006/relationships/image" Target="media/image32.png"/><Relationship Id="rId81" Type="http://schemas.openxmlformats.org/officeDocument/2006/relationships/hyperlink" Target="https://doi.org/10.48550/arXiv.1806.07366" TargetMode="External"/><Relationship Id="rId135" Type="http://schemas.openxmlformats.org/officeDocument/2006/relationships/hyperlink" Target="https://medium.com/@soumyachess1496/cross-validation-in-time-series-566ae4981ce4" TargetMode="External"/><Relationship Id="rId156" Type="http://schemas.openxmlformats.org/officeDocument/2006/relationships/image" Target="media/image41.png"/><Relationship Id="rId177" Type="http://schemas.openxmlformats.org/officeDocument/2006/relationships/image" Target="media/image62.png"/><Relationship Id="rId198" Type="http://schemas.microsoft.com/office/2011/relationships/people" Target="people.xml"/><Relationship Id="rId18" Type="http://schemas.openxmlformats.org/officeDocument/2006/relationships/image" Target="media/image3.png"/><Relationship Id="rId39" Type="http://schemas.openxmlformats.org/officeDocument/2006/relationships/header" Target="header10.xml"/><Relationship Id="rId50" Type="http://schemas.openxmlformats.org/officeDocument/2006/relationships/image" Target="media/image24.png"/><Relationship Id="rId104" Type="http://schemas.openxmlformats.org/officeDocument/2006/relationships/hyperlink" Target="https://doi.org/10.1142/S0129065721300011" TargetMode="External"/><Relationship Id="rId125" Type="http://schemas.openxmlformats.org/officeDocument/2006/relationships/hyperlink" Target="https://doi.org/10.15408/etk.v20i1.16911" TargetMode="External"/><Relationship Id="rId146" Type="http://schemas.openxmlformats.org/officeDocument/2006/relationships/hyperlink" Target="https://doi.org/10.18653/v1/2020.emnlp-demos.6" TargetMode="External"/><Relationship Id="rId167" Type="http://schemas.openxmlformats.org/officeDocument/2006/relationships/image" Target="media/image52.png"/><Relationship Id="rId188" Type="http://schemas.openxmlformats.org/officeDocument/2006/relationships/hyperlink" Target="https://drive.google.com/file/d/1GwNYLEG649gszfBqYi9VXud5MPE70aPZ/view?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B5131FA-678C-49B6-9347-8EE281AD89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12249</TotalTime>
  <Pages>184</Pages>
  <Words>56092</Words>
  <Characters>319728</Characters>
  <Application>Microsoft Office Word</Application>
  <DocSecurity>0</DocSecurity>
  <Lines>2664</Lines>
  <Paragraphs>750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Ammar .</dc:creator>
  <cp:lastModifiedBy>Nazhim kalam</cp:lastModifiedBy>
  <cp:revision>7053</cp:revision>
  <cp:lastPrinted>2023-04-12T03:44:00Z</cp:lastPrinted>
  <dcterms:created xsi:type="dcterms:W3CDTF">2022-09-26T06:16:00Z</dcterms:created>
  <dcterms:modified xsi:type="dcterms:W3CDTF">2023-04-21T12:06:00Z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1033-4.9.0.7859</vt:lpwstr>
  </property>
</Properties>
</file>