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RoBERTa</w:t>
            </w:r>
            <w:proofErr w:type="spellEnd"/>
            <w:r w:rsidRPr="00B24916">
              <w:rPr>
                <w:rFonts w:ascii="Times New Roman" w:hAnsi="Times New Roman" w:cs="Times New Roman"/>
                <w:sz w:val="24"/>
                <w:szCs w:val="24"/>
              </w:rPr>
              <w:t xml:space="preserve">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5B56B4">
        <w:rPr>
          <w:rFonts w:ascii="Times New Roman" w:hAnsi="Times New Roman" w:cs="Times New Roman"/>
          <w:b/>
          <w:bCs/>
          <w:color w:val="auto"/>
          <w:sz w:val="32"/>
          <w:szCs w:val="32"/>
          <w:highlight w:val="yellow"/>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A71603">
        <w:rPr>
          <w:rFonts w:ascii="Times New Roman" w:hAnsi="Times New Roman" w:cs="Times New Roman"/>
          <w:b/>
          <w:bCs/>
          <w:color w:val="auto"/>
          <w:sz w:val="32"/>
          <w:szCs w:val="32"/>
          <w:highlight w:val="yellow"/>
        </w:rPr>
        <w:lastRenderedPageBreak/>
        <w:t xml:space="preserve">CHAPTER </w:t>
      </w:r>
      <w:r w:rsidR="00FC59E0" w:rsidRPr="00A71603">
        <w:rPr>
          <w:rFonts w:ascii="Times New Roman" w:hAnsi="Times New Roman" w:cs="Times New Roman"/>
          <w:b/>
          <w:bCs/>
          <w:color w:val="auto"/>
          <w:sz w:val="32"/>
          <w:szCs w:val="32"/>
          <w:highlight w:val="yellow"/>
        </w:rPr>
        <w:t>08</w:t>
      </w:r>
      <w:r w:rsidRPr="00A71603">
        <w:rPr>
          <w:rFonts w:ascii="Times New Roman" w:hAnsi="Times New Roman" w:cs="Times New Roman"/>
          <w:b/>
          <w:bCs/>
          <w:color w:val="auto"/>
          <w:sz w:val="32"/>
          <w:szCs w:val="32"/>
          <w:highlight w:val="yellow"/>
        </w:rPr>
        <w:t xml:space="preserve">. </w:t>
      </w:r>
      <w:r w:rsidR="003974CF" w:rsidRPr="00A71603">
        <w:rPr>
          <w:rFonts w:ascii="Times New Roman" w:hAnsi="Times New Roman" w:cs="Times New Roman"/>
          <w:b/>
          <w:bCs/>
          <w:color w:val="auto"/>
          <w:sz w:val="32"/>
          <w:szCs w:val="32"/>
          <w:highlight w:val="yellow"/>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 xml:space="preserve">epochs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 xml:space="preserve">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proofErr w:type="spellStart"/>
            <w:r w:rsidRPr="00024E32">
              <w:rPr>
                <w:rFonts w:ascii="Times New Roman" w:hAnsi="Times New Roman" w:cs="Times New Roman"/>
                <w:b/>
                <w:sz w:val="24"/>
                <w:szCs w:val="24"/>
              </w:rPr>
              <w:t>RougeL</w:t>
            </w:r>
            <w:proofErr w:type="spellEnd"/>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proofErr w:type="spellStart"/>
            <w:r w:rsidRPr="00024E32">
              <w:rPr>
                <w:rFonts w:ascii="Times New Roman" w:hAnsi="Times New Roman" w:cs="Times New Roman"/>
                <w:b/>
                <w:sz w:val="24"/>
                <w:szCs w:val="24"/>
              </w:rPr>
              <w:t>RougeLSum</w:t>
            </w:r>
            <w:proofErr w:type="spellEnd"/>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proofErr w:type="spellStart"/>
            <w:r w:rsidRPr="00024E32">
              <w:rPr>
                <w:rFonts w:ascii="Times New Roman" w:hAnsi="Times New Roman" w:cs="Times New Roman"/>
                <w:b/>
                <w:sz w:val="24"/>
                <w:szCs w:val="24"/>
              </w:rPr>
              <w:t>RougeL</w:t>
            </w:r>
            <w:proofErr w:type="spellEnd"/>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proofErr w:type="spellStart"/>
            <w:r>
              <w:rPr>
                <w:rFonts w:ascii="Times New Roman" w:hAnsi="Times New Roman" w:cs="Times New Roman"/>
                <w:sz w:val="24"/>
                <w:szCs w:val="24"/>
              </w:rPr>
              <w:t>RoBERTa</w:t>
            </w:r>
            <w:proofErr w:type="spellEnd"/>
            <w:r>
              <w:rPr>
                <w:rFonts w:ascii="Times New Roman" w:hAnsi="Times New Roman" w:cs="Times New Roman"/>
                <w:sz w:val="24"/>
                <w:szCs w:val="24"/>
              </w:rPr>
              <w:t xml:space="preserve">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5F171165" w:rsidR="00FA08AA" w:rsidRPr="00B551BF"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0211E7FF" w14:textId="735B706F" w:rsidR="00A71603"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63325B20" w14:textId="718AAFF4" w:rsidR="00AB0E30" w:rsidRPr="00B551BF" w:rsidRDefault="00AB0E30"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0E30">
        <w:rPr>
          <w:rFonts w:ascii="Times New Roman" w:hAnsi="Times New Roman" w:cs="Times New Roman"/>
          <w:sz w:val="24"/>
          <w:szCs w:val="24"/>
          <w:highlight w:val="yellow"/>
        </w:rPr>
        <w:t>remember to add the content to appendix</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70FFDD34" w14:textId="708D0D23" w:rsidR="00AB0E30" w:rsidRDefault="00AB0E30" w:rsidP="00A71603">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highlight w:val="yellow"/>
        </w:rPr>
        <w:t>// table comes here</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443"/>
        <w:gridCol w:w="1522"/>
        <w:gridCol w:w="2734"/>
        <w:gridCol w:w="2666"/>
        <w:gridCol w:w="985"/>
      </w:tblGrid>
      <w:tr w:rsidR="00AB0E30" w14:paraId="79F1B813" w14:textId="77777777" w:rsidTr="00DA58FF">
        <w:tc>
          <w:tcPr>
            <w:tcW w:w="1443"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522"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734"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666"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85"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DA58FF">
        <w:tc>
          <w:tcPr>
            <w:tcW w:w="1443" w:type="dxa"/>
          </w:tcPr>
          <w:p w14:paraId="492FB85F"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Data fetcher</w:t>
            </w:r>
          </w:p>
        </w:tc>
        <w:tc>
          <w:tcPr>
            <w:tcW w:w="1522" w:type="dxa"/>
          </w:tcPr>
          <w:p w14:paraId="46C0FDF0"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Triggered periodically</w:t>
            </w:r>
          </w:p>
        </w:tc>
        <w:tc>
          <w:tcPr>
            <w:tcW w:w="2734" w:type="dxa"/>
          </w:tcPr>
          <w:p w14:paraId="74DAA977"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Fetch &amp; update datasets.</w:t>
            </w:r>
          </w:p>
        </w:tc>
        <w:tc>
          <w:tcPr>
            <w:tcW w:w="2666" w:type="dxa"/>
          </w:tcPr>
          <w:p w14:paraId="03A42CCD"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Datasets scraped and stored into database.</w:t>
            </w:r>
          </w:p>
        </w:tc>
        <w:tc>
          <w:tcPr>
            <w:tcW w:w="985" w:type="dxa"/>
          </w:tcPr>
          <w:p w14:paraId="4C575D9C" w14:textId="77777777" w:rsidR="00AB0E30" w:rsidRDefault="00AB0E30" w:rsidP="00DA58F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6E3DEE53" w14:textId="77777777" w:rsidR="00AB0E30" w:rsidRPr="00B551BF" w:rsidRDefault="00AB0E30" w:rsidP="00A71603">
      <w:pPr>
        <w:spacing w:line="360" w:lineRule="auto"/>
        <w:jc w:val="both"/>
        <w:rPr>
          <w:rFonts w:ascii="Times New Roman" w:hAnsi="Times New Roman" w:cs="Times New Roman"/>
          <w:sz w:val="24"/>
          <w:szCs w:val="24"/>
        </w:rPr>
      </w:pPr>
    </w:p>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7A5159B7" w:rsidR="00A71603" w:rsidRPr="00B551BF" w:rsidRDefault="00A71603" w:rsidP="00A71603">
      <w:pPr>
        <w:spacing w:line="360" w:lineRule="auto"/>
        <w:jc w:val="both"/>
        <w:rPr>
          <w:rFonts w:ascii="Times New Roman" w:hAnsi="Times New Roman" w:cs="Times New Roman"/>
          <w:sz w:val="24"/>
          <w:szCs w:val="24"/>
        </w:rPr>
      </w:pPr>
      <w:bookmarkStart w:id="365" w:name="_Toc132325900"/>
      <w:r>
        <w:rPr>
          <w:rFonts w:ascii="Times New Roman" w:hAnsi="Times New Roman" w:cs="Times New Roman"/>
          <w:sz w:val="24"/>
          <w:szCs w:val="24"/>
        </w:rPr>
        <w:t>Pending….</w:t>
      </w:r>
      <w:r w:rsidR="00AB0E30">
        <w:rPr>
          <w:rFonts w:ascii="Times New Roman" w:hAnsi="Times New Roman" w:cs="Times New Roman"/>
          <w:sz w:val="24"/>
          <w:szCs w:val="24"/>
        </w:rPr>
        <w:t xml:space="preserve"> </w:t>
      </w:r>
      <w:r w:rsidR="00AB0E30" w:rsidRPr="00AB0E30">
        <w:rPr>
          <w:rFonts w:ascii="Times New Roman" w:hAnsi="Times New Roman" w:cs="Times New Roman"/>
          <w:sz w:val="24"/>
          <w:szCs w:val="24"/>
          <w:highlight w:val="yellow"/>
        </w:rPr>
        <w:t>We have to fill this part at last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 xml:space="preserve">Considerable resources have been dedicated to </w:t>
            </w:r>
            <w:bookmarkStart w:id="374" w:name="_GoBack"/>
            <w:bookmarkEnd w:id="374"/>
            <w:r w:rsidRPr="00DA58FF">
              <w:rPr>
                <w:rFonts w:ascii="Times New Roman" w:hAnsi="Times New Roman" w:cs="Times New Roman"/>
                <w:sz w:val="24"/>
                <w:szCs w:val="24"/>
              </w:rPr>
              <w:t>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1176"/>
        <w:gridCol w:w="1062"/>
        <w:gridCol w:w="1841"/>
        <w:gridCol w:w="5271"/>
      </w:tblGrid>
      <w:tr w:rsidR="00855607" w14:paraId="67C3732A" w14:textId="77777777" w:rsidTr="00DA58FF">
        <w:tc>
          <w:tcPr>
            <w:tcW w:w="895" w:type="dxa"/>
          </w:tcPr>
          <w:p w14:paraId="2E22414F" w14:textId="73582E5F" w:rsidR="00855607" w:rsidRPr="008B39B3" w:rsidRDefault="00855607"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Criterion</w:t>
            </w:r>
          </w:p>
        </w:tc>
        <w:tc>
          <w:tcPr>
            <w:tcW w:w="1080"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1890"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485" w:type="dxa"/>
          </w:tcPr>
          <w:p w14:paraId="02468E08"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 of opinions</w:t>
            </w:r>
          </w:p>
        </w:tc>
      </w:tr>
      <w:tr w:rsidR="00855607" w14:paraId="14AC1C7E" w14:textId="77777777" w:rsidTr="00DA58FF">
        <w:tc>
          <w:tcPr>
            <w:tcW w:w="895" w:type="dxa"/>
          </w:tcPr>
          <w:p w14:paraId="5025FD2F" w14:textId="77777777" w:rsidR="00855607" w:rsidRDefault="00855607" w:rsidP="00DA58FF">
            <w:pPr>
              <w:spacing w:line="360" w:lineRule="auto"/>
              <w:jc w:val="center"/>
              <w:rPr>
                <w:rFonts w:ascii="Times New Roman" w:hAnsi="Times New Roman" w:cs="Times New Roman"/>
                <w:sz w:val="24"/>
                <w:szCs w:val="24"/>
              </w:rPr>
            </w:pPr>
          </w:p>
        </w:tc>
        <w:tc>
          <w:tcPr>
            <w:tcW w:w="1080" w:type="dxa"/>
          </w:tcPr>
          <w:p w14:paraId="5C6EC645" w14:textId="77777777" w:rsidR="00855607" w:rsidRDefault="00855607" w:rsidP="00DA58FF">
            <w:pPr>
              <w:spacing w:line="360" w:lineRule="auto"/>
              <w:jc w:val="center"/>
              <w:rPr>
                <w:rFonts w:ascii="Times New Roman" w:hAnsi="Times New Roman" w:cs="Times New Roman"/>
                <w:sz w:val="24"/>
                <w:szCs w:val="24"/>
              </w:rPr>
            </w:pPr>
          </w:p>
        </w:tc>
        <w:tc>
          <w:tcPr>
            <w:tcW w:w="1890" w:type="dxa"/>
          </w:tcPr>
          <w:p w14:paraId="20B928E0" w14:textId="77777777" w:rsidR="00855607" w:rsidRDefault="00855607" w:rsidP="00DA58FF">
            <w:pPr>
              <w:spacing w:line="360" w:lineRule="auto"/>
              <w:jc w:val="both"/>
              <w:rPr>
                <w:rFonts w:ascii="Times New Roman" w:hAnsi="Times New Roman" w:cs="Times New Roman"/>
                <w:sz w:val="24"/>
                <w:szCs w:val="24"/>
              </w:rPr>
            </w:pPr>
          </w:p>
        </w:tc>
        <w:tc>
          <w:tcPr>
            <w:tcW w:w="5485" w:type="dxa"/>
          </w:tcPr>
          <w:p w14:paraId="7A61CAC0" w14:textId="77777777" w:rsidR="00855607" w:rsidRDefault="00855607" w:rsidP="00DA58FF">
            <w:pPr>
              <w:spacing w:line="360" w:lineRule="auto"/>
              <w:jc w:val="both"/>
              <w:rPr>
                <w:rFonts w:ascii="Times New Roman" w:hAnsi="Times New Roman" w:cs="Times New Roman"/>
                <w:sz w:val="24"/>
                <w:szCs w:val="24"/>
              </w:rPr>
            </w:pPr>
          </w:p>
        </w:tc>
      </w:tr>
      <w:tr w:rsidR="0029352D" w14:paraId="4CDFB9C5" w14:textId="77777777" w:rsidTr="00DA58FF">
        <w:tc>
          <w:tcPr>
            <w:tcW w:w="895" w:type="dxa"/>
          </w:tcPr>
          <w:p w14:paraId="2E8A905B" w14:textId="77777777" w:rsidR="0029352D" w:rsidRDefault="0029352D" w:rsidP="00DA58FF">
            <w:pPr>
              <w:spacing w:line="360" w:lineRule="auto"/>
              <w:jc w:val="center"/>
              <w:rPr>
                <w:rFonts w:ascii="Times New Roman" w:hAnsi="Times New Roman" w:cs="Times New Roman"/>
                <w:sz w:val="24"/>
                <w:szCs w:val="24"/>
              </w:rPr>
            </w:pPr>
          </w:p>
        </w:tc>
        <w:tc>
          <w:tcPr>
            <w:tcW w:w="1080" w:type="dxa"/>
          </w:tcPr>
          <w:p w14:paraId="14D0AE7B" w14:textId="77777777" w:rsidR="0029352D" w:rsidRDefault="0029352D" w:rsidP="00DA58FF">
            <w:pPr>
              <w:spacing w:line="360" w:lineRule="auto"/>
              <w:jc w:val="center"/>
              <w:rPr>
                <w:rFonts w:ascii="Times New Roman" w:hAnsi="Times New Roman" w:cs="Times New Roman"/>
                <w:sz w:val="24"/>
                <w:szCs w:val="24"/>
              </w:rPr>
            </w:pPr>
          </w:p>
        </w:tc>
        <w:tc>
          <w:tcPr>
            <w:tcW w:w="1890" w:type="dxa"/>
          </w:tcPr>
          <w:p w14:paraId="24C259BC" w14:textId="77777777" w:rsidR="0029352D" w:rsidRDefault="0029352D" w:rsidP="00DA58FF">
            <w:pPr>
              <w:spacing w:line="360" w:lineRule="auto"/>
              <w:jc w:val="both"/>
              <w:rPr>
                <w:rFonts w:ascii="Times New Roman" w:hAnsi="Times New Roman" w:cs="Times New Roman"/>
                <w:sz w:val="24"/>
                <w:szCs w:val="24"/>
              </w:rPr>
            </w:pPr>
          </w:p>
        </w:tc>
        <w:tc>
          <w:tcPr>
            <w:tcW w:w="5485" w:type="dxa"/>
          </w:tcPr>
          <w:p w14:paraId="4EF94BDA" w14:textId="77777777" w:rsidR="0029352D" w:rsidRDefault="0029352D" w:rsidP="00DA58FF">
            <w:pPr>
              <w:spacing w:line="360" w:lineRule="auto"/>
              <w:jc w:val="both"/>
              <w:rPr>
                <w:rFonts w:ascii="Times New Roman" w:hAnsi="Times New Roman" w:cs="Times New Roman"/>
                <w:sz w:val="24"/>
                <w:szCs w:val="24"/>
              </w:rPr>
            </w:pPr>
          </w:p>
        </w:tc>
      </w:tr>
    </w:tbl>
    <w:p w14:paraId="133A59D5" w14:textId="77777777" w:rsidR="00855607" w:rsidRPr="00D4027D" w:rsidRDefault="00855607" w:rsidP="00A71603">
      <w:pPr>
        <w:spacing w:line="360" w:lineRule="auto"/>
        <w:jc w:val="both"/>
        <w:rPr>
          <w:rFonts w:ascii="Times New Roman" w:hAnsi="Times New Roman" w:cs="Times New Roman"/>
          <w:sz w:val="24"/>
          <w:szCs w:val="24"/>
        </w:rPr>
      </w:pPr>
    </w:p>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990768">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783DD1">
        <w:rPr>
          <w:rFonts w:ascii="Times New Roman" w:hAnsi="Times New Roman" w:cs="Times New Roman"/>
          <w:b/>
          <w:sz w:val="24"/>
          <w:szCs w:val="24"/>
        </w:rPr>
        <w:t>APPENDIX G.2</w:t>
      </w:r>
      <w:r>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783DD1">
        <w:rPr>
          <w:rFonts w:ascii="Times New Roman" w:hAnsi="Times New Roman" w:cs="Times New Roman"/>
          <w:b/>
          <w:sz w:val="24"/>
          <w:szCs w:val="24"/>
        </w:rPr>
        <w:t>APPENDIX G.3</w:t>
      </w:r>
      <w:r w:rsidRPr="00990768">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 xml:space="preserve">In this chapter, the implemented system was evaluated by establishing evaluation criteria that comprehensively covered all aspects of the system. The author conducted self-evaluation and </w:t>
      </w:r>
      <w:r w:rsidRPr="0029352D">
        <w:rPr>
          <w:rFonts w:ascii="Times New Roman" w:hAnsi="Times New Roman" w:cs="Times New Roman"/>
          <w:sz w:val="24"/>
          <w:szCs w:val="24"/>
        </w:rPr>
        <w:lastRenderedPageBreak/>
        <w:t>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500"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500"/>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01"/>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7" w:name="_APPENDIX_B_–"/>
      <w:bookmarkStart w:id="508" w:name="_Toc132325935"/>
      <w:bookmarkEnd w:id="507"/>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8"/>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9"/>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10"/>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1"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1"/>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2"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2"/>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3" w:name="_Toc125663166"/>
      <w:bookmarkStart w:id="514"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3"/>
      <w:bookmarkEnd w:id="514"/>
    </w:p>
    <w:p w14:paraId="3CC582F1" w14:textId="3756CAD7" w:rsidR="000323B6" w:rsidRPr="008744BF" w:rsidRDefault="00742696" w:rsidP="000323B6">
      <w:pPr>
        <w:pStyle w:val="Heading1"/>
        <w:rPr>
          <w:rFonts w:ascii="Times New Roman" w:hAnsi="Times New Roman" w:cs="Times New Roman"/>
          <w:b/>
          <w:bCs/>
          <w:sz w:val="32"/>
          <w:szCs w:val="32"/>
        </w:rPr>
      </w:pPr>
      <w:bookmarkStart w:id="515" w:name="_B.1._Requirement_elicitation"/>
      <w:bookmarkStart w:id="516" w:name="_A.1._Requirement_elicitation"/>
      <w:bookmarkStart w:id="517" w:name="_C.1._Requirement_elicitation"/>
      <w:bookmarkStart w:id="518" w:name="_Toc125663167"/>
      <w:bookmarkStart w:id="519" w:name="_Toc132325939"/>
      <w:bookmarkStart w:id="520" w:name="_Toc121126709"/>
      <w:bookmarkEnd w:id="515"/>
      <w:bookmarkEnd w:id="516"/>
      <w:bookmarkEnd w:id="517"/>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8"/>
      <w:bookmarkEnd w:id="519"/>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1"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20"/>
      <w:bookmarkEnd w:id="521"/>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2" w:name="_B.2._Survey_analysis"/>
      <w:bookmarkStart w:id="523" w:name="_A.2._Survey_thematic"/>
      <w:bookmarkStart w:id="524" w:name="_B.3._Interview_analysis"/>
      <w:bookmarkStart w:id="525" w:name="_A.3._Interview_thematic"/>
      <w:bookmarkStart w:id="526" w:name="_A.2._Interview_analysis"/>
      <w:bookmarkStart w:id="527" w:name="_C.2._Interview_analysis"/>
      <w:bookmarkStart w:id="528" w:name="_Toc132325940"/>
      <w:bookmarkStart w:id="529" w:name="_Toc121126711"/>
      <w:bookmarkEnd w:id="522"/>
      <w:bookmarkEnd w:id="523"/>
      <w:bookmarkEnd w:id="524"/>
      <w:bookmarkEnd w:id="525"/>
      <w:bookmarkEnd w:id="526"/>
      <w:bookmarkEnd w:id="527"/>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8"/>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30"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9"/>
      <w:bookmarkEnd w:id="530"/>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1" w:name="_B.4._Use_case"/>
      <w:bookmarkStart w:id="532" w:name="_A.4._Use_case"/>
      <w:bookmarkStart w:id="533" w:name="_Toc125663170"/>
      <w:bookmarkEnd w:id="531"/>
      <w:bookmarkEnd w:id="532"/>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4"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4"/>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5" w:name="_A.3._Survey_analysis"/>
      <w:bookmarkStart w:id="536" w:name="_C.3._Survey_analysis"/>
      <w:bookmarkStart w:id="537" w:name="_Toc125663168"/>
      <w:bookmarkStart w:id="538" w:name="_Toc132325941"/>
      <w:bookmarkStart w:id="539" w:name="_A.2._Survey_analysis"/>
      <w:bookmarkStart w:id="540" w:name="_A.4._Use_case_descriptions"/>
      <w:bookmarkEnd w:id="535"/>
      <w:bookmarkEnd w:id="536"/>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1" w:name="_A.3._Survey_thematic"/>
      <w:bookmarkEnd w:id="537"/>
      <w:bookmarkEnd w:id="538"/>
      <w:bookmarkEnd w:id="541"/>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2" w:name="_Toc121126710"/>
      <w:bookmarkStart w:id="543" w:name="_Toc132182736"/>
      <w:bookmarkEnd w:id="539"/>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2"/>
      <w:bookmarkEnd w:id="543"/>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4" w:name="_C.4._Use_case"/>
      <w:bookmarkStart w:id="545" w:name="_Toc132325942"/>
      <w:bookmarkEnd w:id="544"/>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3"/>
      <w:bookmarkEnd w:id="545"/>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6" w:name="_Toc121126705"/>
      <w:bookmarkStart w:id="547" w:name="_Toc132182737"/>
      <w:bookmarkEnd w:id="540"/>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6"/>
      <w:bookmarkEnd w:id="547"/>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8" w:name="_Toc121126712"/>
      <w:bookmarkStart w:id="549"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8"/>
      <w:bookmarkEnd w:id="549"/>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50" w:name="_A.5._Functional_requirements"/>
      <w:bookmarkStart w:id="551" w:name="_B.5._Functional_requirements"/>
      <w:bookmarkStart w:id="552" w:name="_Toc125663171"/>
      <w:bookmarkEnd w:id="550"/>
      <w:bookmarkEnd w:id="551"/>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3" w:name="_C.5._Functional_requirements"/>
      <w:bookmarkStart w:id="554" w:name="_Toc132325943"/>
      <w:bookmarkEnd w:id="553"/>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2"/>
      <w:bookmarkEnd w:id="554"/>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5" w:name="_Toc121126706"/>
      <w:bookmarkStart w:id="556"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5"/>
      <w:bookmarkEnd w:id="556"/>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7"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8"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7"/>
      <w:bookmarkEnd w:id="558"/>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9" w:name="_C.1._Algorithm_intuition"/>
      <w:bookmarkStart w:id="560" w:name="_B.1._Algorithm_intuition"/>
      <w:bookmarkStart w:id="561" w:name="_B.1._Design_goals_1"/>
      <w:bookmarkStart w:id="562" w:name="_D.1._LTS_algorithm"/>
      <w:bookmarkStart w:id="563" w:name="_Toc125663173"/>
      <w:bookmarkStart w:id="564" w:name="_Toc132325945"/>
      <w:bookmarkStart w:id="565" w:name="_B.2._Algorithm_intuition"/>
      <w:bookmarkEnd w:id="559"/>
      <w:bookmarkEnd w:id="560"/>
      <w:bookmarkEnd w:id="561"/>
      <w:bookmarkEnd w:id="562"/>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3"/>
      <w:bookmarkEnd w:id="564"/>
    </w:p>
    <w:bookmarkEnd w:id="565"/>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6" w:name="_Toc121649178"/>
      <w:bookmarkStart w:id="567"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6"/>
      <w:bookmarkEnd w:id="567"/>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8"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8"/>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9" w:name="_B.2._Algorithm_complexity"/>
      <w:bookmarkStart w:id="570" w:name="_B.3._Tweet_sentiment"/>
      <w:bookmarkStart w:id="571" w:name="_B.2._Tweet_sentiment"/>
      <w:bookmarkStart w:id="572" w:name="_D.2._Tweet_sentiment"/>
      <w:bookmarkStart w:id="573" w:name="_Toc132325946"/>
      <w:bookmarkEnd w:id="569"/>
      <w:bookmarkEnd w:id="570"/>
      <w:bookmarkEnd w:id="571"/>
      <w:bookmarkEnd w:id="572"/>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3"/>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4" w:name="_B.3._LTS_algorithm"/>
      <w:bookmarkStart w:id="575" w:name="_D.3._LTS_algorithm"/>
      <w:bookmarkStart w:id="576" w:name="_Toc132325947"/>
      <w:bookmarkEnd w:id="574"/>
      <w:bookmarkEnd w:id="575"/>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6"/>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7"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7"/>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8" w:name="_B.2._UI_wireframes"/>
      <w:bookmarkStart w:id="579" w:name="_C.2._UI_wireframes"/>
      <w:bookmarkStart w:id="580" w:name="_B.4._UI_wireframes"/>
      <w:bookmarkStart w:id="581" w:name="_D.4._UI_wireframes"/>
      <w:bookmarkStart w:id="582" w:name="_Toc125663174"/>
      <w:bookmarkStart w:id="583" w:name="_Toc132325948"/>
      <w:bookmarkStart w:id="584" w:name="_B.3._UI_wireframes"/>
      <w:bookmarkEnd w:id="578"/>
      <w:bookmarkEnd w:id="579"/>
      <w:bookmarkEnd w:id="580"/>
      <w:bookmarkEnd w:id="58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2"/>
      <w:bookmarkEnd w:id="5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4"/>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5" w:name="_Toc121649179"/>
            <w:bookmarkStart w:id="586"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5"/>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6"/>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7" w:name="_Toc121649180"/>
            <w:bookmarkStart w:id="588"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7"/>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9" w:name="_Toc121649181"/>
            <w:bookmarkStart w:id="590"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9"/>
            <w:bookmarkEnd w:id="590"/>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1" w:name="_Toc121649182"/>
            <w:bookmarkStart w:id="592"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1"/>
            <w:bookmarkEnd w:id="592"/>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3" w:name="_Toc121649183"/>
            <w:bookmarkStart w:id="594"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3"/>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5" w:name="_Toc121649184"/>
            <w:bookmarkStart w:id="596"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5"/>
            <w:bookmarkEnd w:id="596"/>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7" w:name="_Toc121649185"/>
            <w:bookmarkStart w:id="598"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7"/>
            <w:bookmarkEnd w:id="598"/>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9" w:name="_C.1._Fetch_data"/>
      <w:bookmarkStart w:id="600" w:name="_D.1._Fetch_data"/>
      <w:bookmarkStart w:id="601" w:name="_Toc132325949"/>
      <w:bookmarkEnd w:id="599"/>
      <w:bookmarkEnd w:id="600"/>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1"/>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2" w:name="_D.1._Selection_of"/>
      <w:bookmarkStart w:id="603" w:name="_C.1._Selection_of"/>
      <w:bookmarkStart w:id="604" w:name="_E.1._Selection_of"/>
      <w:bookmarkStart w:id="605" w:name="_Toc132325950"/>
      <w:bookmarkEnd w:id="602"/>
      <w:bookmarkEnd w:id="603"/>
      <w:bookmarkEnd w:id="604"/>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5"/>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6" w:name="_Toc124969336"/>
      <w:bookmarkStart w:id="607"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6"/>
      <w:bookmarkEnd w:id="607"/>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8" w:name="_D.2._Selection_of"/>
      <w:bookmarkStart w:id="609" w:name="_C.2._Selection_of"/>
      <w:bookmarkStart w:id="610" w:name="_E.2._Selection_of"/>
      <w:bookmarkStart w:id="611" w:name="_Toc132325951"/>
      <w:bookmarkStart w:id="612" w:name="_Toc124969337"/>
      <w:bookmarkEnd w:id="608"/>
      <w:bookmarkEnd w:id="609"/>
      <w:bookmarkEnd w:id="610"/>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1"/>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3"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2"/>
      <w:bookmarkEnd w:id="613"/>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4" w:name="_D.3._Selection_of"/>
      <w:bookmarkStart w:id="615" w:name="_C.3._Selection_of"/>
      <w:bookmarkStart w:id="616" w:name="_E.3._Selection_of"/>
      <w:bookmarkStart w:id="617" w:name="_Toc132325952"/>
      <w:bookmarkEnd w:id="614"/>
      <w:bookmarkEnd w:id="615"/>
      <w:bookmarkEnd w:id="616"/>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7"/>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8" w:name="_Toc124969338"/>
      <w:bookmarkStart w:id="619"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8"/>
      <w:bookmarkEnd w:id="619"/>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20" w:name="_C.4._Selection_of"/>
      <w:bookmarkStart w:id="621" w:name="_D.4._Selection_of"/>
      <w:bookmarkStart w:id="622" w:name="_E.4._Selection_of"/>
      <w:bookmarkStart w:id="623" w:name="_Toc132325953"/>
      <w:bookmarkEnd w:id="620"/>
      <w:bookmarkEnd w:id="621"/>
      <w:bookmarkEnd w:id="622"/>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3"/>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4" w:name="_Toc124969339"/>
      <w:bookmarkStart w:id="625"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4"/>
      <w:bookmarkEnd w:id="625"/>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6" w:name="_C.5._Fetch_data"/>
      <w:bookmarkStart w:id="627" w:name="_E.5._Fetch_data"/>
      <w:bookmarkStart w:id="628" w:name="_Toc125663176"/>
      <w:bookmarkStart w:id="629" w:name="_Toc132325954"/>
      <w:bookmarkEnd w:id="626"/>
      <w:bookmarkEnd w:id="62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8"/>
      <w:bookmarkEnd w:id="629"/>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30" w:name="_Toc124969361"/>
      <w:bookmarkStart w:id="631"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30"/>
      <w:bookmarkEnd w:id="631"/>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2" w:name="_Toc124969362"/>
            <w:bookmarkStart w:id="633"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2"/>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3"/>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4" w:name="_Toc124969363"/>
            <w:bookmarkStart w:id="635"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4"/>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5"/>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6"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6"/>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7" w:name="_Toc124969364"/>
      <w:bookmarkStart w:id="638"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7"/>
      <w:bookmarkEnd w:id="638"/>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9" w:name="_Toc124969365"/>
      <w:bookmarkStart w:id="640"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9"/>
      <w:bookmarkEnd w:id="640"/>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1" w:name="_D.2._Preprocessing"/>
      <w:bookmarkStart w:id="642" w:name="_C.6._Preprocessing"/>
      <w:bookmarkStart w:id="643" w:name="_C.2._Preprocessing"/>
      <w:bookmarkStart w:id="644" w:name="_E.6._Preprocessing"/>
      <w:bookmarkStart w:id="645" w:name="_Toc125663177"/>
      <w:bookmarkStart w:id="646" w:name="_Toc132325955"/>
      <w:bookmarkEnd w:id="641"/>
      <w:bookmarkEnd w:id="642"/>
      <w:bookmarkEnd w:id="643"/>
      <w:bookmarkEnd w:id="64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5"/>
      <w:bookmarkEnd w:id="646"/>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7" w:name="_Toc124969367"/>
      <w:bookmarkStart w:id="648"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7"/>
      <w:bookmarkEnd w:id="648"/>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9" w:name="_Toc124969368"/>
      <w:bookmarkStart w:id="650"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9"/>
      <w:bookmarkEnd w:id="650"/>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1"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1"/>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2" w:name="_E.7._User_interface"/>
      <w:bookmarkStart w:id="653" w:name="_Toc132325956"/>
      <w:bookmarkEnd w:id="65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3"/>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4"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4"/>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5"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5"/>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7"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7"/>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8"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8"/>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9"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9"/>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60"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60"/>
    </w:p>
    <w:p w14:paraId="5C24663C" w14:textId="21953170" w:rsidR="00D45775" w:rsidRPr="000C2BBE" w:rsidRDefault="00D45775" w:rsidP="00A655C9">
      <w:pPr>
        <w:pStyle w:val="Heading1"/>
        <w:pBdr>
          <w:bottom w:val="double" w:sz="6" w:space="1" w:color="auto"/>
        </w:pBdr>
        <w:spacing w:line="360" w:lineRule="auto"/>
        <w:jc w:val="center"/>
        <w:rPr>
          <w:rFonts w:ascii="Arial" w:hAnsi="Arial" w:cs="Arial"/>
          <w:b/>
          <w:bCs/>
          <w:color w:val="auto"/>
          <w:sz w:val="32"/>
          <w:szCs w:val="32"/>
        </w:rPr>
      </w:pPr>
      <w:bookmarkStart w:id="661" w:name="_Toc132325957"/>
      <w:r w:rsidRPr="000C2BBE">
        <w:rPr>
          <w:rFonts w:ascii="Arial" w:hAnsi="Arial" w:cs="Arial"/>
          <w:b/>
          <w:bCs/>
          <w:color w:val="auto"/>
          <w:sz w:val="32"/>
          <w:szCs w:val="32"/>
        </w:rPr>
        <w:lastRenderedPageBreak/>
        <w:t xml:space="preserve">APPENDIX </w:t>
      </w:r>
      <w:r w:rsidR="00281A09">
        <w:rPr>
          <w:rFonts w:ascii="Arial" w:hAnsi="Arial" w:cs="Arial"/>
          <w:b/>
          <w:bCs/>
          <w:color w:val="auto"/>
          <w:sz w:val="32"/>
          <w:szCs w:val="32"/>
        </w:rPr>
        <w:t>F</w:t>
      </w:r>
      <w:r w:rsidRPr="000C2BBE">
        <w:rPr>
          <w:rFonts w:ascii="Arial" w:hAnsi="Arial" w:cs="Arial"/>
          <w:b/>
          <w:bCs/>
          <w:color w:val="auto"/>
          <w:sz w:val="32"/>
          <w:szCs w:val="32"/>
        </w:rPr>
        <w:t xml:space="preserve"> – TESTING</w:t>
      </w:r>
      <w:bookmarkEnd w:id="661"/>
    </w:p>
    <w:p w14:paraId="7BEB4E4D" w14:textId="6B6FB4AA"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2" w:name="_D.1._Functional_testing"/>
      <w:bookmarkStart w:id="663" w:name="_F.1._Functional_testing"/>
      <w:bookmarkStart w:id="664" w:name="_Toc132325958"/>
      <w:bookmarkEnd w:id="662"/>
      <w:bookmarkEnd w:id="663"/>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.1. Functional testing</w:t>
      </w:r>
      <w:bookmarkEnd w:id="664"/>
    </w:p>
    <w:p w14:paraId="18475E64" w14:textId="32863A1F"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5"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Functional testing</w:t>
      </w:r>
      <w:bookmarkEnd w:id="665"/>
    </w:p>
    <w:tbl>
      <w:tblPr>
        <w:tblStyle w:val="TableGrid"/>
        <w:tblW w:w="0" w:type="auto"/>
        <w:tblLook w:val="04A0" w:firstRow="1" w:lastRow="0" w:firstColumn="1" w:lastColumn="0" w:noHBand="0" w:noVBand="1"/>
      </w:tblPr>
      <w:tblGrid>
        <w:gridCol w:w="714"/>
        <w:gridCol w:w="770"/>
        <w:gridCol w:w="2034"/>
        <w:gridCol w:w="2511"/>
        <w:gridCol w:w="2426"/>
        <w:gridCol w:w="895"/>
      </w:tblGrid>
      <w:tr w:rsidR="00EC7F11" w14:paraId="03A9B41E" w14:textId="77777777" w:rsidTr="00FD2F9D">
        <w:tc>
          <w:tcPr>
            <w:tcW w:w="715"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50" w:type="dxa"/>
          </w:tcPr>
          <w:p w14:paraId="41F7D766" w14:textId="50BA7511"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2040" w:type="dxa"/>
          </w:tcPr>
          <w:p w14:paraId="5C0F350D"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Action</w:t>
            </w:r>
          </w:p>
        </w:tc>
        <w:tc>
          <w:tcPr>
            <w:tcW w:w="2520" w:type="dxa"/>
          </w:tcPr>
          <w:p w14:paraId="4E731B20"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30" w:type="dxa"/>
          </w:tcPr>
          <w:p w14:paraId="30E46794"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5" w:type="dxa"/>
          </w:tcPr>
          <w:p w14:paraId="45666125" w14:textId="77777777"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D45775" w:rsidRPr="00457B13" w14:paraId="74029161" w14:textId="77777777" w:rsidTr="00FD2F9D">
        <w:tc>
          <w:tcPr>
            <w:tcW w:w="9350" w:type="dxa"/>
            <w:gridSpan w:val="6"/>
          </w:tcPr>
          <w:p w14:paraId="206F970D" w14:textId="77777777" w:rsidR="00D45775" w:rsidRPr="00457B13"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Research level</w:t>
            </w:r>
          </w:p>
        </w:tc>
      </w:tr>
      <w:tr w:rsidR="00EC7F11" w14:paraId="4E89F0DE" w14:textId="77777777" w:rsidTr="00FD2F9D">
        <w:tc>
          <w:tcPr>
            <w:tcW w:w="715" w:type="dxa"/>
          </w:tcPr>
          <w:p w14:paraId="2190374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50" w:type="dxa"/>
          </w:tcPr>
          <w:p w14:paraId="34A4FD73" w14:textId="282788DB" w:rsidR="00D45775" w:rsidRPr="004637B5" w:rsidRDefault="00DA58FF" w:rsidP="00FD2F9D">
            <w:pPr>
              <w:spacing w:line="360" w:lineRule="auto"/>
              <w:jc w:val="center"/>
              <w:rPr>
                <w:rFonts w:ascii="Times New Roman" w:hAnsi="Times New Roman" w:cs="Times New Roman"/>
                <w:sz w:val="24"/>
                <w:szCs w:val="24"/>
              </w:rPr>
            </w:pPr>
            <w:hyperlink w:anchor="fr1" w:history="1">
              <w:r w:rsidR="004637B5"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040" w:type="dxa"/>
          </w:tcPr>
          <w:p w14:paraId="389C052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547DD9D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follows recommended standards so that it can be scalable and built upon.</w:t>
            </w:r>
          </w:p>
        </w:tc>
        <w:tc>
          <w:tcPr>
            <w:tcW w:w="2430" w:type="dxa"/>
          </w:tcPr>
          <w:p w14:paraId="7B1A196A"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architecture was built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so behind-the-scenes techniques that need to happen is handled by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w:t>
            </w:r>
          </w:p>
        </w:tc>
        <w:tc>
          <w:tcPr>
            <w:tcW w:w="895" w:type="dxa"/>
          </w:tcPr>
          <w:p w14:paraId="334DE65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FD2F9D">
        <w:tc>
          <w:tcPr>
            <w:tcW w:w="715"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50" w:type="dxa"/>
          </w:tcPr>
          <w:p w14:paraId="6458FD00" w14:textId="703C4516"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p>
        </w:tc>
        <w:tc>
          <w:tcPr>
            <w:tcW w:w="2040" w:type="dxa"/>
          </w:tcPr>
          <w:p w14:paraId="44EEE6E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1C1C2593"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can be used as existing layers such as Conv1D and LSTM.</w:t>
            </w:r>
          </w:p>
        </w:tc>
        <w:tc>
          <w:tcPr>
            <w:tcW w:w="2430" w:type="dxa"/>
          </w:tcPr>
          <w:p w14:paraId="7EDA381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Building the LTS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provided this functionality.</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45775" w14:paraId="2369336E" w14:textId="77777777" w:rsidTr="00FD2F9D">
        <w:tc>
          <w:tcPr>
            <w:tcW w:w="9350" w:type="dxa"/>
            <w:gridSpan w:val="6"/>
          </w:tcPr>
          <w:p w14:paraId="12C4CFEB" w14:textId="77777777" w:rsidR="00D45775" w:rsidRPr="00E36BB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System level</w:t>
            </w:r>
          </w:p>
        </w:tc>
      </w:tr>
      <w:tr w:rsidR="00EC7F11" w14:paraId="50E8210F" w14:textId="77777777" w:rsidTr="00FD2F9D">
        <w:tc>
          <w:tcPr>
            <w:tcW w:w="715" w:type="dxa"/>
          </w:tcPr>
          <w:p w14:paraId="15E6BA4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50" w:type="dxa"/>
          </w:tcPr>
          <w:p w14:paraId="4F8451C3" w14:textId="5CC659EC" w:rsidR="00D45775" w:rsidRDefault="00DA58FF" w:rsidP="00FD2F9D">
            <w:pPr>
              <w:spacing w:line="360" w:lineRule="auto"/>
              <w:jc w:val="center"/>
              <w:rPr>
                <w:rFonts w:ascii="Times New Roman" w:hAnsi="Times New Roman" w:cs="Times New Roman"/>
                <w:sz w:val="24"/>
                <w:szCs w:val="24"/>
              </w:rPr>
            </w:pPr>
            <w:hyperlink w:anchor="fr3" w:history="1">
              <w:r w:rsidR="006F71BC">
                <w:rPr>
                  <w:rStyle w:val="Hyperlink"/>
                  <w:rFonts w:ascii="Times New Roman Regular" w:hAnsi="Times New Roman Regular" w:cs="Times New Roman Regular"/>
                  <w:color w:val="auto"/>
                  <w:sz w:val="24"/>
                  <w:szCs w:val="24"/>
                  <w:u w:val="none"/>
                  <w:bdr w:val="single" w:sz="4" w:space="0" w:color="00B050"/>
                </w:rPr>
                <w:t>FR3</w:t>
              </w:r>
            </w:hyperlink>
            <w:r w:rsidR="00D45775">
              <w:rPr>
                <w:rFonts w:ascii="Times New Roman" w:hAnsi="Times New Roman" w:cs="Times New Roman"/>
                <w:sz w:val="24"/>
                <w:szCs w:val="24"/>
              </w:rPr>
              <w:t xml:space="preserve">, </w:t>
            </w:r>
            <w:hyperlink w:anchor="fr4" w:history="1">
              <w:r w:rsidR="006F71BC">
                <w:rPr>
                  <w:rStyle w:val="Hyperlink"/>
                  <w:rFonts w:ascii="Times New Roman Regular" w:hAnsi="Times New Roman Regular" w:cs="Times New Roman Regular"/>
                  <w:color w:val="auto"/>
                  <w:sz w:val="24"/>
                  <w:szCs w:val="24"/>
                  <w:u w:val="none"/>
                  <w:bdr w:val="single" w:sz="4" w:space="0" w:color="00B050"/>
                </w:rPr>
                <w:t>FR4</w:t>
              </w:r>
            </w:hyperlink>
            <w:r w:rsidR="00D45775">
              <w:rPr>
                <w:rFonts w:ascii="Times New Roman" w:hAnsi="Times New Roman" w:cs="Times New Roman"/>
                <w:sz w:val="24"/>
                <w:szCs w:val="24"/>
              </w:rPr>
              <w:t xml:space="preserve">, </w:t>
            </w:r>
            <w:hyperlink w:anchor="fr5" w:history="1">
              <w:r w:rsidR="006F71BC">
                <w:rPr>
                  <w:rStyle w:val="Hyperlink"/>
                  <w:rFonts w:ascii="Times New Roman Regular" w:hAnsi="Times New Roman Regular" w:cs="Times New Roman Regular"/>
                  <w:color w:val="auto"/>
                  <w:sz w:val="24"/>
                  <w:szCs w:val="24"/>
                  <w:u w:val="none"/>
                  <w:bdr w:val="single" w:sz="4" w:space="0" w:color="00B050"/>
                </w:rPr>
                <w:t>FR5</w:t>
              </w:r>
            </w:hyperlink>
          </w:p>
        </w:tc>
        <w:tc>
          <w:tcPr>
            <w:tcW w:w="2040" w:type="dxa"/>
            <w:vMerge w:val="restart"/>
            <w:vAlign w:val="center"/>
          </w:tcPr>
          <w:p w14:paraId="2241933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Users choose the future dates.</w:t>
            </w:r>
          </w:p>
        </w:tc>
        <w:tc>
          <w:tcPr>
            <w:tcW w:w="2520" w:type="dxa"/>
          </w:tcPr>
          <w:p w14:paraId="48BA462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prices of the chosen dates.</w:t>
            </w:r>
          </w:p>
        </w:tc>
        <w:tc>
          <w:tcPr>
            <w:tcW w:w="2430" w:type="dxa"/>
          </w:tcPr>
          <w:p w14:paraId="2D2137F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 response of the chosen dates are returned to the user.</w:t>
            </w:r>
          </w:p>
        </w:tc>
        <w:tc>
          <w:tcPr>
            <w:tcW w:w="895" w:type="dxa"/>
          </w:tcPr>
          <w:p w14:paraId="6E6C6EE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7AE3FA5E" w14:textId="77777777" w:rsidTr="00FD2F9D">
        <w:tc>
          <w:tcPr>
            <w:tcW w:w="715" w:type="dxa"/>
          </w:tcPr>
          <w:p w14:paraId="744927A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50" w:type="dxa"/>
          </w:tcPr>
          <w:p w14:paraId="0930E9D5" w14:textId="0FC072A6" w:rsidR="00D45775" w:rsidRDefault="00DA58FF" w:rsidP="006F71BC">
            <w:pPr>
              <w:spacing w:line="360" w:lineRule="auto"/>
              <w:jc w:val="center"/>
              <w:rPr>
                <w:rFonts w:ascii="Times New Roman" w:hAnsi="Times New Roman" w:cs="Times New Roman"/>
                <w:sz w:val="24"/>
                <w:szCs w:val="24"/>
              </w:rPr>
            </w:pPr>
            <w:hyperlink w:anchor="fr3" w:history="1">
              <w:r w:rsidR="00C318AA">
                <w:rPr>
                  <w:rStyle w:val="Hyperlink"/>
                  <w:rFonts w:ascii="Times New Roman Regular" w:hAnsi="Times New Roman Regular" w:cs="Times New Roman Regular"/>
                  <w:color w:val="auto"/>
                  <w:sz w:val="24"/>
                  <w:szCs w:val="24"/>
                  <w:u w:val="none"/>
                  <w:bdr w:val="single" w:sz="4" w:space="0" w:color="00B050"/>
                </w:rPr>
                <w:t>FR3</w:t>
              </w:r>
            </w:hyperlink>
            <w:r w:rsidR="00C318AA">
              <w:rPr>
                <w:rFonts w:ascii="Times New Roman" w:hAnsi="Times New Roman" w:cs="Times New Roman"/>
                <w:sz w:val="24"/>
                <w:szCs w:val="24"/>
              </w:rPr>
              <w:t>,</w:t>
            </w:r>
            <w:r w:rsidR="00C318AA">
              <w:rPr>
                <w:rFonts w:ascii="Times New Roman Regular" w:hAnsi="Times New Roman Regular" w:cs="Times New Roman Regular"/>
                <w:sz w:val="24"/>
                <w:szCs w:val="24"/>
                <w:bdr w:val="single" w:sz="4" w:space="0" w:color="00B050"/>
              </w:rPr>
              <w:t xml:space="preserve"> </w:t>
            </w:r>
            <w:r w:rsidR="006F71BC">
              <w:rPr>
                <w:rFonts w:ascii="Times New Roman Regular" w:hAnsi="Times New Roman Regular" w:cs="Times New Roman Regular"/>
                <w:sz w:val="24"/>
                <w:szCs w:val="24"/>
                <w:bdr w:val="single" w:sz="4" w:space="0" w:color="00B050"/>
              </w:rPr>
              <w:t xml:space="preserve"> </w:t>
            </w:r>
            <w:hyperlink w:anchor="fr8" w:history="1">
              <w:r w:rsidR="000132EB">
                <w:rPr>
                  <w:rStyle w:val="Hyperlink"/>
                  <w:rFonts w:ascii="Times New Roman Regular" w:hAnsi="Times New Roman Regular" w:cs="Times New Roman Regular"/>
                  <w:color w:val="auto"/>
                  <w:sz w:val="24"/>
                  <w:szCs w:val="24"/>
                  <w:u w:val="none"/>
                  <w:bdr w:val="single" w:sz="4" w:space="0" w:color="00B050"/>
                </w:rPr>
                <w:t>FR8</w:t>
              </w:r>
            </w:hyperlink>
            <w:r w:rsidR="00D45775">
              <w:rPr>
                <w:rFonts w:ascii="Times New Roman" w:hAnsi="Times New Roman" w:cs="Times New Roman"/>
                <w:sz w:val="24"/>
                <w:szCs w:val="24"/>
              </w:rPr>
              <w:t>,</w:t>
            </w:r>
            <w:r w:rsidR="008D21FE">
              <w:rPr>
                <w:rFonts w:ascii="Times New Roman" w:hAnsi="Times New Roman" w:cs="Times New Roman"/>
                <w:sz w:val="24"/>
                <w:szCs w:val="24"/>
              </w:rPr>
              <w:t xml:space="preserve"> </w:t>
            </w:r>
            <w:hyperlink w:anchor="fr9" w:history="1">
              <w:r w:rsidR="000132EB">
                <w:rPr>
                  <w:rStyle w:val="Hyperlink"/>
                  <w:rFonts w:ascii="Times New Roman Regular" w:hAnsi="Times New Roman Regular" w:cs="Times New Roman Regular"/>
                  <w:color w:val="auto"/>
                  <w:sz w:val="24"/>
                  <w:szCs w:val="24"/>
                  <w:u w:val="none"/>
                  <w:bdr w:val="single" w:sz="4" w:space="0" w:color="00B050"/>
                </w:rPr>
                <w:t>FR9</w:t>
              </w:r>
            </w:hyperlink>
          </w:p>
        </w:tc>
        <w:tc>
          <w:tcPr>
            <w:tcW w:w="2040" w:type="dxa"/>
            <w:vMerge/>
          </w:tcPr>
          <w:p w14:paraId="34874880" w14:textId="77777777" w:rsidR="00D45775" w:rsidRDefault="00D45775" w:rsidP="00FD2F9D">
            <w:pPr>
              <w:spacing w:line="360" w:lineRule="auto"/>
              <w:jc w:val="both"/>
              <w:rPr>
                <w:rFonts w:ascii="Times New Roman" w:hAnsi="Times New Roman" w:cs="Times New Roman"/>
                <w:sz w:val="24"/>
                <w:szCs w:val="24"/>
              </w:rPr>
            </w:pPr>
          </w:p>
        </w:tc>
        <w:tc>
          <w:tcPr>
            <w:tcW w:w="2520" w:type="dxa"/>
          </w:tcPr>
          <w:p w14:paraId="44F5323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 ranges of the chosen dates.</w:t>
            </w:r>
          </w:p>
        </w:tc>
        <w:tc>
          <w:tcPr>
            <w:tcW w:w="2430" w:type="dxa"/>
          </w:tcPr>
          <w:p w14:paraId="0D94280C" w14:textId="5C4619B9"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w:t>
            </w:r>
            <w:r w:rsidR="00482CDA">
              <w:rPr>
                <w:rFonts w:ascii="Times New Roman" w:hAnsi="Times New Roman" w:cs="Times New Roman"/>
                <w:sz w:val="24"/>
                <w:szCs w:val="24"/>
              </w:rPr>
              <w:t>’</w:t>
            </w:r>
            <w:r>
              <w:rPr>
                <w:rFonts w:ascii="Times New Roman" w:hAnsi="Times New Roman" w:cs="Times New Roman"/>
                <w:sz w:val="24"/>
                <w:szCs w:val="24"/>
              </w:rPr>
              <w:t xml:space="preserve"> responses of the chosen dates are returned to the user.</w:t>
            </w:r>
          </w:p>
        </w:tc>
        <w:tc>
          <w:tcPr>
            <w:tcW w:w="895" w:type="dxa"/>
          </w:tcPr>
          <w:p w14:paraId="07D1137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2E9D05DC" w14:textId="77777777" w:rsidTr="00FD2F9D">
        <w:tc>
          <w:tcPr>
            <w:tcW w:w="715" w:type="dxa"/>
          </w:tcPr>
          <w:p w14:paraId="1708CEF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50" w:type="dxa"/>
          </w:tcPr>
          <w:p w14:paraId="1545349B" w14:textId="33C6EC78" w:rsidR="00D45775" w:rsidRDefault="00DA58FF" w:rsidP="00EC7F11">
            <w:pPr>
              <w:spacing w:line="360" w:lineRule="auto"/>
              <w:jc w:val="center"/>
              <w:rPr>
                <w:rFonts w:ascii="Times New Roman" w:hAnsi="Times New Roman" w:cs="Times New Roman"/>
                <w:sz w:val="24"/>
                <w:szCs w:val="24"/>
              </w:rPr>
            </w:pPr>
            <w:hyperlink w:anchor="fr6" w:history="1">
              <w:r w:rsidR="00EB1879">
                <w:rPr>
                  <w:rStyle w:val="Hyperlink"/>
                  <w:rFonts w:ascii="Times New Roman Regular" w:hAnsi="Times New Roman Regular" w:cs="Times New Roman Regular"/>
                  <w:color w:val="auto"/>
                  <w:sz w:val="24"/>
                  <w:szCs w:val="24"/>
                  <w:u w:val="none"/>
                  <w:bdr w:val="single" w:sz="4" w:space="0" w:color="00B050"/>
                </w:rPr>
                <w:t>FR6</w:t>
              </w:r>
            </w:hyperlink>
            <w:r w:rsidR="00D45775">
              <w:rPr>
                <w:rFonts w:ascii="Times New Roman" w:hAnsi="Times New Roman" w:cs="Times New Roman"/>
                <w:sz w:val="24"/>
                <w:szCs w:val="24"/>
              </w:rPr>
              <w:t>,</w:t>
            </w:r>
            <w:r w:rsidR="00EC7F11">
              <w:rPr>
                <w:rFonts w:ascii="Times New Roman" w:hAnsi="Times New Roman" w:cs="Times New Roman"/>
                <w:sz w:val="24"/>
                <w:szCs w:val="24"/>
              </w:rPr>
              <w:t xml:space="preserve"> </w:t>
            </w:r>
            <w:hyperlink w:anchor="fr7" w:history="1">
              <w:r w:rsidR="00EB1879">
                <w:rPr>
                  <w:rStyle w:val="Hyperlink"/>
                  <w:rFonts w:ascii="Times New Roman Regular" w:hAnsi="Times New Roman Regular" w:cs="Times New Roman Regular"/>
                  <w:color w:val="auto"/>
                  <w:sz w:val="24"/>
                  <w:szCs w:val="24"/>
                  <w:u w:val="none"/>
                  <w:bdr w:val="single" w:sz="4" w:space="0" w:color="00B050"/>
                </w:rPr>
                <w:t>FR7</w:t>
              </w:r>
            </w:hyperlink>
          </w:p>
        </w:tc>
        <w:tc>
          <w:tcPr>
            <w:tcW w:w="2040" w:type="dxa"/>
          </w:tcPr>
          <w:p w14:paraId="1AFFE09F" w14:textId="64452232" w:rsidR="00D45775" w:rsidRDefault="009E00AF"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Cron</w:t>
            </w:r>
            <w:r w:rsidR="00D45775">
              <w:rPr>
                <w:rFonts w:ascii="Times New Roman" w:hAnsi="Times New Roman" w:cs="Times New Roman"/>
                <w:sz w:val="24"/>
                <w:szCs w:val="24"/>
              </w:rPr>
              <w:t xml:space="preserve"> script is triggered periodically.</w:t>
            </w:r>
          </w:p>
        </w:tc>
        <w:tc>
          <w:tcPr>
            <w:tcW w:w="2520" w:type="dxa"/>
          </w:tcPr>
          <w:p w14:paraId="6559041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latest data available is stored in the database.</w:t>
            </w:r>
          </w:p>
        </w:tc>
        <w:tc>
          <w:tcPr>
            <w:tcW w:w="2430" w:type="dxa"/>
          </w:tcPr>
          <w:p w14:paraId="22FE8F0B" w14:textId="6CD1B4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exogenous features are scraped/extracted, processed, condensed, combined, and saved into the database.</w:t>
            </w:r>
          </w:p>
        </w:tc>
        <w:tc>
          <w:tcPr>
            <w:tcW w:w="895" w:type="dxa"/>
          </w:tcPr>
          <w:p w14:paraId="1AC264A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2D09E539" w14:textId="77777777" w:rsidTr="00FD2F9D">
        <w:tc>
          <w:tcPr>
            <w:tcW w:w="715" w:type="dxa"/>
          </w:tcPr>
          <w:p w14:paraId="58F6879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50" w:type="dxa"/>
          </w:tcPr>
          <w:p w14:paraId="04BB7376" w14:textId="219932A5" w:rsidR="00D45775" w:rsidRDefault="00DA58FF" w:rsidP="00FD2F9D">
            <w:pPr>
              <w:spacing w:line="360" w:lineRule="auto"/>
              <w:jc w:val="center"/>
              <w:rPr>
                <w:rFonts w:ascii="Times New Roman" w:hAnsi="Times New Roman" w:cs="Times New Roman"/>
                <w:sz w:val="24"/>
                <w:szCs w:val="24"/>
              </w:rPr>
            </w:pPr>
            <w:hyperlink w:anchor="fr10" w:history="1">
              <w:r w:rsidR="004F5988">
                <w:rPr>
                  <w:rStyle w:val="Hyperlink"/>
                  <w:rFonts w:ascii="Times New Roman Regular" w:hAnsi="Times New Roman Regular" w:cs="Times New Roman Regular"/>
                  <w:color w:val="auto"/>
                  <w:sz w:val="24"/>
                  <w:szCs w:val="24"/>
                  <w:u w:val="none"/>
                  <w:bdr w:val="single" w:sz="4" w:space="0" w:color="00B050"/>
                </w:rPr>
                <w:t>FR10</w:t>
              </w:r>
            </w:hyperlink>
          </w:p>
        </w:tc>
        <w:tc>
          <w:tcPr>
            <w:tcW w:w="2040" w:type="dxa"/>
          </w:tcPr>
          <w:p w14:paraId="264928AC"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Upon receiving the responses, the user views the updated graph.</w:t>
            </w:r>
          </w:p>
        </w:tc>
        <w:tc>
          <w:tcPr>
            <w:tcW w:w="2520" w:type="dxa"/>
          </w:tcPr>
          <w:p w14:paraId="5FAA07CE"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graph is updated with the predictions and plotted alongside the past prices.</w:t>
            </w:r>
          </w:p>
        </w:tc>
        <w:tc>
          <w:tcPr>
            <w:tcW w:w="2430" w:type="dxa"/>
          </w:tcPr>
          <w:p w14:paraId="18FA41F4"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GUI is updated with more datapoints that are the future predictions.</w:t>
            </w:r>
          </w:p>
        </w:tc>
        <w:tc>
          <w:tcPr>
            <w:tcW w:w="895" w:type="dxa"/>
          </w:tcPr>
          <w:p w14:paraId="53C0F87E"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EEFB936" w14:textId="77777777" w:rsidTr="00FD2F9D">
        <w:tc>
          <w:tcPr>
            <w:tcW w:w="715" w:type="dxa"/>
          </w:tcPr>
          <w:p w14:paraId="6FAB815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750" w:type="dxa"/>
          </w:tcPr>
          <w:p w14:paraId="218CD074" w14:textId="4F777125" w:rsidR="00D45775" w:rsidRDefault="00DA58FF" w:rsidP="00FD2F9D">
            <w:pPr>
              <w:spacing w:line="360" w:lineRule="auto"/>
              <w:jc w:val="center"/>
              <w:rPr>
                <w:rFonts w:ascii="Times New Roman" w:hAnsi="Times New Roman" w:cs="Times New Roman"/>
                <w:sz w:val="24"/>
                <w:szCs w:val="24"/>
              </w:rPr>
            </w:pPr>
            <w:hyperlink w:anchor="fr11" w:history="1">
              <w:r w:rsidR="004F5988">
                <w:rPr>
                  <w:rStyle w:val="Hyperlink"/>
                  <w:rFonts w:ascii="Times New Roman Regular" w:hAnsi="Times New Roman Regular" w:cs="Times New Roman Regular"/>
                  <w:color w:val="auto"/>
                  <w:sz w:val="24"/>
                  <w:szCs w:val="24"/>
                  <w:u w:val="none"/>
                  <w:bdr w:val="single" w:sz="4" w:space="0" w:color="00B050"/>
                </w:rPr>
                <w:t>FR11</w:t>
              </w:r>
            </w:hyperlink>
          </w:p>
        </w:tc>
        <w:tc>
          <w:tcPr>
            <w:tcW w:w="2040" w:type="dxa"/>
          </w:tcPr>
          <w:p w14:paraId="3225A55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extracted from scraped data.</w:t>
            </w:r>
          </w:p>
        </w:tc>
        <w:tc>
          <w:tcPr>
            <w:tcW w:w="2520" w:type="dxa"/>
          </w:tcPr>
          <w:p w14:paraId="6943F096" w14:textId="35359A71"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are weigh</w:t>
            </w:r>
            <w:r w:rsidR="000C35C0">
              <w:rPr>
                <w:rFonts w:ascii="Times New Roman" w:hAnsi="Times New Roman" w:cs="Times New Roman"/>
                <w:sz w:val="24"/>
                <w:szCs w:val="24"/>
              </w:rPr>
              <w:t>t</w:t>
            </w:r>
            <w:r>
              <w:rPr>
                <w:rFonts w:ascii="Times New Roman" w:hAnsi="Times New Roman" w:cs="Times New Roman"/>
                <w:sz w:val="24"/>
                <w:szCs w:val="24"/>
              </w:rPr>
              <w:t>ed based on influencer score by the proposed formula.</w:t>
            </w:r>
          </w:p>
        </w:tc>
        <w:tc>
          <w:tcPr>
            <w:tcW w:w="2430" w:type="dxa"/>
          </w:tcPr>
          <w:p w14:paraId="6E71945D" w14:textId="483D9B9B"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sentiments undergo a weigh</w:t>
            </w:r>
            <w:r w:rsidR="00067965">
              <w:rPr>
                <w:rFonts w:ascii="Times New Roman" w:hAnsi="Times New Roman" w:cs="Times New Roman"/>
                <w:sz w:val="24"/>
                <w:szCs w:val="24"/>
              </w:rPr>
              <w:t>t</w:t>
            </w:r>
            <w:r>
              <w:rPr>
                <w:rFonts w:ascii="Times New Roman" w:hAnsi="Times New Roman" w:cs="Times New Roman"/>
                <w:sz w:val="24"/>
                <w:szCs w:val="24"/>
              </w:rPr>
              <w:t>ing stage where, based on certain metrics, the score is changed.</w:t>
            </w:r>
          </w:p>
        </w:tc>
        <w:tc>
          <w:tcPr>
            <w:tcW w:w="895" w:type="dxa"/>
          </w:tcPr>
          <w:p w14:paraId="1655A6E1"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FB2950B" w14:textId="77777777" w:rsidTr="00FD2F9D">
        <w:tc>
          <w:tcPr>
            <w:tcW w:w="715" w:type="dxa"/>
          </w:tcPr>
          <w:p w14:paraId="7DA144A6"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50" w:type="dxa"/>
          </w:tcPr>
          <w:p w14:paraId="2ED39435" w14:textId="0FE76F96" w:rsidR="00D45775" w:rsidRDefault="00DA58FF" w:rsidP="00FD2F9D">
            <w:pPr>
              <w:spacing w:line="360" w:lineRule="auto"/>
              <w:jc w:val="center"/>
              <w:rPr>
                <w:rFonts w:ascii="Times New Roman" w:hAnsi="Times New Roman" w:cs="Times New Roman"/>
                <w:sz w:val="24"/>
                <w:szCs w:val="24"/>
              </w:rPr>
            </w:pPr>
            <w:hyperlink w:anchor="fr14" w:history="1">
              <w:r w:rsidR="004F5988">
                <w:rPr>
                  <w:rStyle w:val="Hyperlink"/>
                  <w:rFonts w:ascii="Times New Roman Regular" w:hAnsi="Times New Roman Regular" w:cs="Times New Roman Regular"/>
                  <w:color w:val="auto"/>
                  <w:sz w:val="24"/>
                  <w:szCs w:val="24"/>
                  <w:u w:val="none"/>
                  <w:bdr w:val="single" w:sz="4" w:space="0" w:color="00B050"/>
                </w:rPr>
                <w:t>FR14</w:t>
              </w:r>
            </w:hyperlink>
          </w:p>
        </w:tc>
        <w:tc>
          <w:tcPr>
            <w:tcW w:w="2040" w:type="dxa"/>
          </w:tcPr>
          <w:p w14:paraId="05E9917F"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Admins log into the system.</w:t>
            </w:r>
          </w:p>
        </w:tc>
        <w:tc>
          <w:tcPr>
            <w:tcW w:w="2520" w:type="dxa"/>
          </w:tcPr>
          <w:p w14:paraId="6C7F5940"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Technical information about the models is shown.</w:t>
            </w:r>
          </w:p>
        </w:tc>
        <w:tc>
          <w:tcPr>
            <w:tcW w:w="2430" w:type="dxa"/>
          </w:tcPr>
          <w:p w14:paraId="6C8FDB37"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metrics of the two models are displayed.</w:t>
            </w:r>
          </w:p>
        </w:tc>
        <w:tc>
          <w:tcPr>
            <w:tcW w:w="895" w:type="dxa"/>
          </w:tcPr>
          <w:p w14:paraId="65D9CDA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6" w:name="_D.2._Non-functional_testing"/>
      <w:bookmarkStart w:id="667" w:name="_F.2._Non-functional_testing"/>
      <w:bookmarkStart w:id="668" w:name="_Toc132325959"/>
      <w:bookmarkEnd w:id="666"/>
      <w:bookmarkEnd w:id="667"/>
      <w:r>
        <w:rPr>
          <w:rFonts w:ascii="Times New Roman Regular" w:hAnsi="Times New Roman Regular" w:cs="Times New Roman Regular"/>
          <w:b/>
          <w:bCs/>
          <w:color w:val="auto"/>
          <w:sz w:val="28"/>
          <w:szCs w:val="28"/>
        </w:rPr>
        <w:t>F</w:t>
      </w:r>
      <w:r w:rsidR="00EB21DC" w:rsidRPr="006074A8">
        <w:rPr>
          <w:rFonts w:ascii="Times New Roman Regular" w:hAnsi="Times New Roman Regular" w:cs="Times New Roman Regular"/>
          <w:b/>
          <w:bCs/>
          <w:color w:val="auto"/>
          <w:sz w:val="28"/>
          <w:szCs w:val="28"/>
        </w:rPr>
        <w:t>.2. Non-functional testing</w:t>
      </w:r>
      <w:bookmarkEnd w:id="668"/>
    </w:p>
    <w:p w14:paraId="3E668A6F" w14:textId="29C8038C" w:rsidR="00E20528" w:rsidRPr="00E20528" w:rsidRDefault="00E20528">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applied performance, GUI and maintainability testing</w:t>
      </w:r>
      <w:r w:rsidR="00456C3D">
        <w:rPr>
          <w:rFonts w:ascii="Times New Roman Regular" w:hAnsi="Times New Roman Regular" w:cs="Times New Roman Regular"/>
          <w:sz w:val="24"/>
          <w:szCs w:val="24"/>
        </w:rPr>
        <w:t xml:space="preserve">, </w:t>
      </w:r>
      <w:r w:rsidR="00700096">
        <w:rPr>
          <w:rFonts w:ascii="Times New Roman Regular" w:hAnsi="Times New Roman Regular" w:cs="Times New Roman Regular"/>
          <w:sz w:val="24"/>
          <w:szCs w:val="24"/>
        </w:rPr>
        <w:t xml:space="preserve">and a few test-cases </w:t>
      </w:r>
      <w:r>
        <w:rPr>
          <w:rFonts w:ascii="Times New Roman Regular" w:hAnsi="Times New Roman Regular" w:cs="Times New Roman Regular"/>
          <w:sz w:val="24"/>
          <w:szCs w:val="24"/>
        </w:rPr>
        <w:t xml:space="preserve">to determine if the system meets the non-functional requirements </w:t>
      </w:r>
      <w:r w:rsidR="00BA632D">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the design goals.</w:t>
      </w:r>
    </w:p>
    <w:p w14:paraId="7EFD0C40" w14:textId="57A70B3A" w:rsidR="00533979" w:rsidRDefault="00E20528">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C37E709" w14:textId="6CE7AD57" w:rsidR="00E20528" w:rsidRDefault="00354CB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had deployed the API and model</w:t>
      </w:r>
      <w:r w:rsidR="00E37029">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therefore, there is no requirement of having a high GPU and CPU power. </w:t>
      </w:r>
      <w:r w:rsidR="00AA61DA">
        <w:rPr>
          <w:rFonts w:ascii="Times New Roman Regular" w:hAnsi="Times New Roman Regular" w:cs="Times New Roman Regular"/>
          <w:sz w:val="24"/>
          <w:szCs w:val="24"/>
        </w:rPr>
        <w:t xml:space="preserve">Docker, GitHub Actions and Heroku </w:t>
      </w:r>
      <w:r w:rsidR="00687FB9">
        <w:rPr>
          <w:rFonts w:ascii="Times New Roman Regular" w:hAnsi="Times New Roman Regular" w:cs="Times New Roman Regular"/>
          <w:sz w:val="24"/>
          <w:szCs w:val="24"/>
        </w:rPr>
        <w:t xml:space="preserve">with basic Dynos </w:t>
      </w:r>
      <w:r w:rsidR="00AA61DA">
        <w:rPr>
          <w:rFonts w:ascii="Times New Roman Regular" w:hAnsi="Times New Roman Regular" w:cs="Times New Roman Regular"/>
          <w:sz w:val="24"/>
          <w:szCs w:val="24"/>
        </w:rPr>
        <w:t>were utilized for deployment purposes</w:t>
      </w:r>
      <w:r w:rsidR="00687FB9">
        <w:rPr>
          <w:rFonts w:ascii="Times New Roman Regular" w:hAnsi="Times New Roman Regular" w:cs="Times New Roman Regular"/>
          <w:sz w:val="24"/>
          <w:szCs w:val="24"/>
        </w:rPr>
        <w:t xml:space="preserve">, which is capable of serving requests for small-scale applications. However, for large-scale purposes, it </w:t>
      </w:r>
      <w:r w:rsidR="000C3E9B">
        <w:rPr>
          <w:rFonts w:ascii="Times New Roman Regular" w:hAnsi="Times New Roman Regular" w:cs="Times New Roman Regular"/>
          <w:sz w:val="24"/>
          <w:szCs w:val="24"/>
        </w:rPr>
        <w:t>is recommended that the Dynos are scaled up</w:t>
      </w:r>
      <w:r w:rsidR="009D5EDD">
        <w:rPr>
          <w:rFonts w:ascii="Times New Roman Regular" w:hAnsi="Times New Roman Regular" w:cs="Times New Roman Regular"/>
          <w:sz w:val="24"/>
          <w:szCs w:val="24"/>
        </w:rPr>
        <w:t xml:space="preserve">, as the application would </w:t>
      </w:r>
      <w:r w:rsidR="009D5EDD">
        <w:rPr>
          <w:rFonts w:ascii="Times New Roman Regular" w:hAnsi="Times New Roman Regular" w:cs="Times New Roman Regular"/>
          <w:sz w:val="24"/>
          <w:szCs w:val="24"/>
        </w:rPr>
        <w:lastRenderedPageBreak/>
        <w:t>not be able to handle multiple requests concurrently.</w:t>
      </w:r>
      <w:r w:rsidR="00D84574">
        <w:rPr>
          <w:rFonts w:ascii="Times New Roman Regular" w:hAnsi="Times New Roman Regular" w:cs="Times New Roman Regular"/>
          <w:sz w:val="24"/>
          <w:szCs w:val="24"/>
        </w:rPr>
        <w:t xml:space="preserve"> It is also worth mentioning that as the system is developed using TensorFlow, initial load times can take some time.</w:t>
      </w:r>
    </w:p>
    <w:p w14:paraId="496EF425" w14:textId="2FDE6C86" w:rsidR="0094034C" w:rsidRDefault="0056019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1091F23B" w:rsidR="00560191" w:rsidRDefault="005601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requirement gathering phase determined that the need for developing a simple and effective GUI was important. The GUI was tested by Google Lighthouse to determine</w:t>
      </w:r>
      <w:r w:rsidR="00E05AE6">
        <w:rPr>
          <w:rFonts w:ascii="Times New Roman Regular" w:hAnsi="Times New Roman Regular" w:cs="Times New Roman Regular"/>
          <w:sz w:val="24"/>
          <w:szCs w:val="24"/>
        </w:rPr>
        <w:t xml:space="preserve"> its performance and accessibility, the diagram below illustrates the obtained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8871" cy="1045276"/>
                          </a:xfrm>
                          <a:prstGeom prst="rect">
                            <a:avLst/>
                          </a:prstGeom>
                        </pic:spPr>
                      </pic:pic>
                    </a:graphicData>
                  </a:graphic>
                </wp:inline>
              </w:drawing>
            </w:r>
          </w:p>
          <w:p w14:paraId="7FEDA449" w14:textId="7C43362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home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3209" cy="979254"/>
                          </a:xfrm>
                          <a:prstGeom prst="rect">
                            <a:avLst/>
                          </a:prstGeom>
                        </pic:spPr>
                      </pic:pic>
                    </a:graphicData>
                  </a:graphic>
                </wp:inline>
              </w:drawing>
            </w:r>
          </w:p>
          <w:p w14:paraId="43959F0A" w14:textId="44AE621B"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cryptocurrencies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7574" cy="970583"/>
                          </a:xfrm>
                          <a:prstGeom prst="rect">
                            <a:avLst/>
                          </a:prstGeom>
                        </pic:spPr>
                      </pic:pic>
                    </a:graphicData>
                  </a:graphic>
                </wp:inline>
              </w:drawing>
            </w:r>
          </w:p>
          <w:p w14:paraId="5E030C23" w14:textId="052ED01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2"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cryptocurrency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2"/>
          </w:p>
        </w:tc>
      </w:tr>
      <w:tr w:rsidR="009D3D37" w:rsidRPr="009D3D37" w14:paraId="1FFBD60B" w14:textId="77777777" w:rsidTr="00FF19F1">
        <w:tc>
          <w:tcPr>
            <w:tcW w:w="4695" w:type="dxa"/>
          </w:tcPr>
          <w:p w14:paraId="3FA15B61" w14:textId="77777777" w:rsidR="00281F51" w:rsidRPr="009D3D37" w:rsidRDefault="00281F51" w:rsidP="00281F51">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76765C3" wp14:editId="1AB04992">
                  <wp:extent cx="2844800" cy="959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0088" cy="968307"/>
                          </a:xfrm>
                          <a:prstGeom prst="rect">
                            <a:avLst/>
                          </a:prstGeom>
                        </pic:spPr>
                      </pic:pic>
                    </a:graphicData>
                  </a:graphic>
                </wp:inline>
              </w:drawing>
            </w:r>
          </w:p>
          <w:p w14:paraId="259C10B7" w14:textId="6D10421E" w:rsidR="00C2153C" w:rsidRPr="009D3D37" w:rsidRDefault="00281F51" w:rsidP="00281F51">
            <w:pPr>
              <w:pStyle w:val="Caption"/>
              <w:spacing w:line="360" w:lineRule="auto"/>
              <w:jc w:val="center"/>
              <w:rPr>
                <w:rFonts w:ascii="Times New Roman" w:hAnsi="Times New Roman" w:cs="Times New Roman"/>
                <w:b w:val="0"/>
                <w:bCs w:val="0"/>
                <w:smallCaps w:val="0"/>
                <w:color w:val="auto"/>
                <w:sz w:val="24"/>
                <w:szCs w:val="24"/>
              </w:rPr>
            </w:pPr>
            <w:bookmarkStart w:id="673" w:name="_Toc132182805"/>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news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3"/>
          </w:p>
        </w:tc>
        <w:tc>
          <w:tcPr>
            <w:tcW w:w="4665" w:type="dxa"/>
          </w:tcPr>
          <w:p w14:paraId="43FB027A" w14:textId="77777777" w:rsidR="00250C44" w:rsidRPr="009D3D37" w:rsidRDefault="00250C44" w:rsidP="00520140">
            <w:pPr>
              <w:keepNext/>
              <w:spacing w:line="360" w:lineRule="auto"/>
              <w:jc w:val="both"/>
              <w:rPr>
                <w:ins w:id="674" w:author="Ammar ." w:date="2023-03-31T06:10:00Z"/>
              </w:rPr>
            </w:pPr>
            <w:r w:rsidRPr="009D3D37">
              <w:rPr>
                <w:rFonts w:ascii="Times New Roman Regular" w:hAnsi="Times New Roman Regular" w:cs="Times New Roman Regular"/>
                <w:noProof/>
                <w:sz w:val="24"/>
                <w:szCs w:val="24"/>
              </w:rPr>
              <w:drawing>
                <wp:inline distT="0" distB="0" distL="0" distR="0" wp14:anchorId="4BC23E62" wp14:editId="46AC78B4">
                  <wp:extent cx="2724150" cy="90584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43395" cy="912245"/>
                          </a:xfrm>
                          <a:prstGeom prst="rect">
                            <a:avLst/>
                          </a:prstGeom>
                        </pic:spPr>
                      </pic:pic>
                    </a:graphicData>
                  </a:graphic>
                </wp:inline>
              </w:drawing>
            </w:r>
          </w:p>
          <w:p w14:paraId="6F3A05C2" w14:textId="456E9589" w:rsidR="00C2153C" w:rsidRPr="009D3D37" w:rsidRDefault="00250C44" w:rsidP="00520140">
            <w:pPr>
              <w:pStyle w:val="Caption"/>
              <w:jc w:val="center"/>
              <w:rPr>
                <w:rFonts w:ascii="Times New Roman" w:hAnsi="Times New Roman" w:cs="Times New Roman"/>
                <w:sz w:val="24"/>
                <w:szCs w:val="24"/>
              </w:rPr>
            </w:pPr>
            <w:bookmarkStart w:id="675" w:name="_Toc132182806"/>
            <w:ins w:id="676" w:author="Ammar ." w:date="2023-03-31T06:10:00Z">
              <w:r w:rsidRPr="009D3D37">
                <w:rPr>
                  <w:rFonts w:ascii="Times New Roman" w:hAnsi="Times New Roman" w:cs="Times New Roman"/>
                  <w:b w:val="0"/>
                  <w:bCs w:val="0"/>
                  <w:smallCaps w:val="0"/>
                  <w:color w:val="auto"/>
                  <w:sz w:val="24"/>
                  <w:szCs w:val="24"/>
                </w:rPr>
                <w:t xml:space="preserve">Figure </w:t>
              </w:r>
              <w:r w:rsidRPr="009D3D37">
                <w:rPr>
                  <w:rFonts w:ascii="Times New Roman" w:hAnsi="Times New Roman" w:cs="Times New Roman"/>
                  <w:b w:val="0"/>
                  <w:bCs w:val="0"/>
                  <w:smallCaps w:val="0"/>
                  <w:color w:val="auto"/>
                  <w:sz w:val="24"/>
                  <w:szCs w:val="24"/>
                </w:rPr>
                <w:fldChar w:fldCharType="begin"/>
              </w:r>
              <w:r w:rsidRPr="009D3D37">
                <w:rPr>
                  <w:rFonts w:ascii="Times New Roman" w:hAnsi="Times New Roman" w:cs="Times New Roman"/>
                  <w:b w:val="0"/>
                  <w:bCs w:val="0"/>
                  <w:smallCaps w:val="0"/>
                  <w:color w:val="auto"/>
                  <w:sz w:val="24"/>
                  <w:szCs w:val="24"/>
                </w:rPr>
                <w:instrText xml:space="preserve"> SEQ Figure \* ARABIC </w:instrText>
              </w:r>
            </w:ins>
            <w:r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54</w:t>
            </w:r>
            <w:ins w:id="677" w:author="Ammar ." w:date="2023-03-31T06:10:00Z">
              <w:r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metrics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ins>
            <w:bookmarkEnd w:id="675"/>
          </w:p>
        </w:tc>
      </w:tr>
    </w:tbl>
    <w:p w14:paraId="02D4EFB6" w14:textId="01AE338A" w:rsidR="00FF19F1" w:rsidRPr="00545996" w:rsidRDefault="00545996"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results vary from page-to-page. This is likely since most pages utilize third party APIs to render information, hence demonstrating a subpar performance value. </w:t>
      </w:r>
    </w:p>
    <w:p w14:paraId="397E5870" w14:textId="77777777" w:rsidR="00545996" w:rsidRDefault="00545996" w:rsidP="00FF19F1">
      <w:pPr>
        <w:spacing w:line="360" w:lineRule="auto"/>
        <w:jc w:val="both"/>
        <w:rPr>
          <w:rFonts w:ascii="Times New Roman Regular" w:hAnsi="Times New Roman Regular" w:cs="Times New Roman Regular" w:hint="eastAsia"/>
          <w:b/>
          <w:bCs/>
          <w:sz w:val="24"/>
          <w:szCs w:val="24"/>
        </w:rPr>
      </w:pPr>
    </w:p>
    <w:p w14:paraId="0528A788" w14:textId="3DFCC9E5" w:rsidR="00FF19F1" w:rsidRDefault="00FF19F1" w:rsidP="00FF19F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03AFB146" w14:textId="46E76D20" w:rsidR="00FF19F1" w:rsidRPr="002E514C" w:rsidRDefault="00FF19F1"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is important so that future research on the system and especially the developed algorithm </w:t>
      </w:r>
      <w:r w:rsidR="00CD66B1">
        <w:rPr>
          <w:rFonts w:ascii="Times New Roman Regular" w:hAnsi="Times New Roman Regular" w:cs="Times New Roman Regular"/>
          <w:sz w:val="24"/>
          <w:szCs w:val="24"/>
        </w:rPr>
        <w:t>can be conducted seamlessly.</w:t>
      </w:r>
      <w:r w:rsidR="00B46B59">
        <w:rPr>
          <w:rFonts w:ascii="Times New Roman Regular" w:hAnsi="Times New Roman Regular" w:cs="Times New Roman Regular"/>
          <w:sz w:val="24"/>
          <w:szCs w:val="24"/>
        </w:rPr>
        <w:t xml:space="preserve"> </w:t>
      </w:r>
      <w:proofErr w:type="spellStart"/>
      <w:r w:rsidR="00B46B59">
        <w:rPr>
          <w:rFonts w:ascii="Times New Roman Regular" w:hAnsi="Times New Roman Regular" w:cs="Times New Roman Regular"/>
          <w:sz w:val="24"/>
          <w:szCs w:val="24"/>
        </w:rPr>
        <w:t>CodeFactor</w:t>
      </w:r>
      <w:proofErr w:type="spellEnd"/>
      <w:r w:rsidR="00B46B59">
        <w:rPr>
          <w:rFonts w:ascii="Times New Roman Regular" w:hAnsi="Times New Roman Regular" w:cs="Times New Roman Regular"/>
          <w:sz w:val="24"/>
          <w:szCs w:val="24"/>
        </w:rPr>
        <w:t xml:space="preserve"> and </w:t>
      </w:r>
      <w:proofErr w:type="spellStart"/>
      <w:r w:rsidR="00B46B59">
        <w:rPr>
          <w:rFonts w:ascii="Times New Roman Regular" w:hAnsi="Times New Roman Regular" w:cs="Times New Roman Regular"/>
          <w:sz w:val="24"/>
          <w:szCs w:val="24"/>
        </w:rPr>
        <w:t>CodeQL</w:t>
      </w:r>
      <w:proofErr w:type="spellEnd"/>
      <w:r w:rsidR="00B46B59">
        <w:rPr>
          <w:rFonts w:ascii="Times New Roman Regular" w:hAnsi="Times New Roman Regular" w:cs="Times New Roman Regular"/>
          <w:sz w:val="24"/>
          <w:szCs w:val="24"/>
        </w:rPr>
        <w:t xml:space="preserve"> were used to ensure that the repositories are maintained and documented well</w:t>
      </w:r>
      <w:r w:rsidR="00380C79">
        <w:rPr>
          <w:rFonts w:ascii="Times New Roman Regular" w:hAnsi="Times New Roman Regular" w:cs="Times New Roman Regular"/>
          <w:sz w:val="24"/>
          <w:szCs w:val="24"/>
        </w:rPr>
        <w:t xml:space="preserve"> and that there are </w:t>
      </w:r>
      <w:r w:rsidR="0081075F">
        <w:rPr>
          <w:rFonts w:ascii="Times New Roman Regular" w:hAnsi="Times New Roman Regular" w:cs="Times New Roman Regular"/>
          <w:sz w:val="24"/>
          <w:szCs w:val="24"/>
        </w:rPr>
        <w:t xml:space="preserve">no </w:t>
      </w:r>
      <w:r w:rsidR="00380C79">
        <w:rPr>
          <w:rFonts w:ascii="Times New Roman Regular" w:hAnsi="Times New Roman Regular" w:cs="Times New Roman Regular"/>
          <w:sz w:val="24"/>
          <w:szCs w:val="24"/>
        </w:rPr>
        <w:t>vulnerabilities.</w:t>
      </w:r>
    </w:p>
    <w:p w14:paraId="26C79B08" w14:textId="12B0074A" w:rsidR="00C71C8B" w:rsidRPr="004758CB" w:rsidRDefault="00BB7EAC" w:rsidP="00C71C8B">
      <w:pPr>
        <w:keepNext/>
        <w:spacing w:line="360" w:lineRule="auto"/>
        <w:jc w:val="both"/>
      </w:pPr>
      <w:r w:rsidRPr="004758CB">
        <w:rPr>
          <w:noProof/>
        </w:rPr>
        <w:drawing>
          <wp:inline distT="0" distB="0" distL="0" distR="0" wp14:anchorId="06145643" wp14:editId="0E501B3D">
            <wp:extent cx="59436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590675"/>
                    </a:xfrm>
                    <a:prstGeom prst="rect">
                      <a:avLst/>
                    </a:prstGeom>
                  </pic:spPr>
                </pic:pic>
              </a:graphicData>
            </a:graphic>
          </wp:inline>
        </w:drawing>
      </w:r>
    </w:p>
    <w:p w14:paraId="4A068CA9" w14:textId="712F2556"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8"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8"/>
    </w:p>
    <w:p w14:paraId="525B09CE" w14:textId="77777777" w:rsidR="00B468E9" w:rsidRPr="004758CB" w:rsidRDefault="00B468E9" w:rsidP="00B468E9">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214EE490" wp14:editId="00F44259">
            <wp:extent cx="5943600" cy="1595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595755"/>
                    </a:xfrm>
                    <a:prstGeom prst="rect">
                      <a:avLst/>
                    </a:prstGeom>
                  </pic:spPr>
                </pic:pic>
              </a:graphicData>
            </a:graphic>
          </wp:inline>
        </w:drawing>
      </w:r>
    </w:p>
    <w:p w14:paraId="695A10C3" w14:textId="210E6A25" w:rsidR="002F39AE" w:rsidRPr="004758CB" w:rsidRDefault="00B468E9" w:rsidP="00B468E9">
      <w:pPr>
        <w:pStyle w:val="Caption"/>
        <w:jc w:val="center"/>
        <w:rPr>
          <w:rFonts w:ascii="Times New Roman" w:hAnsi="Times New Roman" w:cs="Times New Roman"/>
          <w:b w:val="0"/>
          <w:bCs w:val="0"/>
          <w:smallCaps w:val="0"/>
          <w:color w:val="auto"/>
          <w:sz w:val="26"/>
          <w:szCs w:val="26"/>
        </w:rPr>
      </w:pPr>
      <w:bookmarkStart w:id="679" w:name="_Toc132182808"/>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56</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Application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9"/>
    </w:p>
    <w:p w14:paraId="29239945" w14:textId="77777777" w:rsidR="002A16CC" w:rsidRPr="004758CB" w:rsidRDefault="002A16CC" w:rsidP="002A16CC">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3253A11B" wp14:editId="2735EC3C">
            <wp:extent cx="5943600" cy="2122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122170"/>
                    </a:xfrm>
                    <a:prstGeom prst="rect">
                      <a:avLst/>
                    </a:prstGeom>
                  </pic:spPr>
                </pic:pic>
              </a:graphicData>
            </a:graphic>
          </wp:inline>
        </w:drawing>
      </w:r>
    </w:p>
    <w:p w14:paraId="03393CB0" w14:textId="5042500A"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80"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CodeQL</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80"/>
    </w:p>
    <w:p w14:paraId="467E43F1" w14:textId="7A11291C" w:rsidR="00533979" w:rsidRDefault="00533979" w:rsidP="00C2153C">
      <w:pPr>
        <w:spacing w:line="360" w:lineRule="auto"/>
        <w:jc w:val="center"/>
        <w:rPr>
          <w:rFonts w:ascii="Times New Roman Regular" w:hAnsi="Times New Roman Regular" w:cs="Times New Roman Regular" w:hint="eastAsia"/>
          <w:b/>
          <w:bCs/>
          <w:sz w:val="24"/>
          <w:szCs w:val="24"/>
        </w:rPr>
      </w:pPr>
    </w:p>
    <w:p w14:paraId="26BC6F57" w14:textId="77777777" w:rsidR="007C752C" w:rsidRDefault="007C752C" w:rsidP="007C752C">
      <w:pPr>
        <w:keepNext/>
        <w:spacing w:line="360" w:lineRule="auto"/>
        <w:jc w:val="center"/>
      </w:pPr>
      <w:r w:rsidRPr="007C752C">
        <w:rPr>
          <w:rFonts w:ascii="Times New Roman Regular" w:hAnsi="Times New Roman Regular" w:cs="Times New Roman Regular"/>
          <w:b/>
          <w:bCs/>
          <w:noProof/>
          <w:sz w:val="24"/>
          <w:szCs w:val="24"/>
        </w:rPr>
        <w:lastRenderedPageBreak/>
        <w:drawing>
          <wp:inline distT="0" distB="0" distL="0" distR="0" wp14:anchorId="0BD77EF9" wp14:editId="334F9850">
            <wp:extent cx="5943600" cy="22205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220595"/>
                    </a:xfrm>
                    <a:prstGeom prst="rect">
                      <a:avLst/>
                    </a:prstGeom>
                  </pic:spPr>
                </pic:pic>
              </a:graphicData>
            </a:graphic>
          </wp:inline>
        </w:drawing>
      </w:r>
    </w:p>
    <w:p w14:paraId="7F631114" w14:textId="1C879C2D" w:rsidR="007C752C" w:rsidRPr="00A134E4" w:rsidRDefault="007C752C" w:rsidP="007C752C">
      <w:pPr>
        <w:pStyle w:val="Caption"/>
        <w:jc w:val="center"/>
        <w:rPr>
          <w:rFonts w:ascii="Times New Roman" w:hAnsi="Times New Roman" w:cs="Times New Roman"/>
          <w:b w:val="0"/>
          <w:bCs w:val="0"/>
          <w:smallCaps w:val="0"/>
          <w:color w:val="auto"/>
          <w:sz w:val="26"/>
          <w:szCs w:val="26"/>
        </w:rPr>
      </w:pPr>
      <w:bookmarkStart w:id="681" w:name="_Toc132182810"/>
      <w:r w:rsidRPr="00A134E4">
        <w:rPr>
          <w:rFonts w:ascii="Times New Roman" w:hAnsi="Times New Roman" w:cs="Times New Roman"/>
          <w:b w:val="0"/>
          <w:bCs w:val="0"/>
          <w:smallCaps w:val="0"/>
          <w:color w:val="auto"/>
          <w:sz w:val="24"/>
          <w:szCs w:val="24"/>
        </w:rPr>
        <w:t xml:space="preserve">Figure </w:t>
      </w:r>
      <w:r w:rsidR="00BA3EB5" w:rsidRPr="00A134E4">
        <w:rPr>
          <w:rFonts w:ascii="Times New Roman" w:hAnsi="Times New Roman" w:cs="Times New Roman"/>
          <w:b w:val="0"/>
          <w:bCs w:val="0"/>
          <w:smallCaps w:val="0"/>
          <w:color w:val="auto"/>
          <w:sz w:val="24"/>
          <w:szCs w:val="24"/>
        </w:rPr>
        <w:fldChar w:fldCharType="begin"/>
      </w:r>
      <w:r w:rsidR="00BA3EB5" w:rsidRPr="00A134E4">
        <w:rPr>
          <w:rFonts w:ascii="Times New Roman" w:hAnsi="Times New Roman" w:cs="Times New Roman"/>
          <w:b w:val="0"/>
          <w:bCs w:val="0"/>
          <w:smallCaps w:val="0"/>
          <w:color w:val="auto"/>
          <w:sz w:val="24"/>
          <w:szCs w:val="24"/>
        </w:rPr>
        <w:instrText xml:space="preserve"> SEQ Figure \* ARABIC </w:instrText>
      </w:r>
      <w:r w:rsidR="00BA3EB5" w:rsidRPr="00A134E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58</w:t>
      </w:r>
      <w:r w:rsidR="00BA3EB5" w:rsidRPr="00A134E4">
        <w:rPr>
          <w:rFonts w:ascii="Times New Roman" w:hAnsi="Times New Roman" w:cs="Times New Roman"/>
          <w:b w:val="0"/>
          <w:bCs w:val="0"/>
          <w:smallCaps w:val="0"/>
          <w:color w:val="auto"/>
          <w:sz w:val="24"/>
          <w:szCs w:val="24"/>
        </w:rPr>
        <w:fldChar w:fldCharType="end"/>
      </w:r>
      <w:r w:rsidRPr="00A134E4">
        <w:rPr>
          <w:rFonts w:ascii="Times New Roman" w:hAnsi="Times New Roman" w:cs="Times New Roman"/>
          <w:b w:val="0"/>
          <w:bCs w:val="0"/>
          <w:smallCaps w:val="0"/>
          <w:color w:val="auto"/>
          <w:sz w:val="24"/>
          <w:szCs w:val="24"/>
        </w:rPr>
        <w:t xml:space="preserve">: </w:t>
      </w:r>
      <w:proofErr w:type="spellStart"/>
      <w:r w:rsidRPr="00A134E4">
        <w:rPr>
          <w:rFonts w:ascii="Times New Roman" w:hAnsi="Times New Roman" w:cs="Times New Roman"/>
          <w:b w:val="0"/>
          <w:bCs w:val="0"/>
          <w:smallCaps w:val="0"/>
          <w:color w:val="auto"/>
          <w:sz w:val="24"/>
          <w:szCs w:val="24"/>
        </w:rPr>
        <w:t>CodeQL</w:t>
      </w:r>
      <w:proofErr w:type="spellEnd"/>
      <w:r w:rsidRPr="00A134E4">
        <w:rPr>
          <w:rFonts w:ascii="Times New Roman" w:hAnsi="Times New Roman" w:cs="Times New Roman"/>
          <w:b w:val="0"/>
          <w:bCs w:val="0"/>
          <w:smallCaps w:val="0"/>
          <w:color w:val="auto"/>
          <w:sz w:val="24"/>
          <w:szCs w:val="24"/>
        </w:rPr>
        <w:t xml:space="preserve"> - Application repository (</w:t>
      </w:r>
      <w:r w:rsidRPr="00A134E4">
        <w:rPr>
          <w:rFonts w:ascii="Times New Roman" w:hAnsi="Times New Roman" w:cs="Times New Roman"/>
          <w:b w:val="0"/>
          <w:bCs w:val="0"/>
          <w:i/>
          <w:iCs/>
          <w:smallCaps w:val="0"/>
          <w:color w:val="auto"/>
          <w:sz w:val="24"/>
          <w:szCs w:val="24"/>
        </w:rPr>
        <w:t>Self-Composed</w:t>
      </w:r>
      <w:r w:rsidRPr="00A134E4">
        <w:rPr>
          <w:rFonts w:ascii="Times New Roman" w:hAnsi="Times New Roman" w:cs="Times New Roman"/>
          <w:b w:val="0"/>
          <w:bCs w:val="0"/>
          <w:smallCaps w:val="0"/>
          <w:color w:val="auto"/>
          <w:sz w:val="24"/>
          <w:szCs w:val="24"/>
        </w:rPr>
        <w:t>)</w:t>
      </w:r>
      <w:bookmarkEnd w:id="681"/>
    </w:p>
    <w:p w14:paraId="0D769531" w14:textId="3EA5BFD0" w:rsidR="008D1DA5" w:rsidRPr="00A134E4" w:rsidRDefault="008D1DA5">
      <w:pPr>
        <w:spacing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82"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82"/>
    </w:p>
    <w:tbl>
      <w:tblPr>
        <w:tblStyle w:val="TableGrid"/>
        <w:tblW w:w="0" w:type="auto"/>
        <w:tblLook w:val="04A0" w:firstRow="1" w:lastRow="0" w:firstColumn="1" w:lastColumn="0" w:noHBand="0" w:noVBand="1"/>
      </w:tblPr>
      <w:tblGrid>
        <w:gridCol w:w="714"/>
        <w:gridCol w:w="823"/>
        <w:gridCol w:w="7813"/>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7F1226">
        <w:tc>
          <w:tcPr>
            <w:tcW w:w="714"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3"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0F372D" w14:paraId="3CE3E173" w14:textId="77777777" w:rsidTr="007F1226">
        <w:tc>
          <w:tcPr>
            <w:tcW w:w="714" w:type="dxa"/>
          </w:tcPr>
          <w:p w14:paraId="002E1F39" w14:textId="3C9827E0" w:rsidR="000F372D" w:rsidRDefault="009F2403"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w:t>
            </w:r>
          </w:p>
        </w:tc>
        <w:tc>
          <w:tcPr>
            <w:tcW w:w="823" w:type="dxa"/>
          </w:tcPr>
          <w:p w14:paraId="04706D1B" w14:textId="23C2618D" w:rsidR="000F372D" w:rsidRDefault="00DA58FF" w:rsidP="009F2403">
            <w:pPr>
              <w:spacing w:line="360" w:lineRule="auto"/>
              <w:jc w:val="center"/>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NFR1</w:t>
              </w:r>
            </w:hyperlink>
          </w:p>
        </w:tc>
        <w:tc>
          <w:tcPr>
            <w:tcW w:w="7813" w:type="dxa"/>
          </w:tcPr>
          <w:p w14:paraId="68165C68" w14:textId="2067675D" w:rsidR="000F372D" w:rsidRDefault="0099766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gives responses within 1-2 minutes.</w:t>
            </w:r>
          </w:p>
        </w:tc>
      </w:tr>
      <w:tr w:rsidR="000F372D" w14:paraId="7C4C6DFE" w14:textId="77777777" w:rsidTr="007F1226">
        <w:tc>
          <w:tcPr>
            <w:tcW w:w="714" w:type="dxa"/>
          </w:tcPr>
          <w:p w14:paraId="0D4CE068" w14:textId="4AE44EF7"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5949B146" w14:textId="7030512E"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NFR2</w:t>
              </w:r>
            </w:hyperlink>
          </w:p>
        </w:tc>
        <w:tc>
          <w:tcPr>
            <w:tcW w:w="7813" w:type="dxa"/>
          </w:tcPr>
          <w:p w14:paraId="7B22ACCF" w14:textId="23D23435" w:rsidR="000F372D" w:rsidRDefault="00ED7CE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Only the data for specific dates are scraped and updated whenever necessary.</w:t>
            </w:r>
          </w:p>
        </w:tc>
      </w:tr>
      <w:tr w:rsidR="000F372D" w14:paraId="24C6EA1C" w14:textId="77777777" w:rsidTr="007F1226">
        <w:tc>
          <w:tcPr>
            <w:tcW w:w="714" w:type="dxa"/>
          </w:tcPr>
          <w:p w14:paraId="1B249F96" w14:textId="33B6336C"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70B1023" w14:textId="137A6CBA" w:rsidR="000F372D" w:rsidRDefault="00DA58FF" w:rsidP="009F2403">
            <w:pPr>
              <w:spacing w:line="360" w:lineRule="auto"/>
              <w:jc w:val="center"/>
              <w:rPr>
                <w:rFonts w:ascii="Times New Roman Regular" w:hAnsi="Times New Roman Regular" w:cs="Times New Roman Regular" w:hint="eastAsia"/>
                <w:sz w:val="24"/>
                <w:szCs w:val="24"/>
              </w:rPr>
            </w:pPr>
            <w:hyperlink w:anchor="nfr3" w:history="1">
              <w:r w:rsidR="00A56F2E">
                <w:rPr>
                  <w:rStyle w:val="Hyperlink"/>
                  <w:rFonts w:ascii="Times New Roman Regular" w:hAnsi="Times New Roman Regular" w:cs="Times New Roman Regular"/>
                  <w:color w:val="auto"/>
                  <w:sz w:val="24"/>
                  <w:szCs w:val="24"/>
                  <w:u w:val="none"/>
                  <w:bdr w:val="single" w:sz="4" w:space="0" w:color="00B050"/>
                </w:rPr>
                <w:t>NFR3</w:t>
              </w:r>
            </w:hyperlink>
          </w:p>
        </w:tc>
        <w:tc>
          <w:tcPr>
            <w:tcW w:w="7813" w:type="dxa"/>
          </w:tcPr>
          <w:p w14:paraId="2E76F5F8" w14:textId="1DDF4F85" w:rsidR="000F372D" w:rsidRDefault="00537FD3">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developed GUI is simple, easy to follow, and attractive. Additionally, no technical information is displayed to the users, except for admins who log in.</w:t>
            </w:r>
          </w:p>
        </w:tc>
      </w:tr>
      <w:tr w:rsidR="000F372D" w14:paraId="72413096" w14:textId="77777777" w:rsidTr="007F1226">
        <w:tc>
          <w:tcPr>
            <w:tcW w:w="714" w:type="dxa"/>
          </w:tcPr>
          <w:p w14:paraId="7E1004CB" w14:textId="6FDF79F8"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794CAAB" w14:textId="40CEE1A4" w:rsidR="000F372D" w:rsidRDefault="00DA58FF" w:rsidP="009F2403">
            <w:pPr>
              <w:spacing w:line="360" w:lineRule="auto"/>
              <w:jc w:val="center"/>
              <w:rPr>
                <w:rFonts w:ascii="Times New Roman Regular" w:hAnsi="Times New Roman Regular" w:cs="Times New Roman Regular" w:hint="eastAsia"/>
                <w:sz w:val="24"/>
                <w:szCs w:val="24"/>
              </w:rPr>
            </w:pPr>
            <w:hyperlink w:anchor="nfr4" w:history="1">
              <w:r w:rsidR="00A56F2E">
                <w:rPr>
                  <w:rStyle w:val="Hyperlink"/>
                  <w:rFonts w:ascii="Times New Roman Regular" w:hAnsi="Times New Roman Regular" w:cs="Times New Roman Regular"/>
                  <w:color w:val="auto"/>
                  <w:sz w:val="24"/>
                  <w:szCs w:val="24"/>
                  <w:u w:val="none"/>
                  <w:bdr w:val="single" w:sz="4" w:space="0" w:color="00B050"/>
                </w:rPr>
                <w:t>NFR4</w:t>
              </w:r>
            </w:hyperlink>
          </w:p>
        </w:tc>
        <w:tc>
          <w:tcPr>
            <w:tcW w:w="7813" w:type="dxa"/>
          </w:tcPr>
          <w:p w14:paraId="322FE3C1" w14:textId="7354033D"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p>
        </w:tc>
      </w:tr>
      <w:tr w:rsidR="000F372D" w14:paraId="4838D7E8" w14:textId="77777777" w:rsidTr="007F1226">
        <w:tc>
          <w:tcPr>
            <w:tcW w:w="714" w:type="dxa"/>
          </w:tcPr>
          <w:p w14:paraId="49F1E3A7" w14:textId="6B5700B9"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FB74C91" w14:textId="049CEEF8" w:rsidR="000F372D" w:rsidRDefault="00DA58FF" w:rsidP="009F2403">
            <w:pPr>
              <w:spacing w:line="360" w:lineRule="auto"/>
              <w:jc w:val="center"/>
              <w:rPr>
                <w:rFonts w:ascii="Times New Roman Regular" w:hAnsi="Times New Roman Regular" w:cs="Times New Roman Regular" w:hint="eastAsia"/>
                <w:sz w:val="24"/>
                <w:szCs w:val="24"/>
              </w:rPr>
            </w:pPr>
            <w:hyperlink w:anchor="nfr5" w:history="1">
              <w:r w:rsidR="00A56F2E">
                <w:rPr>
                  <w:rStyle w:val="Hyperlink"/>
                  <w:rFonts w:ascii="Times New Roman Regular" w:hAnsi="Times New Roman Regular" w:cs="Times New Roman Regular"/>
                  <w:color w:val="auto"/>
                  <w:sz w:val="24"/>
                  <w:szCs w:val="24"/>
                  <w:u w:val="none"/>
                  <w:bdr w:val="single" w:sz="4" w:space="0" w:color="00B050"/>
                </w:rPr>
                <w:t>NFR5</w:t>
              </w:r>
            </w:hyperlink>
          </w:p>
        </w:tc>
        <w:tc>
          <w:tcPr>
            <w:tcW w:w="7813" w:type="dxa"/>
          </w:tcPr>
          <w:p w14:paraId="16013AC8" w14:textId="0ED17177"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are plotted within the graph itself to show a growth/decline.</w:t>
            </w:r>
          </w:p>
        </w:tc>
      </w:tr>
      <w:tr w:rsidR="009F2403" w14:paraId="52C6FA7C" w14:textId="77777777" w:rsidTr="007F1226">
        <w:tc>
          <w:tcPr>
            <w:tcW w:w="714" w:type="dxa"/>
          </w:tcPr>
          <w:p w14:paraId="50426537" w14:textId="03C3AD20"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1E31BD5C" w14:textId="6E4E8CFA" w:rsidR="009F2403" w:rsidRDefault="00DA58FF" w:rsidP="009F2403">
            <w:pPr>
              <w:spacing w:line="360" w:lineRule="auto"/>
              <w:jc w:val="center"/>
              <w:rPr>
                <w:rFonts w:ascii="Times New Roman Regular" w:hAnsi="Times New Roman Regular" w:cs="Times New Roman Regular" w:hint="eastAsia"/>
                <w:sz w:val="24"/>
                <w:szCs w:val="24"/>
              </w:rPr>
            </w:pPr>
            <w:hyperlink w:anchor="nfr6" w:history="1">
              <w:r w:rsidR="00A56F2E">
                <w:rPr>
                  <w:rStyle w:val="Hyperlink"/>
                  <w:rFonts w:ascii="Times New Roman Regular" w:hAnsi="Times New Roman Regular" w:cs="Times New Roman Regular"/>
                  <w:color w:val="auto"/>
                  <w:sz w:val="24"/>
                  <w:szCs w:val="24"/>
                  <w:u w:val="none"/>
                  <w:bdr w:val="single" w:sz="4" w:space="0" w:color="00B050"/>
                </w:rPr>
                <w:t>NFR6</w:t>
              </w:r>
            </w:hyperlink>
          </w:p>
        </w:tc>
        <w:tc>
          <w:tcPr>
            <w:tcW w:w="7813" w:type="dxa"/>
          </w:tcPr>
          <w:p w14:paraId="753A25BF" w14:textId="72B3C272" w:rsidR="009F2403" w:rsidRDefault="00D565A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was deployed to Heroku by Docker and GitHub Actions</w:t>
            </w:r>
            <w:r w:rsidR="00C07BBF">
              <w:rPr>
                <w:rFonts w:ascii="Times New Roman Regular" w:hAnsi="Times New Roman Regular" w:cs="Times New Roman Regular"/>
                <w:sz w:val="24"/>
                <w:szCs w:val="24"/>
              </w:rPr>
              <w:t>, but will not scale as traffic increases</w:t>
            </w:r>
            <w:r w:rsidR="000E73EA">
              <w:rPr>
                <w:rFonts w:ascii="Times New Roman Regular" w:hAnsi="Times New Roman Regular" w:cs="Times New Roman Regular"/>
                <w:sz w:val="24"/>
                <w:szCs w:val="24"/>
              </w:rPr>
              <w:t xml:space="preserve">: </w:t>
            </w:r>
            <w:r w:rsidR="00C07BBF">
              <w:rPr>
                <w:rFonts w:ascii="Times New Roman Regular" w:hAnsi="Times New Roman Regular" w:cs="Times New Roman Regular"/>
                <w:sz w:val="24"/>
                <w:szCs w:val="24"/>
              </w:rPr>
              <w:t>the utilized Dynos are the most basic version.</w:t>
            </w:r>
          </w:p>
        </w:tc>
      </w:tr>
      <w:tr w:rsidR="009F2403" w14:paraId="7B206973" w14:textId="77777777" w:rsidTr="007F1226">
        <w:tc>
          <w:tcPr>
            <w:tcW w:w="714" w:type="dxa"/>
          </w:tcPr>
          <w:p w14:paraId="6DADCD07" w14:textId="04D5581B"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823" w:type="dxa"/>
          </w:tcPr>
          <w:p w14:paraId="3F9F7629" w14:textId="070C3F3E" w:rsidR="009F2403" w:rsidRDefault="00DA58FF" w:rsidP="009F2403">
            <w:pPr>
              <w:spacing w:line="360" w:lineRule="auto"/>
              <w:jc w:val="center"/>
              <w:rPr>
                <w:rFonts w:ascii="Times New Roman Regular" w:hAnsi="Times New Roman Regular" w:cs="Times New Roman Regular" w:hint="eastAsia"/>
                <w:sz w:val="24"/>
                <w:szCs w:val="24"/>
              </w:rPr>
            </w:pPr>
            <w:hyperlink w:anchor="nfr7" w:history="1">
              <w:r w:rsidR="00A56F2E">
                <w:rPr>
                  <w:rStyle w:val="Hyperlink"/>
                  <w:rFonts w:ascii="Times New Roman Regular" w:hAnsi="Times New Roman Regular" w:cs="Times New Roman Regular"/>
                  <w:color w:val="auto"/>
                  <w:sz w:val="24"/>
                  <w:szCs w:val="24"/>
                  <w:u w:val="none"/>
                  <w:bdr w:val="single" w:sz="4" w:space="0" w:color="00B050"/>
                </w:rPr>
                <w:t>NFR7</w:t>
              </w:r>
            </w:hyperlink>
          </w:p>
        </w:tc>
        <w:tc>
          <w:tcPr>
            <w:tcW w:w="7813" w:type="dxa"/>
          </w:tcPr>
          <w:p w14:paraId="6384DD08" w14:textId="285FC077" w:rsidR="009F2403" w:rsidRDefault="00634C4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stored in AWS S3 for backup and requests, the data is stored in MongoDB, and admin authentication is handled by Firebase.</w:t>
            </w:r>
            <w:r w:rsidR="00A03B9F">
              <w:rPr>
                <w:rFonts w:ascii="Times New Roman Regular" w:hAnsi="Times New Roman Regular" w:cs="Times New Roman Regular"/>
                <w:sz w:val="24"/>
                <w:szCs w:val="24"/>
              </w:rPr>
              <w:t xml:space="preserve"> Therefore, security is integrated to some extent.</w:t>
            </w:r>
          </w:p>
        </w:tc>
      </w:tr>
      <w:tr w:rsidR="009F2403" w14:paraId="70728BDF" w14:textId="77777777" w:rsidTr="007F1226">
        <w:tc>
          <w:tcPr>
            <w:tcW w:w="714" w:type="dxa"/>
          </w:tcPr>
          <w:p w14:paraId="18A5AE88" w14:textId="07A1AF1F"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8</w:t>
            </w:r>
          </w:p>
        </w:tc>
        <w:tc>
          <w:tcPr>
            <w:tcW w:w="823" w:type="dxa"/>
          </w:tcPr>
          <w:p w14:paraId="272558E5" w14:textId="4BA79A1C" w:rsidR="009F2403" w:rsidRDefault="00DA58FF" w:rsidP="009F2403">
            <w:pPr>
              <w:spacing w:line="360" w:lineRule="auto"/>
              <w:jc w:val="center"/>
              <w:rPr>
                <w:rFonts w:ascii="Times New Roman Regular" w:hAnsi="Times New Roman Regular" w:cs="Times New Roman Regular" w:hint="eastAsia"/>
                <w:sz w:val="24"/>
                <w:szCs w:val="24"/>
              </w:rPr>
            </w:pPr>
            <w:hyperlink w:anchor="nfr8" w:history="1">
              <w:r w:rsidR="00A56F2E">
                <w:rPr>
                  <w:rStyle w:val="Hyperlink"/>
                  <w:rFonts w:ascii="Times New Roman Regular" w:hAnsi="Times New Roman Regular" w:cs="Times New Roman Regular"/>
                  <w:color w:val="auto"/>
                  <w:sz w:val="24"/>
                  <w:szCs w:val="24"/>
                  <w:u w:val="none"/>
                  <w:bdr w:val="single" w:sz="4" w:space="0" w:color="00B050"/>
                </w:rPr>
                <w:t>NFR8</w:t>
              </w:r>
            </w:hyperlink>
          </w:p>
        </w:tc>
        <w:tc>
          <w:tcPr>
            <w:tcW w:w="7813" w:type="dxa"/>
          </w:tcPr>
          <w:p w14:paraId="5ED01997" w14:textId="4DDCFD77" w:rsidR="009F2403" w:rsidRDefault="0026408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application is responsive across a wide range of screen sizes.</w:t>
            </w:r>
          </w:p>
        </w:tc>
      </w:tr>
      <w:tr w:rsidR="004230C9" w14:paraId="44E92CCB" w14:textId="77777777" w:rsidTr="00FD2F9D">
        <w:tc>
          <w:tcPr>
            <w:tcW w:w="9350" w:type="dxa"/>
            <w:gridSpan w:val="3"/>
          </w:tcPr>
          <w:p w14:paraId="3AE6D794" w14:textId="48F88081" w:rsidR="004230C9" w:rsidRPr="004230C9" w:rsidRDefault="004230C9">
            <w:pPr>
              <w:spacing w:line="360" w:lineRule="auto"/>
              <w:jc w:val="both"/>
              <w:rPr>
                <w:rFonts w:ascii="Times New Roman Regular" w:hAnsi="Times New Roman Regular" w:cs="Times New Roman Regular" w:hint="eastAsia"/>
                <w:b/>
                <w:bCs/>
                <w:sz w:val="24"/>
                <w:szCs w:val="24"/>
              </w:rPr>
            </w:pPr>
            <w:r w:rsidRPr="004230C9">
              <w:rPr>
                <w:rFonts w:ascii="Times New Roman Regular" w:hAnsi="Times New Roman Regular" w:cs="Times New Roman Regular"/>
                <w:b/>
                <w:bCs/>
                <w:sz w:val="24"/>
                <w:szCs w:val="24"/>
              </w:rPr>
              <w:t>Design goals</w:t>
            </w:r>
          </w:p>
        </w:tc>
      </w:tr>
      <w:tr w:rsidR="00354CF6" w14:paraId="7B645747" w14:textId="77777777" w:rsidTr="007F1226">
        <w:tc>
          <w:tcPr>
            <w:tcW w:w="714" w:type="dxa"/>
          </w:tcPr>
          <w:p w14:paraId="4986A8B0" w14:textId="0066B107" w:rsidR="00354CF6"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823" w:type="dxa"/>
          </w:tcPr>
          <w:p w14:paraId="4E024885" w14:textId="00CC50B7" w:rsidR="00354CF6" w:rsidRDefault="00DA58FF" w:rsidP="009F2403">
            <w:pPr>
              <w:spacing w:line="360" w:lineRule="auto"/>
              <w:jc w:val="center"/>
              <w:rPr>
                <w:rFonts w:ascii="Times New Roman Regular" w:hAnsi="Times New Roman Regular" w:cs="Times New Roman Regular" w:hint="eastAsia"/>
                <w:sz w:val="24"/>
                <w:szCs w:val="24"/>
              </w:rPr>
            </w:pPr>
            <w:hyperlink w:anchor="dg1" w:history="1">
              <w:r w:rsidR="000F0FA0">
                <w:rPr>
                  <w:rStyle w:val="Hyperlink"/>
                  <w:rFonts w:ascii="Times New Roman Regular" w:hAnsi="Times New Roman Regular" w:cs="Times New Roman Regular"/>
                  <w:color w:val="auto"/>
                  <w:sz w:val="24"/>
                  <w:szCs w:val="24"/>
                  <w:u w:val="none"/>
                  <w:bdr w:val="single" w:sz="4" w:space="0" w:color="00B050"/>
                </w:rPr>
                <w:t>DG1</w:t>
              </w:r>
            </w:hyperlink>
          </w:p>
        </w:tc>
        <w:tc>
          <w:tcPr>
            <w:tcW w:w="7813" w:type="dxa"/>
          </w:tcPr>
          <w:p w14:paraId="48A4F553" w14:textId="2E429602" w:rsidR="00354CF6" w:rsidRDefault="003E213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data are stored in MongoDB and fetched whenever necessary. For the case where the available data is not up-to-date, the script fetches data only for the missing dates and updates the database.</w:t>
            </w:r>
          </w:p>
        </w:tc>
      </w:tr>
      <w:tr w:rsidR="004230C9" w14:paraId="4FCD85A2" w14:textId="77777777" w:rsidTr="007F1226">
        <w:tc>
          <w:tcPr>
            <w:tcW w:w="714" w:type="dxa"/>
          </w:tcPr>
          <w:p w14:paraId="24955743" w14:textId="1BE662F6"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823" w:type="dxa"/>
          </w:tcPr>
          <w:p w14:paraId="104166C1" w14:textId="14722056" w:rsidR="004230C9" w:rsidRDefault="00DA58FF" w:rsidP="009F2403">
            <w:pPr>
              <w:spacing w:line="360" w:lineRule="auto"/>
              <w:jc w:val="center"/>
              <w:rPr>
                <w:rFonts w:ascii="Times New Roman Regular" w:hAnsi="Times New Roman Regular" w:cs="Times New Roman Regular" w:hint="eastAsia"/>
                <w:sz w:val="24"/>
                <w:szCs w:val="24"/>
              </w:rPr>
            </w:pPr>
            <w:hyperlink w:anchor="dg2" w:history="1">
              <w:r w:rsidR="000F0FA0">
                <w:rPr>
                  <w:rStyle w:val="Hyperlink"/>
                  <w:rFonts w:ascii="Times New Roman Regular" w:hAnsi="Times New Roman Regular" w:cs="Times New Roman Regular"/>
                  <w:color w:val="auto"/>
                  <w:sz w:val="24"/>
                  <w:szCs w:val="24"/>
                  <w:u w:val="none"/>
                  <w:bdr w:val="single" w:sz="4" w:space="0" w:color="00B050"/>
                </w:rPr>
                <w:t>DG2</w:t>
              </w:r>
            </w:hyperlink>
          </w:p>
        </w:tc>
        <w:tc>
          <w:tcPr>
            <w:tcW w:w="7813" w:type="dxa"/>
          </w:tcPr>
          <w:p w14:paraId="380FC38B" w14:textId="55CD9FA2" w:rsidR="004230C9" w:rsidRDefault="0030178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is built to be as user-friendly as possible with zero information shown to users on what happens behind the scenes.</w:t>
            </w:r>
          </w:p>
        </w:tc>
      </w:tr>
      <w:tr w:rsidR="004230C9" w14:paraId="1B4F1C49" w14:textId="77777777" w:rsidTr="007F1226">
        <w:tc>
          <w:tcPr>
            <w:tcW w:w="714" w:type="dxa"/>
          </w:tcPr>
          <w:p w14:paraId="3BF30C74" w14:textId="33314AE3"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823" w:type="dxa"/>
          </w:tcPr>
          <w:p w14:paraId="76318B77" w14:textId="6FD6184C" w:rsidR="004230C9" w:rsidRDefault="00DA58FF" w:rsidP="009F2403">
            <w:pPr>
              <w:spacing w:line="360" w:lineRule="auto"/>
              <w:jc w:val="center"/>
              <w:rPr>
                <w:rFonts w:ascii="Times New Roman Regular" w:hAnsi="Times New Roman Regular" w:cs="Times New Roman Regular" w:hint="eastAsia"/>
                <w:sz w:val="24"/>
                <w:szCs w:val="24"/>
              </w:rPr>
            </w:pPr>
            <w:hyperlink w:anchor="dg3" w:history="1">
              <w:r w:rsidR="000F0FA0">
                <w:rPr>
                  <w:rStyle w:val="Hyperlink"/>
                  <w:rFonts w:ascii="Times New Roman Regular" w:hAnsi="Times New Roman Regular" w:cs="Times New Roman Regular"/>
                  <w:color w:val="auto"/>
                  <w:sz w:val="24"/>
                  <w:szCs w:val="24"/>
                  <w:u w:val="none"/>
                  <w:bdr w:val="single" w:sz="4" w:space="0" w:color="00B050"/>
                </w:rPr>
                <w:t>DG3</w:t>
              </w:r>
            </w:hyperlink>
          </w:p>
        </w:tc>
        <w:tc>
          <w:tcPr>
            <w:tcW w:w="7813" w:type="dxa"/>
          </w:tcPr>
          <w:p w14:paraId="65C03F73" w14:textId="29089700" w:rsidR="004230C9" w:rsidRDefault="002E4AC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forecast is plotted alongside the existing price chart using a different color to differentiate between them. Two more lines are plotted to demonstrate the uncertainty estimations </w:t>
            </w:r>
            <w:r w:rsidR="007B70B7">
              <w:rPr>
                <w:rFonts w:ascii="Times New Roman Regular" w:hAnsi="Times New Roman Regular" w:cs="Times New Roman Regular"/>
                <w:sz w:val="24"/>
                <w:szCs w:val="24"/>
              </w:rPr>
              <w:t xml:space="preserve">that </w:t>
            </w:r>
            <w:r w:rsidR="00EA7A4F">
              <w:rPr>
                <w:rFonts w:ascii="Times New Roman Regular" w:hAnsi="Times New Roman Regular" w:cs="Times New Roman Regular"/>
                <w:sz w:val="24"/>
                <w:szCs w:val="24"/>
              </w:rPr>
              <w:t>display</w:t>
            </w:r>
            <w:r>
              <w:rPr>
                <w:rFonts w:ascii="Times New Roman Regular" w:hAnsi="Times New Roman Regular" w:cs="Times New Roman Regular"/>
                <w:sz w:val="24"/>
                <w:szCs w:val="24"/>
              </w:rPr>
              <w:t xml:space="preserve"> the range of prices.</w:t>
            </w:r>
          </w:p>
        </w:tc>
      </w:tr>
      <w:tr w:rsidR="00D476BC" w14:paraId="39ADF780" w14:textId="77777777" w:rsidTr="007F1226">
        <w:tc>
          <w:tcPr>
            <w:tcW w:w="714" w:type="dxa"/>
          </w:tcPr>
          <w:p w14:paraId="6745BC1E" w14:textId="37BC5F57" w:rsidR="00D476BC" w:rsidRDefault="00D476BC" w:rsidP="00D476BC">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12</w:t>
            </w:r>
          </w:p>
        </w:tc>
        <w:tc>
          <w:tcPr>
            <w:tcW w:w="823" w:type="dxa"/>
          </w:tcPr>
          <w:p w14:paraId="794EBC90" w14:textId="55B0AD28" w:rsidR="00D476BC" w:rsidRDefault="00DA58FF" w:rsidP="00D476BC">
            <w:pPr>
              <w:spacing w:line="360" w:lineRule="auto"/>
              <w:jc w:val="center"/>
              <w:rPr>
                <w:rFonts w:ascii="Times New Roman Regular" w:hAnsi="Times New Roman Regular" w:cs="Times New Roman Regular" w:hint="eastAsia"/>
                <w:sz w:val="24"/>
                <w:szCs w:val="24"/>
              </w:rPr>
            </w:pPr>
            <w:hyperlink w:anchor="dg4" w:history="1">
              <w:r w:rsidR="000F0FA0">
                <w:rPr>
                  <w:rStyle w:val="Hyperlink"/>
                  <w:rFonts w:ascii="Times New Roman Regular" w:hAnsi="Times New Roman Regular" w:cs="Times New Roman Regular"/>
                  <w:color w:val="auto"/>
                  <w:sz w:val="24"/>
                  <w:szCs w:val="24"/>
                  <w:u w:val="none"/>
                  <w:bdr w:val="single" w:sz="4" w:space="0" w:color="00B050"/>
                </w:rPr>
                <w:t>DG4</w:t>
              </w:r>
            </w:hyperlink>
          </w:p>
        </w:tc>
        <w:tc>
          <w:tcPr>
            <w:tcW w:w="7813" w:type="dxa"/>
          </w:tcPr>
          <w:p w14:paraId="5CA4CF34" w14:textId="0DFAFA64" w:rsidR="00D476BC" w:rsidRDefault="00D476BC" w:rsidP="00D476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r w:rsidR="00083BF6">
              <w:rPr>
                <w:rFonts w:ascii="Times New Roman Regular" w:hAnsi="Times New Roman Regular" w:cs="Times New Roman Regular"/>
                <w:sz w:val="24"/>
                <w:szCs w:val="24"/>
              </w:rPr>
              <w:t xml:space="preserve"> Analysis using </w:t>
            </w:r>
            <w:proofErr w:type="spellStart"/>
            <w:r w:rsidR="00083BF6">
              <w:rPr>
                <w:rFonts w:ascii="Times New Roman Regular" w:hAnsi="Times New Roman Regular" w:cs="Times New Roman Regular"/>
                <w:sz w:val="24"/>
                <w:szCs w:val="24"/>
              </w:rPr>
              <w:t>CodeFactor</w:t>
            </w:r>
            <w:proofErr w:type="spellEnd"/>
            <w:r w:rsidR="00083BF6">
              <w:rPr>
                <w:rFonts w:ascii="Times New Roman Regular" w:hAnsi="Times New Roman Regular" w:cs="Times New Roman Regular"/>
                <w:sz w:val="24"/>
                <w:szCs w:val="24"/>
              </w:rPr>
              <w:t xml:space="preserve"> produced a grade of A+ for the algorithm repository, which is the maximum grade possible.</w:t>
            </w:r>
          </w:p>
        </w:tc>
      </w:tr>
    </w:tbl>
    <w:p w14:paraId="77BC6B05" w14:textId="77777777" w:rsidR="008D1DA5" w:rsidRPr="008D1DA5" w:rsidRDefault="008D1DA5">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2222186" w:rsidR="00325157" w:rsidRDefault="00325157">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83"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83"/>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84" w:name="_E.1._Expert_evaluators"/>
      <w:bookmarkStart w:id="685" w:name="_G.1._Expert_evaluators"/>
      <w:bookmarkStart w:id="686" w:name="_Toc132325961"/>
      <w:bookmarkEnd w:id="684"/>
      <w:bookmarkEnd w:id="685"/>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86"/>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7"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687"/>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8" w:name="_E.2._Evaluation_of_1"/>
      <w:bookmarkStart w:id="689" w:name="_G.2._Evaluation_of"/>
      <w:bookmarkStart w:id="690" w:name="_Toc132325962"/>
      <w:bookmarkEnd w:id="688"/>
      <w:bookmarkEnd w:id="689"/>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90"/>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91"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91"/>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692" w:name="_E.2._Evaluation_of"/>
      <w:bookmarkEnd w:id="692"/>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93" w:name="_E.3._Evaluation_of"/>
      <w:bookmarkStart w:id="694" w:name="_G.3._Evaluation_of"/>
      <w:bookmarkStart w:id="695" w:name="_Toc132325963"/>
      <w:bookmarkEnd w:id="693"/>
      <w:bookmarkEnd w:id="694"/>
      <w:r>
        <w:rPr>
          <w:rFonts w:ascii="Times New Roman Regular" w:hAnsi="Times New Roman Regular" w:cs="Times New Roman Regular"/>
          <w:b/>
          <w:bCs/>
          <w:color w:val="auto"/>
          <w:sz w:val="28"/>
          <w:szCs w:val="28"/>
        </w:rPr>
        <w:lastRenderedPageBreak/>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95"/>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96"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96"/>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DA58FF"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697"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7"/>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8" w:name="_Toc125663178"/>
      <w:bookmarkStart w:id="699"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8"/>
      <w:bookmarkEnd w:id="699"/>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700" w:name="_E.1._Project_scope"/>
      <w:bookmarkStart w:id="701" w:name="_D.1._Project_schedule"/>
      <w:bookmarkStart w:id="702" w:name="_E.4._Evaluation_metrics"/>
      <w:bookmarkStart w:id="703" w:name="_D.3._Evaluation_metrics"/>
      <w:bookmarkStart w:id="704" w:name="_D.2._Status_of"/>
      <w:bookmarkStart w:id="705" w:name="_F.2._Status_of"/>
      <w:bookmarkStart w:id="706" w:name="_F.1._Status_of"/>
      <w:bookmarkStart w:id="707" w:name="_H.1._Status_of"/>
      <w:bookmarkStart w:id="708" w:name="_Toc132325965"/>
      <w:bookmarkStart w:id="709" w:name="_D.4._Evaluation_metrics"/>
      <w:bookmarkEnd w:id="700"/>
      <w:bookmarkEnd w:id="701"/>
      <w:bookmarkEnd w:id="702"/>
      <w:bookmarkEnd w:id="703"/>
      <w:bookmarkEnd w:id="704"/>
      <w:bookmarkEnd w:id="705"/>
      <w:bookmarkEnd w:id="706"/>
      <w:bookmarkEnd w:id="707"/>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8"/>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10"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10"/>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11" w:name="_F.3._Achievement_of"/>
      <w:bookmarkStart w:id="712" w:name="_F.2._Achievement_of"/>
      <w:bookmarkStart w:id="713" w:name="_H.2._Achievement_of"/>
      <w:bookmarkStart w:id="714" w:name="_Toc132325966"/>
      <w:bookmarkEnd w:id="709"/>
      <w:bookmarkEnd w:id="711"/>
      <w:bookmarkEnd w:id="712"/>
      <w:bookmarkEnd w:id="713"/>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14"/>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15"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15"/>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16" w:name="_F.3._Project_scope"/>
      <w:bookmarkStart w:id="717" w:name="_H.3._Project_scope"/>
      <w:bookmarkStart w:id="718" w:name="_APPENDIX_E_–"/>
      <w:bookmarkStart w:id="719" w:name="_APPENDIX_G_–"/>
      <w:bookmarkStart w:id="720" w:name="_APPENDIX_I_–"/>
      <w:bookmarkStart w:id="721" w:name="_Toc132325967"/>
      <w:bookmarkEnd w:id="716"/>
      <w:bookmarkEnd w:id="717"/>
      <w:bookmarkEnd w:id="718"/>
      <w:bookmarkEnd w:id="719"/>
      <w:bookmarkEnd w:id="720"/>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21"/>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8"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22"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22"/>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23" w:name="_Toc132325969"/>
      <w:bookmarkStart w:id="724"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23"/>
    </w:p>
    <w:bookmarkEnd w:id="724"/>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9"/>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25"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25"/>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A3A57E" w14:textId="77777777" w:rsidR="009E000A" w:rsidRDefault="009E000A">
      <w:pPr>
        <w:spacing w:line="240" w:lineRule="auto"/>
      </w:pPr>
      <w:r>
        <w:separator/>
      </w:r>
    </w:p>
  </w:endnote>
  <w:endnote w:type="continuationSeparator" w:id="0">
    <w:p w14:paraId="0FC784C3" w14:textId="77777777" w:rsidR="009E000A" w:rsidRDefault="009E00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9BE22" w14:textId="77777777" w:rsidR="009E000A" w:rsidRDefault="009E000A">
      <w:pPr>
        <w:spacing w:after="0"/>
      </w:pPr>
      <w:r>
        <w:separator/>
      </w:r>
    </w:p>
  </w:footnote>
  <w:footnote w:type="continuationSeparator" w:id="0">
    <w:p w14:paraId="132FE461" w14:textId="77777777" w:rsidR="009E000A" w:rsidRDefault="009E000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DA58FF" w:rsidRDefault="00DA58F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DA58FF" w:rsidRDefault="00DA58F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DA58FF" w:rsidRDefault="00DA58F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DA58FF" w:rsidRDefault="00DA58F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DA58FF" w:rsidRDefault="00DA58F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DA58FF" w:rsidRDefault="00DA58F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DA58FF" w:rsidRDefault="00DA58F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DA58FF" w:rsidRDefault="00DA58F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DA58FF" w:rsidRDefault="00DA58F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DA58FF" w:rsidRDefault="00DA58F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DA58FF" w:rsidRDefault="00DA58F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A58FF"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DA58FF" w:rsidRDefault="00DA58F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DA58FF" w:rsidRDefault="00DA58F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DA58FF" w:rsidRDefault="00DA58F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DA58FF" w:rsidRDefault="00DA58F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DA58FF" w:rsidRDefault="00DA58F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DA58FF" w:rsidRDefault="00DA58F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DA58FF" w:rsidRPr="009774B4" w:rsidRDefault="00DA58F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DA58FF" w:rsidRPr="005E2C25"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DA58FF" w:rsidRPr="003C6E3B" w:rsidRDefault="00DA58F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DA58FF" w:rsidRPr="005E2C25" w:rsidRDefault="00DA58F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DA58FF" w:rsidRDefault="00DA58F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mar .">
    <w15:presenceInfo w15:providerId="Windows Live" w15:userId="4db5abc376b675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0A"/>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20" Type="http://schemas.openxmlformats.org/officeDocument/2006/relationships/hyperlink" Target="https://doi.org/10.48550/ARXIV.1905.11065" TargetMode="External"/><Relationship Id="rId141" Type="http://schemas.openxmlformats.org/officeDocument/2006/relationships/hyperlink" Target="https://doi.org/10.3390/e21060589" TargetMode="Externa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image" Target="media/image78.png"/><Relationship Id="rId199"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image" Target="media/image79.png"/><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96" Type="http://schemas.openxmlformats.org/officeDocument/2006/relationships/image" Target="media/image8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1.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97"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2.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98" Type="http://schemas.microsoft.com/office/2011/relationships/people" Target="people.xml"/><Relationship Id="rId18" Type="http://schemas.openxmlformats.org/officeDocument/2006/relationships/image" Target="media/image3.png"/><Relationship Id="rId39" Type="http://schemas.openxmlformats.org/officeDocument/2006/relationships/header" Target="header10.xml"/><Relationship Id="rId50" Type="http://schemas.openxmlformats.org/officeDocument/2006/relationships/image" Target="media/image24.png"/><Relationship Id="rId104" Type="http://schemas.openxmlformats.org/officeDocument/2006/relationships/hyperlink" Target="https://doi.org/10.1142/S0129065721300011" TargetMode="External"/><Relationship Id="rId125" Type="http://schemas.openxmlformats.org/officeDocument/2006/relationships/hyperlink" Target="https://doi.org/10.15408/etk.v20i1.16911"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hyperlink" Target="https://drive.google.com/file/d/1GwNYLEG649gszfBqYi9VXud5MPE70aPZ/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071577-70C3-4F31-BC7A-02915DD3F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13262</TotalTime>
  <Pages>187</Pages>
  <Words>56949</Words>
  <Characters>324615</Characters>
  <Application>Microsoft Office Word</Application>
  <DocSecurity>0</DocSecurity>
  <Lines>2705</Lines>
  <Paragraphs>761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7058</cp:revision>
  <cp:lastPrinted>2023-04-12T03:44:00Z</cp:lastPrinted>
  <dcterms:created xsi:type="dcterms:W3CDTF">2022-09-26T06:16:00Z</dcterms:created>
  <dcterms:modified xsi:type="dcterms:W3CDTF">2023-04-22T12:55:00Z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