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0"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0"/>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1" w:name="_Toc132325735"/>
      <w:r w:rsidRPr="00A84AB0">
        <w:rPr>
          <w:rFonts w:ascii="Times New Roman" w:hAnsi="Times New Roman" w:cs="Times New Roman"/>
          <w:b/>
          <w:color w:val="auto"/>
          <w:sz w:val="32"/>
          <w:szCs w:val="32"/>
          <w:shd w:val="clear" w:color="auto" w:fill="FFFFFF"/>
        </w:rPr>
        <w:lastRenderedPageBreak/>
        <w:t>PUBLICATIONS</w:t>
      </w:r>
      <w:bookmarkEnd w:id="1"/>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2" w:name="_Toc132325736"/>
      <w:r w:rsidRPr="00A84AB0">
        <w:rPr>
          <w:rFonts w:ascii="Times New Roman" w:hAnsi="Times New Roman" w:cs="Times New Roman"/>
          <w:b/>
          <w:color w:val="auto"/>
          <w:sz w:val="32"/>
          <w:shd w:val="clear" w:color="auto" w:fill="FFFFFF"/>
        </w:rPr>
        <w:lastRenderedPageBreak/>
        <w:t>ACKNOWLEDGEMENT</w:t>
      </w:r>
      <w:bookmarkEnd w:id="2"/>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3" w:name="_Toc125663073" w:displacedByCustomXml="prev"/>
    <w:bookmarkEnd w:id="3"/>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4" w:name="_Toc132325737"/>
      <w:r w:rsidRPr="00CA6A43">
        <w:rPr>
          <w:rFonts w:ascii="Times New Roman" w:hAnsi="Times New Roman" w:cs="Times New Roman"/>
          <w:b/>
          <w:bCs/>
          <w:color w:val="auto"/>
          <w:sz w:val="32"/>
          <w:szCs w:val="32"/>
        </w:rPr>
        <w:lastRenderedPageBreak/>
        <w:t>LIST OF TABLES</w:t>
      </w:r>
      <w:bookmarkEnd w:id="4"/>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5" w:name="_Toc132325738"/>
      <w:r w:rsidR="00AB79EE" w:rsidRPr="00CA6A43">
        <w:rPr>
          <w:rFonts w:ascii="Times New Roman" w:hAnsi="Times New Roman" w:cs="Times New Roman"/>
          <w:b/>
          <w:bCs/>
          <w:color w:val="auto"/>
          <w:sz w:val="32"/>
          <w:szCs w:val="32"/>
        </w:rPr>
        <w:t>LIST OF FIGURES</w:t>
      </w:r>
      <w:bookmarkEnd w:id="5"/>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6" w:name="_Toc132325739"/>
      <w:r w:rsidRPr="00CA6A43">
        <w:rPr>
          <w:rFonts w:ascii="Times New Roman" w:hAnsi="Times New Roman" w:cs="Times New Roman"/>
          <w:b/>
          <w:bCs/>
          <w:color w:val="auto"/>
          <w:sz w:val="32"/>
          <w:szCs w:val="32"/>
        </w:rPr>
        <w:lastRenderedPageBreak/>
        <w:t>LIST OF ABBREVIATIONS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7" w:name="aiacronym"/>
            <w:r w:rsidRPr="009E0948">
              <w:rPr>
                <w:rFonts w:ascii="Times New Roman Regular" w:hAnsi="Times New Roman Regular" w:cs="Times New Roman Regular"/>
                <w:b/>
                <w:bCs/>
              </w:rPr>
              <w:t>AI</w:t>
            </w:r>
            <w:bookmarkEnd w:id="7"/>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8" w:name="_Toc125663075"/>
      <w:bookmarkStart w:id="9" w:name="_Toc132325740"/>
      <w:r w:rsidRPr="00AF29C5">
        <w:rPr>
          <w:rFonts w:ascii="Times New Roman" w:hAnsi="Times New Roman" w:cs="Times New Roman"/>
          <w:b/>
          <w:bCs/>
          <w:color w:val="auto"/>
          <w:sz w:val="32"/>
          <w:szCs w:val="32"/>
        </w:rPr>
        <w:lastRenderedPageBreak/>
        <w:t>CHAPTER 01. INTRODUCTION</w:t>
      </w:r>
      <w:bookmarkEnd w:id="8"/>
      <w:bookmarkEnd w:id="9"/>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0" w:name="_Toc125663076"/>
      <w:bookmarkStart w:id="11"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0"/>
      <w:bookmarkEnd w:id="11"/>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2" w:name="_Toc125663077"/>
      <w:bookmarkStart w:id="13"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2"/>
      <w:bookmarkEnd w:id="13"/>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4" w:name="_Toc125663078"/>
      <w:bookmarkStart w:id="15" w:name="_Toc132325743"/>
      <w:r w:rsidRPr="00CC76E9">
        <w:rPr>
          <w:rFonts w:ascii="Times New Roman Regular" w:hAnsi="Times New Roman Regular" w:cs="Times New Roman Regular"/>
          <w:b/>
          <w:bCs/>
          <w:color w:val="auto"/>
          <w:sz w:val="24"/>
          <w:szCs w:val="24"/>
        </w:rPr>
        <w:t xml:space="preserve">1.2.1 </w:t>
      </w:r>
      <w:bookmarkEnd w:id="14"/>
      <w:bookmarkEnd w:id="15"/>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6" w:name="_Toc125663079"/>
      <w:bookmarkStart w:id="17" w:name="_Toc132325744"/>
      <w:r w:rsidRPr="00AB7E19">
        <w:rPr>
          <w:rFonts w:ascii="Times New Roman Regular" w:hAnsi="Times New Roman Regular" w:cs="Times New Roman Regular"/>
          <w:b/>
          <w:bCs/>
          <w:color w:val="auto"/>
          <w:sz w:val="24"/>
          <w:szCs w:val="24"/>
        </w:rPr>
        <w:t xml:space="preserve">1.2.2 </w:t>
      </w:r>
      <w:bookmarkEnd w:id="16"/>
      <w:bookmarkEnd w:id="17"/>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8" w:name="_Toc125663080"/>
      <w:bookmarkStart w:id="19"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8"/>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bookmarkStart w:id="21"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2325747"/>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4"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5" w:name="_Toc125663090"/>
      <w:bookmarkStart w:id="26"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7"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7"/>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8"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bookmarkEnd w:id="26"/>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29"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29"/>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0"/>
    </w:p>
    <w:p w14:paraId="61B027A2" w14:textId="25559938" w:rsidR="00B6151B" w:rsidRDefault="00B6151B" w:rsidP="00B6151B">
      <w:pPr>
        <w:spacing w:line="360" w:lineRule="auto"/>
        <w:jc w:val="both"/>
        <w:rPr>
          <w:rFonts w:ascii="Times New Roman" w:hAnsi="Times New Roman" w:cs="Times New Roman"/>
          <w:sz w:val="24"/>
          <w:szCs w:val="24"/>
        </w:rPr>
      </w:pPr>
      <w:bookmarkStart w:id="31"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2" w:name="_Toc132325752"/>
      <w:bookmarkEnd w:id="31"/>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3"/>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25663095"/>
      <w:bookmarkStart w:id="35"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4"/>
      <w:bookmarkEnd w:id="35"/>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6"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7" w:name="_Toc129860770"/>
      <w:bookmarkStart w:id="38"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8"/>
    </w:p>
    <w:p w14:paraId="6CEADB8C" w14:textId="77777777" w:rsidR="00730F3D" w:rsidRDefault="00730F3D" w:rsidP="00730F3D">
      <w:pPr>
        <w:spacing w:line="360" w:lineRule="auto"/>
        <w:jc w:val="both"/>
        <w:rPr>
          <w:rFonts w:ascii="Times New Roman" w:hAnsi="Times New Roman" w:cs="Times New Roman"/>
          <w:sz w:val="24"/>
          <w:szCs w:val="24"/>
        </w:rPr>
      </w:pPr>
      <w:bookmarkStart w:id="39" w:name="_Toc129860771"/>
      <w:bookmarkStart w:id="40"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3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0"/>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1" w:name="_Toc129860772"/>
      <w:bookmarkStart w:id="42"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2"/>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3" w:name="_Toc129860773"/>
      <w:bookmarkStart w:id="44"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3"/>
      <w:bookmarkEnd w:id="44"/>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5" w:name="_Toc129860774"/>
      <w:bookmarkStart w:id="46"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5"/>
      <w:bookmarkEnd w:id="46"/>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9"/>
      <w:bookmarkStart w:id="48"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7"/>
      <w:r w:rsidR="00881E95" w:rsidRPr="00AC6287">
        <w:rPr>
          <w:rFonts w:ascii="Times New Roman" w:hAnsi="Times New Roman" w:cs="Times New Roman"/>
          <w:b/>
          <w:bCs/>
          <w:color w:val="auto"/>
          <w:sz w:val="28"/>
          <w:szCs w:val="28"/>
        </w:rPr>
        <w:t>Existing work</w:t>
      </w:r>
      <w:bookmarkEnd w:id="48"/>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49" w:name="_Toc129860780"/>
      <w:bookmarkStart w:id="50"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49"/>
      <w:bookmarkEnd w:id="50"/>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1" w:name="_Toc129860781"/>
      <w:bookmarkStart w:id="52"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1"/>
      <w:bookmarkEnd w:id="52"/>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3" w:name="_3.5_Technological_review"/>
      <w:bookmarkStart w:id="54" w:name="_Toc129860785"/>
      <w:bookmarkStart w:id="55" w:name="_Toc132325774"/>
      <w:bookmarkEnd w:id="53"/>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4"/>
      <w:r w:rsidR="00881E95" w:rsidRPr="00AC6287">
        <w:rPr>
          <w:rFonts w:ascii="Times New Roman" w:hAnsi="Times New Roman" w:cs="Times New Roman"/>
          <w:b/>
          <w:bCs/>
          <w:color w:val="auto"/>
          <w:sz w:val="28"/>
          <w:szCs w:val="28"/>
        </w:rPr>
        <w:t>Technological review</w:t>
      </w:r>
      <w:bookmarkEnd w:id="55"/>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6" w:name="_Toc129860786"/>
      <w:bookmarkStart w:id="57"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6"/>
      <w:bookmarkEnd w:id="57"/>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8" w:name="_Toc129860787"/>
      <w:bookmarkStart w:id="59"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0" w:name="_Toc129860791"/>
      <w:bookmarkStart w:id="61" w:name="_Toc132325780"/>
      <w:bookmarkEnd w:id="58"/>
      <w:bookmarkEnd w:id="5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0"/>
      <w:bookmarkEnd w:id="61"/>
      <w:r w:rsidR="00AD1C2E">
        <w:rPr>
          <w:rFonts w:ascii="Times New Roman" w:hAnsi="Times New Roman" w:cs="Times New Roman"/>
          <w:b/>
          <w:bCs/>
          <w:color w:val="auto"/>
          <w:sz w:val="24"/>
          <w:szCs w:val="24"/>
        </w:rPr>
        <w:t>Machine Learning Text Summarization Techniques</w:t>
      </w:r>
    </w:p>
    <w:bookmarkStart w:id="62" w:name="_Toc129860792"/>
    <w:bookmarkStart w:id="63"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4" w:name="_2.6_Evaluation"/>
      <w:bookmarkStart w:id="65" w:name="_Toc129860810"/>
      <w:bookmarkStart w:id="66" w:name="_Toc132325799"/>
      <w:bookmarkEnd w:id="62"/>
      <w:bookmarkEnd w:id="63"/>
      <w:bookmarkEnd w:id="64"/>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5"/>
      <w:r w:rsidR="00881E95" w:rsidRPr="0014140B">
        <w:rPr>
          <w:rFonts w:ascii="Times New Roman" w:hAnsi="Times New Roman" w:cs="Times New Roman"/>
          <w:b/>
          <w:bCs/>
          <w:color w:val="auto"/>
          <w:sz w:val="28"/>
          <w:szCs w:val="28"/>
        </w:rPr>
        <w:t>Evaluation</w:t>
      </w:r>
      <w:bookmarkEnd w:id="66"/>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7" w:name="_Toc129860811"/>
      <w:bookmarkStart w:id="68"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7"/>
      <w:bookmarkEnd w:id="68"/>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69" w:name="_Toc120985180"/>
      <w:bookmarkStart w:id="70"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69"/>
      <w:bookmarkEnd w:id="70"/>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1" w:name="_Toc129860812"/>
      <w:bookmarkStart w:id="72"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1"/>
      <w:bookmarkEnd w:id="72"/>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RoBERTa</w:t>
            </w:r>
            <w:proofErr w:type="spellEnd"/>
            <w:r w:rsidRPr="00B24916">
              <w:rPr>
                <w:rFonts w:ascii="Times New Roman" w:hAnsi="Times New Roman" w:cs="Times New Roman"/>
                <w:sz w:val="24"/>
                <w:szCs w:val="24"/>
              </w:rPr>
              <w:t xml:space="preserve">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3" w:name="_Toc129860816"/>
      <w:bookmarkStart w:id="74"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3"/>
      <w:r w:rsidR="00881E95" w:rsidRPr="008A06F1">
        <w:rPr>
          <w:rFonts w:ascii="Times New Roman" w:hAnsi="Times New Roman" w:cs="Times New Roman"/>
          <w:b/>
          <w:bCs/>
          <w:color w:val="auto"/>
          <w:sz w:val="28"/>
          <w:szCs w:val="28"/>
        </w:rPr>
        <w:t>Chapter summary</w:t>
      </w:r>
      <w:bookmarkEnd w:id="74"/>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5"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5"/>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6" w:name="_Toc129862721"/>
      <w:bookmarkStart w:id="77"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6"/>
      <w:r w:rsidR="002846C1" w:rsidRPr="0077504C">
        <w:rPr>
          <w:rFonts w:ascii="Times New Roman" w:hAnsi="Times New Roman" w:cs="Times New Roman"/>
          <w:b/>
          <w:bCs/>
          <w:color w:val="auto"/>
          <w:sz w:val="28"/>
          <w:szCs w:val="28"/>
        </w:rPr>
        <w:t>Chapter overview</w:t>
      </w:r>
      <w:bookmarkEnd w:id="77"/>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8"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8"/>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79" w:name="_Toc115287373"/>
      <w:bookmarkStart w:id="80" w:name="_Toc116485546"/>
      <w:bookmarkStart w:id="81" w:name="_Toc117005582"/>
      <w:bookmarkStart w:id="82" w:name="_Toc117006110"/>
      <w:bookmarkStart w:id="83" w:name="_Toc125553250"/>
      <w:bookmarkStart w:id="84"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5"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79"/>
      <w:bookmarkEnd w:id="80"/>
      <w:bookmarkEnd w:id="81"/>
      <w:bookmarkEnd w:id="82"/>
      <w:bookmarkEnd w:id="83"/>
      <w:bookmarkEnd w:id="84"/>
      <w:bookmarkEnd w:id="85"/>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6" w:name="_Toc129862723"/>
      <w:bookmarkStart w:id="87"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6"/>
      <w:r w:rsidR="002846C1" w:rsidRPr="00EF09E5">
        <w:rPr>
          <w:rFonts w:ascii="Times New Roman" w:hAnsi="Times New Roman" w:cs="Times New Roman"/>
          <w:b/>
          <w:bCs/>
          <w:color w:val="auto"/>
          <w:sz w:val="28"/>
          <w:szCs w:val="28"/>
        </w:rPr>
        <w:t>Development methodology</w:t>
      </w:r>
      <w:bookmarkEnd w:id="87"/>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8" w:name="_Toc129862724"/>
      <w:bookmarkStart w:id="89"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8"/>
      <w:bookmarkEnd w:id="89"/>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0" w:name="_Toc129862725"/>
      <w:bookmarkStart w:id="91"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0"/>
      <w:bookmarkEnd w:id="91"/>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2" w:name="_Toc129862726"/>
      <w:bookmarkStart w:id="93"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2"/>
      <w:bookmarkEnd w:id="93"/>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4" w:name="_Toc129862727"/>
      <w:bookmarkStart w:id="95"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4"/>
      <w:bookmarkEnd w:id="95"/>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6" w:name="_Toc129862729"/>
      <w:bookmarkStart w:id="97"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6"/>
      <w:r w:rsidR="002846C1" w:rsidRPr="00EF09E5">
        <w:rPr>
          <w:rFonts w:ascii="Times New Roman" w:hAnsi="Times New Roman" w:cs="Times New Roman"/>
          <w:b/>
          <w:bCs/>
          <w:color w:val="auto"/>
          <w:sz w:val="28"/>
          <w:szCs w:val="28"/>
        </w:rPr>
        <w:t>Project management methodology</w:t>
      </w:r>
      <w:bookmarkEnd w:id="97"/>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8" w:name="_Toc129862730"/>
      <w:bookmarkStart w:id="99"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8"/>
      <w:bookmarkEnd w:id="99"/>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0" w:name="_Toc129862731"/>
      <w:bookmarkStart w:id="101"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0"/>
      <w:bookmarkEnd w:id="101"/>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2AAC80C8" w:rsidR="00D2638E" w:rsidRDefault="00D2638E" w:rsidP="00D2638E">
      <w:pPr>
        <w:pStyle w:val="Caption"/>
        <w:jc w:val="center"/>
        <w:rPr>
          <w:rFonts w:ascii="Times New Roman" w:hAnsi="Times New Roman" w:cs="Times New Roman"/>
          <w:b w:val="0"/>
          <w:bCs w:val="0"/>
          <w:smallCaps w:val="0"/>
          <w:color w:val="auto"/>
          <w:sz w:val="24"/>
          <w:szCs w:val="24"/>
        </w:rPr>
      </w:pPr>
      <w:bookmarkStart w:id="102" w:name="_Toc116400952"/>
      <w:bookmarkStart w:id="103" w:name="_Toc116485554"/>
      <w:bookmarkStart w:id="104" w:name="_Toc117005607"/>
      <w:bookmarkStart w:id="105" w:name="_Toc117006052"/>
      <w:bookmarkStart w:id="106" w:name="_Toc125553254"/>
      <w:bookmarkStart w:id="107"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2"/>
      <w:bookmarkEnd w:id="103"/>
      <w:bookmarkEnd w:id="104"/>
      <w:bookmarkEnd w:id="105"/>
      <w:bookmarkEnd w:id="106"/>
      <w:bookmarkEnd w:id="107"/>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8" w:name="_Toc129862732"/>
      <w:bookmarkStart w:id="109"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8"/>
      <w:bookmarkEnd w:id="109"/>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0" w:name="_Toc115287374"/>
      <w:bookmarkStart w:id="111" w:name="_Toc116485547"/>
      <w:bookmarkStart w:id="112" w:name="_Toc117005583"/>
      <w:bookmarkStart w:id="113" w:name="_Toc117006111"/>
      <w:bookmarkStart w:id="114"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5"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0"/>
      <w:bookmarkEnd w:id="111"/>
      <w:bookmarkEnd w:id="112"/>
      <w:bookmarkEnd w:id="113"/>
      <w:bookmarkEnd w:id="114"/>
      <w:bookmarkEnd w:id="115"/>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6" w:name="_Toc129862745"/>
      <w:bookmarkStart w:id="117"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6"/>
      <w:r w:rsidR="002846C1" w:rsidRPr="00A45744">
        <w:rPr>
          <w:rFonts w:ascii="Times New Roman" w:hAnsi="Times New Roman" w:cs="Times New Roman"/>
          <w:b/>
          <w:bCs/>
          <w:color w:val="auto"/>
          <w:sz w:val="28"/>
          <w:szCs w:val="28"/>
        </w:rPr>
        <w:t>Resources</w:t>
      </w:r>
      <w:bookmarkEnd w:id="117"/>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8" w:name="_Toc129862746"/>
      <w:bookmarkStart w:id="119"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8"/>
      <w:bookmarkEnd w:id="119"/>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0" w:name="_Toc129862747"/>
      <w:bookmarkStart w:id="121"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0"/>
      <w:bookmarkEnd w:id="121"/>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2" w:name="_Toc129862748"/>
      <w:bookmarkStart w:id="123"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2"/>
      <w:bookmarkEnd w:id="123"/>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4" w:name="_Toc129862749"/>
      <w:bookmarkStart w:id="125"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4"/>
      <w:bookmarkEnd w:id="125"/>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6" w:name="_Toc129862750"/>
      <w:bookmarkStart w:id="127"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6"/>
      <w:r w:rsidR="002846C1" w:rsidRPr="005F5AC3">
        <w:rPr>
          <w:rFonts w:ascii="Times New Roman" w:hAnsi="Times New Roman" w:cs="Times New Roman"/>
          <w:b/>
          <w:bCs/>
          <w:color w:val="auto"/>
          <w:sz w:val="28"/>
          <w:szCs w:val="28"/>
        </w:rPr>
        <w:t>Risks &amp; mitigation</w:t>
      </w:r>
      <w:bookmarkEnd w:id="127"/>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8" w:name="_Toc115287375"/>
      <w:bookmarkStart w:id="129" w:name="_Toc116485548"/>
      <w:bookmarkStart w:id="130" w:name="_Toc117005584"/>
      <w:bookmarkStart w:id="131" w:name="_Toc117006112"/>
      <w:bookmarkStart w:id="132" w:name="_Toc125553252"/>
      <w:bookmarkStart w:id="133"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8"/>
      <w:bookmarkEnd w:id="129"/>
      <w:bookmarkEnd w:id="130"/>
      <w:bookmarkEnd w:id="131"/>
      <w:bookmarkEnd w:id="132"/>
      <w:bookmarkEnd w:id="133"/>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4"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4"/>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5" w:name="_Toc125663096"/>
      <w:bookmarkStart w:id="136"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5"/>
      <w:bookmarkEnd w:id="136"/>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7" w:name="_Toc125556177"/>
      <w:bookmarkStart w:id="138" w:name="_Toc125663097"/>
      <w:bookmarkStart w:id="139" w:name="_Toc132325826"/>
      <w:r w:rsidRPr="006B7647">
        <w:rPr>
          <w:rFonts w:ascii="Times New Roman Regular" w:hAnsi="Times New Roman Regular" w:cs="Times New Roman Regular"/>
          <w:b/>
          <w:bCs/>
          <w:color w:val="auto"/>
          <w:sz w:val="28"/>
          <w:szCs w:val="28"/>
        </w:rPr>
        <w:t xml:space="preserve">4.1 </w:t>
      </w:r>
      <w:bookmarkEnd w:id="137"/>
      <w:r w:rsidRPr="006B7647">
        <w:rPr>
          <w:rFonts w:ascii="Times New Roman Regular" w:hAnsi="Times New Roman Regular" w:cs="Times New Roman Regular"/>
          <w:b/>
          <w:bCs/>
          <w:color w:val="auto"/>
          <w:sz w:val="28"/>
          <w:szCs w:val="28"/>
        </w:rPr>
        <w:t>Chapter overview</w:t>
      </w:r>
      <w:bookmarkEnd w:id="138"/>
      <w:bookmarkEnd w:id="139"/>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8"/>
      <w:bookmarkStart w:id="141" w:name="_Toc125663098"/>
      <w:bookmarkStart w:id="142" w:name="_Toc132325827"/>
      <w:r w:rsidRPr="006B7647">
        <w:rPr>
          <w:rFonts w:ascii="Times New Roman Regular" w:hAnsi="Times New Roman Regular" w:cs="Times New Roman Regular"/>
          <w:b/>
          <w:bCs/>
          <w:color w:val="auto"/>
          <w:sz w:val="28"/>
          <w:szCs w:val="28"/>
        </w:rPr>
        <w:t xml:space="preserve">4.2 </w:t>
      </w:r>
      <w:bookmarkEnd w:id="140"/>
      <w:r w:rsidRPr="006B7647">
        <w:rPr>
          <w:rFonts w:ascii="Times New Roman Regular" w:hAnsi="Times New Roman Regular" w:cs="Times New Roman Regular"/>
          <w:b/>
          <w:bCs/>
          <w:color w:val="auto"/>
          <w:sz w:val="28"/>
          <w:szCs w:val="28"/>
        </w:rPr>
        <w:t>Rich picture</w:t>
      </w:r>
      <w:bookmarkEnd w:id="141"/>
      <w:bookmarkEnd w:id="142"/>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577623D5"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3" w:name="_Toc121070275"/>
      <w:bookmarkStart w:id="144"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5</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3"/>
      <w:bookmarkEnd w:id="144"/>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5" w:name="_Toc125556179"/>
      <w:bookmarkStart w:id="146" w:name="_Toc125663099"/>
      <w:bookmarkStart w:id="147" w:name="_Toc132325828"/>
      <w:r w:rsidRPr="00BD1851">
        <w:rPr>
          <w:rFonts w:ascii="Times New Roman Regular" w:hAnsi="Times New Roman Regular" w:cs="Times New Roman Regular"/>
          <w:b/>
          <w:bCs/>
          <w:color w:val="auto"/>
          <w:sz w:val="28"/>
          <w:szCs w:val="28"/>
        </w:rPr>
        <w:t xml:space="preserve">4.3 </w:t>
      </w:r>
      <w:bookmarkEnd w:id="145"/>
      <w:r w:rsidRPr="00BD1851">
        <w:rPr>
          <w:rFonts w:ascii="Times New Roman Regular" w:hAnsi="Times New Roman Regular" w:cs="Times New Roman Regular"/>
          <w:b/>
          <w:bCs/>
          <w:color w:val="auto"/>
          <w:sz w:val="28"/>
          <w:szCs w:val="28"/>
        </w:rPr>
        <w:t>Stakeholder analysis</w:t>
      </w:r>
      <w:bookmarkEnd w:id="146"/>
      <w:bookmarkEnd w:id="147"/>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8" w:name="_Toc125663100"/>
      <w:bookmarkStart w:id="149" w:name="_Toc125556180"/>
      <w:bookmarkStart w:id="150" w:name="_Toc132325829"/>
      <w:r w:rsidRPr="00BD1851">
        <w:rPr>
          <w:rFonts w:ascii="Times New Roman Regular" w:hAnsi="Times New Roman Regular" w:cs="Times New Roman Regular"/>
          <w:b/>
          <w:bCs/>
          <w:color w:val="auto"/>
          <w:sz w:val="24"/>
          <w:szCs w:val="24"/>
        </w:rPr>
        <w:t>4.3.1 Stakeholder onion model</w:t>
      </w:r>
      <w:bookmarkEnd w:id="148"/>
      <w:bookmarkEnd w:id="149"/>
      <w:bookmarkEnd w:id="150"/>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67837804"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1" w:name="_Toc121070276"/>
      <w:bookmarkStart w:id="152"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1"/>
      <w:bookmarkEnd w:id="152"/>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3" w:name="_Toc125663101"/>
      <w:bookmarkStart w:id="154" w:name="_Toc125556181"/>
      <w:bookmarkStart w:id="155" w:name="_Toc132325830"/>
      <w:r w:rsidRPr="00BD1851">
        <w:rPr>
          <w:rFonts w:ascii="Times New Roman Regular" w:hAnsi="Times New Roman Regular" w:cs="Times New Roman Regular"/>
          <w:b/>
          <w:bCs/>
          <w:color w:val="auto"/>
          <w:sz w:val="24"/>
          <w:szCs w:val="24"/>
        </w:rPr>
        <w:lastRenderedPageBreak/>
        <w:t>4.3.2 Stakeholder viewpoints</w:t>
      </w:r>
      <w:bookmarkEnd w:id="153"/>
      <w:bookmarkEnd w:id="154"/>
      <w:bookmarkEnd w:id="155"/>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6"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7"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6"/>
      <w:bookmarkEnd w:id="157"/>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8" w:name="_Toc125556182"/>
      <w:bookmarkStart w:id="159" w:name="_Toc125663102"/>
      <w:bookmarkStart w:id="160" w:name="_Toc132325831"/>
      <w:r w:rsidRPr="00BD1851">
        <w:rPr>
          <w:rFonts w:ascii="Times New Roman Regular" w:hAnsi="Times New Roman Regular" w:cs="Times New Roman Regular"/>
          <w:b/>
          <w:bCs/>
          <w:color w:val="auto"/>
          <w:sz w:val="28"/>
          <w:szCs w:val="28"/>
        </w:rPr>
        <w:t xml:space="preserve">4.4 </w:t>
      </w:r>
      <w:bookmarkEnd w:id="158"/>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9"/>
      <w:bookmarkEnd w:id="160"/>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1" w:name="_Toc121126699"/>
      <w:bookmarkStart w:id="162"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1"/>
      <w:bookmarkEnd w:id="162"/>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2325832"/>
      <w:bookmarkEnd w:id="163"/>
      <w:r w:rsidRPr="00D3104C">
        <w:rPr>
          <w:rFonts w:ascii="Times New Roman Regular" w:hAnsi="Times New Roman Regular" w:cs="Times New Roman Regular"/>
          <w:b/>
          <w:bCs/>
          <w:color w:val="auto"/>
          <w:sz w:val="28"/>
          <w:szCs w:val="28"/>
        </w:rPr>
        <w:lastRenderedPageBreak/>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7" w:name="_Toc125556184"/>
      <w:bookmarkStart w:id="168" w:name="_Toc125663104"/>
      <w:bookmarkStart w:id="169" w:name="_Toc132325833"/>
      <w:r w:rsidRPr="00D3104C">
        <w:rPr>
          <w:rFonts w:ascii="Times New Roman Regular" w:hAnsi="Times New Roman Regular" w:cs="Times New Roman Regular"/>
          <w:b/>
          <w:bCs/>
          <w:color w:val="auto"/>
          <w:sz w:val="24"/>
          <w:szCs w:val="24"/>
        </w:rPr>
        <w:t>4.5.1 Literature review</w:t>
      </w:r>
      <w:bookmarkEnd w:id="167"/>
      <w:bookmarkEnd w:id="168"/>
      <w:bookmarkEnd w:id="169"/>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0"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0"/>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2325834"/>
      <w:r w:rsidRPr="00D3104C">
        <w:rPr>
          <w:rFonts w:ascii="Times New Roman Regular" w:hAnsi="Times New Roman Regular" w:cs="Times New Roman Regular"/>
          <w:b/>
          <w:bCs/>
          <w:color w:val="auto"/>
          <w:sz w:val="24"/>
          <w:szCs w:val="24"/>
        </w:rPr>
        <w:lastRenderedPageBreak/>
        <w:t xml:space="preserve">4.5.2 </w:t>
      </w:r>
      <w:bookmarkEnd w:id="171"/>
      <w:bookmarkEnd w:id="172"/>
      <w:bookmarkEnd w:id="173"/>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5"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4"/>
      <w:bookmarkEnd w:id="175"/>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2325835"/>
      <w:r w:rsidRPr="00135C0E">
        <w:rPr>
          <w:rFonts w:ascii="Times New Roman Regular" w:hAnsi="Times New Roman Regular" w:cs="Times New Roman Regular"/>
          <w:b/>
          <w:bCs/>
          <w:color w:val="auto"/>
          <w:sz w:val="24"/>
          <w:szCs w:val="24"/>
        </w:rPr>
        <w:t>4.5.3 Interviews</w:t>
      </w:r>
      <w:bookmarkEnd w:id="176"/>
      <w:bookmarkEnd w:id="177"/>
      <w:bookmarkEnd w:id="178"/>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79" w:name="_Toc125663106"/>
      <w:bookmarkStart w:id="180"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1" w:name="_Toc121126702"/>
      <w:bookmarkStart w:id="182"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1"/>
      <w:bookmarkEnd w:id="182"/>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3" w:name="_Toc132325836"/>
      <w:r w:rsidRPr="00135C0E">
        <w:rPr>
          <w:rFonts w:ascii="Times New Roman Regular" w:hAnsi="Times New Roman Regular" w:cs="Times New Roman Regular"/>
          <w:b/>
          <w:bCs/>
          <w:color w:val="auto"/>
          <w:sz w:val="24"/>
          <w:szCs w:val="24"/>
        </w:rPr>
        <w:t>4.5.4 Survey</w:t>
      </w:r>
      <w:bookmarkEnd w:id="179"/>
      <w:bookmarkEnd w:id="180"/>
      <w:bookmarkEnd w:id="183"/>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4" w:name="_Toc126793286"/>
      <w:bookmarkStart w:id="185" w:name="_Toc125556188"/>
      <w:bookmarkStart w:id="186"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4"/>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7"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7"/>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8"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5"/>
      <w:bookmarkEnd w:id="186"/>
      <w:bookmarkEnd w:id="188"/>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89" w:name="_Toc121126703"/>
      <w:bookmarkStart w:id="190"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89"/>
      <w:bookmarkEnd w:id="190"/>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2" w:name="_Toc132325838"/>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3"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3"/>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4" w:name="_4.6_Context_diagram"/>
      <w:bookmarkStart w:id="195" w:name="_Toc125556190"/>
      <w:bookmarkStart w:id="196" w:name="_Toc125663110"/>
      <w:bookmarkStart w:id="197" w:name="_Toc132325839"/>
      <w:bookmarkEnd w:id="194"/>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6"/>
      <w:bookmarkEnd w:id="197"/>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2AEF02A9"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8" w:name="_Toc121070277"/>
      <w:bookmarkStart w:id="199"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8"/>
      <w:bookmarkEnd w:id="199"/>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0" w:name="_Toc125556191"/>
      <w:bookmarkStart w:id="201" w:name="_Toc125663111"/>
      <w:bookmarkStart w:id="202" w:name="_Toc132325840"/>
      <w:r w:rsidRPr="00A976CF">
        <w:rPr>
          <w:rFonts w:ascii="Times New Roman Regular" w:hAnsi="Times New Roman Regular" w:cs="Times New Roman Regular"/>
          <w:b/>
          <w:bCs/>
          <w:color w:val="auto"/>
          <w:sz w:val="28"/>
          <w:szCs w:val="28"/>
        </w:rPr>
        <w:t xml:space="preserve">4.7 </w:t>
      </w:r>
      <w:bookmarkEnd w:id="200"/>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1"/>
      <w:bookmarkEnd w:id="202"/>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469A4C8F"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3" w:name="_Toc121070278"/>
      <w:bookmarkStart w:id="204"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3"/>
      <w:bookmarkEnd w:id="204"/>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5" w:name="_Toc125556192"/>
      <w:bookmarkStart w:id="206" w:name="_Toc125663112"/>
      <w:bookmarkStart w:id="207" w:name="_Toc132325841"/>
      <w:r w:rsidRPr="00844835">
        <w:rPr>
          <w:rFonts w:ascii="Times New Roman Regular" w:hAnsi="Times New Roman Regular" w:cs="Times New Roman Regular"/>
          <w:b/>
          <w:bCs/>
          <w:color w:val="auto"/>
          <w:sz w:val="28"/>
          <w:szCs w:val="28"/>
        </w:rPr>
        <w:lastRenderedPageBreak/>
        <w:t xml:space="preserve">4.8 </w:t>
      </w:r>
      <w:bookmarkEnd w:id="205"/>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6"/>
      <w:bookmarkEnd w:id="207"/>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8"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8"/>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9" w:name="_Toc125556193"/>
      <w:bookmarkStart w:id="210" w:name="_Toc125663113"/>
      <w:bookmarkStart w:id="211" w:name="_Toc132325842"/>
      <w:r w:rsidRPr="007D5D49">
        <w:rPr>
          <w:rFonts w:ascii="Times New Roman Regular" w:hAnsi="Times New Roman Regular" w:cs="Times New Roman Regular"/>
          <w:b/>
          <w:bCs/>
          <w:color w:val="auto"/>
          <w:sz w:val="28"/>
          <w:szCs w:val="28"/>
        </w:rPr>
        <w:t xml:space="preserve">4.9 </w:t>
      </w:r>
      <w:bookmarkEnd w:id="209"/>
      <w:r w:rsidRPr="007D5D49">
        <w:rPr>
          <w:rFonts w:ascii="Times New Roman Regular" w:hAnsi="Times New Roman Regular" w:cs="Times New Roman Regular"/>
          <w:b/>
          <w:bCs/>
          <w:color w:val="auto"/>
          <w:sz w:val="28"/>
          <w:szCs w:val="28"/>
        </w:rPr>
        <w:t>Requirements</w:t>
      </w:r>
      <w:bookmarkEnd w:id="210"/>
      <w:bookmarkEnd w:id="211"/>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2" w:name="_4.9.1_Functional_requirements"/>
      <w:bookmarkStart w:id="213" w:name="_Toc125663114"/>
      <w:bookmarkStart w:id="214" w:name="_Toc125556194"/>
      <w:bookmarkStart w:id="215" w:name="_Toc132325843"/>
      <w:bookmarkEnd w:id="212"/>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3"/>
      <w:bookmarkEnd w:id="214"/>
      <w:bookmarkEnd w:id="215"/>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6" w:name="_Toc121126707"/>
      <w:bookmarkStart w:id="217"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6"/>
      <w:bookmarkEnd w:id="217"/>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8" w:name="_Toc125556195"/>
            <w:bookmarkStart w:id="219"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0"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8"/>
      <w:bookmarkEnd w:id="219"/>
      <w:bookmarkEnd w:id="220"/>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1" w:name="_Toc121126708"/>
      <w:bookmarkStart w:id="222"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1"/>
      <w:bookmarkEnd w:id="222"/>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3" w:name="_Toc125556196"/>
      <w:bookmarkStart w:id="224" w:name="_Toc125663116"/>
      <w:bookmarkStart w:id="225" w:name="_Toc132325845"/>
      <w:r w:rsidRPr="00D8178B">
        <w:rPr>
          <w:rFonts w:ascii="Times New Roman Regular" w:hAnsi="Times New Roman Regular" w:cs="Times New Roman Regular"/>
          <w:b/>
          <w:bCs/>
          <w:color w:val="auto"/>
          <w:sz w:val="28"/>
          <w:szCs w:val="28"/>
        </w:rPr>
        <w:t xml:space="preserve">4.10 </w:t>
      </w:r>
      <w:bookmarkEnd w:id="223"/>
      <w:r w:rsidRPr="00D8178B">
        <w:rPr>
          <w:rFonts w:ascii="Times New Roman Regular" w:hAnsi="Times New Roman Regular" w:cs="Times New Roman Regular"/>
          <w:b/>
          <w:bCs/>
          <w:color w:val="auto"/>
          <w:sz w:val="28"/>
          <w:szCs w:val="28"/>
        </w:rPr>
        <w:t>Chapter summary</w:t>
      </w:r>
      <w:bookmarkEnd w:id="224"/>
      <w:bookmarkEnd w:id="225"/>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 xml:space="preserve">To illustrate how the system interacts with society and the system stakeholders in this chapter, a Rich Picture Diagram was developed. The </w:t>
      </w:r>
      <w:proofErr w:type="spellStart"/>
      <w:r w:rsidRPr="00673EBD">
        <w:rPr>
          <w:rFonts w:ascii="Times New Roman Regular" w:hAnsi="Times New Roman Regular" w:cs="Times New Roman Regular"/>
          <w:sz w:val="24"/>
          <w:szCs w:val="24"/>
        </w:rPr>
        <w:t>Saunder's</w:t>
      </w:r>
      <w:proofErr w:type="spellEnd"/>
      <w:r w:rsidRPr="00673EBD">
        <w:rPr>
          <w:rFonts w:ascii="Times New Roman Regular" w:hAnsi="Times New Roman Regular" w:cs="Times New Roman Regular"/>
          <w:sz w:val="24"/>
          <w:szCs w:val="24"/>
        </w:rPr>
        <w:t xml:space="preserve">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6" w:name="_Toc132325846"/>
      <w:r w:rsidRPr="005B56B4">
        <w:rPr>
          <w:rFonts w:ascii="Times New Roman" w:hAnsi="Times New Roman" w:cs="Times New Roman"/>
          <w:b/>
          <w:bCs/>
          <w:color w:val="auto"/>
          <w:sz w:val="32"/>
          <w:szCs w:val="32"/>
          <w:highlight w:val="yellow"/>
        </w:rPr>
        <w:lastRenderedPageBreak/>
        <w:t>CHAPTER 05. SOCIAL, LEGAL, ETHICAL &amp; PROFESSIONAL ISSUES</w:t>
      </w:r>
      <w:bookmarkEnd w:id="226"/>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2325847"/>
      <w:r w:rsidRPr="00F5321C">
        <w:rPr>
          <w:rFonts w:ascii="Times New Roman" w:hAnsi="Times New Roman" w:cs="Times New Roman"/>
          <w:b/>
          <w:bCs/>
          <w:color w:val="auto"/>
          <w:sz w:val="28"/>
          <w:szCs w:val="28"/>
        </w:rPr>
        <w:t>5.1 Chapter overview</w:t>
      </w:r>
      <w:bookmarkEnd w:id="227"/>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8"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8"/>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29"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29"/>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0" w:name="_Toc132325849"/>
      <w:r w:rsidRPr="00465CBC">
        <w:rPr>
          <w:rFonts w:ascii="Times New Roman" w:hAnsi="Times New Roman" w:cs="Times New Roman"/>
          <w:b/>
          <w:bCs/>
          <w:color w:val="auto"/>
          <w:sz w:val="28"/>
          <w:szCs w:val="28"/>
        </w:rPr>
        <w:t>5.3 Chapter summary</w:t>
      </w:r>
      <w:bookmarkEnd w:id="230"/>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1" w:name="_Toc125663117"/>
      <w:bookmarkStart w:id="232"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1"/>
      <w:bookmarkEnd w:id="232"/>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Toc125556612"/>
      <w:bookmarkStart w:id="234" w:name="_Toc125663118"/>
      <w:bookmarkStart w:id="235" w:name="_Toc132325851"/>
      <w:r w:rsidRPr="00733888">
        <w:rPr>
          <w:rFonts w:ascii="Times New Roman Regular" w:hAnsi="Times New Roman Regular" w:cs="Times New Roman Regular"/>
          <w:b/>
          <w:bCs/>
          <w:color w:val="auto"/>
          <w:sz w:val="28"/>
          <w:szCs w:val="28"/>
        </w:rPr>
        <w:t xml:space="preserve">6.1 </w:t>
      </w:r>
      <w:bookmarkEnd w:id="233"/>
      <w:r w:rsidRPr="00733888">
        <w:rPr>
          <w:rFonts w:ascii="Times New Roman Regular" w:hAnsi="Times New Roman Regular" w:cs="Times New Roman Regular"/>
          <w:b/>
          <w:bCs/>
          <w:color w:val="auto"/>
          <w:sz w:val="28"/>
          <w:szCs w:val="28"/>
        </w:rPr>
        <w:t>Chapter overview</w:t>
      </w:r>
      <w:bookmarkEnd w:id="234"/>
      <w:bookmarkEnd w:id="235"/>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6" w:name="_6.2_Design_goals"/>
      <w:bookmarkStart w:id="237" w:name="_Toc125556613"/>
      <w:bookmarkStart w:id="238" w:name="_Toc125663119"/>
      <w:bookmarkStart w:id="239" w:name="_Toc132325852"/>
      <w:bookmarkEnd w:id="236"/>
      <w:r w:rsidRPr="00733888">
        <w:rPr>
          <w:rFonts w:ascii="Times New Roman Regular" w:hAnsi="Times New Roman Regular" w:cs="Times New Roman Regular"/>
          <w:b/>
          <w:bCs/>
          <w:color w:val="auto"/>
          <w:sz w:val="28"/>
          <w:szCs w:val="28"/>
        </w:rPr>
        <w:t xml:space="preserve">6.2 </w:t>
      </w:r>
      <w:bookmarkEnd w:id="237"/>
      <w:r w:rsidRPr="00733888">
        <w:rPr>
          <w:rFonts w:ascii="Times New Roman Regular" w:hAnsi="Times New Roman Regular" w:cs="Times New Roman Regular"/>
          <w:b/>
          <w:bCs/>
          <w:color w:val="auto"/>
          <w:sz w:val="28"/>
          <w:szCs w:val="28"/>
        </w:rPr>
        <w:t>Design goals</w:t>
      </w:r>
      <w:bookmarkEnd w:id="238"/>
      <w:bookmarkEnd w:id="239"/>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0" w:name="_6.3_System_architecture"/>
      <w:bookmarkStart w:id="241" w:name="_Toc121648768"/>
      <w:bookmarkStart w:id="242" w:name="_Toc126793279"/>
      <w:bookmarkStart w:id="243" w:name="_Toc125556614"/>
      <w:bookmarkStart w:id="244" w:name="_Toc125663120"/>
      <w:bookmarkStart w:id="245" w:name="_Toc132325853"/>
      <w:bookmarkEnd w:id="240"/>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1"/>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2"/>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3"/>
      <w:bookmarkEnd w:id="244"/>
      <w:bookmarkEnd w:id="245"/>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6" w:name="_Toc125663121"/>
      <w:bookmarkStart w:id="247"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6"/>
      <w:bookmarkEnd w:id="247"/>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5490593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8" w:name="_Toc121649174"/>
      <w:bookmarkStart w:id="249"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8"/>
      <w:bookmarkEnd w:id="249"/>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0" w:name="_Toc125663122"/>
      <w:bookmarkStart w:id="251"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0"/>
      <w:bookmarkEnd w:id="251"/>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2" w:name="_Toc125556615"/>
      <w:bookmarkStart w:id="253" w:name="_Toc125663123"/>
      <w:bookmarkStart w:id="254"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2"/>
      <w:bookmarkEnd w:id="253"/>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4"/>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5" w:name="_Toc125663124"/>
      <w:bookmarkStart w:id="256" w:name="_Toc125556616"/>
      <w:bookmarkStart w:id="257"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5"/>
      <w:bookmarkEnd w:id="256"/>
      <w:bookmarkEnd w:id="257"/>
    </w:p>
    <w:p w14:paraId="417FC31A" w14:textId="77777777" w:rsidR="00347808" w:rsidRDefault="00347808" w:rsidP="00347808">
      <w:pPr>
        <w:spacing w:line="360" w:lineRule="auto"/>
        <w:jc w:val="both"/>
        <w:rPr>
          <w:rFonts w:ascii="Times New Roman" w:hAnsi="Times New Roman" w:cs="Times New Roman"/>
          <w:sz w:val="24"/>
          <w:szCs w:val="24"/>
        </w:rPr>
      </w:pPr>
      <w:bookmarkStart w:id="258" w:name="_Toc125663125"/>
      <w:bookmarkStart w:id="259"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8"/>
      <w:bookmarkEnd w:id="259"/>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0" w:name="_Toc125556617"/>
      <w:bookmarkStart w:id="261" w:name="_Toc125663126"/>
      <w:bookmarkStart w:id="262"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0"/>
      <w:r w:rsidRPr="00AE05E3">
        <w:rPr>
          <w:rFonts w:ascii="Times New Roman Regular" w:hAnsi="Times New Roman Regular" w:cs="Times New Roman Regular"/>
          <w:b/>
          <w:bCs/>
          <w:color w:val="auto"/>
          <w:sz w:val="24"/>
          <w:szCs w:val="24"/>
        </w:rPr>
        <w:t>s</w:t>
      </w:r>
      <w:bookmarkEnd w:id="261"/>
      <w:bookmarkEnd w:id="262"/>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3" w:name="_Toc125663127"/>
      <w:bookmarkStart w:id="264"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3"/>
      <w:bookmarkEnd w:id="264"/>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77777777"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5"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5"/>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6" w:name="_Toc125663128"/>
      <w:bookmarkStart w:id="267"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6"/>
      <w:bookmarkEnd w:id="267"/>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55DC35B0"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8" w:name="_Toc121649176"/>
      <w:bookmarkStart w:id="269"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8"/>
      <w:bookmarkEnd w:id="269"/>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0" w:name="_Toc125556621"/>
      <w:bookmarkStart w:id="271" w:name="_Toc125663134"/>
      <w:bookmarkStart w:id="272" w:name="_Toc132325866"/>
      <w:r w:rsidRPr="00B63F0A">
        <w:rPr>
          <w:rFonts w:ascii="Times New Roman Regular" w:hAnsi="Times New Roman Regular" w:cs="Times New Roman Regular"/>
          <w:b/>
          <w:bCs/>
          <w:color w:val="auto"/>
          <w:sz w:val="24"/>
          <w:szCs w:val="24"/>
        </w:rPr>
        <w:t>6.5.4 UI design</w:t>
      </w:r>
      <w:bookmarkEnd w:id="270"/>
      <w:bookmarkEnd w:id="271"/>
      <w:bookmarkEnd w:id="272"/>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3" w:name="_Toc125556622"/>
      <w:bookmarkStart w:id="274" w:name="_Toc125663133"/>
      <w:bookmarkStart w:id="275"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3"/>
      <w:r w:rsidRPr="00B63F0A">
        <w:rPr>
          <w:rFonts w:ascii="Times New Roman Regular" w:hAnsi="Times New Roman Regular" w:cs="Times New Roman Regular"/>
          <w:b/>
          <w:bCs/>
          <w:color w:val="auto"/>
          <w:sz w:val="24"/>
          <w:szCs w:val="24"/>
        </w:rPr>
        <w:t>activity diagram</w:t>
      </w:r>
      <w:bookmarkEnd w:id="274"/>
      <w:bookmarkEnd w:id="275"/>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40E96169"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6" w:name="_Toc121649177"/>
      <w:bookmarkStart w:id="277"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6"/>
      <w:bookmarkEnd w:id="277"/>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8" w:name="_Toc125556623"/>
      <w:bookmarkStart w:id="279" w:name="_Toc125663135"/>
      <w:bookmarkStart w:id="280" w:name="_Toc132325868"/>
      <w:r w:rsidRPr="00B63F0A">
        <w:rPr>
          <w:rFonts w:ascii="Times New Roman Regular" w:hAnsi="Times New Roman Regular" w:cs="Times New Roman Regular"/>
          <w:b/>
          <w:bCs/>
          <w:color w:val="auto"/>
          <w:sz w:val="28"/>
          <w:szCs w:val="28"/>
        </w:rPr>
        <w:t xml:space="preserve">6.6 </w:t>
      </w:r>
      <w:bookmarkEnd w:id="278"/>
      <w:r w:rsidRPr="00B63F0A">
        <w:rPr>
          <w:rFonts w:ascii="Times New Roman Regular" w:hAnsi="Times New Roman Regular" w:cs="Times New Roman Regular"/>
          <w:b/>
          <w:bCs/>
          <w:color w:val="auto"/>
          <w:sz w:val="28"/>
          <w:szCs w:val="28"/>
        </w:rPr>
        <w:t>Chapter summary</w:t>
      </w:r>
      <w:bookmarkEnd w:id="279"/>
      <w:bookmarkEnd w:id="280"/>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1" w:name="_Toc125663136"/>
      <w:bookmarkStart w:id="282"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1"/>
      <w:bookmarkEnd w:id="282"/>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3" w:name="_Toc125557607"/>
      <w:bookmarkStart w:id="284" w:name="_Toc125663137"/>
      <w:bookmarkStart w:id="285" w:name="_Toc132325870"/>
      <w:r w:rsidRPr="00C0694D">
        <w:rPr>
          <w:rFonts w:ascii="Times New Roman Regular" w:hAnsi="Times New Roman Regular" w:cs="Times New Roman Regular"/>
          <w:b/>
          <w:bCs/>
          <w:color w:val="auto"/>
          <w:sz w:val="28"/>
          <w:szCs w:val="28"/>
        </w:rPr>
        <w:t xml:space="preserve">7.1 </w:t>
      </w:r>
      <w:bookmarkEnd w:id="283"/>
      <w:r w:rsidRPr="00C0694D">
        <w:rPr>
          <w:rFonts w:ascii="Times New Roman Regular" w:hAnsi="Times New Roman Regular" w:cs="Times New Roman Regular"/>
          <w:b/>
          <w:bCs/>
          <w:color w:val="auto"/>
          <w:sz w:val="28"/>
          <w:szCs w:val="28"/>
        </w:rPr>
        <w:t>Chapter overview</w:t>
      </w:r>
      <w:bookmarkEnd w:id="284"/>
      <w:bookmarkEnd w:id="285"/>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6" w:name="_Toc125557608"/>
      <w:bookmarkStart w:id="287" w:name="_Toc125663138"/>
      <w:bookmarkStart w:id="288" w:name="_Toc132325871"/>
      <w:r w:rsidRPr="00C0694D">
        <w:rPr>
          <w:rFonts w:ascii="Times New Roman Regular" w:hAnsi="Times New Roman Regular" w:cs="Times New Roman Regular"/>
          <w:b/>
          <w:bCs/>
          <w:color w:val="auto"/>
          <w:sz w:val="28"/>
          <w:szCs w:val="28"/>
        </w:rPr>
        <w:t xml:space="preserve">7.2 </w:t>
      </w:r>
      <w:bookmarkEnd w:id="286"/>
      <w:r w:rsidRPr="00C0694D">
        <w:rPr>
          <w:rFonts w:ascii="Times New Roman Regular" w:hAnsi="Times New Roman Regular" w:cs="Times New Roman Regular"/>
          <w:b/>
          <w:bCs/>
          <w:color w:val="auto"/>
          <w:sz w:val="28"/>
          <w:szCs w:val="28"/>
        </w:rPr>
        <w:t>Technology selection</w:t>
      </w:r>
      <w:bookmarkEnd w:id="287"/>
      <w:bookmarkEnd w:id="288"/>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89" w:name="_Toc125663139"/>
      <w:bookmarkStart w:id="290" w:name="_Toc125557609"/>
      <w:bookmarkStart w:id="291" w:name="_Toc132325872"/>
      <w:r w:rsidRPr="00C0694D">
        <w:rPr>
          <w:rFonts w:ascii="Times New Roman Regular" w:hAnsi="Times New Roman Regular" w:cs="Times New Roman Regular"/>
          <w:b/>
          <w:bCs/>
          <w:color w:val="auto"/>
          <w:sz w:val="24"/>
          <w:szCs w:val="24"/>
        </w:rPr>
        <w:t>7.2.1 Technology stack</w:t>
      </w:r>
      <w:bookmarkEnd w:id="289"/>
      <w:bookmarkEnd w:id="290"/>
      <w:bookmarkEnd w:id="291"/>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200056A2"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2" w:name="_Toc124969354"/>
      <w:bookmarkStart w:id="293"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13</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2"/>
      <w:bookmarkEnd w:id="293"/>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4" w:name="_Toc125557610"/>
      <w:bookmarkStart w:id="295" w:name="_Toc125663140"/>
      <w:bookmarkStart w:id="296" w:name="_Toc132325873"/>
      <w:r w:rsidRPr="00C0694D">
        <w:rPr>
          <w:rFonts w:ascii="Times New Roman Regular" w:hAnsi="Times New Roman Regular" w:cs="Times New Roman Regular"/>
          <w:b/>
          <w:bCs/>
          <w:color w:val="auto"/>
          <w:sz w:val="24"/>
          <w:szCs w:val="24"/>
        </w:rPr>
        <w:t xml:space="preserve">7.2.2 </w:t>
      </w:r>
      <w:bookmarkEnd w:id="294"/>
      <w:bookmarkEnd w:id="295"/>
      <w:bookmarkEnd w:id="296"/>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7"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7"/>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8" w:name="_Toc125663141"/>
      <w:bookmarkStart w:id="299" w:name="_Toc125557611"/>
      <w:bookmarkStart w:id="300"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8"/>
      <w:bookmarkEnd w:id="299"/>
      <w:bookmarkEnd w:id="300"/>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1" w:name="_Toc125557612"/>
      <w:bookmarkStart w:id="302" w:name="_Toc125663142"/>
      <w:bookmarkStart w:id="303"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1"/>
      <w:bookmarkEnd w:id="302"/>
      <w:bookmarkEnd w:id="303"/>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4"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4"/>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520140">
            <w:pPr>
              <w:spacing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w:t>
            </w:r>
            <w:r w:rsidRPr="00A1589A">
              <w:rPr>
                <w:rFonts w:ascii="Times New Roman" w:hAnsi="Times New Roman" w:cs="Times New Roman"/>
                <w:sz w:val="24"/>
                <w:szCs w:val="24"/>
              </w:rPr>
              <w:lastRenderedPageBreak/>
              <w:t>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680ACCBD" w14:textId="77777777" w:rsidR="007A7F11" w:rsidRDefault="007A7F11" w:rsidP="007A7F11">
      <w:pPr>
        <w:spacing w:line="360" w:lineRule="auto"/>
        <w:jc w:val="both"/>
        <w:rPr>
          <w:rFonts w:ascii="Times New Roman" w:hAnsi="Times New Roman" w:cs="Times New Roman"/>
          <w:b/>
          <w:bCs/>
          <w:sz w:val="24"/>
          <w:szCs w:val="24"/>
        </w:rPr>
      </w:pPr>
    </w:p>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5" w:name="_Toc125557616"/>
      <w:bookmarkStart w:id="306" w:name="_Toc125663146"/>
      <w:bookmarkStart w:id="307" w:name="_Toc132325879"/>
      <w:r w:rsidRPr="00C0694D">
        <w:rPr>
          <w:rFonts w:ascii="Times New Roman Regular" w:hAnsi="Times New Roman Regular" w:cs="Times New Roman Regular"/>
          <w:b/>
          <w:bCs/>
          <w:color w:val="auto"/>
          <w:sz w:val="24"/>
          <w:szCs w:val="24"/>
        </w:rPr>
        <w:t xml:space="preserve">7.2.5 </w:t>
      </w:r>
      <w:bookmarkEnd w:id="305"/>
      <w:bookmarkEnd w:id="306"/>
      <w:bookmarkEnd w:id="307"/>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8" w:name="_Toc124969340"/>
      <w:bookmarkStart w:id="309"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8"/>
      <w:bookmarkEnd w:id="309"/>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5201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Axios</w:t>
            </w:r>
            <w:proofErr w:type="spellEnd"/>
          </w:p>
        </w:tc>
        <w:tc>
          <w:tcPr>
            <w:tcW w:w="7375" w:type="dxa"/>
          </w:tcPr>
          <w:p w14:paraId="2435BC4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3808D401" w14:textId="246E0E69" w:rsidR="00B40933" w:rsidRDefault="00B40933">
      <w:pPr>
        <w:spacing w:line="360" w:lineRule="auto"/>
        <w:jc w:val="both"/>
        <w:rPr>
          <w:rFonts w:ascii="Times New Roman Regular" w:hAnsi="Times New Roman Regular" w:cs="Times New Roman Regular" w:hint="eastAsia"/>
          <w:sz w:val="24"/>
          <w:szCs w:val="24"/>
        </w:rPr>
      </w:pPr>
    </w:p>
    <w:p w14:paraId="2D2B9DE6" w14:textId="7D554C87" w:rsidR="00C65228" w:rsidRDefault="00C65228">
      <w:pPr>
        <w:spacing w:line="360" w:lineRule="auto"/>
        <w:jc w:val="both"/>
        <w:rPr>
          <w:rFonts w:ascii="Times New Roman Regular" w:hAnsi="Times New Roman Regular" w:cs="Times New Roman Regular" w:hint="eastAsia"/>
          <w:sz w:val="24"/>
          <w:szCs w:val="24"/>
        </w:rPr>
      </w:pPr>
    </w:p>
    <w:p w14:paraId="4C65DE4A" w14:textId="77777777" w:rsidR="00C65228" w:rsidRDefault="00C65228">
      <w:pPr>
        <w:spacing w:line="360" w:lineRule="auto"/>
        <w:jc w:val="both"/>
        <w:rPr>
          <w:rFonts w:ascii="Times New Roman Regular" w:hAnsi="Times New Roman Regular" w:cs="Times New Roman Regular" w:hint="eastAsia"/>
          <w:sz w:val="24"/>
          <w:szCs w:val="24"/>
        </w:rPr>
      </w:pPr>
    </w:p>
    <w:p w14:paraId="45BA0CBE" w14:textId="0795EB45" w:rsidR="00B40933" w:rsidRDefault="00985345">
      <w:pPr>
        <w:pStyle w:val="Heading2"/>
        <w:spacing w:line="360" w:lineRule="auto"/>
        <w:rPr>
          <w:rFonts w:ascii="Times New Roman" w:hAnsi="Times New Roman" w:cs="Times New Roman"/>
          <w:b/>
          <w:bCs/>
          <w:color w:val="auto"/>
          <w:sz w:val="24"/>
          <w:szCs w:val="24"/>
        </w:rPr>
      </w:pPr>
      <w:bookmarkStart w:id="310" w:name="_Toc125557617"/>
      <w:bookmarkStart w:id="311" w:name="_Toc125663147"/>
      <w:bookmarkStart w:id="312" w:name="_Toc132325880"/>
      <w:r w:rsidRPr="00C0694D">
        <w:rPr>
          <w:rFonts w:ascii="Times New Roman Regular" w:hAnsi="Times New Roman Regular" w:cs="Times New Roman Regular"/>
          <w:b/>
          <w:bCs/>
          <w:color w:val="auto"/>
          <w:sz w:val="24"/>
          <w:szCs w:val="24"/>
        </w:rPr>
        <w:lastRenderedPageBreak/>
        <w:t xml:space="preserve">7.2.6 </w:t>
      </w:r>
      <w:bookmarkEnd w:id="310"/>
      <w:bookmarkEnd w:id="311"/>
      <w:bookmarkEnd w:id="312"/>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3" w:name="_Toc124969341"/>
      <w:bookmarkStart w:id="314"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3"/>
      <w:bookmarkEnd w:id="31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520140">
            <w:pPr>
              <w:spacing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5" w:name="_Toc125663148"/>
      <w:bookmarkStart w:id="316" w:name="_Toc125557618"/>
      <w:bookmarkStart w:id="317" w:name="_Toc132325881"/>
      <w:r w:rsidRPr="00C0694D">
        <w:rPr>
          <w:rFonts w:ascii="Times New Roman Regular" w:hAnsi="Times New Roman Regular" w:cs="Times New Roman Regular"/>
          <w:b/>
          <w:bCs/>
          <w:color w:val="auto"/>
          <w:sz w:val="24"/>
          <w:szCs w:val="24"/>
        </w:rPr>
        <w:t xml:space="preserve">7.2.7 </w:t>
      </w:r>
      <w:bookmarkEnd w:id="315"/>
      <w:bookmarkEnd w:id="316"/>
      <w:bookmarkEnd w:id="317"/>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8" w:name="_Toc124969342"/>
      <w:bookmarkStart w:id="319" w:name="_Toc126793284"/>
      <w:bookmarkStart w:id="320" w:name="_Toc125557619"/>
      <w:bookmarkStart w:id="321" w:name="_Toc125663149"/>
      <w:bookmarkStart w:id="322"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8"/>
      <w:bookmarkEnd w:id="319"/>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NLTK, Rouge, React, Pandas, Gramformer, Matplotlib &amp; Seaborn,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Transformers (from hugging face)</w:t>
            </w:r>
          </w:p>
        </w:tc>
      </w:tr>
      <w:tr w:rsidR="00C65228" w14:paraId="75AC3A58" w14:textId="77777777" w:rsidTr="00520140">
        <w:tc>
          <w:tcPr>
            <w:tcW w:w="2875" w:type="dxa"/>
          </w:tcPr>
          <w:p w14:paraId="086D82E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 xml:space="preserve">7.3 </w:t>
      </w:r>
      <w:bookmarkEnd w:id="320"/>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1"/>
      <w:bookmarkEnd w:id="322"/>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3" w:name="_Toc125663150"/>
      <w:bookmarkStart w:id="324" w:name="_Toc125557620"/>
      <w:bookmarkStart w:id="325" w:name="_Toc132325883"/>
      <w:r w:rsidRPr="00C0694D">
        <w:rPr>
          <w:rFonts w:ascii="Times New Roman Regular" w:hAnsi="Times New Roman Regular" w:cs="Times New Roman Regular"/>
          <w:b/>
          <w:bCs/>
          <w:color w:val="auto"/>
          <w:sz w:val="24"/>
          <w:szCs w:val="24"/>
        </w:rPr>
        <w:t xml:space="preserve">7.3.1 </w:t>
      </w:r>
      <w:bookmarkEnd w:id="323"/>
      <w:bookmarkEnd w:id="324"/>
      <w:bookmarkEnd w:id="325"/>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5D6408A" w:rsidR="00B40933" w:rsidRDefault="00FD2F9D">
      <w:pPr>
        <w:pStyle w:val="Caption"/>
        <w:jc w:val="center"/>
        <w:rPr>
          <w:rFonts w:ascii="Times New Roman" w:hAnsi="Times New Roman" w:cs="Times New Roman"/>
          <w:b w:val="0"/>
          <w:bCs w:val="0"/>
          <w:smallCaps w:val="0"/>
          <w:color w:val="auto"/>
          <w:sz w:val="24"/>
          <w:szCs w:val="24"/>
        </w:rPr>
      </w:pPr>
      <w:bookmarkStart w:id="326" w:name="_Toc124969355"/>
      <w:bookmarkStart w:id="327"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6"/>
      <w:bookmarkEnd w:id="327"/>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8" w:name="_Toc124969356"/>
      <w:bookmarkStart w:id="329"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8"/>
      <w:bookmarkEnd w:id="329"/>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0" w:name="_Toc124969357"/>
      <w:bookmarkStart w:id="331"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0"/>
      <w:bookmarkEnd w:id="331"/>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2" w:name="_Toc124969358"/>
      <w:bookmarkStart w:id="333"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2"/>
      <w:bookmarkEnd w:id="333"/>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4" w:name="_Toc125663151"/>
      <w:bookmarkStart w:id="335" w:name="_Toc125557621"/>
      <w:bookmarkStart w:id="336" w:name="_Toc132325884"/>
      <w:r w:rsidRPr="00C0694D">
        <w:rPr>
          <w:rFonts w:ascii="Times New Roman Regular" w:hAnsi="Times New Roman Regular" w:cs="Times New Roman Regular"/>
          <w:b/>
          <w:bCs/>
          <w:color w:val="auto"/>
          <w:sz w:val="24"/>
          <w:szCs w:val="24"/>
        </w:rPr>
        <w:lastRenderedPageBreak/>
        <w:t xml:space="preserve">7.3.2 </w:t>
      </w:r>
      <w:bookmarkEnd w:id="334"/>
      <w:bookmarkEnd w:id="335"/>
      <w:bookmarkEnd w:id="336"/>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7"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7"/>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0" w:name="_Toc125557622"/>
      <w:bookmarkStart w:id="341" w:name="_Toc125663152"/>
      <w:bookmarkStart w:id="342" w:name="_Toc132325885"/>
      <w:r w:rsidRPr="00C0694D">
        <w:rPr>
          <w:rFonts w:ascii="Times New Roman Regular" w:hAnsi="Times New Roman Regular" w:cs="Times New Roman Regular"/>
          <w:b/>
          <w:bCs/>
          <w:color w:val="auto"/>
          <w:sz w:val="24"/>
          <w:szCs w:val="24"/>
        </w:rPr>
        <w:t xml:space="preserve">7.3.3 </w:t>
      </w:r>
      <w:bookmarkEnd w:id="340"/>
      <w:bookmarkEnd w:id="341"/>
      <w:bookmarkEnd w:id="342"/>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3"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4"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4"/>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APPENDIX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3"/>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5" w:name="_Toc125557623"/>
      <w:bookmarkStart w:id="346" w:name="_Toc125663153"/>
      <w:bookmarkStart w:id="347"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5"/>
      <w:r w:rsidRPr="00C0694D">
        <w:rPr>
          <w:rFonts w:ascii="Times New Roman Regular" w:hAnsi="Times New Roman Regular" w:cs="Times New Roman Regular"/>
          <w:b/>
          <w:bCs/>
          <w:color w:val="auto"/>
          <w:sz w:val="28"/>
          <w:szCs w:val="28"/>
        </w:rPr>
        <w:t>Chapter summary</w:t>
      </w:r>
      <w:bookmarkEnd w:id="346"/>
      <w:bookmarkEnd w:id="347"/>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8" w:name="_Toc132325888"/>
      <w:r w:rsidRPr="00A71603">
        <w:rPr>
          <w:rFonts w:ascii="Times New Roman" w:hAnsi="Times New Roman" w:cs="Times New Roman"/>
          <w:b/>
          <w:bCs/>
          <w:color w:val="auto"/>
          <w:sz w:val="32"/>
          <w:szCs w:val="32"/>
          <w:highlight w:val="yellow"/>
        </w:rPr>
        <w:lastRenderedPageBreak/>
        <w:t xml:space="preserve">CHAPTER </w:t>
      </w:r>
      <w:r w:rsidR="00FC59E0" w:rsidRPr="00A71603">
        <w:rPr>
          <w:rFonts w:ascii="Times New Roman" w:hAnsi="Times New Roman" w:cs="Times New Roman"/>
          <w:b/>
          <w:bCs/>
          <w:color w:val="auto"/>
          <w:sz w:val="32"/>
          <w:szCs w:val="32"/>
          <w:highlight w:val="yellow"/>
        </w:rPr>
        <w:t>08</w:t>
      </w:r>
      <w:r w:rsidRPr="00A71603">
        <w:rPr>
          <w:rFonts w:ascii="Times New Roman" w:hAnsi="Times New Roman" w:cs="Times New Roman"/>
          <w:b/>
          <w:bCs/>
          <w:color w:val="auto"/>
          <w:sz w:val="32"/>
          <w:szCs w:val="32"/>
          <w:highlight w:val="yellow"/>
        </w:rPr>
        <w:t xml:space="preserve">. </w:t>
      </w:r>
      <w:r w:rsidR="003974CF" w:rsidRPr="00A71603">
        <w:rPr>
          <w:rFonts w:ascii="Times New Roman" w:hAnsi="Times New Roman" w:cs="Times New Roman"/>
          <w:b/>
          <w:bCs/>
          <w:color w:val="auto"/>
          <w:sz w:val="32"/>
          <w:szCs w:val="32"/>
          <w:highlight w:val="yellow"/>
        </w:rPr>
        <w:t>TESTING</w:t>
      </w:r>
      <w:bookmarkEnd w:id="348"/>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9"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49"/>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90"/>
      <w:r w:rsidRPr="00DD35A3">
        <w:rPr>
          <w:rFonts w:ascii="Times New Roman Regular" w:hAnsi="Times New Roman Regular" w:cs="Times New Roman Regular"/>
          <w:b/>
          <w:bCs/>
          <w:color w:val="auto"/>
          <w:sz w:val="28"/>
          <w:szCs w:val="28"/>
        </w:rPr>
        <w:t>8.2 Testing objectives &amp; goals</w:t>
      </w:r>
      <w:bookmarkEnd w:id="350"/>
    </w:p>
    <w:p w14:paraId="4AD9E958" w14:textId="77777777" w:rsidR="007A12E6" w:rsidRDefault="007A12E6" w:rsidP="007A12E6">
      <w:pPr>
        <w:spacing w:line="360" w:lineRule="auto"/>
        <w:jc w:val="both"/>
        <w:rPr>
          <w:rFonts w:ascii="Times New Roman" w:hAnsi="Times New Roman" w:cs="Times New Roman"/>
          <w:sz w:val="24"/>
          <w:szCs w:val="24"/>
        </w:rPr>
      </w:pPr>
      <w:bookmarkStart w:id="351"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1"/>
    </w:p>
    <w:p w14:paraId="402E37AB" w14:textId="02EA98AB" w:rsidR="00A71603" w:rsidRDefault="007A12E6" w:rsidP="00A71603">
      <w:pPr>
        <w:spacing w:line="360" w:lineRule="auto"/>
        <w:jc w:val="both"/>
        <w:rPr>
          <w:rFonts w:ascii="Times New Roman" w:hAnsi="Times New Roman" w:cs="Times New Roman"/>
          <w:sz w:val="24"/>
          <w:szCs w:val="24"/>
        </w:rPr>
      </w:pPr>
      <w:bookmarkStart w:id="352" w:name="_8.4_Model_testing"/>
      <w:bookmarkStart w:id="353" w:name="_Toc132325892"/>
      <w:bookmarkEnd w:id="352"/>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3"/>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4"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4"/>
    </w:p>
    <w:p w14:paraId="33BF747A" w14:textId="67AEC381" w:rsidR="00DC1937" w:rsidRDefault="00DC33FC" w:rsidP="00A71603">
      <w:pPr>
        <w:spacing w:line="360" w:lineRule="auto"/>
        <w:jc w:val="both"/>
        <w:rPr>
          <w:rFonts w:ascii="Times New Roman" w:hAnsi="Times New Roman" w:cs="Times New Roman"/>
          <w:sz w:val="24"/>
          <w:szCs w:val="24"/>
        </w:rPr>
      </w:pPr>
      <w:bookmarkStart w:id="355"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9FAA5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6"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 xml:space="preserve">epochs – </w:t>
            </w:r>
            <w:proofErr w:type="spellStart"/>
            <w:r w:rsidR="002E768C">
              <w:rPr>
                <w:rFonts w:ascii="Times New Roman" w:hAnsi="Times New Roman" w:cs="Times New Roman"/>
                <w:b w:val="0"/>
                <w:bCs w:val="0"/>
                <w:smallCaps w:val="0"/>
                <w:color w:val="auto"/>
                <w:sz w:val="24"/>
                <w:szCs w:val="24"/>
              </w:rPr>
              <w:t>bart</w:t>
            </w:r>
            <w:proofErr w:type="spellEnd"/>
            <w:r w:rsidR="002E768C">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6"/>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8F63973" w:rsidR="00DC33FC" w:rsidRPr="00791CD6" w:rsidRDefault="00DC33FC" w:rsidP="00291190">
            <w:pPr>
              <w:pStyle w:val="Caption"/>
              <w:jc w:val="center"/>
              <w:rPr>
                <w:rFonts w:ascii="Times New Roman" w:hAnsi="Times New Roman" w:cs="Times New Roman"/>
                <w:b w:val="0"/>
                <w:bCs w:val="0"/>
                <w:smallCaps w:val="0"/>
                <w:color w:val="auto"/>
              </w:rPr>
            </w:pPr>
            <w:bookmarkStart w:id="357"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7"/>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 xml:space="preserve">s – </w:t>
            </w:r>
            <w:proofErr w:type="spellStart"/>
            <w:r w:rsidR="002E768C">
              <w:rPr>
                <w:rFonts w:ascii="Times New Roman" w:hAnsi="Times New Roman" w:cs="Times New Roman"/>
                <w:b w:val="0"/>
                <w:bCs w:val="0"/>
                <w:smallCaps w:val="0"/>
                <w:color w:val="auto"/>
                <w:sz w:val="24"/>
                <w:szCs w:val="24"/>
              </w:rPr>
              <w:t>bart</w:t>
            </w:r>
            <w:proofErr w:type="spellEnd"/>
            <w:r w:rsidR="002E768C">
              <w:rPr>
                <w:rFonts w:ascii="Times New Roman" w:hAnsi="Times New Roman" w:cs="Times New Roman"/>
                <w:b w:val="0"/>
                <w:bCs w:val="0"/>
                <w:smallCaps w:val="0"/>
                <w:color w:val="auto"/>
                <w:sz w:val="24"/>
                <w:szCs w:val="24"/>
              </w:rPr>
              <w:t xml:space="preserve">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0BD072A8"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52EA2CE3"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3EE7A578"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09B503A0"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5"/>
    </w:p>
    <w:p w14:paraId="0E9463D3" w14:textId="61BBA34C" w:rsidR="00A71603" w:rsidRDefault="00EB12B7" w:rsidP="00A71603">
      <w:pPr>
        <w:spacing w:line="360" w:lineRule="auto"/>
        <w:jc w:val="both"/>
        <w:rPr>
          <w:rFonts w:ascii="Times New Roman" w:hAnsi="Times New Roman" w:cs="Times New Roman"/>
          <w:sz w:val="24"/>
          <w:szCs w:val="24"/>
        </w:rPr>
      </w:pPr>
      <w:bookmarkStart w:id="358"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59"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9"/>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proofErr w:type="spellStart"/>
            <w:r w:rsidRPr="00024E32">
              <w:rPr>
                <w:rFonts w:ascii="Times New Roman" w:hAnsi="Times New Roman" w:cs="Times New Roman"/>
                <w:b/>
                <w:sz w:val="24"/>
                <w:szCs w:val="24"/>
              </w:rPr>
              <w:t>RougeL</w:t>
            </w:r>
            <w:proofErr w:type="spellEnd"/>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proofErr w:type="spellStart"/>
            <w:r w:rsidRPr="00024E32">
              <w:rPr>
                <w:rFonts w:ascii="Times New Roman" w:hAnsi="Times New Roman" w:cs="Times New Roman"/>
                <w:b/>
                <w:sz w:val="24"/>
                <w:szCs w:val="24"/>
              </w:rPr>
              <w:t>RougeLSum</w:t>
            </w:r>
            <w:proofErr w:type="spellEnd"/>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8"/>
    </w:p>
    <w:p w14:paraId="48D10CFA" w14:textId="0C7FD630" w:rsidR="00FA08AA" w:rsidRDefault="00703B23" w:rsidP="00A71603">
      <w:pPr>
        <w:spacing w:line="360" w:lineRule="auto"/>
        <w:jc w:val="both"/>
        <w:rPr>
          <w:rFonts w:ascii="Times New Roman" w:hAnsi="Times New Roman" w:cs="Times New Roman"/>
          <w:sz w:val="24"/>
          <w:szCs w:val="24"/>
        </w:rPr>
      </w:pPr>
      <w:bookmarkStart w:id="360"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proofErr w:type="spellStart"/>
            <w:r w:rsidRPr="00024E32">
              <w:rPr>
                <w:rFonts w:ascii="Times New Roman" w:hAnsi="Times New Roman" w:cs="Times New Roman"/>
                <w:b/>
                <w:sz w:val="24"/>
                <w:szCs w:val="24"/>
              </w:rPr>
              <w:t>RougeL</w:t>
            </w:r>
            <w:proofErr w:type="spellEnd"/>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proofErr w:type="spellStart"/>
            <w:r>
              <w:rPr>
                <w:rFonts w:ascii="Times New Roman" w:hAnsi="Times New Roman" w:cs="Times New Roman"/>
                <w:sz w:val="24"/>
                <w:szCs w:val="24"/>
              </w:rPr>
              <w:t>RoBERTa</w:t>
            </w:r>
            <w:proofErr w:type="spellEnd"/>
            <w:r>
              <w:rPr>
                <w:rFonts w:ascii="Times New Roman" w:hAnsi="Times New Roman" w:cs="Times New Roman"/>
                <w:sz w:val="24"/>
                <w:szCs w:val="24"/>
              </w:rPr>
              <w:t xml:space="preserve">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5F171165" w:rsidR="00FA08AA" w:rsidRPr="00B551BF"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0"/>
    </w:p>
    <w:p w14:paraId="0211E7FF" w14:textId="735B706F" w:rsidR="00A71603" w:rsidRDefault="00EC3365" w:rsidP="00A71603">
      <w:pPr>
        <w:spacing w:line="360" w:lineRule="auto"/>
        <w:jc w:val="both"/>
        <w:rPr>
          <w:rFonts w:ascii="Times New Roman" w:hAnsi="Times New Roman" w:cs="Times New Roman"/>
          <w:sz w:val="24"/>
          <w:szCs w:val="24"/>
        </w:rPr>
      </w:pPr>
      <w:bookmarkStart w:id="361"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63325B20" w14:textId="718AAFF4" w:rsidR="00AB0E30" w:rsidRPr="00B551BF" w:rsidRDefault="00AB0E30"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AB0E30">
        <w:rPr>
          <w:rFonts w:ascii="Times New Roman" w:hAnsi="Times New Roman" w:cs="Times New Roman"/>
          <w:sz w:val="24"/>
          <w:szCs w:val="24"/>
          <w:highlight w:val="yellow"/>
        </w:rPr>
        <w:t>remember to add the content to appendix</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1"/>
    </w:p>
    <w:p w14:paraId="03FDC455" w14:textId="233824CF" w:rsidR="00A71603" w:rsidRDefault="00AB0E30" w:rsidP="00A71603">
      <w:pPr>
        <w:spacing w:line="360" w:lineRule="auto"/>
        <w:jc w:val="both"/>
        <w:rPr>
          <w:rFonts w:ascii="Times New Roman" w:hAnsi="Times New Roman" w:cs="Times New Roman"/>
          <w:sz w:val="24"/>
          <w:szCs w:val="24"/>
        </w:rPr>
      </w:pPr>
      <w:bookmarkStart w:id="362"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70FFDD34" w14:textId="708D0D23" w:rsidR="00AB0E30" w:rsidRDefault="00AB0E30" w:rsidP="00A71603">
      <w:pPr>
        <w:spacing w:line="360" w:lineRule="auto"/>
        <w:jc w:val="both"/>
        <w:rPr>
          <w:rFonts w:ascii="Times New Roman" w:hAnsi="Times New Roman" w:cs="Times New Roman"/>
          <w:sz w:val="24"/>
          <w:szCs w:val="24"/>
        </w:rPr>
      </w:pPr>
      <w:r w:rsidRPr="00AB0E30">
        <w:rPr>
          <w:rFonts w:ascii="Times New Roman" w:hAnsi="Times New Roman" w:cs="Times New Roman"/>
          <w:sz w:val="24"/>
          <w:szCs w:val="24"/>
          <w:highlight w:val="yellow"/>
        </w:rPr>
        <w:t>// table comes here</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3"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3"/>
    </w:p>
    <w:tbl>
      <w:tblPr>
        <w:tblStyle w:val="TableGrid"/>
        <w:tblW w:w="0" w:type="auto"/>
        <w:tblLook w:val="04A0" w:firstRow="1" w:lastRow="0" w:firstColumn="1" w:lastColumn="0" w:noHBand="0" w:noVBand="1"/>
      </w:tblPr>
      <w:tblGrid>
        <w:gridCol w:w="1443"/>
        <w:gridCol w:w="1522"/>
        <w:gridCol w:w="2734"/>
        <w:gridCol w:w="2666"/>
        <w:gridCol w:w="985"/>
      </w:tblGrid>
      <w:tr w:rsidR="00AB0E30" w14:paraId="79F1B813" w14:textId="77777777" w:rsidTr="00DA58FF">
        <w:tc>
          <w:tcPr>
            <w:tcW w:w="1443"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522"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734"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666"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85"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DA58FF">
        <w:tc>
          <w:tcPr>
            <w:tcW w:w="1443" w:type="dxa"/>
          </w:tcPr>
          <w:p w14:paraId="492FB85F"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Data fetcher</w:t>
            </w:r>
          </w:p>
        </w:tc>
        <w:tc>
          <w:tcPr>
            <w:tcW w:w="1522" w:type="dxa"/>
          </w:tcPr>
          <w:p w14:paraId="46C0FDF0"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Triggered periodically</w:t>
            </w:r>
          </w:p>
        </w:tc>
        <w:tc>
          <w:tcPr>
            <w:tcW w:w="2734" w:type="dxa"/>
          </w:tcPr>
          <w:p w14:paraId="74DAA977"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Fetch &amp; update datasets.</w:t>
            </w:r>
          </w:p>
        </w:tc>
        <w:tc>
          <w:tcPr>
            <w:tcW w:w="2666" w:type="dxa"/>
          </w:tcPr>
          <w:p w14:paraId="03A42CCD" w14:textId="77777777" w:rsidR="00AB0E30" w:rsidRDefault="00AB0E30" w:rsidP="00DA58FF">
            <w:pPr>
              <w:spacing w:line="360" w:lineRule="auto"/>
              <w:jc w:val="both"/>
              <w:rPr>
                <w:rFonts w:ascii="Times New Roman" w:hAnsi="Times New Roman" w:cs="Times New Roman"/>
                <w:sz w:val="24"/>
                <w:szCs w:val="24"/>
              </w:rPr>
            </w:pPr>
            <w:r>
              <w:rPr>
                <w:rFonts w:ascii="Times New Roman" w:hAnsi="Times New Roman" w:cs="Times New Roman"/>
                <w:sz w:val="24"/>
                <w:szCs w:val="24"/>
              </w:rPr>
              <w:t>Datasets scraped and stored into database.</w:t>
            </w:r>
          </w:p>
        </w:tc>
        <w:tc>
          <w:tcPr>
            <w:tcW w:w="985" w:type="dxa"/>
          </w:tcPr>
          <w:p w14:paraId="4C575D9C" w14:textId="77777777" w:rsidR="00AB0E30" w:rsidRDefault="00AB0E30" w:rsidP="00DA58FF">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6E3DEE53" w14:textId="77777777" w:rsidR="00AB0E30" w:rsidRPr="00B551BF" w:rsidRDefault="00AB0E30" w:rsidP="00A71603">
      <w:pPr>
        <w:spacing w:line="360" w:lineRule="auto"/>
        <w:jc w:val="both"/>
        <w:rPr>
          <w:rFonts w:ascii="Times New Roman" w:hAnsi="Times New Roman" w:cs="Times New Roman"/>
          <w:sz w:val="24"/>
          <w:szCs w:val="24"/>
        </w:rPr>
      </w:pPr>
    </w:p>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2"/>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4"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4"/>
    </w:p>
    <w:p w14:paraId="727DB920" w14:textId="7A5159B7" w:rsidR="00A71603" w:rsidRPr="00B551BF" w:rsidRDefault="00A71603" w:rsidP="00A71603">
      <w:pPr>
        <w:spacing w:line="360" w:lineRule="auto"/>
        <w:jc w:val="both"/>
        <w:rPr>
          <w:rFonts w:ascii="Times New Roman" w:hAnsi="Times New Roman" w:cs="Times New Roman"/>
          <w:sz w:val="24"/>
          <w:szCs w:val="24"/>
        </w:rPr>
      </w:pPr>
      <w:bookmarkStart w:id="365" w:name="_Toc132325900"/>
      <w:r>
        <w:rPr>
          <w:rFonts w:ascii="Times New Roman" w:hAnsi="Times New Roman" w:cs="Times New Roman"/>
          <w:sz w:val="24"/>
          <w:szCs w:val="24"/>
        </w:rPr>
        <w:t>Pending….</w:t>
      </w:r>
      <w:r w:rsidR="00AB0E30">
        <w:rPr>
          <w:rFonts w:ascii="Times New Roman" w:hAnsi="Times New Roman" w:cs="Times New Roman"/>
          <w:sz w:val="24"/>
          <w:szCs w:val="24"/>
        </w:rPr>
        <w:t xml:space="preserve"> </w:t>
      </w:r>
      <w:r w:rsidR="00AB0E30" w:rsidRPr="00AB0E30">
        <w:rPr>
          <w:rFonts w:ascii="Times New Roman" w:hAnsi="Times New Roman" w:cs="Times New Roman"/>
          <w:sz w:val="24"/>
          <w:szCs w:val="24"/>
          <w:highlight w:val="yellow"/>
        </w:rPr>
        <w:t>We have to fill this part at last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8.10 Chapter summary</w:t>
      </w:r>
      <w:bookmarkEnd w:id="365"/>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6" w:name="_Toc132325901"/>
      <w:r w:rsidRPr="000A4532">
        <w:rPr>
          <w:rFonts w:ascii="Times New Roman" w:hAnsi="Times New Roman" w:cs="Times New Roman"/>
          <w:b/>
          <w:bCs/>
          <w:color w:val="auto"/>
          <w:sz w:val="32"/>
          <w:szCs w:val="32"/>
          <w:highlight w:val="yellow"/>
        </w:rPr>
        <w:lastRenderedPageBreak/>
        <w:t xml:space="preserve">CHAPTER </w:t>
      </w:r>
      <w:r w:rsidR="00D7254D" w:rsidRPr="000A4532">
        <w:rPr>
          <w:rFonts w:ascii="Times New Roman" w:hAnsi="Times New Roman" w:cs="Times New Roman"/>
          <w:b/>
          <w:bCs/>
          <w:color w:val="auto"/>
          <w:sz w:val="32"/>
          <w:szCs w:val="32"/>
          <w:highlight w:val="yellow"/>
        </w:rPr>
        <w:t>09</w:t>
      </w:r>
      <w:r w:rsidRPr="000A4532">
        <w:rPr>
          <w:rFonts w:ascii="Times New Roman" w:hAnsi="Times New Roman" w:cs="Times New Roman"/>
          <w:b/>
          <w:bCs/>
          <w:color w:val="auto"/>
          <w:sz w:val="32"/>
          <w:szCs w:val="32"/>
          <w:highlight w:val="yellow"/>
        </w:rPr>
        <w:t xml:space="preserve">. </w:t>
      </w:r>
      <w:r w:rsidR="00446580" w:rsidRPr="000A4532">
        <w:rPr>
          <w:rFonts w:ascii="Times New Roman" w:hAnsi="Times New Roman" w:cs="Times New Roman"/>
          <w:b/>
          <w:bCs/>
          <w:color w:val="auto"/>
          <w:sz w:val="32"/>
          <w:szCs w:val="32"/>
          <w:highlight w:val="yellow"/>
        </w:rPr>
        <w:t>EVALUATION</w:t>
      </w:r>
      <w:bookmarkEnd w:id="366"/>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7"/>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8"/>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69"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9"/>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0"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0"/>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1"/>
    </w:p>
    <w:p w14:paraId="090B9755" w14:textId="58DFCFC8" w:rsidR="00A71603" w:rsidRDefault="004A3F99" w:rsidP="00A71603">
      <w:pPr>
        <w:spacing w:line="360" w:lineRule="auto"/>
        <w:jc w:val="both"/>
        <w:rPr>
          <w:rFonts w:ascii="Times New Roman" w:hAnsi="Times New Roman" w:cs="Times New Roman"/>
          <w:sz w:val="24"/>
          <w:szCs w:val="24"/>
        </w:rPr>
      </w:pPr>
      <w:bookmarkStart w:id="372"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3"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3"/>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bookmarkStart w:id="374" w:name="_GoBack"/>
            <w:bookmarkEnd w:id="374"/>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2"/>
    </w:p>
    <w:p w14:paraId="1CB94297" w14:textId="5056254D" w:rsidR="00A71603" w:rsidRDefault="00151ED4" w:rsidP="00A71603">
      <w:pPr>
        <w:spacing w:line="360" w:lineRule="auto"/>
        <w:jc w:val="both"/>
        <w:rPr>
          <w:rFonts w:ascii="Times New Roman" w:hAnsi="Times New Roman" w:cs="Times New Roman"/>
          <w:sz w:val="24"/>
          <w:szCs w:val="24"/>
        </w:rPr>
      </w:pPr>
      <w:bookmarkStart w:id="375"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6"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6"/>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5"/>
    </w:p>
    <w:p w14:paraId="0A3C62DD" w14:textId="428F6C4B" w:rsidR="00A71603" w:rsidRDefault="00855607" w:rsidP="00A71603">
      <w:pPr>
        <w:spacing w:line="360" w:lineRule="auto"/>
        <w:jc w:val="both"/>
        <w:rPr>
          <w:rFonts w:ascii="Times New Roman" w:hAnsi="Times New Roman" w:cs="Times New Roman"/>
          <w:sz w:val="24"/>
          <w:szCs w:val="24"/>
        </w:rPr>
      </w:pPr>
      <w:bookmarkStart w:id="377"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8"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8"/>
    </w:p>
    <w:tbl>
      <w:tblPr>
        <w:tblStyle w:val="TableGrid"/>
        <w:tblW w:w="0" w:type="auto"/>
        <w:tblLook w:val="04A0" w:firstRow="1" w:lastRow="0" w:firstColumn="1" w:lastColumn="0" w:noHBand="0" w:noVBand="1"/>
      </w:tblPr>
      <w:tblGrid>
        <w:gridCol w:w="895"/>
        <w:gridCol w:w="1080"/>
        <w:gridCol w:w="2340"/>
        <w:gridCol w:w="5035"/>
      </w:tblGrid>
      <w:tr w:rsidR="00855607" w14:paraId="67C3732A" w14:textId="77777777" w:rsidTr="00C64724">
        <w:tc>
          <w:tcPr>
            <w:tcW w:w="895"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80"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340"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035" w:type="dxa"/>
          </w:tcPr>
          <w:p w14:paraId="02468E08"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 of opinions</w:t>
            </w:r>
          </w:p>
        </w:tc>
      </w:tr>
      <w:tr w:rsidR="00C64724" w14:paraId="14AC1C7E" w14:textId="77777777" w:rsidTr="00C64724">
        <w:trPr>
          <w:trHeight w:val="354"/>
        </w:trPr>
        <w:tc>
          <w:tcPr>
            <w:tcW w:w="895"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80"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340"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035" w:type="dxa"/>
          </w:tcPr>
          <w:p w14:paraId="7A61CAC0" w14:textId="77777777" w:rsidR="00C64724" w:rsidRDefault="00C64724" w:rsidP="00C64724">
            <w:pPr>
              <w:spacing w:after="0" w:line="360" w:lineRule="auto"/>
              <w:jc w:val="both"/>
              <w:rPr>
                <w:rFonts w:ascii="Times New Roman" w:hAnsi="Times New Roman" w:cs="Times New Roman"/>
                <w:sz w:val="24"/>
                <w:szCs w:val="24"/>
              </w:rPr>
            </w:pPr>
          </w:p>
        </w:tc>
      </w:tr>
      <w:tr w:rsidR="00C64724" w14:paraId="11B661D3" w14:textId="77777777" w:rsidTr="00C64724">
        <w:trPr>
          <w:trHeight w:val="351"/>
        </w:trPr>
        <w:tc>
          <w:tcPr>
            <w:tcW w:w="895"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80"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340"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035" w:type="dxa"/>
          </w:tcPr>
          <w:p w14:paraId="264A76A5" w14:textId="77777777" w:rsidR="00C64724" w:rsidRDefault="00C64724" w:rsidP="00C64724">
            <w:pPr>
              <w:spacing w:after="0" w:line="360" w:lineRule="auto"/>
              <w:jc w:val="both"/>
              <w:rPr>
                <w:rFonts w:ascii="Times New Roman" w:hAnsi="Times New Roman" w:cs="Times New Roman"/>
                <w:sz w:val="24"/>
                <w:szCs w:val="24"/>
              </w:rPr>
            </w:pPr>
          </w:p>
        </w:tc>
      </w:tr>
      <w:tr w:rsidR="00C64724" w14:paraId="1FAF5FF6" w14:textId="77777777" w:rsidTr="00C64724">
        <w:trPr>
          <w:trHeight w:val="351"/>
        </w:trPr>
        <w:tc>
          <w:tcPr>
            <w:tcW w:w="895"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80"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2</w:t>
            </w:r>
          </w:p>
        </w:tc>
        <w:tc>
          <w:tcPr>
            <w:tcW w:w="2340"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035" w:type="dxa"/>
          </w:tcPr>
          <w:p w14:paraId="573B7975" w14:textId="77777777" w:rsidR="00C64724" w:rsidRDefault="00C64724" w:rsidP="00C64724">
            <w:pPr>
              <w:spacing w:after="0" w:line="360" w:lineRule="auto"/>
              <w:jc w:val="both"/>
              <w:rPr>
                <w:rFonts w:ascii="Times New Roman" w:hAnsi="Times New Roman" w:cs="Times New Roman"/>
                <w:sz w:val="24"/>
                <w:szCs w:val="24"/>
              </w:rPr>
            </w:pPr>
          </w:p>
        </w:tc>
      </w:tr>
      <w:tr w:rsidR="00C64724" w14:paraId="32947FB7" w14:textId="77777777" w:rsidTr="00C64724">
        <w:trPr>
          <w:trHeight w:val="351"/>
        </w:trPr>
        <w:tc>
          <w:tcPr>
            <w:tcW w:w="895"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80"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3</w:t>
            </w:r>
          </w:p>
        </w:tc>
        <w:tc>
          <w:tcPr>
            <w:tcW w:w="2340"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035" w:type="dxa"/>
          </w:tcPr>
          <w:p w14:paraId="5BDFC4FA" w14:textId="77777777" w:rsidR="00C64724" w:rsidRDefault="00C64724" w:rsidP="00C64724">
            <w:pPr>
              <w:spacing w:after="0" w:line="360" w:lineRule="auto"/>
              <w:jc w:val="both"/>
              <w:rPr>
                <w:rFonts w:ascii="Times New Roman" w:hAnsi="Times New Roman" w:cs="Times New Roman"/>
                <w:sz w:val="24"/>
                <w:szCs w:val="24"/>
              </w:rPr>
            </w:pPr>
          </w:p>
        </w:tc>
      </w:tr>
      <w:tr w:rsidR="00C64724" w14:paraId="4CDFB9C5" w14:textId="77777777" w:rsidTr="00C64724">
        <w:trPr>
          <w:trHeight w:val="157"/>
        </w:trPr>
        <w:tc>
          <w:tcPr>
            <w:tcW w:w="895"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80"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340"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035" w:type="dxa"/>
          </w:tcPr>
          <w:p w14:paraId="4EF94BDA" w14:textId="77777777" w:rsidR="00C64724" w:rsidRDefault="00C64724" w:rsidP="00C64724">
            <w:pPr>
              <w:spacing w:after="0" w:line="360" w:lineRule="auto"/>
              <w:jc w:val="both"/>
              <w:rPr>
                <w:rFonts w:ascii="Times New Roman" w:hAnsi="Times New Roman" w:cs="Times New Roman"/>
                <w:sz w:val="24"/>
                <w:szCs w:val="24"/>
              </w:rPr>
            </w:pPr>
          </w:p>
        </w:tc>
      </w:tr>
      <w:tr w:rsidR="00C64724" w14:paraId="5F75AD38" w14:textId="77777777" w:rsidTr="00C64724">
        <w:trPr>
          <w:trHeight w:val="156"/>
        </w:trPr>
        <w:tc>
          <w:tcPr>
            <w:tcW w:w="895"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80"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2</w:t>
            </w:r>
            <w:r w:rsidR="003D1061">
              <w:rPr>
                <w:rFonts w:ascii="Times New Roman" w:hAnsi="Times New Roman" w:cs="Times New Roman"/>
                <w:sz w:val="24"/>
                <w:szCs w:val="24"/>
              </w:rPr>
              <w:t xml:space="preserve"> &amp; CAT3</w:t>
            </w:r>
          </w:p>
        </w:tc>
        <w:tc>
          <w:tcPr>
            <w:tcW w:w="2340"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035" w:type="dxa"/>
          </w:tcPr>
          <w:p w14:paraId="15AB15F2" w14:textId="77777777" w:rsidR="00C64724" w:rsidRDefault="00C64724" w:rsidP="00C64724">
            <w:pPr>
              <w:spacing w:after="0" w:line="360" w:lineRule="auto"/>
              <w:jc w:val="both"/>
              <w:rPr>
                <w:rFonts w:ascii="Times New Roman" w:hAnsi="Times New Roman" w:cs="Times New Roman"/>
                <w:sz w:val="24"/>
                <w:szCs w:val="24"/>
              </w:rPr>
            </w:pPr>
          </w:p>
        </w:tc>
      </w:tr>
      <w:tr w:rsidR="008B79AE" w14:paraId="50D69EF6" w14:textId="77777777" w:rsidTr="008B79AE">
        <w:trPr>
          <w:trHeight w:val="235"/>
        </w:trPr>
        <w:tc>
          <w:tcPr>
            <w:tcW w:w="895"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80"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340"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035" w:type="dxa"/>
          </w:tcPr>
          <w:p w14:paraId="7E8F0C45" w14:textId="77777777" w:rsidR="008B79AE" w:rsidRDefault="008B79AE" w:rsidP="00C64724">
            <w:pPr>
              <w:spacing w:after="0" w:line="360" w:lineRule="auto"/>
              <w:jc w:val="both"/>
              <w:rPr>
                <w:rFonts w:ascii="Times New Roman" w:hAnsi="Times New Roman" w:cs="Times New Roman"/>
                <w:sz w:val="24"/>
                <w:szCs w:val="24"/>
              </w:rPr>
            </w:pPr>
          </w:p>
        </w:tc>
      </w:tr>
      <w:tr w:rsidR="008B79AE" w14:paraId="0C967261" w14:textId="77777777" w:rsidTr="00C64724">
        <w:trPr>
          <w:trHeight w:val="234"/>
        </w:trPr>
        <w:tc>
          <w:tcPr>
            <w:tcW w:w="895"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80"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r>
              <w:rPr>
                <w:rFonts w:ascii="Times New Roman" w:hAnsi="Times New Roman" w:cs="Times New Roman"/>
                <w:sz w:val="24"/>
                <w:szCs w:val="24"/>
              </w:rPr>
              <w:t xml:space="preserve"> &amp; </w:t>
            </w:r>
            <w:r>
              <w:rPr>
                <w:rFonts w:ascii="Times New Roman" w:hAnsi="Times New Roman" w:cs="Times New Roman"/>
                <w:sz w:val="24"/>
                <w:szCs w:val="24"/>
              </w:rPr>
              <w:t>CAT2 &amp; CAT3</w:t>
            </w:r>
          </w:p>
        </w:tc>
        <w:tc>
          <w:tcPr>
            <w:tcW w:w="2340"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035" w:type="dxa"/>
          </w:tcPr>
          <w:p w14:paraId="4DC4A90F" w14:textId="77777777" w:rsidR="008B79AE" w:rsidRDefault="008B79AE" w:rsidP="00C64724">
            <w:pPr>
              <w:spacing w:after="0" w:line="360" w:lineRule="auto"/>
              <w:jc w:val="both"/>
              <w:rPr>
                <w:rFonts w:ascii="Times New Roman" w:hAnsi="Times New Roman" w:cs="Times New Roman"/>
                <w:sz w:val="24"/>
                <w:szCs w:val="24"/>
              </w:rPr>
            </w:pPr>
          </w:p>
        </w:tc>
      </w:tr>
      <w:tr w:rsidR="008B79AE" w14:paraId="2FC30764" w14:textId="77777777" w:rsidTr="008B79AE">
        <w:trPr>
          <w:trHeight w:val="157"/>
        </w:trPr>
        <w:tc>
          <w:tcPr>
            <w:tcW w:w="895"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4</w:t>
            </w:r>
          </w:p>
        </w:tc>
        <w:tc>
          <w:tcPr>
            <w:tcW w:w="1080"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340"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035" w:type="dxa"/>
          </w:tcPr>
          <w:p w14:paraId="08AEAA2C" w14:textId="77777777" w:rsidR="008B79AE" w:rsidRDefault="008B79AE" w:rsidP="00C64724">
            <w:pPr>
              <w:spacing w:after="0" w:line="360" w:lineRule="auto"/>
              <w:jc w:val="both"/>
              <w:rPr>
                <w:rFonts w:ascii="Times New Roman" w:hAnsi="Times New Roman" w:cs="Times New Roman"/>
                <w:sz w:val="24"/>
                <w:szCs w:val="24"/>
              </w:rPr>
            </w:pPr>
          </w:p>
        </w:tc>
      </w:tr>
      <w:tr w:rsidR="008B79AE" w14:paraId="09F1BB7D" w14:textId="77777777" w:rsidTr="00C64724">
        <w:trPr>
          <w:trHeight w:val="156"/>
        </w:trPr>
        <w:tc>
          <w:tcPr>
            <w:tcW w:w="895"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80"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340"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035" w:type="dxa"/>
          </w:tcPr>
          <w:p w14:paraId="1AD8CB08" w14:textId="77777777" w:rsidR="008B79AE" w:rsidRDefault="008B79AE" w:rsidP="00C64724">
            <w:pPr>
              <w:spacing w:after="0" w:line="360" w:lineRule="auto"/>
              <w:jc w:val="both"/>
              <w:rPr>
                <w:rFonts w:ascii="Times New Roman" w:hAnsi="Times New Roman" w:cs="Times New Roman"/>
                <w:sz w:val="24"/>
                <w:szCs w:val="24"/>
              </w:rPr>
            </w:pPr>
          </w:p>
        </w:tc>
      </w:tr>
      <w:tr w:rsidR="008B79AE" w14:paraId="3FFC0201" w14:textId="77777777" w:rsidTr="00C64724">
        <w:trPr>
          <w:trHeight w:val="156"/>
        </w:trPr>
        <w:tc>
          <w:tcPr>
            <w:tcW w:w="895"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80"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340"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035" w:type="dxa"/>
          </w:tcPr>
          <w:p w14:paraId="28BEEFA3" w14:textId="77777777" w:rsidR="008B79AE" w:rsidRDefault="008B79AE" w:rsidP="00C64724">
            <w:pPr>
              <w:spacing w:after="0" w:line="360" w:lineRule="auto"/>
              <w:jc w:val="both"/>
              <w:rPr>
                <w:rFonts w:ascii="Times New Roman" w:hAnsi="Times New Roman" w:cs="Times New Roman"/>
                <w:sz w:val="24"/>
                <w:szCs w:val="24"/>
              </w:rPr>
            </w:pPr>
          </w:p>
        </w:tc>
      </w:tr>
      <w:tr w:rsidR="008B79AE" w14:paraId="6DAC94FC" w14:textId="77777777" w:rsidTr="00C64724">
        <w:trPr>
          <w:trHeight w:val="234"/>
        </w:trPr>
        <w:tc>
          <w:tcPr>
            <w:tcW w:w="895"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5</w:t>
            </w:r>
          </w:p>
        </w:tc>
        <w:tc>
          <w:tcPr>
            <w:tcW w:w="1080"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340"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035" w:type="dxa"/>
          </w:tcPr>
          <w:p w14:paraId="3BF97FE7" w14:textId="77777777" w:rsidR="008B79AE" w:rsidRDefault="008B79AE" w:rsidP="00C64724">
            <w:pPr>
              <w:spacing w:after="0" w:line="360" w:lineRule="auto"/>
              <w:jc w:val="both"/>
              <w:rPr>
                <w:rFonts w:ascii="Times New Roman" w:hAnsi="Times New Roman" w:cs="Times New Roman"/>
                <w:sz w:val="24"/>
                <w:szCs w:val="24"/>
              </w:rPr>
            </w:pPr>
          </w:p>
        </w:tc>
      </w:tr>
      <w:tr w:rsidR="008F7D95" w14:paraId="1EB96025" w14:textId="77777777" w:rsidTr="008F7D95">
        <w:trPr>
          <w:trHeight w:val="235"/>
        </w:trPr>
        <w:tc>
          <w:tcPr>
            <w:tcW w:w="895"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6</w:t>
            </w:r>
          </w:p>
        </w:tc>
        <w:tc>
          <w:tcPr>
            <w:tcW w:w="1080"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340"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035" w:type="dxa"/>
          </w:tcPr>
          <w:p w14:paraId="7E36FDF3" w14:textId="77777777" w:rsidR="008F7D95" w:rsidRDefault="008F7D95" w:rsidP="00C64724">
            <w:pPr>
              <w:spacing w:after="0" w:line="360" w:lineRule="auto"/>
              <w:jc w:val="both"/>
              <w:rPr>
                <w:rFonts w:ascii="Times New Roman" w:hAnsi="Times New Roman" w:cs="Times New Roman"/>
                <w:sz w:val="24"/>
                <w:szCs w:val="24"/>
              </w:rPr>
            </w:pPr>
          </w:p>
        </w:tc>
      </w:tr>
      <w:tr w:rsidR="008F7D95" w14:paraId="2961B865" w14:textId="77777777" w:rsidTr="00C64724">
        <w:trPr>
          <w:trHeight w:val="234"/>
        </w:trPr>
        <w:tc>
          <w:tcPr>
            <w:tcW w:w="895"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80"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340"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035" w:type="dxa"/>
          </w:tcPr>
          <w:p w14:paraId="3692660C" w14:textId="77777777" w:rsidR="008F7D95" w:rsidRDefault="008F7D95" w:rsidP="00C64724">
            <w:pPr>
              <w:spacing w:after="0" w:line="360" w:lineRule="auto"/>
              <w:jc w:val="both"/>
              <w:rPr>
                <w:rFonts w:ascii="Times New Roman" w:hAnsi="Times New Roman" w:cs="Times New Roman"/>
                <w:sz w:val="24"/>
                <w:szCs w:val="24"/>
              </w:rPr>
            </w:pPr>
          </w:p>
        </w:tc>
      </w:tr>
      <w:tr w:rsidR="008F7D95" w14:paraId="79D01C13" w14:textId="77777777" w:rsidTr="008F7D95">
        <w:trPr>
          <w:trHeight w:val="235"/>
        </w:trPr>
        <w:tc>
          <w:tcPr>
            <w:tcW w:w="895"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7</w:t>
            </w:r>
          </w:p>
        </w:tc>
        <w:tc>
          <w:tcPr>
            <w:tcW w:w="1080"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340"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035" w:type="dxa"/>
          </w:tcPr>
          <w:p w14:paraId="1F1EC09D" w14:textId="77777777" w:rsidR="008F7D95" w:rsidRDefault="008F7D95" w:rsidP="00C64724">
            <w:pPr>
              <w:spacing w:after="0" w:line="360" w:lineRule="auto"/>
              <w:jc w:val="both"/>
              <w:rPr>
                <w:rFonts w:ascii="Times New Roman" w:hAnsi="Times New Roman" w:cs="Times New Roman"/>
                <w:sz w:val="24"/>
                <w:szCs w:val="24"/>
              </w:rPr>
            </w:pPr>
          </w:p>
        </w:tc>
      </w:tr>
      <w:tr w:rsidR="008F7D95" w14:paraId="4281BDFD" w14:textId="77777777" w:rsidTr="00C64724">
        <w:trPr>
          <w:trHeight w:val="234"/>
        </w:trPr>
        <w:tc>
          <w:tcPr>
            <w:tcW w:w="895"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80"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340"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035" w:type="dxa"/>
          </w:tcPr>
          <w:p w14:paraId="24C2068B" w14:textId="77777777" w:rsidR="008F7D95" w:rsidRDefault="008F7D95" w:rsidP="00C64724">
            <w:pPr>
              <w:spacing w:after="0" w:line="360" w:lineRule="auto"/>
              <w:jc w:val="both"/>
              <w:rPr>
                <w:rFonts w:ascii="Times New Roman" w:hAnsi="Times New Roman" w:cs="Times New Roman"/>
                <w:sz w:val="24"/>
                <w:szCs w:val="24"/>
              </w:rPr>
            </w:pP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7"/>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9"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990768">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9"/>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80" w:name="_Toc132325910"/>
      <w:r w:rsidRPr="00990768">
        <w:rPr>
          <w:rFonts w:ascii="Times New Roman" w:hAnsi="Times New Roman" w:cs="Times New Roman"/>
          <w:sz w:val="24"/>
          <w:szCs w:val="24"/>
        </w:rPr>
        <w:t xml:space="preserve">The breakdown of completed functional requirements is provided in </w:t>
      </w:r>
      <w:r w:rsidRPr="00783DD1">
        <w:rPr>
          <w:rFonts w:ascii="Times New Roman" w:hAnsi="Times New Roman" w:cs="Times New Roman"/>
          <w:b/>
          <w:sz w:val="24"/>
          <w:szCs w:val="24"/>
        </w:rPr>
        <w:t>APPENDIX G.2</w:t>
      </w:r>
      <w:r>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9.9 Evaluation of non-functional requirements</w:t>
      </w:r>
      <w:bookmarkEnd w:id="380"/>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783DD1">
        <w:rPr>
          <w:rFonts w:ascii="Times New Roman" w:hAnsi="Times New Roman" w:cs="Times New Roman"/>
          <w:b/>
          <w:sz w:val="24"/>
          <w:szCs w:val="24"/>
        </w:rPr>
        <w:t>APPENDIX G.3</w:t>
      </w:r>
      <w:r w:rsidRPr="00990768">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1" w:name="_Toc132325911"/>
      <w:r w:rsidRPr="00D4027D">
        <w:rPr>
          <w:rFonts w:ascii="Times New Roman Regular" w:hAnsi="Times New Roman Regular" w:cs="Times New Roman Regular"/>
          <w:b/>
          <w:bCs/>
          <w:color w:val="auto"/>
          <w:sz w:val="28"/>
          <w:szCs w:val="28"/>
        </w:rPr>
        <w:t>9.10 Chapter summary</w:t>
      </w:r>
      <w:bookmarkEnd w:id="381"/>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2" w:name="_Toc125663154"/>
      <w:bookmarkStart w:id="383"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2"/>
      <w:bookmarkEnd w:id="383"/>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4" w:name="_Toc125663155"/>
      <w:bookmarkStart w:id="385"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4"/>
      <w:bookmarkEnd w:id="385"/>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6"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6"/>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7"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7"/>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8"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8"/>
    </w:p>
    <w:p w14:paraId="45BEC050" w14:textId="77777777" w:rsidR="00BF527A" w:rsidRPr="009A2A6B" w:rsidRDefault="00BF527A" w:rsidP="00BF527A">
      <w:pPr>
        <w:spacing w:line="360" w:lineRule="auto"/>
        <w:jc w:val="both"/>
        <w:rPr>
          <w:rFonts w:ascii="Times New Roman" w:hAnsi="Times New Roman" w:cs="Times New Roman"/>
          <w:sz w:val="24"/>
        </w:rPr>
      </w:pPr>
      <w:bookmarkStart w:id="389"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9"/>
    </w:p>
    <w:p w14:paraId="1AE33984" w14:textId="31FF02C2" w:rsidR="00BF527A" w:rsidRPr="00695547" w:rsidRDefault="00BF527A" w:rsidP="00BF527A">
      <w:pPr>
        <w:jc w:val="center"/>
        <w:rPr>
          <w:rFonts w:ascii="Times New Roman" w:hAnsi="Times New Roman" w:cs="Times New Roman"/>
          <w:sz w:val="24"/>
        </w:rPr>
      </w:pPr>
      <w:bookmarkStart w:id="390"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90"/>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1"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1"/>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2"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2"/>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3"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3"/>
    </w:p>
    <w:p w14:paraId="35C0B5E6" w14:textId="77777777" w:rsidR="000A4532" w:rsidRDefault="000A4532" w:rsidP="000A4532">
      <w:pPr>
        <w:spacing w:line="360" w:lineRule="auto"/>
        <w:jc w:val="center"/>
        <w:rPr>
          <w:rFonts w:ascii="Times New Roman" w:hAnsi="Times New Roman" w:cs="Times New Roman"/>
          <w:sz w:val="24"/>
        </w:rPr>
      </w:pPr>
      <w:bookmarkStart w:id="394" w:name="_Toc125663156"/>
      <w:bookmarkStart w:id="395"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4"/>
      <w:bookmarkEnd w:id="395"/>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6" w:name="_Toc125663160"/>
      <w:bookmarkStart w:id="397"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6"/>
      <w:r w:rsidR="00227B8D" w:rsidRPr="00380375">
        <w:rPr>
          <w:rFonts w:ascii="Times New Roman Regular" w:hAnsi="Times New Roman Regular" w:cs="Times New Roman Regular"/>
          <w:b/>
          <w:bCs/>
          <w:color w:val="auto"/>
          <w:sz w:val="28"/>
          <w:szCs w:val="28"/>
        </w:rPr>
        <w:t>Limitations of the research</w:t>
      </w:r>
      <w:bookmarkEnd w:id="397"/>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8"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8"/>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9"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9"/>
    </w:p>
    <w:p w14:paraId="487ED66C" w14:textId="77777777" w:rsidR="000A4532" w:rsidRPr="005B12CE" w:rsidRDefault="000A4532" w:rsidP="000A4532">
      <w:pPr>
        <w:spacing w:line="360" w:lineRule="auto"/>
        <w:jc w:val="both"/>
        <w:rPr>
          <w:rFonts w:ascii="Times New Roman" w:hAnsi="Times New Roman" w:cs="Times New Roman"/>
          <w:sz w:val="24"/>
        </w:rPr>
      </w:pPr>
      <w:bookmarkStart w:id="400"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400"/>
    </w:p>
    <w:p w14:paraId="73CA53CD" w14:textId="77777777" w:rsidR="000A4532" w:rsidRDefault="000A4532" w:rsidP="000A4532">
      <w:pPr>
        <w:spacing w:line="360" w:lineRule="auto"/>
        <w:jc w:val="both"/>
        <w:rPr>
          <w:rFonts w:ascii="Times New Roman" w:hAnsi="Times New Roman" w:cs="Times New Roman"/>
          <w:sz w:val="24"/>
          <w:szCs w:val="24"/>
        </w:rPr>
      </w:pPr>
      <w:bookmarkStart w:id="401"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1"/>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2"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2"/>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3"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3"/>
    </w:p>
    <w:p w14:paraId="256FC35B" w14:textId="77777777" w:rsidR="000A4532" w:rsidRPr="00AC189B" w:rsidRDefault="000A4532" w:rsidP="000A4532">
      <w:pPr>
        <w:spacing w:line="360" w:lineRule="auto"/>
        <w:jc w:val="both"/>
        <w:rPr>
          <w:rFonts w:ascii="Times New Roman" w:hAnsi="Times New Roman" w:cs="Times New Roman"/>
          <w:sz w:val="24"/>
        </w:rPr>
      </w:pPr>
      <w:bookmarkStart w:id="404"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4"/>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5" w:name="_Toc125663163"/>
      <w:bookmarkStart w:id="406" w:name="_Toc132325931"/>
      <w:r w:rsidRPr="004C36C4">
        <w:rPr>
          <w:rFonts w:ascii="Arial" w:hAnsi="Arial" w:cs="Arial"/>
          <w:b/>
          <w:bCs/>
          <w:color w:val="auto"/>
          <w:sz w:val="32"/>
          <w:szCs w:val="32"/>
        </w:rPr>
        <w:lastRenderedPageBreak/>
        <w:t>REFERENCES</w:t>
      </w:r>
      <w:bookmarkEnd w:id="405"/>
      <w:bookmarkEnd w:id="406"/>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7" w:name="abrahamref"/>
      <w:bookmarkStart w:id="408"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9" w:name="liquidMITref"/>
      <w:bookmarkEnd w:id="407"/>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10" w:name="ahmedref"/>
      <w:bookmarkEnd w:id="409"/>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1" w:name="alonsomonsalveref"/>
      <w:bookmarkEnd w:id="410"/>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2" w:name="anumasaref"/>
      <w:bookmarkEnd w:id="411"/>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3" w:name="avdeychikref"/>
      <w:bookmarkEnd w:id="412"/>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3"/>
    </w:p>
    <w:p w14:paraId="276C7B93" w14:textId="77777777" w:rsidR="00E1102E" w:rsidRPr="00334293" w:rsidRDefault="00E1102E" w:rsidP="00075BDC">
      <w:pPr>
        <w:spacing w:line="360" w:lineRule="auto"/>
        <w:rPr>
          <w:rFonts w:ascii="Times New Roman" w:hAnsi="Times New Roman" w:cs="Times New Roman"/>
          <w:sz w:val="24"/>
          <w:szCs w:val="24"/>
        </w:rPr>
      </w:pPr>
      <w:bookmarkStart w:id="414"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5" w:name="bhardwajref"/>
      <w:bookmarkEnd w:id="414"/>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6" w:name="bi4allref"/>
      <w:bookmarkEnd w:id="415"/>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7" w:name="reactvvuevangularef"/>
      <w:bookmarkEnd w:id="416"/>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8" w:name="boomref"/>
      <w:bookmarkEnd w:id="417"/>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9" w:name="bouktifref"/>
      <w:bookmarkEnd w:id="418"/>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20" w:name="bouriref"/>
      <w:bookmarkEnd w:id="419"/>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1" w:name="buhalisref"/>
      <w:bookmarkEnd w:id="408"/>
      <w:bookmarkEnd w:id="420"/>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2" w:name="jainref"/>
      <w:bookmarkEnd w:id="421"/>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2"/>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3"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4" w:name="choref"/>
      <w:bookmarkEnd w:id="423"/>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5" w:name="critienref"/>
      <w:bookmarkEnd w:id="424"/>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6" w:name="dubovikovref"/>
      <w:bookmarkEnd w:id="425"/>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7" w:name="duvenaudref"/>
      <w:bookmarkEnd w:id="426"/>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8" w:name="garchref"/>
      <w:bookmarkStart w:id="429" w:name="engleref"/>
      <w:bookmarkEnd w:id="427"/>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30" w:name="fischerref"/>
      <w:bookmarkEnd w:id="428"/>
      <w:bookmarkEnd w:id="429"/>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30"/>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1"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1"/>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2"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3" w:name="funahashiref"/>
      <w:bookmarkEnd w:id="432"/>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4" w:name="arimaref"/>
      <w:bookmarkEnd w:id="433"/>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5" w:name="anaiveisnotbadref"/>
      <w:bookmarkEnd w:id="434"/>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6" w:name="hasani2020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7" w:name="hasani2021ref"/>
      <w:bookmarkEnd w:id="436"/>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8" w:name="hochreiterref"/>
      <w:bookmarkEnd w:id="437"/>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uttovaderref"/>
      <w:bookmarkEnd w:id="438"/>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40" w:name="hyndman2006ref"/>
      <w:bookmarkEnd w:id="439"/>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1" w:name="hyndman2021ref"/>
      <w:bookmarkEnd w:id="440"/>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2" w:name="pythonvsrref"/>
      <w:bookmarkEnd w:id="441"/>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3" w:name="flaskvsdjangoref"/>
      <w:bookmarkEnd w:id="442"/>
      <w:proofErr w:type="spellStart"/>
      <w:r w:rsidRPr="000C238C">
        <w:rPr>
          <w:rFonts w:ascii="Times New Roman Regular" w:hAnsi="Times New Roman Regular" w:cs="Times New Roman Regular"/>
          <w:sz w:val="24"/>
          <w:szCs w:val="24"/>
        </w:rPr>
        <w:t>InterviewBit</w:t>
      </w:r>
      <w:proofErr w:type="spellEnd"/>
      <w:r w:rsidRPr="000C238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(2021). Flask Vs Django: Which Python Framework to Choose? </w:t>
      </w:r>
      <w:proofErr w:type="spellStart"/>
      <w:r>
        <w:rPr>
          <w:rFonts w:ascii="Times New Roman Regular" w:hAnsi="Times New Roman Regular" w:cs="Times New Roman Regular"/>
          <w:i/>
          <w:iCs/>
          <w:sz w:val="24"/>
          <w:szCs w:val="24"/>
        </w:rPr>
        <w:t>InterviewBit</w:t>
      </w:r>
      <w:proofErr w:type="spellEnd"/>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3"/>
    </w:p>
    <w:p w14:paraId="1C16CB8B" w14:textId="77777777" w:rsidR="00E1102E" w:rsidRPr="00334293" w:rsidRDefault="00E1102E" w:rsidP="00075BDC">
      <w:pPr>
        <w:spacing w:line="360" w:lineRule="auto"/>
        <w:rPr>
          <w:rFonts w:ascii="Times New Roman" w:hAnsi="Times New Roman" w:cs="Times New Roman"/>
          <w:sz w:val="24"/>
          <w:szCs w:val="24"/>
        </w:rPr>
      </w:pPr>
      <w:bookmarkStart w:id="444"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5" w:name="kervanciref"/>
      <w:bookmarkEnd w:id="444"/>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6" w:name="kfirref"/>
      <w:bookmarkEnd w:id="445"/>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7" w:name="kim2019ref"/>
      <w:bookmarkEnd w:id="446"/>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8" w:name="kim2016ref"/>
      <w:bookmarkEnd w:id="447"/>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9" w:name="kuanref"/>
      <w:bookmarkEnd w:id="448"/>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50" w:name="pytorchvstensorflowref"/>
      <w:bookmarkEnd w:id="449"/>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50"/>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1"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1"/>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2"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3" w:name="liawref"/>
      <w:bookmarkEnd w:id="452"/>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4" w:name="lisref"/>
      <w:bookmarkEnd w:id="453"/>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5" w:name="lixref"/>
      <w:bookmarkEnd w:id="454"/>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5"/>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6"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7" w:name="limtftref"/>
      <w:bookmarkEnd w:id="456"/>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8" w:name="maitiref"/>
      <w:bookmarkEnd w:id="457"/>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9" w:name="makridakisaref"/>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60" w:name="makridakisbred"/>
      <w:bookmarkEnd w:id="459"/>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1" w:name="millerref"/>
      <w:bookmarkEnd w:id="460"/>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2" w:name="mozerref"/>
      <w:bookmarkEnd w:id="461"/>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3" w:name="mudassirref"/>
      <w:bookmarkEnd w:id="462"/>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3"/>
    </w:p>
    <w:p w14:paraId="5409CEA2" w14:textId="77777777" w:rsidR="00E1102E" w:rsidRPr="00334293" w:rsidRDefault="00E1102E" w:rsidP="00075BDC">
      <w:pPr>
        <w:spacing w:line="360" w:lineRule="auto"/>
        <w:rPr>
          <w:rFonts w:ascii="Times New Roman" w:hAnsi="Times New Roman" w:cs="Times New Roman"/>
          <w:sz w:val="24"/>
          <w:szCs w:val="24"/>
        </w:rPr>
      </w:pPr>
      <w:bookmarkStart w:id="464"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5" w:name="orekshinref"/>
      <w:bookmarkEnd w:id="464"/>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6" w:name="panref"/>
      <w:bookmarkEnd w:id="465"/>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7" w:name="pantref"/>
      <w:bookmarkEnd w:id="466"/>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8" w:name="angularvsreactvsvuevssvelteref"/>
      <w:bookmarkEnd w:id="467"/>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8"/>
    </w:p>
    <w:p w14:paraId="447A15D2" w14:textId="1FC57C5E" w:rsidR="00E1102E" w:rsidRPr="00334293" w:rsidRDefault="00E1102E" w:rsidP="00075BDC">
      <w:pPr>
        <w:spacing w:line="360" w:lineRule="auto"/>
        <w:rPr>
          <w:rFonts w:ascii="Times New Roman" w:hAnsi="Times New Roman" w:cs="Times New Roman"/>
          <w:sz w:val="24"/>
          <w:szCs w:val="24"/>
        </w:rPr>
      </w:pPr>
      <w:bookmarkStart w:id="469"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70" w:name="picassoref"/>
      <w:bookmarkEnd w:id="469"/>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1" w:name="poulopoulosref"/>
      <w:bookmarkEnd w:id="470"/>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1"/>
    </w:p>
    <w:p w14:paraId="10EB94A1" w14:textId="4B532F3E" w:rsidR="00E1102E" w:rsidRPr="00334293" w:rsidRDefault="00E1102E" w:rsidP="00075BDC">
      <w:pPr>
        <w:spacing w:line="360" w:lineRule="auto"/>
        <w:rPr>
          <w:rFonts w:ascii="Times New Roman" w:hAnsi="Times New Roman" w:cs="Times New Roman"/>
          <w:sz w:val="24"/>
          <w:szCs w:val="24"/>
        </w:rPr>
      </w:pPr>
      <w:bookmarkStart w:id="472"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3" w:name="pressref"/>
      <w:bookmarkEnd w:id="472"/>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3"/>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4"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4"/>
    </w:p>
    <w:p w14:paraId="1B2AC0FA" w14:textId="470C47CA" w:rsidR="00E1102E" w:rsidRPr="00334293" w:rsidRDefault="00E1102E" w:rsidP="00075BDC">
      <w:pPr>
        <w:spacing w:line="360" w:lineRule="auto"/>
        <w:rPr>
          <w:rFonts w:ascii="Times New Roman" w:hAnsi="Times New Roman" w:cs="Times New Roman"/>
          <w:sz w:val="24"/>
          <w:szCs w:val="24"/>
        </w:rPr>
      </w:pPr>
      <w:bookmarkStart w:id="475"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6" w:name="valipourref"/>
      <w:bookmarkStart w:id="477" w:name="rizwanref"/>
      <w:bookmarkEnd w:id="475"/>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8" w:name="rosenthalref"/>
      <w:bookmarkEnd w:id="476"/>
      <w:bookmarkEnd w:id="477"/>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9" w:name="royref"/>
      <w:bookmarkEnd w:id="478"/>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80" w:name="rubanovaref"/>
      <w:bookmarkEnd w:id="479"/>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80"/>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1"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2" w:name="sarkodieref"/>
      <w:bookmarkEnd w:id="481"/>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3" w:name="saundersref"/>
      <w:bookmarkEnd w:id="482"/>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4" w:name="schardingref"/>
      <w:bookmarkEnd w:id="483"/>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5" w:name="serafiniref"/>
      <w:bookmarkEnd w:id="484"/>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5"/>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6"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7" w:name="shrivastavaref"/>
      <w:bookmarkEnd w:id="486"/>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8" w:name="siamiref"/>
      <w:bookmarkEnd w:id="487"/>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9" w:name="smylref"/>
      <w:bookmarkEnd w:id="488"/>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9"/>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90"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1" w:name="tzenref"/>
      <w:bookmarkEnd w:id="490"/>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1"/>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2"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3" w:name="valenciaref"/>
      <w:bookmarkEnd w:id="492"/>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3"/>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4"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5" w:name="wang2018ref"/>
      <w:bookmarkEnd w:id="494"/>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6" w:name="wilsonref"/>
      <w:bookmarkEnd w:id="495"/>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7" w:name="wolfref"/>
      <w:bookmarkEnd w:id="496"/>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8" w:name="yenidoganref"/>
      <w:bookmarkEnd w:id="497"/>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9" w:name="zhangref"/>
      <w:bookmarkEnd w:id="498"/>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9"/>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D1204E" w:rsidRDefault="00836BA1" w:rsidP="00836BA1">
      <w:pPr>
        <w:pStyle w:val="Heading1"/>
        <w:pBdr>
          <w:bottom w:val="double" w:sz="6" w:space="1" w:color="auto"/>
        </w:pBdr>
        <w:spacing w:line="360" w:lineRule="auto"/>
        <w:jc w:val="center"/>
        <w:rPr>
          <w:rFonts w:ascii="Arial" w:hAnsi="Arial" w:cs="Arial"/>
          <w:b/>
          <w:bCs/>
          <w:color w:val="auto"/>
          <w:sz w:val="32"/>
          <w:szCs w:val="32"/>
        </w:rPr>
      </w:pPr>
      <w:bookmarkStart w:id="500" w:name="_Toc132325932"/>
      <w:r w:rsidRPr="00D1204E">
        <w:rPr>
          <w:rFonts w:ascii="Arial" w:hAnsi="Arial" w:cs="Arial"/>
          <w:b/>
          <w:bCs/>
          <w:color w:val="auto"/>
          <w:sz w:val="32"/>
          <w:szCs w:val="32"/>
        </w:rPr>
        <w:lastRenderedPageBreak/>
        <w:t xml:space="preserve">APPENDIX </w:t>
      </w:r>
      <w:r w:rsidR="006C33EF">
        <w:rPr>
          <w:rFonts w:ascii="Arial" w:hAnsi="Arial" w:cs="Arial"/>
          <w:b/>
          <w:bCs/>
          <w:color w:val="auto"/>
          <w:sz w:val="32"/>
          <w:szCs w:val="32"/>
        </w:rPr>
        <w:t>A</w:t>
      </w:r>
      <w:r w:rsidRPr="00D1204E">
        <w:rPr>
          <w:rFonts w:ascii="Arial" w:hAnsi="Arial" w:cs="Arial"/>
          <w:b/>
          <w:bCs/>
          <w:color w:val="auto"/>
          <w:sz w:val="32"/>
          <w:szCs w:val="32"/>
        </w:rPr>
        <w:t xml:space="preserve"> – </w:t>
      </w:r>
      <w:r w:rsidR="006C33EF">
        <w:rPr>
          <w:rFonts w:ascii="Arial" w:hAnsi="Arial" w:cs="Arial"/>
          <w:b/>
          <w:bCs/>
          <w:color w:val="auto"/>
          <w:sz w:val="32"/>
          <w:szCs w:val="32"/>
        </w:rPr>
        <w:t>INTRODUCTION</w:t>
      </w:r>
      <w:bookmarkEnd w:id="500"/>
    </w:p>
    <w:p w14:paraId="70CCBBE7" w14:textId="2C03441B" w:rsidR="006E3A45" w:rsidRDefault="006E3A45" w:rsidP="00CA1DC6">
      <w:pPr>
        <w:pStyle w:val="Heading1"/>
        <w:spacing w:line="360" w:lineRule="auto"/>
        <w:rPr>
          <w:rFonts w:ascii="Times New Roman" w:hAnsi="Times New Roman" w:cs="Times New Roman"/>
          <w:b/>
          <w:bCs/>
          <w:color w:val="auto"/>
          <w:sz w:val="28"/>
          <w:szCs w:val="28"/>
        </w:rPr>
      </w:pPr>
      <w:bookmarkStart w:id="501"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feature </w:t>
      </w:r>
      <w:r w:rsidR="00517F6B">
        <w:rPr>
          <w:rFonts w:ascii="Times New Roman" w:hAnsi="Times New Roman" w:cs="Times New Roman"/>
          <w:b/>
          <w:bCs/>
          <w:color w:val="auto"/>
          <w:sz w:val="28"/>
          <w:szCs w:val="28"/>
        </w:rPr>
        <w:t>diagram</w:t>
      </w:r>
      <w:bookmarkEnd w:id="501"/>
    </w:p>
    <w:p w14:paraId="58A7D51E" w14:textId="07532DD2" w:rsidR="00D33CBC" w:rsidRDefault="00CA1DC6" w:rsidP="00D33CBC">
      <w:pPr>
        <w:keepNext/>
        <w:spacing w:line="360" w:lineRule="auto"/>
        <w:jc w:val="both"/>
      </w:pPr>
      <w:r>
        <w:rPr>
          <w:rFonts w:ascii="Times New Roman" w:hAnsi="Times New Roman" w:cs="Times New Roman"/>
          <w:sz w:val="24"/>
          <w:szCs w:val="24"/>
        </w:rPr>
        <w:t>The diagram below depicts the prototype feature diagram proposed in the proposal</w:t>
      </w:r>
      <w:r w:rsidR="00451C97">
        <w:rPr>
          <w:rFonts w:ascii="Times New Roman" w:hAnsi="Times New Roman" w:cs="Times New Roman"/>
          <w:sz w:val="24"/>
          <w:szCs w:val="24"/>
        </w:rPr>
        <w:t xml:space="preserve"> document</w:t>
      </w:r>
      <w:r w:rsidR="00153DA4">
        <w:rPr>
          <w:rFonts w:ascii="Times New Roman" w:hAnsi="Times New Roman" w:cs="Times New Roman"/>
          <w:sz w:val="24"/>
          <w:szCs w:val="24"/>
        </w:rPr>
        <w:t>.</w:t>
      </w:r>
      <w:r w:rsidR="00D33CBC">
        <w:rPr>
          <w:rFonts w:ascii="Times New Roman" w:hAnsi="Times New Roman" w:cs="Times New Roman"/>
          <w:noProof/>
          <w:sz w:val="24"/>
          <w:szCs w:val="24"/>
        </w:rPr>
        <w:drawing>
          <wp:inline distT="0" distB="0" distL="0" distR="0" wp14:anchorId="1FE6B183" wp14:editId="5B29A834">
            <wp:extent cx="6203057" cy="348747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10008" cy="3491387"/>
                    </a:xfrm>
                    <a:prstGeom prst="rect">
                      <a:avLst/>
                    </a:prstGeom>
                    <a:noFill/>
                    <a:ln>
                      <a:noFill/>
                    </a:ln>
                  </pic:spPr>
                </pic:pic>
              </a:graphicData>
            </a:graphic>
          </wp:inline>
        </w:drawing>
      </w:r>
    </w:p>
    <w:p w14:paraId="39A7BF6F" w14:textId="514B83C6" w:rsidR="00D33CBC" w:rsidRDefault="00D33CBC" w:rsidP="00D33CBC">
      <w:pPr>
        <w:pStyle w:val="Caption"/>
        <w:jc w:val="center"/>
        <w:rPr>
          <w:rFonts w:ascii="Times New Roman" w:hAnsi="Times New Roman" w:cs="Times New Roman"/>
          <w:b w:val="0"/>
          <w:bCs w:val="0"/>
          <w:smallCaps w:val="0"/>
          <w:color w:val="auto"/>
          <w:sz w:val="24"/>
          <w:szCs w:val="24"/>
        </w:rPr>
      </w:pPr>
      <w:bookmarkStart w:id="502"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2"/>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3" w:name="_A.2._Project_scope"/>
      <w:bookmarkStart w:id="504" w:name="_Toc132325934"/>
      <w:bookmarkStart w:id="505" w:name="_D.1._Project_scope"/>
      <w:bookmarkStart w:id="506" w:name="_Toc125663180"/>
      <w:bookmarkEnd w:id="503"/>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4"/>
    </w:p>
    <w:bookmarkEnd w:id="505"/>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0D66245E"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Implementing a novel LTC architecture capable of being used as currently existing solutions and the corresponding creation of a system.</w:t>
      </w:r>
    </w:p>
    <w:p w14:paraId="228DDFF3"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Periodic updates of the model with the latest available data.</w:t>
      </w:r>
    </w:p>
    <w:p w14:paraId="37D530CA"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Evaluate and compare the implemented system against existing solutions.</w:t>
      </w:r>
    </w:p>
    <w:p w14:paraId="08BD821D"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Ability to display a range of predictions for the chosen horizon.</w:t>
      </w:r>
    </w:p>
    <w:p w14:paraId="49044DFC" w14:textId="17AA29D0" w:rsidR="00F21FF4" w:rsidRPr="00C90D64"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eastAsia="Times New Roman" w:hAnsi="Times New Roman Regular" w:cs="Times New Roman Regular"/>
          <w:color w:val="0E101A"/>
          <w:sz w:val="24"/>
          <w:szCs w:val="24"/>
        </w:rPr>
        <w:t xml:space="preserve">By combining them with the </w:t>
      </w:r>
      <w:r>
        <w:rPr>
          <w:rFonts w:ascii="Times New Roman Regular" w:eastAsia="Times New Roman" w:hAnsi="Times New Roman Regular" w:cs="Times New Roman Regular"/>
          <w:sz w:val="24"/>
          <w:szCs w:val="24"/>
        </w:rPr>
        <w:t>BTC</w:t>
      </w:r>
      <w:r>
        <w:rPr>
          <w:rFonts w:ascii="Times New Roman Regular" w:eastAsia="Times New Roman" w:hAnsi="Times New Roman Regular" w:cs="Times New Roman Regular"/>
          <w:color w:val="0E101A"/>
          <w:sz w:val="24"/>
          <w:szCs w:val="24"/>
        </w:rPr>
        <w:t xml:space="preserve"> historical data, consider Twitter sentiment, volume, and the ‘block reward size’ as external factors</w:t>
      </w:r>
      <w:r w:rsidR="00C90D64">
        <w:rPr>
          <w:rFonts w:ascii="Times New Roman Regular" w:eastAsia="Times New Roman" w:hAnsi="Times New Roman Regular" w:cs="Times New Roman Regular"/>
          <w:color w:val="0E101A"/>
          <w:sz w:val="24"/>
          <w:szCs w:val="24"/>
        </w:rPr>
        <w:t>.</w:t>
      </w:r>
    </w:p>
    <w:p w14:paraId="31441682" w14:textId="77777777" w:rsidR="008A4471" w:rsidRDefault="008A4471" w:rsidP="00F21FF4">
      <w:pPr>
        <w:spacing w:line="360" w:lineRule="auto"/>
        <w:jc w:val="both"/>
        <w:rPr>
          <w:rFonts w:ascii="Times New Roman Regular" w:hAnsi="Times New Roman Regular" w:cs="Times New Roman Regular" w:hint="eastAsia"/>
          <w:b/>
          <w:bCs/>
          <w:sz w:val="24"/>
          <w:szCs w:val="24"/>
        </w:rPr>
      </w:pP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lastRenderedPageBreak/>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79BC18B4"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Application of the algorithm implemented in other domains to justify whether it could be an advancement in those domains.</w:t>
      </w:r>
    </w:p>
    <w:p w14:paraId="400CB26B"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Forecast multiple different cryptocurrencies.</w:t>
      </w:r>
    </w:p>
    <w:p w14:paraId="04892E59" w14:textId="277F6B75" w:rsidR="00F21FF4" w:rsidRPr="00F21FF4"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Use of live, on-demand data instead of daily data &amp; incremental learning.</w:t>
      </w:r>
    </w:p>
    <w:p w14:paraId="3BCBB2C3" w14:textId="77777777" w:rsidR="006F3300" w:rsidRDefault="006F3300" w:rsidP="006F330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Desirables</w:t>
      </w:r>
    </w:p>
    <w:p w14:paraId="1095BC3C"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Benchmark implementation against the M4 competition to further justify the future of TS forecasting algorithms.</w:t>
      </w:r>
    </w:p>
    <w:p w14:paraId="5B62F1A8"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Evaluate other neural ODEs (CT-RNN, CT-GRU, Latent ODE) and SDEs (Latent SDE).</w:t>
      </w:r>
    </w:p>
    <w:p w14:paraId="7DDDAC25"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Explainable AI for neural SDEs and neural ODEs.</w:t>
      </w:r>
    </w:p>
    <w:bookmarkEnd w:id="506"/>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D1204E" w:rsidRDefault="002D18BA" w:rsidP="002D18BA">
      <w:pPr>
        <w:pStyle w:val="Heading1"/>
        <w:pBdr>
          <w:bottom w:val="double" w:sz="6" w:space="1" w:color="auto"/>
        </w:pBdr>
        <w:spacing w:line="360" w:lineRule="auto"/>
        <w:jc w:val="center"/>
        <w:rPr>
          <w:rFonts w:ascii="Arial" w:hAnsi="Arial" w:cs="Arial"/>
          <w:b/>
          <w:bCs/>
          <w:color w:val="auto"/>
          <w:sz w:val="32"/>
          <w:szCs w:val="32"/>
        </w:rPr>
      </w:pPr>
      <w:bookmarkStart w:id="507" w:name="_APPENDIX_B_–"/>
      <w:bookmarkStart w:id="508" w:name="_Toc132325935"/>
      <w:bookmarkEnd w:id="507"/>
      <w:r w:rsidRPr="00D1204E">
        <w:rPr>
          <w:rFonts w:ascii="Arial" w:hAnsi="Arial" w:cs="Arial"/>
          <w:b/>
          <w:bCs/>
          <w:color w:val="auto"/>
          <w:sz w:val="32"/>
          <w:szCs w:val="32"/>
        </w:rPr>
        <w:lastRenderedPageBreak/>
        <w:t xml:space="preserve">APPENDIX </w:t>
      </w:r>
      <w:r w:rsidR="008E742A">
        <w:rPr>
          <w:rFonts w:ascii="Arial" w:hAnsi="Arial" w:cs="Arial"/>
          <w:b/>
          <w:bCs/>
          <w:color w:val="auto"/>
          <w:sz w:val="32"/>
          <w:szCs w:val="32"/>
        </w:rPr>
        <w:t>B</w:t>
      </w:r>
      <w:r w:rsidRPr="00D1204E">
        <w:rPr>
          <w:rFonts w:ascii="Arial" w:hAnsi="Arial" w:cs="Arial"/>
          <w:b/>
          <w:bCs/>
          <w:color w:val="auto"/>
          <w:sz w:val="32"/>
          <w:szCs w:val="32"/>
        </w:rPr>
        <w:t xml:space="preserve"> – </w:t>
      </w:r>
      <w:r>
        <w:rPr>
          <w:rFonts w:ascii="Arial" w:hAnsi="Arial" w:cs="Arial"/>
          <w:b/>
          <w:bCs/>
          <w:color w:val="auto"/>
          <w:sz w:val="32"/>
          <w:szCs w:val="32"/>
        </w:rPr>
        <w:t>LITERATURE REVIEW</w:t>
      </w:r>
      <w:bookmarkEnd w:id="508"/>
    </w:p>
    <w:p w14:paraId="352B38B2" w14:textId="17B97F2C" w:rsidR="00A47086" w:rsidRDefault="00A47086" w:rsidP="00A47086">
      <w:pPr>
        <w:pStyle w:val="Heading1"/>
        <w:spacing w:line="360" w:lineRule="auto"/>
        <w:rPr>
          <w:rFonts w:ascii="Times New Roman" w:hAnsi="Times New Roman" w:cs="Times New Roman"/>
          <w:b/>
          <w:bCs/>
          <w:color w:val="auto"/>
          <w:sz w:val="28"/>
          <w:szCs w:val="28"/>
        </w:rPr>
      </w:pPr>
      <w:bookmarkStart w:id="509"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1A6200">
        <w:rPr>
          <w:rFonts w:ascii="Times New Roman" w:hAnsi="Times New Roman" w:cs="Times New Roman"/>
          <w:b/>
          <w:bCs/>
          <w:color w:val="auto"/>
          <w:sz w:val="28"/>
          <w:szCs w:val="28"/>
        </w:rPr>
        <w:t>Analysis of forecasting algorithms</w:t>
      </w:r>
      <w:bookmarkEnd w:id="509"/>
    </w:p>
    <w:p w14:paraId="26767847" w14:textId="5D01C010"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10"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Analysis of forecasting algorithms</w:t>
      </w:r>
      <w:bookmarkEnd w:id="510"/>
    </w:p>
    <w:tbl>
      <w:tblPr>
        <w:tblStyle w:val="TableGrid"/>
        <w:tblW w:w="13045" w:type="dxa"/>
        <w:tblLook w:val="04A0" w:firstRow="1" w:lastRow="0" w:firstColumn="1" w:lastColumn="0" w:noHBand="0" w:noVBand="1"/>
      </w:tblPr>
      <w:tblGrid>
        <w:gridCol w:w="1556"/>
        <w:gridCol w:w="4149"/>
        <w:gridCol w:w="3391"/>
        <w:gridCol w:w="3949"/>
      </w:tblGrid>
      <w:tr w:rsidR="00E413B9" w:rsidRPr="00C6444D" w14:paraId="7B6A2AAF" w14:textId="77777777" w:rsidTr="00E413B9">
        <w:tc>
          <w:tcPr>
            <w:tcW w:w="1075"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410" w:type="dxa"/>
          </w:tcPr>
          <w:p w14:paraId="6E942EC1"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Brief</w:t>
            </w:r>
          </w:p>
        </w:tc>
        <w:tc>
          <w:tcPr>
            <w:tcW w:w="3420" w:type="dxa"/>
          </w:tcPr>
          <w:p w14:paraId="45D290DB"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Improvements/Contribution</w:t>
            </w:r>
          </w:p>
        </w:tc>
        <w:tc>
          <w:tcPr>
            <w:tcW w:w="4140" w:type="dxa"/>
          </w:tcPr>
          <w:p w14:paraId="3A0C0D62"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Limitations/Future work</w:t>
            </w:r>
          </w:p>
        </w:tc>
      </w:tr>
      <w:tr w:rsidR="00C6444D" w:rsidRPr="00C6444D" w14:paraId="696E0554" w14:textId="77777777" w:rsidTr="00E413B9">
        <w:tc>
          <w:tcPr>
            <w:tcW w:w="13045" w:type="dxa"/>
            <w:gridSpan w:val="4"/>
          </w:tcPr>
          <w:p w14:paraId="32F483B8"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Statistical-based forecasting algorithms</w:t>
            </w:r>
          </w:p>
        </w:tc>
      </w:tr>
      <w:tr w:rsidR="00E413B9" w:rsidRPr="00C6444D" w14:paraId="28CFEB84" w14:textId="77777777" w:rsidTr="00E413B9">
        <w:tc>
          <w:tcPr>
            <w:tcW w:w="1075" w:type="dxa"/>
          </w:tcPr>
          <w:p w14:paraId="3CCF5F67" w14:textId="78460053" w:rsidR="00C6444D" w:rsidRPr="00A76A0A" w:rsidRDefault="00DA58FF" w:rsidP="00981691">
            <w:pPr>
              <w:spacing w:line="360" w:lineRule="auto"/>
              <w:rPr>
                <w:rFonts w:ascii="Times New Roman" w:hAnsi="Times New Roman" w:cs="Times New Roman"/>
                <w:sz w:val="24"/>
                <w:szCs w:val="24"/>
              </w:rPr>
            </w:pPr>
            <w:hyperlink w:anchor="arimaref" w:history="1">
              <w:r w:rsidR="001452F4" w:rsidRPr="00A76A0A">
                <w:rPr>
                  <w:rStyle w:val="Hyperlink"/>
                  <w:rFonts w:ascii="Times New Roman" w:hAnsi="Times New Roman" w:cs="Times New Roman"/>
                  <w:color w:val="auto"/>
                  <w:sz w:val="24"/>
                  <w:szCs w:val="24"/>
                  <w:u w:val="none"/>
                </w:rPr>
                <w:t>Box et al., 2015</w:t>
              </w:r>
            </w:hyperlink>
          </w:p>
        </w:tc>
        <w:tc>
          <w:tcPr>
            <w:tcW w:w="4410" w:type="dxa"/>
          </w:tcPr>
          <w:p w14:paraId="7A8BBDDE"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ARIMA</w:t>
            </w:r>
            <w:r w:rsidRPr="00C6444D">
              <w:rPr>
                <w:rFonts w:ascii="Times New Roman" w:hAnsi="Times New Roman" w:cs="Times New Roman"/>
                <w:sz w:val="24"/>
                <w:szCs w:val="24"/>
              </w:rPr>
              <w:t xml:space="preserve">. A statistical analysis model for understanding the dataset or predicting future trends. This model depends on past values to predict the future and uses lagged moving averages to smoothen the data. </w:t>
            </w:r>
          </w:p>
        </w:tc>
        <w:tc>
          <w:tcPr>
            <w:tcW w:w="3420" w:type="dxa"/>
          </w:tcPr>
          <w:p w14:paraId="5DFFEA7A" w14:textId="77777777" w:rsidR="00C6444D" w:rsidRPr="00C6444D" w:rsidRDefault="00C6444D" w:rsidP="00C6444D">
            <w:pPr>
              <w:pStyle w:val="Default"/>
              <w:spacing w:line="360" w:lineRule="auto"/>
              <w:jc w:val="both"/>
            </w:pPr>
            <w:r w:rsidRPr="00C6444D">
              <w:t xml:space="preserve">Improved performance for TS forecasting data that correlate with values ahead of time. </w:t>
            </w:r>
          </w:p>
        </w:tc>
        <w:tc>
          <w:tcPr>
            <w:tcW w:w="4140" w:type="dxa"/>
          </w:tcPr>
          <w:p w14:paraId="3DD33BD6" w14:textId="77777777" w:rsidR="00C6444D" w:rsidRPr="00C6444D" w:rsidRDefault="00C6444D" w:rsidP="00C6444D">
            <w:pPr>
              <w:pStyle w:val="Default"/>
              <w:spacing w:line="360" w:lineRule="auto"/>
              <w:jc w:val="both"/>
            </w:pPr>
            <w:r w:rsidRPr="00C6444D">
              <w:t>Does not handle well with nonlinear data and long-term forecasting. Furthermore, it performs best on univariate analysis and cannot capture data volatility.</w:t>
            </w:r>
          </w:p>
          <w:p w14:paraId="6BAB61B2" w14:textId="77777777" w:rsidR="00C6444D" w:rsidRPr="00C6444D" w:rsidRDefault="00C6444D" w:rsidP="00C6444D">
            <w:pPr>
              <w:spacing w:line="360" w:lineRule="auto"/>
              <w:rPr>
                <w:rFonts w:ascii="Times New Roman" w:hAnsi="Times New Roman" w:cs="Times New Roman"/>
                <w:sz w:val="24"/>
                <w:szCs w:val="24"/>
              </w:rPr>
            </w:pPr>
          </w:p>
        </w:tc>
      </w:tr>
      <w:tr w:rsidR="00E413B9" w:rsidRPr="00C6444D" w14:paraId="67E516FD" w14:textId="77777777" w:rsidTr="00E413B9">
        <w:tc>
          <w:tcPr>
            <w:tcW w:w="1075" w:type="dxa"/>
          </w:tcPr>
          <w:p w14:paraId="4B8AF88D" w14:textId="563ED828" w:rsidR="00C6444D" w:rsidRPr="00F561A9" w:rsidRDefault="00DA58FF" w:rsidP="000F5078">
            <w:pPr>
              <w:spacing w:line="360" w:lineRule="auto"/>
              <w:rPr>
                <w:rFonts w:ascii="Times New Roman" w:hAnsi="Times New Roman" w:cs="Times New Roman"/>
                <w:sz w:val="24"/>
                <w:szCs w:val="24"/>
              </w:rPr>
            </w:pPr>
            <w:hyperlink w:anchor="engleref" w:history="1">
              <w:r w:rsidR="00F77249" w:rsidRPr="00F561A9">
                <w:rPr>
                  <w:rStyle w:val="Hyperlink"/>
                  <w:rFonts w:ascii="Times New Roman" w:hAnsi="Times New Roman" w:cs="Times New Roman"/>
                  <w:color w:val="auto"/>
                  <w:sz w:val="24"/>
                  <w:szCs w:val="24"/>
                  <w:u w:val="none"/>
                </w:rPr>
                <w:t>Engle, 1982</w:t>
              </w:r>
            </w:hyperlink>
          </w:p>
        </w:tc>
        <w:tc>
          <w:tcPr>
            <w:tcW w:w="4410" w:type="dxa"/>
          </w:tcPr>
          <w:p w14:paraId="2D6E0BA5"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GARCH</w:t>
            </w:r>
            <w:r w:rsidRPr="00C6444D">
              <w:rPr>
                <w:rFonts w:ascii="Times New Roman" w:hAnsi="Times New Roman" w:cs="Times New Roman"/>
                <w:sz w:val="24"/>
                <w:szCs w:val="24"/>
              </w:rPr>
              <w:t>. A modeling technique that specializes in predicting volatility in data.</w:t>
            </w:r>
          </w:p>
        </w:tc>
        <w:tc>
          <w:tcPr>
            <w:tcW w:w="3420" w:type="dxa"/>
          </w:tcPr>
          <w:p w14:paraId="71C18B49"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Captures volatility in datasets and boasts significant performance improvements in the family of statistical forecasting algorithms.</w:t>
            </w:r>
          </w:p>
        </w:tc>
        <w:tc>
          <w:tcPr>
            <w:tcW w:w="4140" w:type="dxa"/>
          </w:tcPr>
          <w:p w14:paraId="29096143"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Needs to improve interpretability and adaptability.</w:t>
            </w:r>
          </w:p>
        </w:tc>
      </w:tr>
      <w:tr w:rsidR="00E413B9" w:rsidRPr="00C6444D" w14:paraId="15C9E951" w14:textId="77777777" w:rsidTr="00E413B9">
        <w:tc>
          <w:tcPr>
            <w:tcW w:w="1075" w:type="dxa"/>
          </w:tcPr>
          <w:p w14:paraId="5AAFC4F8" w14:textId="04C71C2D" w:rsidR="00C6444D" w:rsidRPr="00E42EF8" w:rsidRDefault="00DA58FF" w:rsidP="000F5078">
            <w:pPr>
              <w:spacing w:line="360" w:lineRule="auto"/>
              <w:rPr>
                <w:rFonts w:ascii="Times New Roman" w:hAnsi="Times New Roman" w:cs="Times New Roman"/>
                <w:sz w:val="24"/>
                <w:szCs w:val="24"/>
              </w:rPr>
            </w:pPr>
            <w:hyperlink w:anchor="taylorref" w:history="1">
              <w:r w:rsidR="009163D0" w:rsidRPr="00E42EF8">
                <w:rPr>
                  <w:rStyle w:val="Hyperlink"/>
                  <w:rFonts w:ascii="Times New Roman" w:hAnsi="Times New Roman" w:cs="Times New Roman"/>
                  <w:color w:val="auto"/>
                  <w:sz w:val="24"/>
                  <w:szCs w:val="24"/>
                  <w:u w:val="none"/>
                </w:rPr>
                <w:t xml:space="preserve">Taylor and </w:t>
              </w:r>
              <w:proofErr w:type="spellStart"/>
              <w:r w:rsidR="009163D0" w:rsidRPr="00E42EF8">
                <w:rPr>
                  <w:rStyle w:val="Hyperlink"/>
                  <w:rFonts w:ascii="Times New Roman" w:hAnsi="Times New Roman" w:cs="Times New Roman"/>
                  <w:color w:val="auto"/>
                  <w:sz w:val="24"/>
                  <w:szCs w:val="24"/>
                  <w:u w:val="none"/>
                </w:rPr>
                <w:t>Letham</w:t>
              </w:r>
              <w:proofErr w:type="spellEnd"/>
              <w:r w:rsidR="009163D0" w:rsidRPr="00E42EF8">
                <w:rPr>
                  <w:rStyle w:val="Hyperlink"/>
                  <w:rFonts w:ascii="Times New Roman" w:hAnsi="Times New Roman" w:cs="Times New Roman"/>
                  <w:color w:val="auto"/>
                  <w:sz w:val="24"/>
                  <w:szCs w:val="24"/>
                  <w:u w:val="none"/>
                </w:rPr>
                <w:t>, 2017</w:t>
              </w:r>
            </w:hyperlink>
          </w:p>
        </w:tc>
        <w:tc>
          <w:tcPr>
            <w:tcW w:w="4410" w:type="dxa"/>
          </w:tcPr>
          <w:p w14:paraId="24244ED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Prophet</w:t>
            </w:r>
            <w:r w:rsidRPr="00C6444D">
              <w:rPr>
                <w:rFonts w:ascii="Times New Roman" w:hAnsi="Times New Roman" w:cs="Times New Roman"/>
                <w:sz w:val="24"/>
                <w:szCs w:val="24"/>
              </w:rPr>
              <w:t xml:space="preserve">. A modular regression model with interpretable parameters. These </w:t>
            </w:r>
            <w:r w:rsidRPr="00C6444D">
              <w:rPr>
                <w:rFonts w:ascii="Times New Roman" w:hAnsi="Times New Roman" w:cs="Times New Roman"/>
                <w:sz w:val="24"/>
                <w:szCs w:val="24"/>
              </w:rPr>
              <w:lastRenderedPageBreak/>
              <w:t>parameters can be adjusted according to the problem by domain experts, similar to ARIMA.</w:t>
            </w:r>
          </w:p>
        </w:tc>
        <w:tc>
          <w:tcPr>
            <w:tcW w:w="3420" w:type="dxa"/>
          </w:tcPr>
          <w:p w14:paraId="1FF235E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Solves forecasting at scale, where scale refers to three types. </w:t>
            </w:r>
            <w:r w:rsidRPr="00C6444D">
              <w:rPr>
                <w:rFonts w:ascii="Times New Roman" w:hAnsi="Times New Roman" w:cs="Times New Roman"/>
                <w:sz w:val="24"/>
                <w:szCs w:val="24"/>
              </w:rPr>
              <w:lastRenderedPageBreak/>
              <w:t>1) A large number of people forecasting. 2) A large variety of problems. 3) A large number of forecasts being created.</w:t>
            </w:r>
          </w:p>
        </w:tc>
        <w:tc>
          <w:tcPr>
            <w:tcW w:w="4140" w:type="dxa"/>
          </w:tcPr>
          <w:p w14:paraId="2A0B7D12"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It uses simple and weak assumptions and produces much poorer </w:t>
            </w:r>
            <w:r w:rsidRPr="00C6444D">
              <w:rPr>
                <w:rFonts w:ascii="Times New Roman" w:hAnsi="Times New Roman" w:cs="Times New Roman"/>
                <w:sz w:val="24"/>
                <w:szCs w:val="24"/>
              </w:rPr>
              <w:lastRenderedPageBreak/>
              <w:t>performance than ARIMA. And it does not model relationships between the past and future.</w:t>
            </w:r>
          </w:p>
        </w:tc>
      </w:tr>
      <w:tr w:rsidR="00C6444D" w:rsidRPr="00C6444D" w14:paraId="29A53AA4" w14:textId="77777777" w:rsidTr="00E413B9">
        <w:tc>
          <w:tcPr>
            <w:tcW w:w="13045" w:type="dxa"/>
            <w:gridSpan w:val="4"/>
          </w:tcPr>
          <w:p w14:paraId="7E0890B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lastRenderedPageBreak/>
              <w:t>DL-based forecasting algorithms</w:t>
            </w:r>
          </w:p>
        </w:tc>
      </w:tr>
      <w:tr w:rsidR="00E413B9" w:rsidRPr="00C6444D" w14:paraId="32AAD2DF" w14:textId="77777777" w:rsidTr="00E413B9">
        <w:tc>
          <w:tcPr>
            <w:tcW w:w="1075" w:type="dxa"/>
          </w:tcPr>
          <w:p w14:paraId="42C75DD9" w14:textId="767F6AC8" w:rsidR="00C6444D" w:rsidRPr="00CE7253" w:rsidRDefault="00DA58FF" w:rsidP="0008265F">
            <w:pPr>
              <w:spacing w:line="360" w:lineRule="auto"/>
              <w:rPr>
                <w:rFonts w:ascii="Times New Roman" w:hAnsi="Times New Roman" w:cs="Times New Roman"/>
                <w:sz w:val="24"/>
                <w:szCs w:val="24"/>
              </w:rPr>
            </w:pPr>
            <w:hyperlink w:anchor="hochreiterref" w:history="1">
              <w:proofErr w:type="spellStart"/>
              <w:r w:rsidR="00B038CF" w:rsidRPr="00CE7253">
                <w:rPr>
                  <w:rStyle w:val="Hyperlink"/>
                  <w:rFonts w:ascii="Times New Roman" w:hAnsi="Times New Roman" w:cs="Times New Roman"/>
                  <w:color w:val="auto"/>
                  <w:sz w:val="24"/>
                  <w:szCs w:val="24"/>
                  <w:u w:val="none"/>
                </w:rPr>
                <w:t>Hochreiter</w:t>
              </w:r>
              <w:proofErr w:type="spellEnd"/>
              <w:r w:rsidR="00B038CF" w:rsidRPr="00CE7253">
                <w:rPr>
                  <w:rStyle w:val="Hyperlink"/>
                  <w:rFonts w:ascii="Times New Roman" w:hAnsi="Times New Roman" w:cs="Times New Roman"/>
                  <w:color w:val="auto"/>
                  <w:sz w:val="24"/>
                  <w:szCs w:val="24"/>
                  <w:u w:val="none"/>
                </w:rPr>
                <w:t xml:space="preserve"> and </w:t>
              </w:r>
              <w:proofErr w:type="spellStart"/>
              <w:r w:rsidR="00B038CF" w:rsidRPr="00CE7253">
                <w:rPr>
                  <w:rStyle w:val="Hyperlink"/>
                  <w:rFonts w:ascii="Times New Roman" w:hAnsi="Times New Roman" w:cs="Times New Roman"/>
                  <w:color w:val="auto"/>
                  <w:sz w:val="24"/>
                  <w:szCs w:val="24"/>
                  <w:u w:val="none"/>
                </w:rPr>
                <w:t>Schmidhuber</w:t>
              </w:r>
              <w:proofErr w:type="spellEnd"/>
              <w:r w:rsidR="00684275" w:rsidRPr="00CE7253">
                <w:rPr>
                  <w:rStyle w:val="Hyperlink"/>
                  <w:rFonts w:ascii="Times New Roman" w:hAnsi="Times New Roman" w:cs="Times New Roman"/>
                  <w:color w:val="auto"/>
                  <w:sz w:val="24"/>
                  <w:szCs w:val="24"/>
                  <w:u w:val="none"/>
                </w:rPr>
                <w:t xml:space="preserve">, </w:t>
              </w:r>
              <w:r w:rsidR="00B038CF" w:rsidRPr="00CE7253">
                <w:rPr>
                  <w:rStyle w:val="Hyperlink"/>
                  <w:rFonts w:ascii="Times New Roman" w:hAnsi="Times New Roman" w:cs="Times New Roman"/>
                  <w:color w:val="auto"/>
                  <w:sz w:val="24"/>
                  <w:szCs w:val="24"/>
                  <w:u w:val="none"/>
                </w:rPr>
                <w:t>1997</w:t>
              </w:r>
            </w:hyperlink>
          </w:p>
        </w:tc>
        <w:tc>
          <w:tcPr>
            <w:tcW w:w="4410" w:type="dxa"/>
          </w:tcPr>
          <w:p w14:paraId="7568377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LSTM</w:t>
            </w:r>
            <w:r w:rsidRPr="00C6444D">
              <w:rPr>
                <w:rFonts w:ascii="Times New Roman" w:hAnsi="Times New Roman" w:cs="Times New Roman"/>
                <w:sz w:val="24"/>
                <w:szCs w:val="24"/>
              </w:rPr>
              <w:t xml:space="preserve">. An algorithm that learns to bridge minimal time lags by enforcing constant error flows. It learns much faster, creates more successful runs, and can solve complex tasks that have not been solved before. </w:t>
            </w:r>
          </w:p>
        </w:tc>
        <w:tc>
          <w:tcPr>
            <w:tcW w:w="3420" w:type="dxa"/>
          </w:tcPr>
          <w:p w14:paraId="3A2547DF" w14:textId="77777777" w:rsidR="00C6444D" w:rsidRPr="00C6444D" w:rsidRDefault="00C6444D" w:rsidP="00C6444D">
            <w:pPr>
              <w:pStyle w:val="Default"/>
              <w:spacing w:line="360" w:lineRule="auto"/>
              <w:jc w:val="both"/>
            </w:pPr>
            <w:r w:rsidRPr="00C6444D">
              <w:t xml:space="preserve">Improved performance for short-sequence predictions. Overcame error back-flow problems present in conventional BPTT, where they tended to blow up or vanish. </w:t>
            </w:r>
          </w:p>
          <w:p w14:paraId="4342F5ED" w14:textId="77777777" w:rsidR="00C6444D" w:rsidRPr="00C6444D" w:rsidRDefault="00C6444D" w:rsidP="00C6444D">
            <w:pPr>
              <w:tabs>
                <w:tab w:val="left" w:pos="590"/>
                <w:tab w:val="center" w:pos="1557"/>
              </w:tabs>
              <w:spacing w:line="360" w:lineRule="auto"/>
              <w:rPr>
                <w:rFonts w:ascii="Times New Roman" w:hAnsi="Times New Roman" w:cs="Times New Roman"/>
                <w:sz w:val="24"/>
                <w:szCs w:val="24"/>
              </w:rPr>
            </w:pP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4140" w:type="dxa"/>
          </w:tcPr>
          <w:p w14:paraId="7AE15C9C" w14:textId="77777777" w:rsidR="00C6444D" w:rsidRPr="00C6444D" w:rsidRDefault="00C6444D" w:rsidP="00C6444D">
            <w:pPr>
              <w:pStyle w:val="Default"/>
              <w:spacing w:line="360" w:lineRule="auto"/>
              <w:jc w:val="both"/>
            </w:pPr>
            <w:r w:rsidRPr="00C6444D">
              <w:t>Prediction capacity limits long sequence performance, where the MSE and RMSE rise unacceptably. Therefore, there are better solutions for predictions of the distant future. They are also prone to overfitting.</w:t>
            </w:r>
          </w:p>
        </w:tc>
      </w:tr>
      <w:tr w:rsidR="00E413B9" w:rsidRPr="00C6444D" w14:paraId="7AC5E043" w14:textId="77777777" w:rsidTr="00E413B9">
        <w:tc>
          <w:tcPr>
            <w:tcW w:w="1075" w:type="dxa"/>
          </w:tcPr>
          <w:p w14:paraId="5E6874C6" w14:textId="08F7DD80" w:rsidR="00C6444D" w:rsidRPr="00244FFF" w:rsidRDefault="00DA58FF" w:rsidP="0008265F">
            <w:pPr>
              <w:spacing w:line="360" w:lineRule="auto"/>
              <w:rPr>
                <w:rFonts w:ascii="Times New Roman" w:hAnsi="Times New Roman" w:cs="Times New Roman"/>
                <w:sz w:val="24"/>
                <w:szCs w:val="24"/>
              </w:rPr>
            </w:pPr>
            <w:hyperlink w:anchor="choref" w:history="1">
              <w:r w:rsidR="002E1BC6" w:rsidRPr="00244FFF">
                <w:rPr>
                  <w:rStyle w:val="Hyperlink"/>
                  <w:rFonts w:ascii="Times New Roman" w:hAnsi="Times New Roman" w:cs="Times New Roman"/>
                  <w:color w:val="auto"/>
                  <w:sz w:val="24"/>
                  <w:szCs w:val="24"/>
                  <w:u w:val="none"/>
                </w:rPr>
                <w:t>Cho et al., 2014</w:t>
              </w:r>
            </w:hyperlink>
          </w:p>
        </w:tc>
        <w:tc>
          <w:tcPr>
            <w:tcW w:w="4410" w:type="dxa"/>
          </w:tcPr>
          <w:p w14:paraId="6854BFDF" w14:textId="74FC5800"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GRU</w:t>
            </w:r>
            <w:r w:rsidRPr="00C6444D">
              <w:rPr>
                <w:rFonts w:ascii="Times New Roman" w:hAnsi="Times New Roman" w:cs="Times New Roman"/>
                <w:sz w:val="24"/>
                <w:szCs w:val="24"/>
              </w:rPr>
              <w:t xml:space="preserve">. Similar architecture to that of LSTMs but combine the </w:t>
            </w:r>
            <w:r w:rsidR="00CB2685">
              <w:rPr>
                <w:rFonts w:ascii="Times New Roman" w:hAnsi="Times New Roman" w:cs="Times New Roman"/>
                <w:sz w:val="24"/>
                <w:szCs w:val="24"/>
              </w:rPr>
              <w:t>“</w:t>
            </w:r>
            <w:r w:rsidRPr="00C6444D">
              <w:rPr>
                <w:rFonts w:ascii="Times New Roman" w:hAnsi="Times New Roman" w:cs="Times New Roman"/>
                <w:sz w:val="24"/>
                <w:szCs w:val="24"/>
              </w:rPr>
              <w:t>forget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input</w:t>
            </w:r>
            <w:r w:rsidR="00CB2685">
              <w:rPr>
                <w:rFonts w:ascii="Times New Roman" w:hAnsi="Times New Roman" w:cs="Times New Roman"/>
                <w:sz w:val="24"/>
                <w:szCs w:val="24"/>
              </w:rPr>
              <w:t xml:space="preserve">” </w:t>
            </w:r>
            <w:r w:rsidRPr="00C6444D">
              <w:rPr>
                <w:rFonts w:ascii="Times New Roman" w:hAnsi="Times New Roman" w:cs="Times New Roman"/>
                <w:sz w:val="24"/>
                <w:szCs w:val="24"/>
              </w:rPr>
              <w:t xml:space="preserve">gates to create two gates, </w:t>
            </w:r>
            <w:r w:rsidR="00CB2685">
              <w:rPr>
                <w:rFonts w:ascii="Times New Roman" w:hAnsi="Times New Roman" w:cs="Times New Roman"/>
                <w:sz w:val="24"/>
                <w:szCs w:val="24"/>
              </w:rPr>
              <w:t>“</w:t>
            </w:r>
            <w:r w:rsidRPr="00C6444D">
              <w:rPr>
                <w:rFonts w:ascii="Times New Roman" w:hAnsi="Times New Roman" w:cs="Times New Roman"/>
                <w:sz w:val="24"/>
                <w:szCs w:val="24"/>
              </w:rPr>
              <w:t>reset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update</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instead of the three found in LSTMs.</w:t>
            </w:r>
          </w:p>
        </w:tc>
        <w:tc>
          <w:tcPr>
            <w:tcW w:w="3420" w:type="dxa"/>
          </w:tcPr>
          <w:p w14:paraId="1651B617"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Solve the vanishing gradient problem in RNNs as LSTMs, but also consume less memory and run faster.</w:t>
            </w:r>
          </w:p>
        </w:tc>
        <w:tc>
          <w:tcPr>
            <w:tcW w:w="4140" w:type="dxa"/>
          </w:tcPr>
          <w:p w14:paraId="57C34F4B"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Suitable for problems with smaller datasets and tend to be less accurate for datasets with larger sequences.</w:t>
            </w:r>
          </w:p>
        </w:tc>
      </w:tr>
      <w:tr w:rsidR="00E413B9" w:rsidRPr="00C6444D" w14:paraId="74AFEFD3" w14:textId="77777777" w:rsidTr="00E413B9">
        <w:tc>
          <w:tcPr>
            <w:tcW w:w="1075" w:type="dxa"/>
          </w:tcPr>
          <w:p w14:paraId="14395963" w14:textId="1F2E90C2" w:rsidR="00C6444D" w:rsidRPr="00BF748F" w:rsidRDefault="00DA58FF" w:rsidP="0008265F">
            <w:pPr>
              <w:spacing w:line="360" w:lineRule="auto"/>
              <w:rPr>
                <w:rFonts w:ascii="Times New Roman" w:hAnsi="Times New Roman" w:cs="Times New Roman"/>
                <w:sz w:val="24"/>
                <w:szCs w:val="24"/>
              </w:rPr>
            </w:pPr>
            <w:hyperlink w:anchor="orekshinref" w:history="1">
              <w:proofErr w:type="spellStart"/>
              <w:r w:rsidR="003451B2" w:rsidRPr="00BF748F">
                <w:rPr>
                  <w:rStyle w:val="Hyperlink"/>
                  <w:rFonts w:ascii="Times New Roman" w:hAnsi="Times New Roman" w:cs="Times New Roman"/>
                  <w:color w:val="auto"/>
                  <w:sz w:val="24"/>
                  <w:szCs w:val="24"/>
                  <w:u w:val="none"/>
                </w:rPr>
                <w:t>Oreshkin</w:t>
              </w:r>
              <w:proofErr w:type="spellEnd"/>
              <w:r w:rsidR="003451B2" w:rsidRPr="00BF748F">
                <w:rPr>
                  <w:rStyle w:val="Hyperlink"/>
                  <w:rFonts w:ascii="Times New Roman" w:hAnsi="Times New Roman" w:cs="Times New Roman"/>
                  <w:color w:val="auto"/>
                  <w:sz w:val="24"/>
                  <w:szCs w:val="24"/>
                  <w:u w:val="none"/>
                </w:rPr>
                <w:t xml:space="preserve"> et al., 2020</w:t>
              </w:r>
            </w:hyperlink>
          </w:p>
        </w:tc>
        <w:tc>
          <w:tcPr>
            <w:tcW w:w="4410" w:type="dxa"/>
          </w:tcPr>
          <w:p w14:paraId="7726E5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N-BEATS</w:t>
            </w:r>
            <w:r w:rsidRPr="00C6444D">
              <w:rPr>
                <w:rFonts w:ascii="Times New Roman" w:hAnsi="Times New Roman" w:cs="Times New Roman"/>
                <w:sz w:val="24"/>
                <w:szCs w:val="24"/>
              </w:rPr>
              <w:t xml:space="preserve">. An architecture that solves the univariate time series point forecasting problem. It carries some benefits, some of which are being </w:t>
            </w:r>
            <w:r w:rsidRPr="00C6444D">
              <w:rPr>
                <w:rFonts w:ascii="Times New Roman" w:hAnsi="Times New Roman" w:cs="Times New Roman"/>
                <w:sz w:val="24"/>
                <w:szCs w:val="24"/>
              </w:rPr>
              <w:lastRenderedPageBreak/>
              <w:t xml:space="preserve">understandable, easily applicable to multiple other fields, and being fast to train. </w:t>
            </w:r>
          </w:p>
        </w:tc>
        <w:tc>
          <w:tcPr>
            <w:tcW w:w="3420" w:type="dxa"/>
          </w:tcPr>
          <w:p w14:paraId="2A4FD9CB" w14:textId="77777777" w:rsidR="00C6444D" w:rsidRPr="00C6444D" w:rsidRDefault="00C6444D" w:rsidP="00C6444D">
            <w:pPr>
              <w:pStyle w:val="Default"/>
              <w:spacing w:line="360" w:lineRule="auto"/>
              <w:jc w:val="both"/>
            </w:pPr>
            <w:r w:rsidRPr="00C6444D">
              <w:lastRenderedPageBreak/>
              <w:t xml:space="preserve">Outperformed the M4 competition winner of the previous year and improved the statistical benchmark forecast. </w:t>
            </w:r>
          </w:p>
        </w:tc>
        <w:tc>
          <w:tcPr>
            <w:tcW w:w="4140" w:type="dxa"/>
          </w:tcPr>
          <w:p w14:paraId="5462FDD0" w14:textId="77777777" w:rsidR="00C6444D" w:rsidRPr="00C6444D" w:rsidRDefault="00C6444D" w:rsidP="00C6444D">
            <w:pPr>
              <w:pStyle w:val="Default"/>
              <w:spacing w:line="360" w:lineRule="auto"/>
              <w:jc w:val="both"/>
            </w:pPr>
            <w:r w:rsidRPr="00C6444D">
              <w:t xml:space="preserve">Tailored specifically for univariate TS analysis, therefore, would perform poorly on multivariate analysis. Additionally, Meta-learning is </w:t>
            </w:r>
            <w:r w:rsidRPr="00C6444D">
              <w:lastRenderedPageBreak/>
              <w:t>speculated to be a reason for the performance and must be investigated.</w:t>
            </w:r>
          </w:p>
        </w:tc>
      </w:tr>
      <w:tr w:rsidR="00E413B9" w:rsidRPr="00C6444D" w14:paraId="2B3495C9" w14:textId="77777777" w:rsidTr="00E413B9">
        <w:tc>
          <w:tcPr>
            <w:tcW w:w="1075" w:type="dxa"/>
          </w:tcPr>
          <w:p w14:paraId="1C9054A3" w14:textId="7BFEBAD5" w:rsidR="00C6444D" w:rsidRPr="003D0485" w:rsidRDefault="00DA58FF" w:rsidP="0008265F">
            <w:pPr>
              <w:spacing w:line="360" w:lineRule="auto"/>
              <w:rPr>
                <w:rFonts w:ascii="Times New Roman" w:hAnsi="Times New Roman" w:cs="Times New Roman"/>
                <w:sz w:val="24"/>
                <w:szCs w:val="24"/>
              </w:rPr>
            </w:pPr>
            <w:hyperlink w:anchor="limtftref" w:history="1">
              <w:r w:rsidR="00077EF3" w:rsidRPr="003D0485">
                <w:rPr>
                  <w:rStyle w:val="Hyperlink"/>
                  <w:rFonts w:ascii="Times New Roman" w:hAnsi="Times New Roman" w:cs="Times New Roman"/>
                  <w:color w:val="auto"/>
                  <w:sz w:val="24"/>
                  <w:szCs w:val="24"/>
                  <w:u w:val="none"/>
                </w:rPr>
                <w:t>Lim et al., 2019</w:t>
              </w:r>
            </w:hyperlink>
          </w:p>
        </w:tc>
        <w:tc>
          <w:tcPr>
            <w:tcW w:w="4410" w:type="dxa"/>
          </w:tcPr>
          <w:p w14:paraId="680BA2B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TFT</w:t>
            </w:r>
            <w:r w:rsidRPr="00C6444D">
              <w:rPr>
                <w:rFonts w:ascii="Times New Roman" w:hAnsi="Times New Roman" w:cs="Times New Roman"/>
                <w:sz w:val="24"/>
                <w:szCs w:val="24"/>
              </w:rPr>
              <w:t xml:space="preserve">. An attention-based architecture that solves multi-horizon forecasting with interpretability of the used inputs. </w:t>
            </w:r>
          </w:p>
        </w:tc>
        <w:tc>
          <w:tcPr>
            <w:tcW w:w="3420" w:type="dxa"/>
          </w:tcPr>
          <w:p w14:paraId="216F2F56"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Demonstrate significant performance improvements over set benchmarks for a variety of datasets. </w:t>
            </w:r>
          </w:p>
        </w:tc>
        <w:tc>
          <w:tcPr>
            <w:tcW w:w="4140" w:type="dxa"/>
          </w:tcPr>
          <w:p w14:paraId="4177C7B1"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Training and inference times are expensive and require moderately extensive resources. Hardware optimizations can reduce these.</w:t>
            </w:r>
          </w:p>
        </w:tc>
      </w:tr>
      <w:tr w:rsidR="00E413B9" w:rsidRPr="00C6444D" w14:paraId="676C58FF" w14:textId="77777777" w:rsidTr="00E413B9">
        <w:tc>
          <w:tcPr>
            <w:tcW w:w="1075" w:type="dxa"/>
          </w:tcPr>
          <w:p w14:paraId="1B631A9C" w14:textId="520258FB" w:rsidR="00C6444D" w:rsidRPr="00AE0523" w:rsidRDefault="00DA58FF" w:rsidP="0008265F">
            <w:pPr>
              <w:spacing w:line="360" w:lineRule="auto"/>
              <w:rPr>
                <w:rFonts w:ascii="Times New Roman" w:hAnsi="Times New Roman" w:cs="Times New Roman"/>
                <w:sz w:val="24"/>
                <w:szCs w:val="24"/>
              </w:rPr>
            </w:pPr>
            <w:hyperlink w:anchor="hasani2020ref" w:history="1">
              <w:proofErr w:type="spellStart"/>
              <w:r w:rsidR="0045287F" w:rsidRPr="00664507">
                <w:rPr>
                  <w:rStyle w:val="Hyperlink"/>
                  <w:rFonts w:ascii="Times New Roman" w:hAnsi="Times New Roman" w:cs="Times New Roman"/>
                  <w:color w:val="auto"/>
                  <w:sz w:val="24"/>
                  <w:szCs w:val="24"/>
                  <w:u w:val="none"/>
                </w:rPr>
                <w:t>Hasani</w:t>
              </w:r>
              <w:proofErr w:type="spellEnd"/>
              <w:r w:rsidR="0045287F" w:rsidRPr="00664507">
                <w:rPr>
                  <w:rStyle w:val="Hyperlink"/>
                  <w:rFonts w:ascii="Times New Roman" w:hAnsi="Times New Roman" w:cs="Times New Roman"/>
                  <w:color w:val="auto"/>
                  <w:sz w:val="24"/>
                  <w:szCs w:val="24"/>
                  <w:u w:val="none"/>
                </w:rPr>
                <w:t xml:space="preserve"> et al., 2020</w:t>
              </w:r>
            </w:hyperlink>
          </w:p>
        </w:tc>
        <w:tc>
          <w:tcPr>
            <w:tcW w:w="4410" w:type="dxa"/>
          </w:tcPr>
          <w:p w14:paraId="44009D4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LTC</w:t>
            </w:r>
            <w:r w:rsidRPr="00C6444D">
              <w:rPr>
                <w:rFonts w:ascii="Times New Roman" w:hAnsi="Times New Roman" w:cs="Times New Roman"/>
                <w:sz w:val="24"/>
                <w:szCs w:val="24"/>
              </w:rPr>
              <w:t>. A novel formulation of the NODE architecture. Boasts superior expressivity that is capable of adapting to unforeseen changes.</w:t>
            </w:r>
          </w:p>
        </w:tc>
        <w:tc>
          <w:tcPr>
            <w:tcW w:w="3420" w:type="dxa"/>
          </w:tcPr>
          <w:p w14:paraId="669F6983" w14:textId="6645DC8B"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Surpassed traditional DL and statistical models and overcame the underwhelming performance of other </w:t>
            </w:r>
            <w:r w:rsidR="00737076">
              <w:rPr>
                <w:rFonts w:ascii="Times New Roman" w:hAnsi="Times New Roman" w:cs="Times New Roman"/>
                <w:sz w:val="24"/>
                <w:szCs w:val="24"/>
              </w:rPr>
              <w:t xml:space="preserve">neural </w:t>
            </w:r>
            <w:r w:rsidRPr="00C6444D">
              <w:rPr>
                <w:rFonts w:ascii="Times New Roman" w:hAnsi="Times New Roman" w:cs="Times New Roman"/>
                <w:sz w:val="24"/>
                <w:szCs w:val="24"/>
              </w:rPr>
              <w:t>ODE architectures.</w:t>
            </w:r>
          </w:p>
        </w:tc>
        <w:tc>
          <w:tcPr>
            <w:tcW w:w="4140" w:type="dxa"/>
          </w:tcPr>
          <w:p w14:paraId="0C9FBE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It cannot model uncertainty and is computationally intensive.</w:t>
            </w:r>
          </w:p>
        </w:tc>
      </w:tr>
    </w:tbl>
    <w:p w14:paraId="65CCDEC1" w14:textId="77777777" w:rsidR="004B7CEA" w:rsidRDefault="004B7CEA" w:rsidP="004B7CEA">
      <w:pPr>
        <w:spacing w:line="360" w:lineRule="auto"/>
        <w:jc w:val="both"/>
        <w:rPr>
          <w:rFonts w:ascii="Times New Roman" w:hAnsi="Times New Roman" w:cs="Times New Roman"/>
          <w:sz w:val="24"/>
          <w:szCs w:val="24"/>
        </w:rPr>
      </w:pPr>
    </w:p>
    <w:p w14:paraId="2709C5C5" w14:textId="77777777" w:rsidR="004B7CEA" w:rsidRDefault="004B7CEA" w:rsidP="004B7CEA">
      <w:pPr>
        <w:spacing w:line="360" w:lineRule="auto"/>
        <w:jc w:val="both"/>
        <w:rPr>
          <w:rFonts w:ascii="Times New Roman" w:hAnsi="Times New Roman" w:cs="Times New Roman"/>
          <w:sz w:val="24"/>
          <w:szCs w:val="24"/>
        </w:rPr>
      </w:pPr>
    </w:p>
    <w:p w14:paraId="1ADD2149" w14:textId="77777777" w:rsidR="004B7CEA" w:rsidRDefault="004B7CEA" w:rsidP="004B7CEA">
      <w:pPr>
        <w:spacing w:line="360" w:lineRule="auto"/>
        <w:jc w:val="both"/>
        <w:rPr>
          <w:rFonts w:ascii="Times New Roman" w:hAnsi="Times New Roman" w:cs="Times New Roman"/>
          <w:sz w:val="24"/>
          <w:szCs w:val="24"/>
        </w:rPr>
      </w:pPr>
    </w:p>
    <w:p w14:paraId="7CFF0878" w14:textId="77777777" w:rsidR="004B7CEA" w:rsidRDefault="004B7CEA" w:rsidP="004B7CEA">
      <w:pPr>
        <w:spacing w:line="360" w:lineRule="auto"/>
        <w:jc w:val="both"/>
        <w:rPr>
          <w:rFonts w:ascii="Times New Roman" w:hAnsi="Times New Roman" w:cs="Times New Roman"/>
          <w:sz w:val="24"/>
          <w:szCs w:val="24"/>
        </w:rPr>
      </w:pPr>
    </w:p>
    <w:p w14:paraId="71D9F19D" w14:textId="77777777" w:rsidR="004B7CEA" w:rsidRDefault="004B7CEA" w:rsidP="004B7CEA">
      <w:pPr>
        <w:spacing w:line="360" w:lineRule="auto"/>
        <w:jc w:val="both"/>
        <w:rPr>
          <w:rFonts w:ascii="Times New Roman" w:hAnsi="Times New Roman" w:cs="Times New Roman"/>
          <w:sz w:val="24"/>
          <w:szCs w:val="24"/>
        </w:rPr>
      </w:pPr>
    </w:p>
    <w:p w14:paraId="7DE054EF" w14:textId="77777777" w:rsidR="004B7CEA" w:rsidRDefault="004B7CEA" w:rsidP="004B7CEA">
      <w:pPr>
        <w:spacing w:line="360" w:lineRule="auto"/>
        <w:jc w:val="both"/>
        <w:rPr>
          <w:rFonts w:ascii="Times New Roman" w:hAnsi="Times New Roman" w:cs="Times New Roman"/>
          <w:sz w:val="24"/>
          <w:szCs w:val="24"/>
        </w:rPr>
      </w:pPr>
    </w:p>
    <w:p w14:paraId="126F315A" w14:textId="77777777" w:rsidR="004B7CEA" w:rsidRPr="004B7CEA" w:rsidRDefault="004B7CEA" w:rsidP="004B7CEA">
      <w:pPr>
        <w:spacing w:line="360" w:lineRule="auto"/>
        <w:jc w:val="both"/>
        <w:rPr>
          <w:rFonts w:ascii="Times New Roman" w:hAnsi="Times New Roman" w:cs="Times New Roman"/>
          <w:sz w:val="24"/>
          <w:szCs w:val="24"/>
        </w:rPr>
      </w:pPr>
    </w:p>
    <w:p w14:paraId="00E97736" w14:textId="318F6971" w:rsidR="00BC180A" w:rsidRDefault="00BC180A" w:rsidP="00BC180A">
      <w:pPr>
        <w:pStyle w:val="Heading1"/>
        <w:spacing w:line="360" w:lineRule="auto"/>
        <w:rPr>
          <w:rFonts w:ascii="Times New Roman" w:hAnsi="Times New Roman" w:cs="Times New Roman"/>
          <w:b/>
          <w:bCs/>
          <w:color w:val="auto"/>
          <w:sz w:val="28"/>
          <w:szCs w:val="28"/>
        </w:rPr>
      </w:pPr>
      <w:bookmarkStart w:id="511" w:name="_Toc132325937"/>
      <w:r>
        <w:rPr>
          <w:rFonts w:ascii="Times New Roman" w:hAnsi="Times New Roman" w:cs="Times New Roman"/>
          <w:b/>
          <w:bCs/>
          <w:color w:val="auto"/>
          <w:sz w:val="28"/>
          <w:szCs w:val="28"/>
        </w:rPr>
        <w:lastRenderedPageBreak/>
        <w:t>B</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Studies associated with these algorithms</w:t>
      </w:r>
      <w:bookmarkEnd w:id="511"/>
    </w:p>
    <w:p w14:paraId="751D2EAC" w14:textId="19B59189" w:rsidR="00FB18CD" w:rsidRPr="00FB18CD" w:rsidRDefault="00FB18CD" w:rsidP="00FB18CD">
      <w:pPr>
        <w:pStyle w:val="Caption"/>
        <w:keepNext/>
        <w:jc w:val="center"/>
        <w:rPr>
          <w:rFonts w:ascii="Times New Roman" w:hAnsi="Times New Roman" w:cs="Times New Roman"/>
          <w:b w:val="0"/>
          <w:bCs w:val="0"/>
          <w:smallCaps w:val="0"/>
          <w:color w:val="auto"/>
          <w:sz w:val="24"/>
          <w:szCs w:val="24"/>
        </w:rPr>
      </w:pPr>
      <w:bookmarkStart w:id="512" w:name="_Toc132182732"/>
      <w:r w:rsidRPr="00FB18CD">
        <w:rPr>
          <w:rFonts w:ascii="Times New Roman" w:hAnsi="Times New Roman" w:cs="Times New Roman"/>
          <w:b w:val="0"/>
          <w:bCs w:val="0"/>
          <w:smallCaps w:val="0"/>
          <w:color w:val="auto"/>
          <w:sz w:val="24"/>
          <w:szCs w:val="24"/>
        </w:rPr>
        <w:t xml:space="preserve">Table </w:t>
      </w:r>
      <w:r w:rsidRPr="00FB18CD">
        <w:rPr>
          <w:rFonts w:ascii="Times New Roman" w:hAnsi="Times New Roman" w:cs="Times New Roman"/>
          <w:b w:val="0"/>
          <w:bCs w:val="0"/>
          <w:smallCaps w:val="0"/>
          <w:color w:val="auto"/>
          <w:sz w:val="24"/>
          <w:szCs w:val="24"/>
        </w:rPr>
        <w:fldChar w:fldCharType="begin"/>
      </w:r>
      <w:r w:rsidRPr="00FB18CD">
        <w:rPr>
          <w:rFonts w:ascii="Times New Roman" w:hAnsi="Times New Roman" w:cs="Times New Roman"/>
          <w:b w:val="0"/>
          <w:bCs w:val="0"/>
          <w:smallCaps w:val="0"/>
          <w:color w:val="auto"/>
          <w:sz w:val="24"/>
          <w:szCs w:val="24"/>
        </w:rPr>
        <w:instrText xml:space="preserve"> SEQ Table \* ARABIC </w:instrText>
      </w:r>
      <w:r w:rsidRPr="00FB18CD">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33</w:t>
      </w:r>
      <w:r w:rsidRPr="00FB18CD">
        <w:rPr>
          <w:rFonts w:ascii="Times New Roman" w:hAnsi="Times New Roman" w:cs="Times New Roman"/>
          <w:b w:val="0"/>
          <w:bCs w:val="0"/>
          <w:smallCaps w:val="0"/>
          <w:color w:val="auto"/>
          <w:sz w:val="24"/>
          <w:szCs w:val="24"/>
        </w:rPr>
        <w:fldChar w:fldCharType="end"/>
      </w:r>
      <w:r w:rsidRPr="00FB18CD">
        <w:rPr>
          <w:rFonts w:ascii="Times New Roman" w:hAnsi="Times New Roman" w:cs="Times New Roman"/>
          <w:b w:val="0"/>
          <w:bCs w:val="0"/>
          <w:smallCaps w:val="0"/>
          <w:color w:val="auto"/>
          <w:sz w:val="24"/>
          <w:szCs w:val="24"/>
        </w:rPr>
        <w:t>: Few studies associated with these algorithms</w:t>
      </w:r>
      <w:bookmarkEnd w:id="512"/>
    </w:p>
    <w:tbl>
      <w:tblPr>
        <w:tblStyle w:val="TableGrid"/>
        <w:tblW w:w="13045" w:type="dxa"/>
        <w:tblLook w:val="04A0" w:firstRow="1" w:lastRow="0" w:firstColumn="1" w:lastColumn="0" w:noHBand="0" w:noVBand="1"/>
      </w:tblPr>
      <w:tblGrid>
        <w:gridCol w:w="2245"/>
        <w:gridCol w:w="1980"/>
        <w:gridCol w:w="2340"/>
        <w:gridCol w:w="6480"/>
      </w:tblGrid>
      <w:tr w:rsidR="00A76E8E" w:rsidRPr="00071454" w14:paraId="44917658" w14:textId="77777777" w:rsidTr="00A76E8E">
        <w:tc>
          <w:tcPr>
            <w:tcW w:w="2245" w:type="dxa"/>
          </w:tcPr>
          <w:p w14:paraId="12B68BEF"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Ref.</w:t>
            </w:r>
          </w:p>
        </w:tc>
        <w:tc>
          <w:tcPr>
            <w:tcW w:w="1980" w:type="dxa"/>
          </w:tcPr>
          <w:p w14:paraId="002304BA"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Technology</w:t>
            </w:r>
          </w:p>
        </w:tc>
        <w:tc>
          <w:tcPr>
            <w:tcW w:w="2340" w:type="dxa"/>
          </w:tcPr>
          <w:p w14:paraId="5A79103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Outperforms</w:t>
            </w:r>
          </w:p>
        </w:tc>
        <w:tc>
          <w:tcPr>
            <w:tcW w:w="6480" w:type="dxa"/>
          </w:tcPr>
          <w:p w14:paraId="716ED941"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Findings</w:t>
            </w:r>
          </w:p>
        </w:tc>
      </w:tr>
      <w:tr w:rsidR="00071454" w:rsidRPr="00071454" w14:paraId="13F1D165" w14:textId="77777777" w:rsidTr="00071454">
        <w:tc>
          <w:tcPr>
            <w:tcW w:w="13045" w:type="dxa"/>
            <w:gridSpan w:val="4"/>
          </w:tcPr>
          <w:p w14:paraId="1B75DED2"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Statistical-based forecasting algorithms</w:t>
            </w:r>
          </w:p>
        </w:tc>
      </w:tr>
      <w:tr w:rsidR="00A76E8E" w:rsidRPr="00071454" w14:paraId="577FC8ED" w14:textId="77777777" w:rsidTr="00A76E8E">
        <w:tc>
          <w:tcPr>
            <w:tcW w:w="2245" w:type="dxa"/>
          </w:tcPr>
          <w:p w14:paraId="3EFABE86" w14:textId="1E9EB0D6" w:rsidR="00071454" w:rsidRPr="000C759E" w:rsidRDefault="00DA58FF" w:rsidP="00A76E8E">
            <w:pPr>
              <w:spacing w:line="360" w:lineRule="auto"/>
              <w:rPr>
                <w:rFonts w:ascii="Times New Roman" w:hAnsi="Times New Roman" w:cs="Times New Roman"/>
                <w:sz w:val="24"/>
                <w:szCs w:val="24"/>
              </w:rPr>
            </w:pPr>
            <w:hyperlink w:anchor="zhangref" w:history="1">
              <w:r w:rsidR="009D38DB" w:rsidRPr="000C759E">
                <w:rPr>
                  <w:rStyle w:val="Hyperlink"/>
                  <w:rFonts w:ascii="Times New Roman" w:hAnsi="Times New Roman" w:cs="Times New Roman"/>
                  <w:color w:val="auto"/>
                  <w:sz w:val="24"/>
                  <w:szCs w:val="24"/>
                  <w:u w:val="none"/>
                </w:rPr>
                <w:t>Zhang et al., 2022</w:t>
              </w:r>
            </w:hyperlink>
          </w:p>
        </w:tc>
        <w:tc>
          <w:tcPr>
            <w:tcW w:w="1980" w:type="dxa"/>
          </w:tcPr>
          <w:p w14:paraId="346BE25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w:t>
            </w:r>
          </w:p>
        </w:tc>
        <w:tc>
          <w:tcPr>
            <w:tcW w:w="2340" w:type="dxa"/>
          </w:tcPr>
          <w:p w14:paraId="29D5E36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w:t>
            </w:r>
          </w:p>
        </w:tc>
        <w:tc>
          <w:tcPr>
            <w:tcW w:w="6480" w:type="dxa"/>
          </w:tcPr>
          <w:p w14:paraId="0D8236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 outperformed the LSTM model for monthly and weekly forecasts, while LSTM performed better for daily forecasts. Additionally, they mentioned that there is no clear superior.</w:t>
            </w:r>
          </w:p>
        </w:tc>
      </w:tr>
      <w:tr w:rsidR="00A76E8E" w:rsidRPr="00071454" w14:paraId="795462EF" w14:textId="77777777" w:rsidTr="00A76E8E">
        <w:tc>
          <w:tcPr>
            <w:tcW w:w="2245" w:type="dxa"/>
          </w:tcPr>
          <w:p w14:paraId="5C4C039D" w14:textId="26DC0071" w:rsidR="00071454" w:rsidRPr="002D1C6E" w:rsidRDefault="00DA58FF" w:rsidP="00A76E8E">
            <w:pPr>
              <w:spacing w:line="360" w:lineRule="auto"/>
              <w:rPr>
                <w:rFonts w:ascii="Times New Roman" w:hAnsi="Times New Roman" w:cs="Times New Roman"/>
                <w:sz w:val="24"/>
                <w:szCs w:val="24"/>
              </w:rPr>
            </w:pPr>
            <w:hyperlink w:anchor="yenidoganref" w:history="1">
              <w:proofErr w:type="spellStart"/>
              <w:r w:rsidR="00DB02C3" w:rsidRPr="002D1C6E">
                <w:rPr>
                  <w:rStyle w:val="Hyperlink"/>
                  <w:rFonts w:ascii="Times New Roman" w:hAnsi="Times New Roman" w:cs="Times New Roman"/>
                  <w:color w:val="auto"/>
                  <w:sz w:val="24"/>
                  <w:szCs w:val="24"/>
                  <w:u w:val="none"/>
                </w:rPr>
                <w:t>Yenidogan</w:t>
              </w:r>
              <w:proofErr w:type="spellEnd"/>
              <w:r w:rsidR="00DB02C3" w:rsidRPr="002D1C6E">
                <w:rPr>
                  <w:rStyle w:val="Hyperlink"/>
                  <w:rFonts w:ascii="Times New Roman" w:hAnsi="Times New Roman" w:cs="Times New Roman"/>
                  <w:color w:val="auto"/>
                  <w:sz w:val="24"/>
                  <w:szCs w:val="24"/>
                  <w:u w:val="none"/>
                </w:rPr>
                <w:t xml:space="preserve"> et al., 2018</w:t>
              </w:r>
            </w:hyperlink>
          </w:p>
        </w:tc>
        <w:tc>
          <w:tcPr>
            <w:tcW w:w="1980" w:type="dxa"/>
          </w:tcPr>
          <w:p w14:paraId="6B337DD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Prophet</w:t>
            </w:r>
          </w:p>
        </w:tc>
        <w:tc>
          <w:tcPr>
            <w:tcW w:w="2340" w:type="dxa"/>
          </w:tcPr>
          <w:p w14:paraId="317093B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w:t>
            </w:r>
          </w:p>
        </w:tc>
        <w:tc>
          <w:tcPr>
            <w:tcW w:w="6480" w:type="dxa"/>
          </w:tcPr>
          <w:p w14:paraId="46DF232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Prophet is strong to outliers and missing data. It is also optimized for business forecasts with trends and seasonality within and nonlinear data growths, which ARIMA cannot handle. </w:t>
            </w:r>
          </w:p>
        </w:tc>
      </w:tr>
      <w:tr w:rsidR="00071454" w:rsidRPr="00071454" w14:paraId="68D7F860" w14:textId="77777777" w:rsidTr="00071454">
        <w:tc>
          <w:tcPr>
            <w:tcW w:w="13045" w:type="dxa"/>
            <w:gridSpan w:val="4"/>
          </w:tcPr>
          <w:p w14:paraId="35646DE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DL-based forecasting algorithms</w:t>
            </w:r>
          </w:p>
        </w:tc>
      </w:tr>
      <w:tr w:rsidR="00A76E8E" w:rsidRPr="00071454" w14:paraId="35B4F4B5" w14:textId="77777777" w:rsidTr="00A76E8E">
        <w:tc>
          <w:tcPr>
            <w:tcW w:w="2245" w:type="dxa"/>
          </w:tcPr>
          <w:p w14:paraId="40605816" w14:textId="4D72BB43" w:rsidR="00071454" w:rsidRPr="00FD2694" w:rsidRDefault="00DA58FF" w:rsidP="00FD0B87">
            <w:pPr>
              <w:spacing w:line="360" w:lineRule="auto"/>
              <w:rPr>
                <w:rFonts w:ascii="Times New Roman" w:hAnsi="Times New Roman" w:cs="Times New Roman"/>
                <w:sz w:val="24"/>
                <w:szCs w:val="24"/>
              </w:rPr>
            </w:pPr>
            <w:hyperlink w:anchor="kuanref" w:history="1">
              <w:proofErr w:type="spellStart"/>
              <w:r w:rsidR="00EB4050" w:rsidRPr="00FD2694">
                <w:rPr>
                  <w:rStyle w:val="Hyperlink"/>
                  <w:rFonts w:ascii="Times New Roman" w:hAnsi="Times New Roman" w:cs="Times New Roman"/>
                  <w:color w:val="auto"/>
                  <w:sz w:val="24"/>
                  <w:szCs w:val="24"/>
                  <w:u w:val="none"/>
                </w:rPr>
                <w:t>Kuan</w:t>
              </w:r>
              <w:proofErr w:type="spellEnd"/>
              <w:r w:rsidR="00EB4050" w:rsidRPr="00FD2694">
                <w:rPr>
                  <w:rStyle w:val="Hyperlink"/>
                  <w:rFonts w:ascii="Times New Roman" w:hAnsi="Times New Roman" w:cs="Times New Roman"/>
                  <w:color w:val="auto"/>
                  <w:sz w:val="24"/>
                  <w:szCs w:val="24"/>
                  <w:u w:val="none"/>
                </w:rPr>
                <w:t xml:space="preserve"> et al., 2017</w:t>
              </w:r>
            </w:hyperlink>
          </w:p>
        </w:tc>
        <w:tc>
          <w:tcPr>
            <w:tcW w:w="1980" w:type="dxa"/>
          </w:tcPr>
          <w:p w14:paraId="4B201C55"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9EBC8A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traditional GRU</w:t>
            </w:r>
          </w:p>
        </w:tc>
        <w:tc>
          <w:tcPr>
            <w:tcW w:w="6480" w:type="dxa"/>
          </w:tcPr>
          <w:p w14:paraId="557CF44C"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Scaled exponential linear units were proposed to deal with vanishing gradients. These architectures significantly outperformed LSTM and traditional GRU models.</w:t>
            </w:r>
          </w:p>
        </w:tc>
      </w:tr>
      <w:tr w:rsidR="00A76E8E" w:rsidRPr="00071454" w14:paraId="65C11F34" w14:textId="77777777" w:rsidTr="00A76E8E">
        <w:tc>
          <w:tcPr>
            <w:tcW w:w="2245" w:type="dxa"/>
          </w:tcPr>
          <w:p w14:paraId="7A1C8936" w14:textId="5FC5245D" w:rsidR="00071454" w:rsidRPr="00142335" w:rsidRDefault="00DA58FF" w:rsidP="00FD0B87">
            <w:pPr>
              <w:spacing w:line="360" w:lineRule="auto"/>
              <w:rPr>
                <w:rFonts w:ascii="Times New Roman" w:hAnsi="Times New Roman" w:cs="Times New Roman"/>
                <w:sz w:val="24"/>
                <w:szCs w:val="24"/>
              </w:rPr>
            </w:pPr>
            <w:hyperlink w:anchor="ugurluref" w:history="1">
              <w:proofErr w:type="spellStart"/>
              <w:r w:rsidR="0085595D" w:rsidRPr="00142335">
                <w:rPr>
                  <w:rStyle w:val="Hyperlink"/>
                  <w:rFonts w:ascii="Times New Roman" w:hAnsi="Times New Roman" w:cs="Times New Roman"/>
                  <w:color w:val="auto"/>
                  <w:sz w:val="24"/>
                  <w:szCs w:val="24"/>
                  <w:u w:val="none"/>
                </w:rPr>
                <w:t>Ugurlu</w:t>
              </w:r>
              <w:proofErr w:type="spellEnd"/>
              <w:r w:rsidR="0085595D" w:rsidRPr="00142335">
                <w:rPr>
                  <w:rStyle w:val="Hyperlink"/>
                  <w:rFonts w:ascii="Times New Roman" w:hAnsi="Times New Roman" w:cs="Times New Roman"/>
                  <w:color w:val="auto"/>
                  <w:sz w:val="24"/>
                  <w:szCs w:val="24"/>
                  <w:u w:val="none"/>
                </w:rPr>
                <w:t xml:space="preserve">, </w:t>
              </w:r>
              <w:proofErr w:type="spellStart"/>
              <w:r w:rsidR="0085595D" w:rsidRPr="00142335">
                <w:rPr>
                  <w:rStyle w:val="Hyperlink"/>
                  <w:rFonts w:ascii="Times New Roman" w:hAnsi="Times New Roman" w:cs="Times New Roman"/>
                  <w:color w:val="auto"/>
                  <w:sz w:val="24"/>
                  <w:szCs w:val="24"/>
                  <w:u w:val="none"/>
                </w:rPr>
                <w:t>Oksuz</w:t>
              </w:r>
              <w:proofErr w:type="spellEnd"/>
              <w:r w:rsidR="0085595D" w:rsidRPr="00142335">
                <w:rPr>
                  <w:rStyle w:val="Hyperlink"/>
                  <w:rFonts w:ascii="Times New Roman" w:hAnsi="Times New Roman" w:cs="Times New Roman"/>
                  <w:color w:val="auto"/>
                  <w:sz w:val="24"/>
                  <w:szCs w:val="24"/>
                  <w:u w:val="none"/>
                </w:rPr>
                <w:t xml:space="preserve"> and Tas, 2018</w:t>
              </w:r>
            </w:hyperlink>
          </w:p>
        </w:tc>
        <w:tc>
          <w:tcPr>
            <w:tcW w:w="1980" w:type="dxa"/>
          </w:tcPr>
          <w:p w14:paraId="33C8C511" w14:textId="77777777" w:rsidR="00071454" w:rsidRPr="00071454" w:rsidRDefault="00071454" w:rsidP="00071454">
            <w:pPr>
              <w:spacing w:line="360" w:lineRule="auto"/>
              <w:jc w:val="both"/>
              <w:rPr>
                <w:rFonts w:ascii="Times New Roman" w:hAnsi="Times New Roman" w:cs="Times New Roman"/>
                <w:sz w:val="24"/>
                <w:szCs w:val="24"/>
                <w:u w:val="single"/>
              </w:rPr>
            </w:pPr>
            <w:r w:rsidRPr="00071454">
              <w:rPr>
                <w:rFonts w:ascii="Times New Roman" w:hAnsi="Times New Roman" w:cs="Times New Roman"/>
                <w:sz w:val="24"/>
                <w:szCs w:val="24"/>
              </w:rPr>
              <w:t>GRU</w:t>
            </w:r>
          </w:p>
        </w:tc>
        <w:tc>
          <w:tcPr>
            <w:tcW w:w="2340" w:type="dxa"/>
          </w:tcPr>
          <w:p w14:paraId="383CFF1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LSTM</w:t>
            </w:r>
          </w:p>
        </w:tc>
        <w:tc>
          <w:tcPr>
            <w:tcW w:w="6480" w:type="dxa"/>
          </w:tcPr>
          <w:p w14:paraId="1713982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Performed much better than LSTM and trained faster as it is simply a simpler form of LSTM.</w:t>
            </w:r>
          </w:p>
        </w:tc>
      </w:tr>
      <w:tr w:rsidR="00A76E8E" w:rsidRPr="00071454" w14:paraId="17C7A06F" w14:textId="77777777" w:rsidTr="00A76E8E">
        <w:tc>
          <w:tcPr>
            <w:tcW w:w="2245" w:type="dxa"/>
          </w:tcPr>
          <w:p w14:paraId="3CD70494" w14:textId="0B9C608D" w:rsidR="00071454" w:rsidRPr="00721897" w:rsidRDefault="00DA58FF" w:rsidP="00FD0B87">
            <w:pPr>
              <w:spacing w:line="360" w:lineRule="auto"/>
              <w:rPr>
                <w:rFonts w:ascii="Times New Roman" w:hAnsi="Times New Roman" w:cs="Times New Roman"/>
                <w:sz w:val="24"/>
                <w:szCs w:val="24"/>
              </w:rPr>
            </w:pPr>
            <w:hyperlink w:anchor="wang2018ref" w:history="1">
              <w:r w:rsidR="00721897" w:rsidRPr="00721897">
                <w:rPr>
                  <w:rStyle w:val="Hyperlink"/>
                  <w:rFonts w:ascii="Times New Roman" w:hAnsi="Times New Roman" w:cs="Times New Roman"/>
                  <w:color w:val="auto"/>
                  <w:sz w:val="24"/>
                  <w:szCs w:val="24"/>
                  <w:u w:val="none"/>
                </w:rPr>
                <w:t>Wang, Liao and Chang, 2018</w:t>
              </w:r>
            </w:hyperlink>
          </w:p>
        </w:tc>
        <w:tc>
          <w:tcPr>
            <w:tcW w:w="1980" w:type="dxa"/>
          </w:tcPr>
          <w:p w14:paraId="1FD770D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70FCD9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ARIMA</w:t>
            </w:r>
          </w:p>
        </w:tc>
        <w:tc>
          <w:tcPr>
            <w:tcW w:w="6480" w:type="dxa"/>
          </w:tcPr>
          <w:p w14:paraId="244F7852"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K-Means clustering and Pearson coefficient were used to cluster groups and extract the most important features, respectively, which were then used to train the model.</w:t>
            </w:r>
          </w:p>
        </w:tc>
      </w:tr>
      <w:tr w:rsidR="00A76E8E" w:rsidRPr="00071454" w14:paraId="4E7C0604" w14:textId="77777777" w:rsidTr="00A76E8E">
        <w:tc>
          <w:tcPr>
            <w:tcW w:w="2245" w:type="dxa"/>
          </w:tcPr>
          <w:p w14:paraId="6062701B" w14:textId="2FF521A5" w:rsidR="00071454" w:rsidRPr="00502F15" w:rsidRDefault="00DA58FF" w:rsidP="00FD0B87">
            <w:pPr>
              <w:spacing w:line="360" w:lineRule="auto"/>
              <w:rPr>
                <w:rFonts w:ascii="Times New Roman" w:hAnsi="Times New Roman" w:cs="Times New Roman"/>
                <w:sz w:val="24"/>
                <w:szCs w:val="24"/>
              </w:rPr>
            </w:pPr>
            <w:hyperlink w:anchor="sagheerref" w:history="1">
              <w:proofErr w:type="spellStart"/>
              <w:r w:rsidR="009F5A34" w:rsidRPr="00502F15">
                <w:rPr>
                  <w:rStyle w:val="Hyperlink"/>
                  <w:rFonts w:ascii="Times New Roman" w:hAnsi="Times New Roman" w:cs="Times New Roman"/>
                  <w:color w:val="auto"/>
                  <w:sz w:val="24"/>
                  <w:szCs w:val="24"/>
                  <w:u w:val="none"/>
                </w:rPr>
                <w:t>Sagheer</w:t>
              </w:r>
              <w:proofErr w:type="spellEnd"/>
              <w:r w:rsidR="009F5A34" w:rsidRPr="00502F15">
                <w:rPr>
                  <w:rStyle w:val="Hyperlink"/>
                  <w:rFonts w:ascii="Times New Roman" w:hAnsi="Times New Roman" w:cs="Times New Roman"/>
                  <w:color w:val="auto"/>
                  <w:sz w:val="24"/>
                  <w:szCs w:val="24"/>
                  <w:u w:val="none"/>
                </w:rPr>
                <w:t xml:space="preserve"> and </w:t>
              </w:r>
              <w:proofErr w:type="spellStart"/>
              <w:r w:rsidR="009F5A34" w:rsidRPr="00502F15">
                <w:rPr>
                  <w:rStyle w:val="Hyperlink"/>
                  <w:rFonts w:ascii="Times New Roman" w:hAnsi="Times New Roman" w:cs="Times New Roman"/>
                  <w:color w:val="auto"/>
                  <w:sz w:val="24"/>
                  <w:szCs w:val="24"/>
                  <w:u w:val="none"/>
                </w:rPr>
                <w:t>Kotb</w:t>
              </w:r>
              <w:proofErr w:type="spellEnd"/>
              <w:r w:rsidR="009F5A34" w:rsidRPr="00502F15">
                <w:rPr>
                  <w:rStyle w:val="Hyperlink"/>
                  <w:rFonts w:ascii="Times New Roman" w:hAnsi="Times New Roman" w:cs="Times New Roman"/>
                  <w:color w:val="auto"/>
                  <w:sz w:val="24"/>
                  <w:szCs w:val="24"/>
                  <w:u w:val="none"/>
                </w:rPr>
                <w:t>, 2019</w:t>
              </w:r>
            </w:hyperlink>
          </w:p>
        </w:tc>
        <w:tc>
          <w:tcPr>
            <w:tcW w:w="1980" w:type="dxa"/>
          </w:tcPr>
          <w:p w14:paraId="3B7394F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C26F42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 GRU</w:t>
            </w:r>
          </w:p>
        </w:tc>
        <w:tc>
          <w:tcPr>
            <w:tcW w:w="6480" w:type="dxa"/>
          </w:tcPr>
          <w:p w14:paraId="5D70E13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Genetic algorithms were used to create an optimized LSTM architecture.</w:t>
            </w:r>
          </w:p>
        </w:tc>
      </w:tr>
      <w:tr w:rsidR="00A76E8E" w:rsidRPr="00071454" w14:paraId="1D71DDA5" w14:textId="77777777" w:rsidTr="00A76E8E">
        <w:tc>
          <w:tcPr>
            <w:tcW w:w="2245" w:type="dxa"/>
          </w:tcPr>
          <w:p w14:paraId="06FFB2E7" w14:textId="48DC3855" w:rsidR="00071454" w:rsidRPr="00314A35" w:rsidRDefault="00DA58FF" w:rsidP="00FD0B87">
            <w:pPr>
              <w:spacing w:line="360" w:lineRule="auto"/>
              <w:rPr>
                <w:rFonts w:ascii="Times New Roman" w:hAnsi="Times New Roman" w:cs="Times New Roman"/>
                <w:sz w:val="24"/>
                <w:szCs w:val="24"/>
              </w:rPr>
            </w:pPr>
            <w:hyperlink w:anchor="bouktifref" w:history="1">
              <w:proofErr w:type="spellStart"/>
              <w:r w:rsidR="00314A35" w:rsidRPr="00314A35">
                <w:rPr>
                  <w:rStyle w:val="Hyperlink"/>
                  <w:rFonts w:ascii="Times New Roman" w:hAnsi="Times New Roman" w:cs="Times New Roman"/>
                  <w:color w:val="auto"/>
                  <w:sz w:val="24"/>
                  <w:szCs w:val="24"/>
                  <w:u w:val="none"/>
                </w:rPr>
                <w:t>Bouktif</w:t>
              </w:r>
              <w:proofErr w:type="spellEnd"/>
              <w:r w:rsidR="00314A35" w:rsidRPr="00314A35">
                <w:rPr>
                  <w:rStyle w:val="Hyperlink"/>
                  <w:rFonts w:ascii="Times New Roman" w:hAnsi="Times New Roman" w:cs="Times New Roman"/>
                  <w:color w:val="auto"/>
                  <w:sz w:val="24"/>
                  <w:szCs w:val="24"/>
                  <w:u w:val="none"/>
                </w:rPr>
                <w:t xml:space="preserve"> et al., 2018</w:t>
              </w:r>
            </w:hyperlink>
          </w:p>
        </w:tc>
        <w:tc>
          <w:tcPr>
            <w:tcW w:w="1980" w:type="dxa"/>
          </w:tcPr>
          <w:p w14:paraId="1A7F0D8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1736C412"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Linear regression</w:t>
            </w:r>
          </w:p>
        </w:tc>
        <w:tc>
          <w:tcPr>
            <w:tcW w:w="6480" w:type="dxa"/>
          </w:tcPr>
          <w:p w14:paraId="2B0C99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The most optimal time lags and number of layers for an LSTM was found using genetic algorithms.</w:t>
            </w:r>
          </w:p>
        </w:tc>
      </w:tr>
      <w:tr w:rsidR="00A76E8E" w:rsidRPr="00071454" w14:paraId="64F25204" w14:textId="77777777" w:rsidTr="00A76E8E">
        <w:tc>
          <w:tcPr>
            <w:tcW w:w="2245" w:type="dxa"/>
          </w:tcPr>
          <w:p w14:paraId="3450C674" w14:textId="5173A077" w:rsidR="00071454" w:rsidRPr="003752F4" w:rsidRDefault="00DA58FF" w:rsidP="00FD0B87">
            <w:pPr>
              <w:spacing w:line="360" w:lineRule="auto"/>
              <w:rPr>
                <w:rFonts w:ascii="Times New Roman" w:hAnsi="Times New Roman" w:cs="Times New Roman"/>
                <w:sz w:val="24"/>
                <w:szCs w:val="24"/>
              </w:rPr>
            </w:pPr>
            <w:hyperlink w:anchor="fischerref" w:history="1">
              <w:r w:rsidR="003752F4" w:rsidRPr="00436377">
                <w:rPr>
                  <w:rStyle w:val="Hyperlink"/>
                  <w:rFonts w:ascii="Times New Roman" w:hAnsi="Times New Roman" w:cs="Times New Roman"/>
                  <w:color w:val="auto"/>
                  <w:sz w:val="24"/>
                  <w:szCs w:val="24"/>
                  <w:u w:val="none"/>
                </w:rPr>
                <w:t>Fischer and Krauss, 2018</w:t>
              </w:r>
            </w:hyperlink>
          </w:p>
        </w:tc>
        <w:tc>
          <w:tcPr>
            <w:tcW w:w="1980" w:type="dxa"/>
          </w:tcPr>
          <w:p w14:paraId="19DA1C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F924A7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Logistic regression</w:t>
            </w:r>
          </w:p>
        </w:tc>
        <w:tc>
          <w:tcPr>
            <w:tcW w:w="6480" w:type="dxa"/>
          </w:tcPr>
          <w:p w14:paraId="0A406F16"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Peeked into the internals of the LSTM to find common stock patterns in noisy data.</w:t>
            </w:r>
          </w:p>
        </w:tc>
      </w:tr>
      <w:tr w:rsidR="00A76E8E" w:rsidRPr="00071454" w14:paraId="196CDCAA" w14:textId="77777777" w:rsidTr="00A76E8E">
        <w:tc>
          <w:tcPr>
            <w:tcW w:w="2245" w:type="dxa"/>
          </w:tcPr>
          <w:p w14:paraId="3F41580B" w14:textId="33B03BDE" w:rsidR="00071454" w:rsidRPr="00A41F88" w:rsidRDefault="00DA58FF" w:rsidP="00FD0B87">
            <w:pPr>
              <w:spacing w:line="360" w:lineRule="auto"/>
              <w:rPr>
                <w:rFonts w:ascii="Times New Roman" w:hAnsi="Times New Roman" w:cs="Times New Roman"/>
                <w:sz w:val="24"/>
                <w:szCs w:val="24"/>
              </w:rPr>
            </w:pPr>
            <w:hyperlink w:anchor="panref" w:history="1">
              <w:r w:rsidR="00A41F88" w:rsidRPr="00A41F88">
                <w:rPr>
                  <w:rStyle w:val="Hyperlink"/>
                  <w:rFonts w:ascii="Times New Roman" w:hAnsi="Times New Roman" w:cs="Times New Roman"/>
                  <w:color w:val="auto"/>
                  <w:sz w:val="24"/>
                  <w:szCs w:val="24"/>
                  <w:u w:val="none"/>
                </w:rPr>
                <w:t>Pan et al., 2019</w:t>
              </w:r>
            </w:hyperlink>
          </w:p>
        </w:tc>
        <w:tc>
          <w:tcPr>
            <w:tcW w:w="1980" w:type="dxa"/>
          </w:tcPr>
          <w:p w14:paraId="48DB69C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2474B6B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traditional LSTM</w:t>
            </w:r>
          </w:p>
        </w:tc>
        <w:tc>
          <w:tcPr>
            <w:tcW w:w="6480" w:type="dxa"/>
          </w:tcPr>
          <w:p w14:paraId="2C92DE74"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Utilized a novel attention-based LSTM architecture to improve the performance of traditional LSTMs.</w:t>
            </w:r>
          </w:p>
        </w:tc>
      </w:tr>
      <w:tr w:rsidR="00A76E8E" w:rsidRPr="00071454" w14:paraId="1E82D731" w14:textId="77777777" w:rsidTr="00A76E8E">
        <w:tc>
          <w:tcPr>
            <w:tcW w:w="2245" w:type="dxa"/>
          </w:tcPr>
          <w:p w14:paraId="005A150B" w14:textId="086D0FA8" w:rsidR="00071454" w:rsidRPr="00071454" w:rsidRDefault="00DA58FF" w:rsidP="00FD0B87">
            <w:pPr>
              <w:spacing w:line="360" w:lineRule="auto"/>
              <w:rPr>
                <w:rFonts w:ascii="Times New Roman" w:hAnsi="Times New Roman" w:cs="Times New Roman"/>
                <w:sz w:val="24"/>
                <w:szCs w:val="24"/>
              </w:rPr>
            </w:pPr>
            <w:hyperlink w:anchor="orekshinref" w:history="1">
              <w:proofErr w:type="spellStart"/>
              <w:r w:rsidR="008E2BBD" w:rsidRPr="00BF748F">
                <w:rPr>
                  <w:rStyle w:val="Hyperlink"/>
                  <w:rFonts w:ascii="Times New Roman" w:hAnsi="Times New Roman" w:cs="Times New Roman"/>
                  <w:color w:val="auto"/>
                  <w:sz w:val="24"/>
                  <w:szCs w:val="24"/>
                  <w:u w:val="none"/>
                </w:rPr>
                <w:t>Oreshkin</w:t>
              </w:r>
              <w:proofErr w:type="spellEnd"/>
              <w:r w:rsidR="008E2BBD" w:rsidRPr="00BF748F">
                <w:rPr>
                  <w:rStyle w:val="Hyperlink"/>
                  <w:rFonts w:ascii="Times New Roman" w:hAnsi="Times New Roman" w:cs="Times New Roman"/>
                  <w:color w:val="auto"/>
                  <w:sz w:val="24"/>
                  <w:szCs w:val="24"/>
                  <w:u w:val="none"/>
                </w:rPr>
                <w:t xml:space="preserve"> et al., 2020</w:t>
              </w:r>
            </w:hyperlink>
          </w:p>
        </w:tc>
        <w:tc>
          <w:tcPr>
            <w:tcW w:w="1980" w:type="dxa"/>
          </w:tcPr>
          <w:p w14:paraId="1AE5EB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N-BEATS</w:t>
            </w:r>
          </w:p>
        </w:tc>
        <w:tc>
          <w:tcPr>
            <w:tcW w:w="2340" w:type="dxa"/>
          </w:tcPr>
          <w:p w14:paraId="01907F1D"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Competition winner</w:t>
            </w:r>
          </w:p>
        </w:tc>
        <w:tc>
          <w:tcPr>
            <w:tcW w:w="6480" w:type="dxa"/>
          </w:tcPr>
          <w:p w14:paraId="1F691CC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Surpassed the previous winner of the M4 competition with a significant difference in performance. Concluded that hybrid models are only </w:t>
            </w:r>
            <w:r w:rsidRPr="00B1105F">
              <w:rPr>
                <w:rFonts w:ascii="Times New Roman" w:hAnsi="Times New Roman" w:cs="Times New Roman"/>
                <w:b/>
                <w:bCs/>
                <w:sz w:val="24"/>
                <w:szCs w:val="24"/>
              </w:rPr>
              <w:t>sometimes</w:t>
            </w:r>
            <w:r w:rsidRPr="00071454">
              <w:rPr>
                <w:rFonts w:ascii="Times New Roman" w:hAnsi="Times New Roman" w:cs="Times New Roman"/>
                <w:sz w:val="24"/>
                <w:szCs w:val="24"/>
              </w:rPr>
              <w:t xml:space="preserve"> the best-performing.</w:t>
            </w:r>
          </w:p>
        </w:tc>
      </w:tr>
      <w:tr w:rsidR="00A76E8E" w:rsidRPr="00071454" w14:paraId="0F03CC0D" w14:textId="77777777" w:rsidTr="00A76E8E">
        <w:tc>
          <w:tcPr>
            <w:tcW w:w="2245" w:type="dxa"/>
          </w:tcPr>
          <w:p w14:paraId="1C86354D" w14:textId="697A7809" w:rsidR="00071454" w:rsidRPr="00071454" w:rsidRDefault="00DA58FF" w:rsidP="00FD0B87">
            <w:pPr>
              <w:spacing w:line="360" w:lineRule="auto"/>
              <w:rPr>
                <w:rFonts w:ascii="Times New Roman" w:hAnsi="Times New Roman" w:cs="Times New Roman"/>
                <w:sz w:val="24"/>
                <w:szCs w:val="24"/>
              </w:rPr>
            </w:pPr>
            <w:hyperlink w:anchor="hasani2020ref" w:history="1">
              <w:proofErr w:type="spellStart"/>
              <w:r w:rsidR="00972B94" w:rsidRPr="00664507">
                <w:rPr>
                  <w:rStyle w:val="Hyperlink"/>
                  <w:rFonts w:ascii="Times New Roman" w:hAnsi="Times New Roman" w:cs="Times New Roman"/>
                  <w:color w:val="auto"/>
                  <w:sz w:val="24"/>
                  <w:szCs w:val="24"/>
                  <w:u w:val="none"/>
                </w:rPr>
                <w:t>Hasani</w:t>
              </w:r>
              <w:proofErr w:type="spellEnd"/>
              <w:r w:rsidR="00972B94" w:rsidRPr="00664507">
                <w:rPr>
                  <w:rStyle w:val="Hyperlink"/>
                  <w:rFonts w:ascii="Times New Roman" w:hAnsi="Times New Roman" w:cs="Times New Roman"/>
                  <w:color w:val="auto"/>
                  <w:sz w:val="24"/>
                  <w:szCs w:val="24"/>
                  <w:u w:val="none"/>
                </w:rPr>
                <w:t xml:space="preserve"> et al., 2020</w:t>
              </w:r>
            </w:hyperlink>
          </w:p>
        </w:tc>
        <w:tc>
          <w:tcPr>
            <w:tcW w:w="1980" w:type="dxa"/>
          </w:tcPr>
          <w:p w14:paraId="63B79988"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LTC</w:t>
            </w:r>
          </w:p>
        </w:tc>
        <w:tc>
          <w:tcPr>
            <w:tcW w:w="2340" w:type="dxa"/>
          </w:tcPr>
          <w:p w14:paraId="28975D36" w14:textId="0B0135C9"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GRU,</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CT-RNN,</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CT-GRU</w:t>
            </w:r>
          </w:p>
        </w:tc>
        <w:tc>
          <w:tcPr>
            <w:tcW w:w="6480" w:type="dxa"/>
          </w:tcPr>
          <w:p w14:paraId="51DFBA88" w14:textId="55FB15C1"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A more stable implementation of the </w:t>
            </w:r>
            <w:r w:rsidR="00C21646">
              <w:rPr>
                <w:rFonts w:ascii="Times New Roman" w:hAnsi="Times New Roman" w:cs="Times New Roman"/>
                <w:sz w:val="24"/>
                <w:szCs w:val="24"/>
              </w:rPr>
              <w:t xml:space="preserve">neural </w:t>
            </w:r>
            <w:r w:rsidRPr="00071454">
              <w:rPr>
                <w:rFonts w:ascii="Times New Roman" w:hAnsi="Times New Roman" w:cs="Times New Roman"/>
                <w:sz w:val="24"/>
                <w:szCs w:val="24"/>
              </w:rPr>
              <w:t>ODE can be built by using a linear system of ODEs to declare the network’s flow.</w:t>
            </w:r>
          </w:p>
        </w:tc>
      </w:tr>
    </w:tbl>
    <w:p w14:paraId="7811F48D"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7FE32D8"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1B89915C"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D1204E" w:rsidRDefault="00FD2F9D" w:rsidP="008C7408">
      <w:pPr>
        <w:pStyle w:val="Heading1"/>
        <w:pBdr>
          <w:bottom w:val="double" w:sz="6" w:space="1" w:color="auto"/>
        </w:pBdr>
        <w:spacing w:line="360" w:lineRule="auto"/>
        <w:jc w:val="center"/>
        <w:rPr>
          <w:rFonts w:ascii="Arial" w:hAnsi="Arial" w:cs="Arial"/>
          <w:b/>
          <w:bCs/>
          <w:color w:val="auto"/>
          <w:sz w:val="32"/>
          <w:szCs w:val="32"/>
        </w:rPr>
      </w:pPr>
      <w:bookmarkStart w:id="513" w:name="_Toc125663166"/>
      <w:bookmarkStart w:id="514" w:name="_Toc132325938"/>
      <w:r w:rsidRPr="00D1204E">
        <w:rPr>
          <w:rFonts w:ascii="Arial" w:hAnsi="Arial" w:cs="Arial"/>
          <w:b/>
          <w:bCs/>
          <w:color w:val="auto"/>
          <w:sz w:val="32"/>
          <w:szCs w:val="32"/>
        </w:rPr>
        <w:lastRenderedPageBreak/>
        <w:t xml:space="preserve">APPENDIX </w:t>
      </w:r>
      <w:r w:rsidR="00742696">
        <w:rPr>
          <w:rFonts w:ascii="Arial" w:hAnsi="Arial" w:cs="Arial"/>
          <w:b/>
          <w:bCs/>
          <w:color w:val="auto"/>
          <w:sz w:val="32"/>
          <w:szCs w:val="32"/>
        </w:rPr>
        <w:t>C</w:t>
      </w:r>
      <w:r w:rsidRPr="00D1204E">
        <w:rPr>
          <w:rFonts w:ascii="Arial" w:hAnsi="Arial" w:cs="Arial"/>
          <w:b/>
          <w:bCs/>
          <w:color w:val="auto"/>
          <w:sz w:val="32"/>
          <w:szCs w:val="32"/>
        </w:rPr>
        <w:t xml:space="preserve"> – SRS</w:t>
      </w:r>
      <w:bookmarkEnd w:id="513"/>
      <w:bookmarkEnd w:id="514"/>
    </w:p>
    <w:p w14:paraId="3CC582F1" w14:textId="3756CAD7" w:rsidR="000323B6" w:rsidRPr="008744BF" w:rsidRDefault="00742696" w:rsidP="000323B6">
      <w:pPr>
        <w:pStyle w:val="Heading1"/>
        <w:rPr>
          <w:rFonts w:ascii="Times New Roman" w:hAnsi="Times New Roman" w:cs="Times New Roman"/>
          <w:b/>
          <w:bCs/>
          <w:sz w:val="32"/>
          <w:szCs w:val="32"/>
        </w:rPr>
      </w:pPr>
      <w:bookmarkStart w:id="515" w:name="_B.1._Requirement_elicitation"/>
      <w:bookmarkStart w:id="516" w:name="_A.1._Requirement_elicitation"/>
      <w:bookmarkStart w:id="517" w:name="_C.1._Requirement_elicitation"/>
      <w:bookmarkStart w:id="518" w:name="_Toc125663167"/>
      <w:bookmarkStart w:id="519" w:name="_Toc132325939"/>
      <w:bookmarkStart w:id="520" w:name="_Toc121126709"/>
      <w:bookmarkEnd w:id="515"/>
      <w:bookmarkEnd w:id="516"/>
      <w:bookmarkEnd w:id="517"/>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8"/>
      <w:bookmarkEnd w:id="519"/>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1"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20"/>
      <w:bookmarkEnd w:id="521"/>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673EBD">
        <w:tc>
          <w:tcPr>
            <w:tcW w:w="868"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7"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40"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5"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D574AF" w:rsidRPr="006B5E91" w14:paraId="38CAB946" w14:textId="77777777" w:rsidTr="00673EBD">
        <w:tc>
          <w:tcPr>
            <w:tcW w:w="868" w:type="dxa"/>
          </w:tcPr>
          <w:p w14:paraId="28975A3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7" w:type="dxa"/>
          </w:tcPr>
          <w:p w14:paraId="516C8D6D"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40" w:type="dxa"/>
          </w:tcPr>
          <w:p w14:paraId="4C7A7732" w14:textId="77777777" w:rsidR="00D574AF" w:rsidRPr="006B5E91" w:rsidRDefault="00D574AF" w:rsidP="00673EBD">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5" w:type="dxa"/>
          </w:tcPr>
          <w:p w14:paraId="113BA8E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D574AF" w:rsidRPr="006B5E91" w14:paraId="51456072" w14:textId="77777777" w:rsidTr="00673EBD">
        <w:tc>
          <w:tcPr>
            <w:tcW w:w="868" w:type="dxa"/>
          </w:tcPr>
          <w:p w14:paraId="54327DBB"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7" w:type="dxa"/>
          </w:tcPr>
          <w:p w14:paraId="300E5DD4"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40" w:type="dxa"/>
          </w:tcPr>
          <w:p w14:paraId="32326143"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5" w:type="dxa"/>
          </w:tcPr>
          <w:p w14:paraId="51CA199C"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D574AF" w:rsidRPr="006B5E91" w14:paraId="27824008" w14:textId="77777777" w:rsidTr="00673EBD">
        <w:tc>
          <w:tcPr>
            <w:tcW w:w="868" w:type="dxa"/>
          </w:tcPr>
          <w:p w14:paraId="6D91C908"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7" w:type="dxa"/>
          </w:tcPr>
          <w:p w14:paraId="0CDA2D0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40" w:type="dxa"/>
          </w:tcPr>
          <w:p w14:paraId="28FDEF10"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5" w:type="dxa"/>
          </w:tcPr>
          <w:p w14:paraId="30C8EEE9"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D574AF" w:rsidRPr="006B5E91" w14:paraId="3DBC409F" w14:textId="77777777" w:rsidTr="00673EBD">
        <w:tc>
          <w:tcPr>
            <w:tcW w:w="868" w:type="dxa"/>
          </w:tcPr>
          <w:p w14:paraId="4ADF2F2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7" w:type="dxa"/>
          </w:tcPr>
          <w:p w14:paraId="6F20A024"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40" w:type="dxa"/>
          </w:tcPr>
          <w:p w14:paraId="51AC6F07"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5" w:type="dxa"/>
          </w:tcPr>
          <w:p w14:paraId="5F2C336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65F3E982" w14:textId="77777777" w:rsidR="00D574AF" w:rsidRPr="00D574AF" w:rsidRDefault="00D574AF" w:rsidP="00D574AF"/>
    <w:p w14:paraId="71D5C793" w14:textId="5CE297A8" w:rsidR="000825C7" w:rsidRPr="008744BF" w:rsidRDefault="00742696" w:rsidP="000825C7">
      <w:pPr>
        <w:pStyle w:val="Heading1"/>
        <w:rPr>
          <w:rFonts w:ascii="Times New Roman" w:hAnsi="Times New Roman" w:cs="Times New Roman"/>
          <w:b/>
          <w:bCs/>
          <w:sz w:val="32"/>
          <w:szCs w:val="32"/>
        </w:rPr>
      </w:pPr>
      <w:bookmarkStart w:id="522" w:name="_B.2._Survey_analysis"/>
      <w:bookmarkStart w:id="523" w:name="_A.2._Survey_thematic"/>
      <w:bookmarkStart w:id="524" w:name="_B.3._Interview_analysis"/>
      <w:bookmarkStart w:id="525" w:name="_A.3._Interview_thematic"/>
      <w:bookmarkStart w:id="526" w:name="_A.2._Interview_analysis"/>
      <w:bookmarkStart w:id="527" w:name="_C.2._Interview_analysis"/>
      <w:bookmarkStart w:id="528" w:name="_Toc132325940"/>
      <w:bookmarkStart w:id="529" w:name="_Toc121126711"/>
      <w:bookmarkEnd w:id="522"/>
      <w:bookmarkEnd w:id="523"/>
      <w:bookmarkEnd w:id="524"/>
      <w:bookmarkEnd w:id="525"/>
      <w:bookmarkEnd w:id="526"/>
      <w:bookmarkEnd w:id="527"/>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8"/>
    </w:p>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30"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9"/>
      <w:bookmarkEnd w:id="530"/>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B40933" w14:paraId="0C007AB1" w14:textId="77777777" w:rsidTr="004A76E4">
        <w:tc>
          <w:tcPr>
            <w:tcW w:w="715" w:type="dxa"/>
          </w:tcPr>
          <w:p w14:paraId="74D8CF8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P1</w:t>
            </w:r>
          </w:p>
        </w:tc>
        <w:tc>
          <w:tcPr>
            <w:tcW w:w="3960" w:type="dxa"/>
          </w:tcPr>
          <w:p w14:paraId="3C9E457C"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675" w:type="dxa"/>
          </w:tcPr>
          <w:p w14:paraId="1EDC7EF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07E7EB49" w14:textId="77777777" w:rsidTr="004A76E4">
        <w:tc>
          <w:tcPr>
            <w:tcW w:w="715" w:type="dxa"/>
          </w:tcPr>
          <w:p w14:paraId="096F966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P2</w:t>
            </w:r>
          </w:p>
        </w:tc>
        <w:tc>
          <w:tcPr>
            <w:tcW w:w="3960" w:type="dxa"/>
          </w:tcPr>
          <w:p w14:paraId="18EA509A"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675" w:type="dxa"/>
          </w:tcPr>
          <w:p w14:paraId="7022F39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78039937" w14:textId="77777777" w:rsidTr="004A76E4">
        <w:tc>
          <w:tcPr>
            <w:tcW w:w="715" w:type="dxa"/>
          </w:tcPr>
          <w:p w14:paraId="6739F3B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P3</w:t>
            </w:r>
          </w:p>
        </w:tc>
        <w:tc>
          <w:tcPr>
            <w:tcW w:w="3960" w:type="dxa"/>
          </w:tcPr>
          <w:p w14:paraId="35475CB1"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675" w:type="dxa"/>
          </w:tcPr>
          <w:p w14:paraId="0DBBC86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B40933" w14:paraId="2CE7BAE7" w14:textId="77777777" w:rsidTr="004A76E4">
        <w:tc>
          <w:tcPr>
            <w:tcW w:w="715" w:type="dxa"/>
          </w:tcPr>
          <w:p w14:paraId="3D19BA9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P4</w:t>
            </w:r>
          </w:p>
        </w:tc>
        <w:tc>
          <w:tcPr>
            <w:tcW w:w="3960" w:type="dxa"/>
          </w:tcPr>
          <w:p w14:paraId="1F18AE3E"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PhD candidate at University of Nottingham.</w:t>
            </w:r>
          </w:p>
        </w:tc>
        <w:tc>
          <w:tcPr>
            <w:tcW w:w="4675" w:type="dxa"/>
          </w:tcPr>
          <w:p w14:paraId="10E1438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XAI</w:t>
            </w:r>
          </w:p>
        </w:tc>
      </w:tr>
      <w:tr w:rsidR="00B40933" w14:paraId="42B932A3" w14:textId="77777777" w:rsidTr="004A76E4">
        <w:tc>
          <w:tcPr>
            <w:tcW w:w="715" w:type="dxa"/>
          </w:tcPr>
          <w:p w14:paraId="50FA003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P5</w:t>
            </w:r>
          </w:p>
        </w:tc>
        <w:tc>
          <w:tcPr>
            <w:tcW w:w="3960" w:type="dxa"/>
          </w:tcPr>
          <w:p w14:paraId="21E8199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Chief Product Officer at Niftron.</w:t>
            </w:r>
          </w:p>
        </w:tc>
        <w:tc>
          <w:tcPr>
            <w:tcW w:w="4675" w:type="dxa"/>
          </w:tcPr>
          <w:p w14:paraId="6029E814"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bl>
    <w:p w14:paraId="23954F06" w14:textId="15D94BE6" w:rsidR="006F1D8E" w:rsidRDefault="006F1D8E">
      <w:pPr>
        <w:pStyle w:val="Caption"/>
        <w:jc w:val="center"/>
        <w:rPr>
          <w:rFonts w:ascii="Times New Roman Regular" w:hAnsi="Times New Roman Regular" w:cs="Times New Roman Regular" w:hint="eastAsia"/>
          <w:b w:val="0"/>
          <w:bCs w:val="0"/>
          <w:smallCaps w:val="0"/>
          <w:sz w:val="24"/>
          <w:szCs w:val="24"/>
        </w:rPr>
      </w:pPr>
      <w:bookmarkStart w:id="531" w:name="_B.4._Use_case"/>
      <w:bookmarkStart w:id="532" w:name="_A.4._Use_case"/>
      <w:bookmarkStart w:id="533" w:name="_Toc125663170"/>
      <w:bookmarkEnd w:id="531"/>
      <w:bookmarkEnd w:id="532"/>
    </w:p>
    <w:p w14:paraId="4C417246" w14:textId="05C9B85B" w:rsidR="00E5614D" w:rsidRDefault="00E5614D" w:rsidP="00E5614D"/>
    <w:p w14:paraId="26B23521" w14:textId="77777777" w:rsidR="00E5614D" w:rsidRPr="00E5614D" w:rsidRDefault="00E5614D" w:rsidP="00E5614D"/>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4"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4"/>
    </w:p>
    <w:tbl>
      <w:tblPr>
        <w:tblStyle w:val="TableGrid"/>
        <w:tblW w:w="0" w:type="auto"/>
        <w:tblLook w:val="04A0" w:firstRow="1" w:lastRow="0" w:firstColumn="1" w:lastColumn="0" w:noHBand="0" w:noVBand="1"/>
      </w:tblPr>
      <w:tblGrid>
        <w:gridCol w:w="1615"/>
        <w:gridCol w:w="3960"/>
        <w:gridCol w:w="3775"/>
      </w:tblGrid>
      <w:tr w:rsidR="00B40933" w14:paraId="2F58ABCF" w14:textId="77777777">
        <w:tc>
          <w:tcPr>
            <w:tcW w:w="1615" w:type="dxa"/>
          </w:tcPr>
          <w:p w14:paraId="56AA4893"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tcPr>
          <w:p w14:paraId="5DAF0F3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1FE856DA"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B40933" w14:paraId="31F619D6" w14:textId="77777777">
        <w:tc>
          <w:tcPr>
            <w:tcW w:w="9350" w:type="dxa"/>
            <w:gridSpan w:val="3"/>
          </w:tcPr>
          <w:p w14:paraId="77C3EA0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component</w:t>
            </w:r>
          </w:p>
        </w:tc>
      </w:tr>
      <w:tr w:rsidR="00B40933" w14:paraId="467602AA" w14:textId="77777777">
        <w:tc>
          <w:tcPr>
            <w:tcW w:w="1615" w:type="dxa"/>
          </w:tcPr>
          <w:p w14:paraId="4949F3FE" w14:textId="77777777" w:rsidR="00B40933" w:rsidRDefault="00FD2F9D" w:rsidP="00C051B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Problem &amp; Gap</w:t>
            </w:r>
          </w:p>
        </w:tc>
        <w:tc>
          <w:tcPr>
            <w:tcW w:w="3960" w:type="dxa"/>
          </w:tcPr>
          <w:p w14:paraId="35223B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validated the research gap and the defined problem. They were also happy that the author had been conducting this research, as few papers were published in this domain.</w:t>
            </w:r>
          </w:p>
        </w:tc>
        <w:tc>
          <w:tcPr>
            <w:tcW w:w="3775" w:type="dxa"/>
          </w:tcPr>
          <w:p w14:paraId="7D52853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there are many TS forecasting algorithms; however, many are obsolete.”</w:t>
            </w:r>
          </w:p>
          <w:p w14:paraId="61CE047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 chosen field of architectures can be considered an advancement.”</w:t>
            </w:r>
          </w:p>
          <w:p w14:paraId="378D655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per my knowledge, I have not seen a system using the basic LTC architecture itself, so this new architecture will be novel.”</w:t>
            </w:r>
          </w:p>
        </w:tc>
      </w:tr>
      <w:tr w:rsidR="00B40933" w14:paraId="4C508DEB" w14:textId="77777777">
        <w:tc>
          <w:tcPr>
            <w:tcW w:w="1615" w:type="dxa"/>
          </w:tcPr>
          <w:p w14:paraId="38510C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w:t>
            </w:r>
          </w:p>
        </w:tc>
        <w:tc>
          <w:tcPr>
            <w:tcW w:w="3960" w:type="dxa"/>
          </w:tcPr>
          <w:p w14:paraId="1866B98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were concerned that ODEs and SDEs could be expensive to compute and hence could take some time, which can be an issue given that the forecasts must be produced quickly. Therefore, the author must optimize the model as much as possible to avoid user-unfriendliness.</w:t>
            </w:r>
          </w:p>
        </w:tc>
        <w:tc>
          <w:tcPr>
            <w:tcW w:w="3775" w:type="dxa"/>
          </w:tcPr>
          <w:p w14:paraId="37E90C1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“They are expensive to compute.”</w:t>
            </w:r>
          </w:p>
          <w:p w14:paraId="0281E59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can be resource-intensive.”</w:t>
            </w:r>
          </w:p>
        </w:tc>
      </w:tr>
      <w:tr w:rsidR="00B40933" w14:paraId="4282E5D0" w14:textId="77777777">
        <w:tc>
          <w:tcPr>
            <w:tcW w:w="1615" w:type="dxa"/>
          </w:tcPr>
          <w:p w14:paraId="49614A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Advice</w:t>
            </w:r>
          </w:p>
        </w:tc>
        <w:tc>
          <w:tcPr>
            <w:tcW w:w="3960" w:type="dxa"/>
          </w:tcPr>
          <w:p w14:paraId="347741A5" w14:textId="01E2F36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initially planned on only creating an implementation of the LTC architecture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lastRenderedPageBreak/>
              <w:t>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However, the author could further improve the architecture by using SDEs instead (the base LTC uses ODEs), which could manifest into a novel algorithm, which is the author’s current aim as it carries more significance and a potentially more outstanding contribution.</w:t>
            </w:r>
          </w:p>
        </w:tc>
        <w:tc>
          <w:tcPr>
            <w:tcW w:w="3775" w:type="dxa"/>
          </w:tcPr>
          <w:p w14:paraId="5E1E390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“I think latent ODEs are obsolete.”</w:t>
            </w:r>
          </w:p>
          <w:p w14:paraId="487E6C1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“You should look into latent SDEs instead.”</w:t>
            </w:r>
          </w:p>
          <w:p w14:paraId="350601E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“Latent SDEs are more flexible, you could try applying LTC architectures to those more flexible models instead.”</w:t>
            </w:r>
          </w:p>
        </w:tc>
      </w:tr>
      <w:tr w:rsidR="00B40933" w14:paraId="2EE2825F" w14:textId="77777777">
        <w:tc>
          <w:tcPr>
            <w:tcW w:w="1615" w:type="dxa"/>
          </w:tcPr>
          <w:p w14:paraId="32B724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Other suggestions</w:t>
            </w:r>
          </w:p>
        </w:tc>
        <w:tc>
          <w:tcPr>
            <w:tcW w:w="3960" w:type="dxa"/>
          </w:tcPr>
          <w:p w14:paraId="3702BD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7F3ADC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“Yea, in the domain of TS I have not seen many explainable AI research conducted.”</w:t>
            </w:r>
          </w:p>
          <w:p w14:paraId="1034335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“Explainable AI is flourishing in image classification but I have not seen it in TS.”</w:t>
            </w:r>
          </w:p>
          <w:p w14:paraId="3DA2F0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“Integrating explainable AI might not be straightforward as other domains.”</w:t>
            </w:r>
          </w:p>
        </w:tc>
      </w:tr>
      <w:tr w:rsidR="00B40933" w14:paraId="7D47498F" w14:textId="77777777">
        <w:tc>
          <w:tcPr>
            <w:tcW w:w="9350" w:type="dxa"/>
            <w:gridSpan w:val="3"/>
          </w:tcPr>
          <w:p w14:paraId="42B037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Problem domain</w:t>
            </w:r>
          </w:p>
        </w:tc>
      </w:tr>
      <w:tr w:rsidR="00B40933" w14:paraId="554F9DA6" w14:textId="77777777">
        <w:tc>
          <w:tcPr>
            <w:tcW w:w="1615" w:type="dxa"/>
          </w:tcPr>
          <w:p w14:paraId="32DDEE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tcPr>
          <w:p w14:paraId="070279B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050400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best if you try to include as many features as possible.”</w:t>
            </w:r>
          </w:p>
          <w:p w14:paraId="059F8F7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not practical to forecast with only historical prices.”</w:t>
            </w:r>
          </w:p>
        </w:tc>
      </w:tr>
    </w:tbl>
    <w:p w14:paraId="2FFB3504" w14:textId="7EA4A9E7"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5" w:name="_A.3._Survey_analysis"/>
      <w:bookmarkStart w:id="536" w:name="_C.3._Survey_analysis"/>
      <w:bookmarkStart w:id="537" w:name="_Toc125663168"/>
      <w:bookmarkStart w:id="538" w:name="_Toc132325941"/>
      <w:bookmarkStart w:id="539" w:name="_A.2._Survey_analysis"/>
      <w:bookmarkStart w:id="540" w:name="_A.4._Use_case_descriptions"/>
      <w:bookmarkEnd w:id="535"/>
      <w:bookmarkEnd w:id="536"/>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Survey analysis</w:t>
      </w:r>
      <w:bookmarkStart w:id="541" w:name="_A.3._Survey_thematic"/>
      <w:bookmarkEnd w:id="537"/>
      <w:bookmarkEnd w:id="538"/>
      <w:bookmarkEnd w:id="541"/>
    </w:p>
    <w:p w14:paraId="532D95CC" w14:textId="328C1A56" w:rsidR="00200F77" w:rsidRPr="00B966A1" w:rsidRDefault="00200F77" w:rsidP="00200F77">
      <w:pPr>
        <w:pStyle w:val="Caption"/>
        <w:keepNext/>
        <w:jc w:val="center"/>
        <w:rPr>
          <w:rFonts w:ascii="Times New Roman Regular" w:hAnsi="Times New Roman Regular" w:cs="Times New Roman Regular" w:hint="eastAsia"/>
          <w:b w:val="0"/>
          <w:bCs w:val="0"/>
          <w:smallCaps w:val="0"/>
          <w:color w:val="auto"/>
          <w:sz w:val="24"/>
          <w:szCs w:val="24"/>
        </w:rPr>
      </w:pPr>
      <w:bookmarkStart w:id="542" w:name="_Toc121126710"/>
      <w:bookmarkStart w:id="543" w:name="_Toc132182736"/>
      <w:bookmarkEnd w:id="539"/>
      <w:r w:rsidRPr="00B966A1">
        <w:rPr>
          <w:rFonts w:ascii="Times New Roman Regular" w:hAnsi="Times New Roman Regular" w:cs="Times New Roman Regular"/>
          <w:b w:val="0"/>
          <w:bCs w:val="0"/>
          <w:smallCaps w:val="0"/>
          <w:color w:val="auto"/>
          <w:sz w:val="24"/>
          <w:szCs w:val="24"/>
        </w:rPr>
        <w:t xml:space="preserve">Table </w:t>
      </w:r>
      <w:r w:rsidRPr="00B966A1">
        <w:rPr>
          <w:rFonts w:ascii="Times New Roman Regular" w:hAnsi="Times New Roman Regular" w:cs="Times New Roman Regular"/>
          <w:b w:val="0"/>
          <w:bCs w:val="0"/>
          <w:smallCaps w:val="0"/>
          <w:color w:val="auto"/>
          <w:sz w:val="24"/>
          <w:szCs w:val="24"/>
        </w:rPr>
        <w:fldChar w:fldCharType="begin"/>
      </w:r>
      <w:r w:rsidRPr="00B966A1">
        <w:rPr>
          <w:rFonts w:ascii="Times New Roman Regular" w:hAnsi="Times New Roman Regular" w:cs="Times New Roman Regular"/>
          <w:b w:val="0"/>
          <w:bCs w:val="0"/>
          <w:smallCaps w:val="0"/>
          <w:color w:val="auto"/>
          <w:sz w:val="24"/>
          <w:szCs w:val="24"/>
        </w:rPr>
        <w:instrText xml:space="preserve"> SEQ Table \* ARABIC </w:instrText>
      </w:r>
      <w:r w:rsidRPr="00B966A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Pr="00B966A1">
        <w:rPr>
          <w:rFonts w:ascii="Times New Roman Regular" w:hAnsi="Times New Roman Regular" w:cs="Times New Roman Regular"/>
          <w:b w:val="0"/>
          <w:bCs w:val="0"/>
          <w:smallCaps w:val="0"/>
          <w:color w:val="auto"/>
          <w:sz w:val="24"/>
          <w:szCs w:val="24"/>
        </w:rPr>
        <w:fldChar w:fldCharType="end"/>
      </w:r>
      <w:r w:rsidRPr="00B966A1">
        <w:rPr>
          <w:rFonts w:ascii="Times New Roman Regular" w:hAnsi="Times New Roman Regular" w:cs="Times New Roman Regular"/>
          <w:b w:val="0"/>
          <w:bCs w:val="0"/>
          <w:smallCaps w:val="0"/>
          <w:color w:val="auto"/>
          <w:sz w:val="24"/>
          <w:szCs w:val="24"/>
        </w:rPr>
        <w:t>: Survey thematic analysis codes, themes &amp; conclusions</w:t>
      </w:r>
      <w:bookmarkEnd w:id="542"/>
      <w:bookmarkEnd w:id="543"/>
    </w:p>
    <w:tbl>
      <w:tblPr>
        <w:tblStyle w:val="TableGrid"/>
        <w:tblW w:w="0" w:type="auto"/>
        <w:tblLook w:val="04A0" w:firstRow="1" w:lastRow="0" w:firstColumn="1" w:lastColumn="0" w:noHBand="0" w:noVBand="1"/>
      </w:tblPr>
      <w:tblGrid>
        <w:gridCol w:w="1615"/>
        <w:gridCol w:w="2880"/>
        <w:gridCol w:w="1080"/>
        <w:gridCol w:w="3775"/>
      </w:tblGrid>
      <w:tr w:rsidR="00200F77" w14:paraId="0A69D68B" w14:textId="77777777" w:rsidTr="00FD2F9D">
        <w:tc>
          <w:tcPr>
            <w:tcW w:w="4495" w:type="dxa"/>
            <w:gridSpan w:val="2"/>
          </w:tcPr>
          <w:p w14:paraId="16D8878E"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Code</w:t>
            </w:r>
          </w:p>
        </w:tc>
        <w:tc>
          <w:tcPr>
            <w:tcW w:w="4855" w:type="dxa"/>
            <w:gridSpan w:val="2"/>
          </w:tcPr>
          <w:p w14:paraId="0BD5214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r>
      <w:tr w:rsidR="00200F77" w14:paraId="2EC014B5" w14:textId="77777777" w:rsidTr="00FD2F9D">
        <w:tc>
          <w:tcPr>
            <w:tcW w:w="4495" w:type="dxa"/>
            <w:gridSpan w:val="2"/>
          </w:tcPr>
          <w:p w14:paraId="195845C0"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Exogenous factors</w:t>
            </w:r>
          </w:p>
        </w:tc>
        <w:tc>
          <w:tcPr>
            <w:tcW w:w="4855" w:type="dxa"/>
            <w:gridSpan w:val="2"/>
          </w:tcPr>
          <w:p w14:paraId="6A78938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r>
      <w:tr w:rsidR="00200F77" w14:paraId="1682CFCF" w14:textId="77777777" w:rsidTr="00FD2F9D">
        <w:tc>
          <w:tcPr>
            <w:tcW w:w="4495" w:type="dxa"/>
            <w:gridSpan w:val="2"/>
          </w:tcPr>
          <w:p w14:paraId="19E730D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Explainability, Insights</w:t>
            </w:r>
          </w:p>
        </w:tc>
        <w:tc>
          <w:tcPr>
            <w:tcW w:w="4855" w:type="dxa"/>
            <w:gridSpan w:val="2"/>
          </w:tcPr>
          <w:p w14:paraId="554A17E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r>
      <w:tr w:rsidR="00200F77" w14:paraId="0B132CA2" w14:textId="77777777" w:rsidTr="00FD2F9D">
        <w:tc>
          <w:tcPr>
            <w:tcW w:w="4495" w:type="dxa"/>
            <w:gridSpan w:val="2"/>
          </w:tcPr>
          <w:p w14:paraId="336AED1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Simplicity, Convenience</w:t>
            </w:r>
          </w:p>
        </w:tc>
        <w:tc>
          <w:tcPr>
            <w:tcW w:w="4855" w:type="dxa"/>
            <w:gridSpan w:val="2"/>
          </w:tcPr>
          <w:p w14:paraId="2816BB1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r>
      <w:tr w:rsidR="00200F77" w14:paraId="78982789" w14:textId="77777777" w:rsidTr="00FD2F9D">
        <w:tc>
          <w:tcPr>
            <w:tcW w:w="4495" w:type="dxa"/>
            <w:gridSpan w:val="2"/>
          </w:tcPr>
          <w:p w14:paraId="79A3F1D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Tuning</w:t>
            </w:r>
          </w:p>
        </w:tc>
        <w:tc>
          <w:tcPr>
            <w:tcW w:w="4855" w:type="dxa"/>
            <w:gridSpan w:val="2"/>
          </w:tcPr>
          <w:p w14:paraId="21814DF3"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r>
      <w:tr w:rsidR="00200F77" w14:paraId="32CB6289" w14:textId="77777777" w:rsidTr="00FD2F9D">
        <w:tc>
          <w:tcPr>
            <w:tcW w:w="4495" w:type="dxa"/>
            <w:gridSpan w:val="2"/>
          </w:tcPr>
          <w:p w14:paraId="00319ED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On-demand</w:t>
            </w:r>
          </w:p>
        </w:tc>
        <w:tc>
          <w:tcPr>
            <w:tcW w:w="4855" w:type="dxa"/>
            <w:gridSpan w:val="2"/>
          </w:tcPr>
          <w:p w14:paraId="7A16256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w:t>
            </w:r>
          </w:p>
          <w:p w14:paraId="0AA68F12" w14:textId="61183E2D" w:rsidR="007B7586" w:rsidRDefault="007B7586" w:rsidP="00FD2F9D">
            <w:pPr>
              <w:spacing w:after="0" w:line="360" w:lineRule="auto"/>
              <w:rPr>
                <w:rFonts w:ascii="Times New Roman Regular" w:hAnsi="Times New Roman Regular" w:cs="Times New Roman Regular" w:hint="eastAsia"/>
                <w:sz w:val="24"/>
                <w:szCs w:val="24"/>
              </w:rPr>
            </w:pPr>
          </w:p>
        </w:tc>
      </w:tr>
      <w:tr w:rsidR="00200F77" w14:paraId="47C9A9B9" w14:textId="77777777" w:rsidTr="00FD2F9D">
        <w:tc>
          <w:tcPr>
            <w:tcW w:w="1615" w:type="dxa"/>
          </w:tcPr>
          <w:p w14:paraId="0D47785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gridSpan w:val="2"/>
          </w:tcPr>
          <w:p w14:paraId="09DFDC3A"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6C1048E7"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200F77" w14:paraId="59541629" w14:textId="77777777" w:rsidTr="00FD2F9D">
        <w:tc>
          <w:tcPr>
            <w:tcW w:w="1615" w:type="dxa"/>
          </w:tcPr>
          <w:p w14:paraId="1E80F5F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gridSpan w:val="2"/>
          </w:tcPr>
          <w:p w14:paraId="546839A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Participants believed that prediction needed more than just including historical prices and that social media Trends and other factors (ex: sentiment) are required to make the system as robust and performant as possible.</w:t>
            </w:r>
          </w:p>
        </w:tc>
        <w:tc>
          <w:tcPr>
            <w:tcW w:w="3775" w:type="dxa"/>
          </w:tcPr>
          <w:p w14:paraId="3D78955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previous trends in the past.”</w:t>
            </w:r>
          </w:p>
          <w:p w14:paraId="5606AE28"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“Consider all possible external factors.”</w:t>
            </w:r>
          </w:p>
        </w:tc>
      </w:tr>
      <w:tr w:rsidR="00200F77" w14:paraId="5C7EAFBC" w14:textId="77777777" w:rsidTr="00FD2F9D">
        <w:tc>
          <w:tcPr>
            <w:tcW w:w="1615" w:type="dxa"/>
          </w:tcPr>
          <w:p w14:paraId="09E316B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c>
          <w:tcPr>
            <w:tcW w:w="3960" w:type="dxa"/>
            <w:gridSpan w:val="2"/>
          </w:tcPr>
          <w:p w14:paraId="67EBFD1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Almost all respondents requested that the system provide an Explainability component so that the insights obtained can be reliable as the inference becomes as transparent as possible.</w:t>
            </w:r>
          </w:p>
        </w:tc>
        <w:tc>
          <w:tcPr>
            <w:tcW w:w="3775" w:type="dxa"/>
          </w:tcPr>
          <w:p w14:paraId="6359508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“Insights about the forecast will be beneficial.”</w:t>
            </w:r>
          </w:p>
          <w:p w14:paraId="7473C1A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“Provide as much Explainability to make the prediction as credible as possible.”</w:t>
            </w:r>
          </w:p>
          <w:p w14:paraId="17D8353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rate of success of the prediction would be useful.”</w:t>
            </w:r>
          </w:p>
        </w:tc>
      </w:tr>
      <w:tr w:rsidR="00200F77" w14:paraId="0B1C0B31" w14:textId="77777777" w:rsidTr="00FD2F9D">
        <w:tc>
          <w:tcPr>
            <w:tcW w:w="1615" w:type="dxa"/>
          </w:tcPr>
          <w:p w14:paraId="0328ABF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c>
          <w:tcPr>
            <w:tcW w:w="3960" w:type="dxa"/>
            <w:gridSpan w:val="2"/>
          </w:tcPr>
          <w:p w14:paraId="4A5924E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58EA72E9"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“Show some news about the current cryptocurrency world in the platform, so it’s convenient for the users.”</w:t>
            </w:r>
          </w:p>
          <w:p w14:paraId="35474B2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the steps from choosing a date to forecasting as simple as possible.”</w:t>
            </w:r>
          </w:p>
        </w:tc>
      </w:tr>
      <w:tr w:rsidR="00200F77" w14:paraId="5BAB26F8" w14:textId="77777777" w:rsidTr="00FD2F9D">
        <w:tc>
          <w:tcPr>
            <w:tcW w:w="1615" w:type="dxa"/>
          </w:tcPr>
          <w:p w14:paraId="4DE6045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c>
          <w:tcPr>
            <w:tcW w:w="3960" w:type="dxa"/>
            <w:gridSpan w:val="2"/>
          </w:tcPr>
          <w:p w14:paraId="0C4201A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An ML-knowledgeable participant mentioned that it would be an ideal scenario if the system could tune the hyperparameters of the model in use, </w:t>
            </w:r>
            <w:r>
              <w:rPr>
                <w:rFonts w:ascii="Times New Roman Regular" w:hAnsi="Times New Roman Regular" w:cs="Times New Roman Regular"/>
                <w:sz w:val="24"/>
                <w:szCs w:val="24"/>
              </w:rPr>
              <w:lastRenderedPageBreak/>
              <w:t>which could be an excellent enhancement to the system as the model anyways retrains periodically.</w:t>
            </w:r>
          </w:p>
        </w:tc>
        <w:tc>
          <w:tcPr>
            <w:tcW w:w="3775" w:type="dxa"/>
          </w:tcPr>
          <w:p w14:paraId="5B475C4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“Coming from machine learning point of view, I think it’ll be a good idea if there’s a functionality to change the hyperparameters used.”</w:t>
            </w:r>
          </w:p>
        </w:tc>
      </w:tr>
      <w:tr w:rsidR="00200F77" w14:paraId="2B67390D" w14:textId="77777777" w:rsidTr="00FD2F9D">
        <w:tc>
          <w:tcPr>
            <w:tcW w:w="1615" w:type="dxa"/>
          </w:tcPr>
          <w:p w14:paraId="5002CD8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considerations</w:t>
            </w:r>
          </w:p>
        </w:tc>
        <w:tc>
          <w:tcPr>
            <w:tcW w:w="3960" w:type="dxa"/>
            <w:gridSpan w:val="2"/>
          </w:tcPr>
          <w:p w14:paraId="1692F72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mentioned some additional features the author believes they will not be able to cover, given the time allotted.</w:t>
            </w:r>
          </w:p>
        </w:tc>
        <w:tc>
          <w:tcPr>
            <w:tcW w:w="3775" w:type="dxa"/>
          </w:tcPr>
          <w:p w14:paraId="1F1F6CF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“Predict the market for any given time duration.”</w:t>
            </w:r>
          </w:p>
          <w:p w14:paraId="13A4914F" w14:textId="31B0415C"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“Ability to identify a pump and dump scenario compared to an actual increase in the price of stock/crypto.”</w:t>
            </w:r>
          </w:p>
        </w:tc>
      </w:tr>
    </w:tbl>
    <w:p w14:paraId="2776B5E7" w14:textId="134B2754" w:rsidR="00290E29" w:rsidRP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544" w:name="_C.4._Use_case"/>
      <w:bookmarkStart w:id="545" w:name="_Toc132325942"/>
      <w:bookmarkEnd w:id="544"/>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.4. Use case descriptions</w:t>
      </w:r>
      <w:bookmarkEnd w:id="533"/>
      <w:bookmarkEnd w:id="545"/>
    </w:p>
    <w:p w14:paraId="7735AF74" w14:textId="26329F29" w:rsidR="00B40933" w:rsidRPr="0056671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6" w:name="_Toc121126705"/>
      <w:bookmarkStart w:id="547" w:name="_Toc132182737"/>
      <w:bookmarkEnd w:id="540"/>
      <w:r w:rsidRPr="00566713">
        <w:rPr>
          <w:rFonts w:ascii="Times New Roman Regular" w:hAnsi="Times New Roman Regular" w:cs="Times New Roman Regular"/>
          <w:b w:val="0"/>
          <w:bCs w:val="0"/>
          <w:smallCaps w:val="0"/>
          <w:color w:val="auto"/>
          <w:sz w:val="24"/>
          <w:szCs w:val="24"/>
        </w:rPr>
        <w:t xml:space="preserve">Table </w:t>
      </w:r>
      <w:r w:rsidRPr="00566713">
        <w:rPr>
          <w:rFonts w:ascii="Times New Roman Regular" w:hAnsi="Times New Roman Regular" w:cs="Times New Roman Regular"/>
          <w:b w:val="0"/>
          <w:bCs w:val="0"/>
          <w:smallCaps w:val="0"/>
          <w:color w:val="auto"/>
          <w:sz w:val="24"/>
          <w:szCs w:val="24"/>
        </w:rPr>
        <w:fldChar w:fldCharType="begin"/>
      </w:r>
      <w:r w:rsidRPr="00566713">
        <w:rPr>
          <w:rFonts w:ascii="Times New Roman Regular" w:hAnsi="Times New Roman Regular" w:cs="Times New Roman Regular"/>
          <w:b w:val="0"/>
          <w:bCs w:val="0"/>
          <w:smallCaps w:val="0"/>
          <w:color w:val="auto"/>
          <w:sz w:val="24"/>
          <w:szCs w:val="24"/>
        </w:rPr>
        <w:instrText xml:space="preserve"> SEQ Table \* ARABIC </w:instrText>
      </w:r>
      <w:r w:rsidRPr="00566713">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Pr="00566713">
        <w:rPr>
          <w:rFonts w:ascii="Times New Roman Regular" w:hAnsi="Times New Roman Regular" w:cs="Times New Roman Regular"/>
          <w:b w:val="0"/>
          <w:bCs w:val="0"/>
          <w:smallCaps w:val="0"/>
          <w:color w:val="auto"/>
          <w:sz w:val="24"/>
          <w:szCs w:val="24"/>
        </w:rPr>
        <w:fldChar w:fldCharType="end"/>
      </w:r>
      <w:r w:rsidRPr="00566713">
        <w:rPr>
          <w:rFonts w:ascii="Times New Roman Regular" w:hAnsi="Times New Roman Regular" w:cs="Times New Roman Regular"/>
          <w:b w:val="0"/>
          <w:bCs w:val="0"/>
          <w:smallCaps w:val="0"/>
          <w:color w:val="auto"/>
          <w:sz w:val="24"/>
          <w:szCs w:val="24"/>
        </w:rPr>
        <w:t>: Use case description UC:03; UC:04; UC:05</w:t>
      </w:r>
      <w:bookmarkEnd w:id="546"/>
      <w:bookmarkEnd w:id="547"/>
    </w:p>
    <w:tbl>
      <w:tblPr>
        <w:tblStyle w:val="TableGrid"/>
        <w:tblW w:w="0" w:type="auto"/>
        <w:tblLook w:val="04A0" w:firstRow="1" w:lastRow="0" w:firstColumn="1" w:lastColumn="0" w:noHBand="0" w:noVBand="1"/>
      </w:tblPr>
      <w:tblGrid>
        <w:gridCol w:w="1795"/>
        <w:gridCol w:w="7555"/>
      </w:tblGrid>
      <w:tr w:rsidR="00B40933" w14:paraId="5DC7AC0F" w14:textId="77777777">
        <w:tc>
          <w:tcPr>
            <w:tcW w:w="1795" w:type="dxa"/>
            <w:shd w:val="clear" w:color="auto" w:fill="BFBFBF" w:themeFill="background1" w:themeFillShade="BF"/>
          </w:tcPr>
          <w:p w14:paraId="6198F9F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44BB3AB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exogenous features</w:t>
            </w:r>
          </w:p>
        </w:tc>
      </w:tr>
      <w:tr w:rsidR="00B40933" w14:paraId="3558C30B" w14:textId="77777777">
        <w:tc>
          <w:tcPr>
            <w:tcW w:w="1795" w:type="dxa"/>
            <w:shd w:val="clear" w:color="auto" w:fill="BFBFBF" w:themeFill="background1" w:themeFillShade="BF"/>
          </w:tcPr>
          <w:p w14:paraId="50209CC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0E2B7CA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UC:03; UC:04, UC:05</w:t>
            </w:r>
          </w:p>
        </w:tc>
      </w:tr>
      <w:tr w:rsidR="00B40933" w14:paraId="0366A529" w14:textId="77777777">
        <w:tc>
          <w:tcPr>
            <w:tcW w:w="1795" w:type="dxa"/>
            <w:shd w:val="clear" w:color="auto" w:fill="BFBFBF" w:themeFill="background1" w:themeFillShade="BF"/>
          </w:tcPr>
          <w:p w14:paraId="293F4A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7C13170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and process new data without the need for manual interaction.</w:t>
            </w:r>
          </w:p>
        </w:tc>
      </w:tr>
      <w:tr w:rsidR="00B40933" w14:paraId="0E0FAF88" w14:textId="77777777">
        <w:tc>
          <w:tcPr>
            <w:tcW w:w="1795" w:type="dxa"/>
            <w:shd w:val="clear" w:color="auto" w:fill="BFBFBF" w:themeFill="background1" w:themeFillShade="BF"/>
          </w:tcPr>
          <w:p w14:paraId="13DACC1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4BD38E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6BD8E97" w14:textId="77777777">
        <w:tc>
          <w:tcPr>
            <w:tcW w:w="1795" w:type="dxa"/>
            <w:shd w:val="clear" w:color="auto" w:fill="BFBFBF" w:themeFill="background1" w:themeFillShade="BF"/>
          </w:tcPr>
          <w:p w14:paraId="0ACDA9C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0EF637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74A2E1E4" w14:textId="77777777">
        <w:tc>
          <w:tcPr>
            <w:tcW w:w="1795" w:type="dxa"/>
            <w:shd w:val="clear" w:color="auto" w:fill="BFBFBF" w:themeFill="background1" w:themeFillShade="BF"/>
          </w:tcPr>
          <w:p w14:paraId="0113E81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3BB546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2051776E" w14:textId="77777777">
        <w:tc>
          <w:tcPr>
            <w:tcW w:w="1795" w:type="dxa"/>
            <w:shd w:val="clear" w:color="auto" w:fill="BFBFBF" w:themeFill="background1" w:themeFillShade="BF"/>
          </w:tcPr>
          <w:p w14:paraId="27C0DC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2CE3200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latest available data must be scraped and available.</w:t>
            </w:r>
          </w:p>
        </w:tc>
      </w:tr>
      <w:tr w:rsidR="00B40933" w14:paraId="0A4125CF" w14:textId="77777777">
        <w:tc>
          <w:tcPr>
            <w:tcW w:w="1795" w:type="dxa"/>
            <w:shd w:val="clear" w:color="auto" w:fill="BFBFBF" w:themeFill="background1" w:themeFillShade="BF"/>
          </w:tcPr>
          <w:p w14:paraId="705F6F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183B1416" w14:textId="7D310D6C"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 </w:t>
            </w:r>
            <w:proofErr w:type="spellStart"/>
            <w:r w:rsidR="009E00AF">
              <w:rPr>
                <w:rFonts w:ascii="Times New Roman Regular" w:hAnsi="Times New Roman Regular" w:cs="Times New Roman Regular"/>
                <w:sz w:val="24"/>
                <w:szCs w:val="24"/>
              </w:rPr>
              <w:t>c</w:t>
            </w:r>
            <w:r>
              <w:rPr>
                <w:rFonts w:ascii="Times New Roman Regular" w:hAnsi="Times New Roman Regular" w:cs="Times New Roman Regular"/>
                <w:sz w:val="24"/>
                <w:szCs w:val="24"/>
              </w:rPr>
              <w:t>ron</w:t>
            </w:r>
            <w:proofErr w:type="spellEnd"/>
            <w:r>
              <w:rPr>
                <w:rFonts w:ascii="Times New Roman Regular" w:hAnsi="Times New Roman Regular" w:cs="Times New Roman Regular"/>
                <w:sz w:val="24"/>
                <w:szCs w:val="24"/>
              </w:rPr>
              <w:t xml:space="preserve"> job triggered fetches the latest historical prices, tweets, Twitter volume, trends, and block reward size data.</w:t>
            </w:r>
          </w:p>
          <w:p w14:paraId="2D7E47F7"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volume, Google trends, and block reward size are scaled and cleaned.</w:t>
            </w:r>
          </w:p>
          <w:p w14:paraId="609B9C81"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Tweets undergo sentiment analysis to determine current speculation.</w:t>
            </w:r>
          </w:p>
          <w:p w14:paraId="4CCFEF88" w14:textId="01CB5D43"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sentiment is further weighted based on the </w:t>
            </w:r>
            <w:r w:rsidR="00CA05AF">
              <w:rPr>
                <w:rFonts w:ascii="Times New Roman Regular" w:hAnsi="Times New Roman Regular" w:cs="Times New Roman Regular"/>
                <w:sz w:val="24"/>
                <w:szCs w:val="24"/>
              </w:rPr>
              <w:t>t</w:t>
            </w:r>
            <w:r>
              <w:rPr>
                <w:rFonts w:ascii="Times New Roman Regular" w:hAnsi="Times New Roman Regular" w:cs="Times New Roman Regular"/>
                <w:sz w:val="24"/>
                <w:szCs w:val="24"/>
              </w:rPr>
              <w:t>weeter’s importance</w:t>
            </w:r>
            <w:r w:rsidR="00CA05AF">
              <w:rPr>
                <w:rFonts w:ascii="Times New Roman Regular" w:hAnsi="Times New Roman Regular" w:cs="Times New Roman Regular"/>
                <w:sz w:val="24"/>
                <w:szCs w:val="24"/>
              </w:rPr>
              <w:t>.</w:t>
            </w:r>
          </w:p>
          <w:p w14:paraId="6025191C"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are combined with historical closing prices to create an enriched dataset and retrain the model.</w:t>
            </w:r>
          </w:p>
        </w:tc>
      </w:tr>
      <w:tr w:rsidR="00B40933" w14:paraId="17CA45A4" w14:textId="77777777">
        <w:tc>
          <w:tcPr>
            <w:tcW w:w="1795" w:type="dxa"/>
            <w:shd w:val="clear" w:color="auto" w:fill="BFBFBF" w:themeFill="background1" w:themeFillShade="BF"/>
          </w:tcPr>
          <w:p w14:paraId="005439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3A2E28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B90266F" w14:textId="77777777">
        <w:tc>
          <w:tcPr>
            <w:tcW w:w="1795" w:type="dxa"/>
            <w:shd w:val="clear" w:color="auto" w:fill="BFBFBF" w:themeFill="background1" w:themeFillShade="BF"/>
          </w:tcPr>
          <w:p w14:paraId="45DE5D2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Exceptional flows</w:t>
            </w:r>
          </w:p>
        </w:tc>
        <w:tc>
          <w:tcPr>
            <w:tcW w:w="7555" w:type="dxa"/>
          </w:tcPr>
          <w:p w14:paraId="7EA859F6" w14:textId="77777777" w:rsidR="00B40933" w:rsidRDefault="00FD2F9D" w:rsidP="00C46E03">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script could not fetch recent data – retry a few days later or alert Admin for manual overhaul.</w:t>
            </w:r>
          </w:p>
        </w:tc>
      </w:tr>
      <w:tr w:rsidR="00B40933" w14:paraId="65D1F17E" w14:textId="77777777">
        <w:tc>
          <w:tcPr>
            <w:tcW w:w="1795" w:type="dxa"/>
            <w:shd w:val="clear" w:color="auto" w:fill="BFBFBF" w:themeFill="background1" w:themeFillShade="BF"/>
          </w:tcPr>
          <w:p w14:paraId="041F31B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3BC3E91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new enriched dataset with the features is generated.</w:t>
            </w:r>
          </w:p>
        </w:tc>
      </w:tr>
    </w:tbl>
    <w:p w14:paraId="422A5C52" w14:textId="61DEE646" w:rsidR="00B40933" w:rsidRPr="00627F7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8" w:name="_Toc121126712"/>
      <w:bookmarkStart w:id="549" w:name="_Toc132182738"/>
      <w:r w:rsidRPr="00627F74">
        <w:rPr>
          <w:rFonts w:ascii="Times New Roman Regular" w:hAnsi="Times New Roman Regular" w:cs="Times New Roman Regular"/>
          <w:b w:val="0"/>
          <w:bCs w:val="0"/>
          <w:smallCaps w:val="0"/>
          <w:color w:val="auto"/>
          <w:sz w:val="24"/>
          <w:szCs w:val="24"/>
        </w:rPr>
        <w:t xml:space="preserve">Table </w:t>
      </w:r>
      <w:r w:rsidRPr="00627F74">
        <w:rPr>
          <w:rFonts w:ascii="Times New Roman Regular" w:hAnsi="Times New Roman Regular" w:cs="Times New Roman Regular"/>
          <w:b w:val="0"/>
          <w:bCs w:val="0"/>
          <w:smallCaps w:val="0"/>
          <w:color w:val="auto"/>
          <w:sz w:val="24"/>
          <w:szCs w:val="24"/>
        </w:rPr>
        <w:fldChar w:fldCharType="begin"/>
      </w:r>
      <w:r w:rsidRPr="00627F74">
        <w:rPr>
          <w:rFonts w:ascii="Times New Roman Regular" w:hAnsi="Times New Roman Regular" w:cs="Times New Roman Regular"/>
          <w:b w:val="0"/>
          <w:bCs w:val="0"/>
          <w:smallCaps w:val="0"/>
          <w:color w:val="auto"/>
          <w:sz w:val="24"/>
          <w:szCs w:val="24"/>
        </w:rPr>
        <w:instrText xml:space="preserve"> SEQ Table \* ARABIC </w:instrText>
      </w:r>
      <w:r w:rsidRPr="00627F7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Pr="00627F74">
        <w:rPr>
          <w:rFonts w:ascii="Times New Roman Regular" w:hAnsi="Times New Roman Regular" w:cs="Times New Roman Regular"/>
          <w:b w:val="0"/>
          <w:bCs w:val="0"/>
          <w:smallCaps w:val="0"/>
          <w:color w:val="auto"/>
          <w:sz w:val="24"/>
          <w:szCs w:val="24"/>
        </w:rPr>
        <w:fldChar w:fldCharType="end"/>
      </w:r>
      <w:r w:rsidRPr="00627F74">
        <w:rPr>
          <w:rFonts w:ascii="Times New Roman Regular" w:hAnsi="Times New Roman Regular" w:cs="Times New Roman Regular"/>
          <w:b w:val="0"/>
          <w:bCs w:val="0"/>
          <w:smallCaps w:val="0"/>
          <w:color w:val="auto"/>
          <w:sz w:val="24"/>
          <w:szCs w:val="24"/>
        </w:rPr>
        <w:t>: Use case description UC:07</w:t>
      </w:r>
      <w:bookmarkEnd w:id="548"/>
      <w:bookmarkEnd w:id="549"/>
    </w:p>
    <w:tbl>
      <w:tblPr>
        <w:tblStyle w:val="TableGrid"/>
        <w:tblW w:w="0" w:type="auto"/>
        <w:tblLook w:val="04A0" w:firstRow="1" w:lastRow="0" w:firstColumn="1" w:lastColumn="0" w:noHBand="0" w:noVBand="1"/>
      </w:tblPr>
      <w:tblGrid>
        <w:gridCol w:w="1795"/>
        <w:gridCol w:w="7555"/>
      </w:tblGrid>
      <w:tr w:rsidR="00B40933" w14:paraId="4288B3FF" w14:textId="77777777">
        <w:tc>
          <w:tcPr>
            <w:tcW w:w="1795" w:type="dxa"/>
            <w:shd w:val="clear" w:color="auto" w:fill="BFBFBF" w:themeFill="background1" w:themeFillShade="BF"/>
          </w:tcPr>
          <w:p w14:paraId="6E247EB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091D426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Update model hyperparameters</w:t>
            </w:r>
          </w:p>
        </w:tc>
      </w:tr>
      <w:tr w:rsidR="00B40933" w14:paraId="44D61833" w14:textId="77777777">
        <w:tc>
          <w:tcPr>
            <w:tcW w:w="1795" w:type="dxa"/>
            <w:shd w:val="clear" w:color="auto" w:fill="BFBFBF" w:themeFill="background1" w:themeFillShade="BF"/>
          </w:tcPr>
          <w:p w14:paraId="116E03E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449936B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UC:07</w:t>
            </w:r>
          </w:p>
        </w:tc>
      </w:tr>
      <w:tr w:rsidR="00B40933" w14:paraId="782F125E" w14:textId="77777777">
        <w:tc>
          <w:tcPr>
            <w:tcW w:w="1795" w:type="dxa"/>
            <w:shd w:val="clear" w:color="auto" w:fill="BFBFBF" w:themeFill="background1" w:themeFillShade="BF"/>
          </w:tcPr>
          <w:p w14:paraId="646B3C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00EBFBF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Manually change the hyperparameters used by the model.</w:t>
            </w:r>
          </w:p>
        </w:tc>
      </w:tr>
      <w:tr w:rsidR="00B40933" w14:paraId="6284DB00" w14:textId="77777777">
        <w:tc>
          <w:tcPr>
            <w:tcW w:w="1795" w:type="dxa"/>
            <w:shd w:val="clear" w:color="auto" w:fill="BFBFBF" w:themeFill="background1" w:themeFillShade="BF"/>
          </w:tcPr>
          <w:p w14:paraId="40E08A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013B7F0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w:t>
            </w:r>
          </w:p>
        </w:tc>
      </w:tr>
      <w:tr w:rsidR="00B40933" w14:paraId="0E12D938" w14:textId="77777777">
        <w:tc>
          <w:tcPr>
            <w:tcW w:w="1795" w:type="dxa"/>
            <w:shd w:val="clear" w:color="auto" w:fill="BFBFBF" w:themeFill="background1" w:themeFillShade="BF"/>
          </w:tcPr>
          <w:p w14:paraId="1DD2765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2E1245F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354EAAAA" w14:textId="77777777">
        <w:tc>
          <w:tcPr>
            <w:tcW w:w="1795" w:type="dxa"/>
            <w:shd w:val="clear" w:color="auto" w:fill="BFBFBF" w:themeFill="background1" w:themeFillShade="BF"/>
          </w:tcPr>
          <w:p w14:paraId="0423ED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15DC4A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F897260" w14:textId="77777777">
        <w:tc>
          <w:tcPr>
            <w:tcW w:w="1795" w:type="dxa"/>
            <w:shd w:val="clear" w:color="auto" w:fill="BFBFBF" w:themeFill="background1" w:themeFillShade="BF"/>
          </w:tcPr>
          <w:p w14:paraId="25F60D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6B7C6D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All the data must be scraped and preprocessed (as the model would ideally need to be retrained upon hyperparameter tuning). </w:t>
            </w:r>
          </w:p>
        </w:tc>
      </w:tr>
      <w:tr w:rsidR="00B40933" w14:paraId="03644FC5" w14:textId="77777777">
        <w:tc>
          <w:tcPr>
            <w:tcW w:w="1795" w:type="dxa"/>
            <w:shd w:val="clear" w:color="auto" w:fill="BFBFBF" w:themeFill="background1" w:themeFillShade="BF"/>
          </w:tcPr>
          <w:p w14:paraId="76F59A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4737E11A"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authorizes themselves.</w:t>
            </w:r>
          </w:p>
          <w:p w14:paraId="45C38B45"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can change the hyperparameters in use to a set of predefined values.</w:t>
            </w:r>
          </w:p>
          <w:p w14:paraId="79C2B453"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ensures data available is up-to-date (must be in this case, as the script will run periodically automatically). If not:</w:t>
            </w:r>
          </w:p>
          <w:p w14:paraId="3D8CC153"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Obtains the latest available data.</w:t>
            </w:r>
          </w:p>
          <w:p w14:paraId="5BE159A7"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Performs sentiment analysis and self-retrains.</w:t>
            </w:r>
          </w:p>
          <w:p w14:paraId="6F3946F6"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retrains itself with the data and new hyperparameters.</w:t>
            </w:r>
          </w:p>
        </w:tc>
      </w:tr>
      <w:tr w:rsidR="00B40933" w14:paraId="0A7ABAB3" w14:textId="77777777">
        <w:tc>
          <w:tcPr>
            <w:tcW w:w="1795" w:type="dxa"/>
            <w:shd w:val="clear" w:color="auto" w:fill="BFBFBF" w:themeFill="background1" w:themeFillShade="BF"/>
          </w:tcPr>
          <w:p w14:paraId="3A54EA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66B6B64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4DCF550F" w14:textId="77777777">
        <w:tc>
          <w:tcPr>
            <w:tcW w:w="1795" w:type="dxa"/>
            <w:shd w:val="clear" w:color="auto" w:fill="BFBFBF" w:themeFill="background1" w:themeFillShade="BF"/>
          </w:tcPr>
          <w:p w14:paraId="21592B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555" w:type="dxa"/>
          </w:tcPr>
          <w:p w14:paraId="74F09D4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EBA5F2B" w14:textId="77777777">
        <w:tc>
          <w:tcPr>
            <w:tcW w:w="1795" w:type="dxa"/>
            <w:shd w:val="clear" w:color="auto" w:fill="BFBFBF" w:themeFill="background1" w:themeFillShade="BF"/>
          </w:tcPr>
          <w:p w14:paraId="25FF026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430B2C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updated with the chosen hyperparameters.</w:t>
            </w:r>
          </w:p>
        </w:tc>
      </w:tr>
    </w:tbl>
    <w:p w14:paraId="7A4B8A05" w14:textId="77777777" w:rsidR="00B40933" w:rsidRPr="002F4970" w:rsidRDefault="00B40933" w:rsidP="002F4970">
      <w:pPr>
        <w:spacing w:line="360" w:lineRule="auto"/>
        <w:jc w:val="both"/>
        <w:rPr>
          <w:rFonts w:ascii="Times New Roman" w:hAnsi="Times New Roman" w:cs="Times New Roman"/>
          <w:sz w:val="24"/>
          <w:szCs w:val="24"/>
        </w:rPr>
      </w:pPr>
      <w:bookmarkStart w:id="550" w:name="_A.5._Functional_requirements"/>
      <w:bookmarkStart w:id="551" w:name="_B.5._Functional_requirements"/>
      <w:bookmarkStart w:id="552" w:name="_Toc125663171"/>
      <w:bookmarkEnd w:id="550"/>
      <w:bookmarkEnd w:id="551"/>
    </w:p>
    <w:p w14:paraId="2192E6BE" w14:textId="77777777" w:rsidR="002A366B" w:rsidRPr="002F4970" w:rsidRDefault="002A366B" w:rsidP="002F4970">
      <w:pPr>
        <w:spacing w:line="360" w:lineRule="auto"/>
        <w:jc w:val="both"/>
        <w:rPr>
          <w:rFonts w:ascii="Times New Roman" w:hAnsi="Times New Roman" w:cs="Times New Roman"/>
          <w:sz w:val="24"/>
          <w:szCs w:val="24"/>
        </w:rPr>
      </w:pPr>
    </w:p>
    <w:p w14:paraId="027EF29F" w14:textId="77777777" w:rsidR="002A366B" w:rsidRPr="002F4970" w:rsidRDefault="002A366B" w:rsidP="002F4970">
      <w:pPr>
        <w:spacing w:line="360" w:lineRule="auto"/>
        <w:jc w:val="both"/>
        <w:rPr>
          <w:rFonts w:ascii="Times New Roman" w:hAnsi="Times New Roman" w:cs="Times New Roman"/>
          <w:sz w:val="24"/>
          <w:szCs w:val="24"/>
        </w:rPr>
      </w:pPr>
    </w:p>
    <w:p w14:paraId="234ADAFA" w14:textId="77777777" w:rsidR="002A366B" w:rsidRPr="002F4970" w:rsidRDefault="002A366B" w:rsidP="002F4970">
      <w:pPr>
        <w:spacing w:line="360" w:lineRule="auto"/>
        <w:jc w:val="both"/>
        <w:rPr>
          <w:rFonts w:ascii="Times New Roman" w:hAnsi="Times New Roman" w:cs="Times New Roman"/>
          <w:sz w:val="24"/>
          <w:szCs w:val="24"/>
        </w:rPr>
      </w:pPr>
    </w:p>
    <w:p w14:paraId="0DF3F965" w14:textId="77777777" w:rsidR="002A366B" w:rsidRPr="002F4970" w:rsidRDefault="002A366B" w:rsidP="002F4970">
      <w:pPr>
        <w:spacing w:line="360" w:lineRule="auto"/>
        <w:jc w:val="both"/>
        <w:rPr>
          <w:rFonts w:ascii="Times New Roman" w:hAnsi="Times New Roman" w:cs="Times New Roman"/>
          <w:sz w:val="24"/>
          <w:szCs w:val="24"/>
        </w:rPr>
      </w:pPr>
    </w:p>
    <w:p w14:paraId="3EFAE910" w14:textId="176E67F9"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3" w:name="_C.5._Functional_requirements"/>
      <w:bookmarkStart w:id="554" w:name="_Toc132325943"/>
      <w:bookmarkEnd w:id="553"/>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.5. Functional requirements</w:t>
      </w:r>
      <w:bookmarkEnd w:id="552"/>
      <w:bookmarkEnd w:id="554"/>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5" w:name="_Toc121126706"/>
      <w:bookmarkStart w:id="556"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5"/>
      <w:bookmarkEnd w:id="556"/>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A9A81BE" w14:textId="77777777">
        <w:tc>
          <w:tcPr>
            <w:tcW w:w="1975" w:type="dxa"/>
          </w:tcPr>
          <w:p w14:paraId="6A2E483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 (Must have)</w:t>
            </w:r>
          </w:p>
        </w:tc>
        <w:tc>
          <w:tcPr>
            <w:tcW w:w="7375" w:type="dxa"/>
          </w:tcPr>
          <w:p w14:paraId="0C94FC2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implement requirements with this priority for the project to succeed.</w:t>
            </w:r>
          </w:p>
        </w:tc>
      </w:tr>
      <w:tr w:rsidR="00B40933" w14:paraId="24C338F1" w14:textId="77777777">
        <w:tc>
          <w:tcPr>
            <w:tcW w:w="1975" w:type="dxa"/>
          </w:tcPr>
          <w:p w14:paraId="24702F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 (Should have)</w:t>
            </w:r>
          </w:p>
        </w:tc>
        <w:tc>
          <w:tcPr>
            <w:tcW w:w="7375" w:type="dxa"/>
          </w:tcPr>
          <w:p w14:paraId="7EDAA39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would be of value but are not necessary.</w:t>
            </w:r>
          </w:p>
        </w:tc>
      </w:tr>
      <w:tr w:rsidR="00B40933" w14:paraId="37954239" w14:textId="77777777">
        <w:tc>
          <w:tcPr>
            <w:tcW w:w="1975" w:type="dxa"/>
          </w:tcPr>
          <w:p w14:paraId="706C41E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 (could have)</w:t>
            </w:r>
          </w:p>
        </w:tc>
        <w:tc>
          <w:tcPr>
            <w:tcW w:w="7375" w:type="dxa"/>
          </w:tcPr>
          <w:p w14:paraId="0429184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that are optional and have no significant impact.  It is desirable to implement them if time permits.</w:t>
            </w:r>
          </w:p>
        </w:tc>
      </w:tr>
      <w:tr w:rsidR="00B40933" w14:paraId="749879E7" w14:textId="77777777">
        <w:tc>
          <w:tcPr>
            <w:tcW w:w="1975" w:type="dxa"/>
          </w:tcPr>
          <w:p w14:paraId="741A43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 (Will not have)</w:t>
            </w:r>
          </w:p>
        </w:tc>
        <w:tc>
          <w:tcPr>
            <w:tcW w:w="7375" w:type="dxa"/>
          </w:tcPr>
          <w:p w14:paraId="2EA7C0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will not be a part of the implementation at this point.</w:t>
            </w:r>
          </w:p>
        </w:tc>
      </w:tr>
    </w:tbl>
    <w:p w14:paraId="30216C1A" w14:textId="702EBAE4" w:rsidR="00DC16BD" w:rsidRDefault="00DC16BD" w:rsidP="00DC16BD">
      <w:pPr>
        <w:spacing w:line="360" w:lineRule="auto"/>
        <w:jc w:val="both"/>
        <w:rPr>
          <w:rFonts w:ascii="Times New Roman" w:hAnsi="Times New Roman" w:cs="Times New Roman"/>
          <w:sz w:val="24"/>
          <w:szCs w:val="24"/>
        </w:rPr>
      </w:pPr>
      <w:bookmarkStart w:id="557" w:name="_Toc125663172"/>
    </w:p>
    <w:p w14:paraId="4BC4B457" w14:textId="54473CA7" w:rsidR="00B819DD" w:rsidRDefault="00B819DD" w:rsidP="00DC16BD">
      <w:pPr>
        <w:spacing w:line="360" w:lineRule="auto"/>
        <w:jc w:val="both"/>
        <w:rPr>
          <w:rFonts w:ascii="Times New Roman" w:hAnsi="Times New Roman" w:cs="Times New Roman"/>
          <w:sz w:val="24"/>
          <w:szCs w:val="24"/>
        </w:rPr>
      </w:pPr>
    </w:p>
    <w:p w14:paraId="4BEEC4B5" w14:textId="390B5BA2" w:rsidR="00B819DD" w:rsidRDefault="00B819DD" w:rsidP="00DC16BD">
      <w:pPr>
        <w:spacing w:line="360" w:lineRule="auto"/>
        <w:jc w:val="both"/>
        <w:rPr>
          <w:rFonts w:ascii="Times New Roman" w:hAnsi="Times New Roman" w:cs="Times New Roman"/>
          <w:sz w:val="24"/>
          <w:szCs w:val="24"/>
        </w:rPr>
      </w:pPr>
    </w:p>
    <w:p w14:paraId="03C72F05" w14:textId="0B638C24" w:rsidR="00B819DD" w:rsidRDefault="00B819DD" w:rsidP="00DC16BD">
      <w:pPr>
        <w:spacing w:line="360" w:lineRule="auto"/>
        <w:jc w:val="both"/>
        <w:rPr>
          <w:rFonts w:ascii="Times New Roman" w:hAnsi="Times New Roman" w:cs="Times New Roman"/>
          <w:sz w:val="24"/>
          <w:szCs w:val="24"/>
        </w:rPr>
      </w:pPr>
    </w:p>
    <w:p w14:paraId="0503F2D6" w14:textId="0387A03C" w:rsidR="00B819DD" w:rsidRDefault="00B819DD" w:rsidP="00DC16BD">
      <w:pPr>
        <w:spacing w:line="360" w:lineRule="auto"/>
        <w:jc w:val="both"/>
        <w:rPr>
          <w:rFonts w:ascii="Times New Roman" w:hAnsi="Times New Roman" w:cs="Times New Roman"/>
          <w:sz w:val="24"/>
          <w:szCs w:val="24"/>
        </w:rPr>
      </w:pPr>
    </w:p>
    <w:p w14:paraId="051AE2E2" w14:textId="737EBDB5" w:rsidR="00B819DD" w:rsidRDefault="00B819DD" w:rsidP="00DC16BD">
      <w:pPr>
        <w:spacing w:line="360" w:lineRule="auto"/>
        <w:jc w:val="both"/>
        <w:rPr>
          <w:rFonts w:ascii="Times New Roman" w:hAnsi="Times New Roman" w:cs="Times New Roman"/>
          <w:sz w:val="24"/>
          <w:szCs w:val="24"/>
        </w:rPr>
      </w:pPr>
    </w:p>
    <w:p w14:paraId="6040BF24" w14:textId="2EF1A19E" w:rsidR="00B819DD" w:rsidRDefault="00B819DD" w:rsidP="00DC16BD">
      <w:pPr>
        <w:spacing w:line="360" w:lineRule="auto"/>
        <w:jc w:val="both"/>
        <w:rPr>
          <w:rFonts w:ascii="Times New Roman" w:hAnsi="Times New Roman" w:cs="Times New Roman"/>
          <w:sz w:val="24"/>
          <w:szCs w:val="24"/>
        </w:rPr>
      </w:pPr>
    </w:p>
    <w:p w14:paraId="06D20690" w14:textId="425285D3" w:rsidR="00B819DD" w:rsidRDefault="00B819DD" w:rsidP="00DC16BD">
      <w:pPr>
        <w:spacing w:line="360" w:lineRule="auto"/>
        <w:jc w:val="both"/>
        <w:rPr>
          <w:rFonts w:ascii="Times New Roman" w:hAnsi="Times New Roman" w:cs="Times New Roman"/>
          <w:sz w:val="24"/>
          <w:szCs w:val="24"/>
        </w:rPr>
      </w:pPr>
    </w:p>
    <w:p w14:paraId="72E4BC60" w14:textId="4C1BAF14" w:rsidR="00B819DD" w:rsidRDefault="00B819DD" w:rsidP="00DC16BD">
      <w:pPr>
        <w:spacing w:line="360" w:lineRule="auto"/>
        <w:jc w:val="both"/>
        <w:rPr>
          <w:rFonts w:ascii="Times New Roman" w:hAnsi="Times New Roman" w:cs="Times New Roman"/>
          <w:sz w:val="24"/>
          <w:szCs w:val="24"/>
        </w:rPr>
      </w:pPr>
    </w:p>
    <w:p w14:paraId="5D186403" w14:textId="0BC1A773" w:rsidR="00B819DD" w:rsidRDefault="00B819DD" w:rsidP="00DC16BD">
      <w:pPr>
        <w:spacing w:line="360" w:lineRule="auto"/>
        <w:jc w:val="both"/>
        <w:rPr>
          <w:rFonts w:ascii="Times New Roman" w:hAnsi="Times New Roman" w:cs="Times New Roman"/>
          <w:sz w:val="24"/>
          <w:szCs w:val="24"/>
        </w:rPr>
      </w:pPr>
    </w:p>
    <w:p w14:paraId="1F41B0E2" w14:textId="362B9A3B" w:rsidR="00B819DD" w:rsidRDefault="00B819DD" w:rsidP="00DC16BD">
      <w:pPr>
        <w:spacing w:line="360" w:lineRule="auto"/>
        <w:jc w:val="both"/>
        <w:rPr>
          <w:rFonts w:ascii="Times New Roman" w:hAnsi="Times New Roman" w:cs="Times New Roman"/>
          <w:sz w:val="24"/>
          <w:szCs w:val="24"/>
        </w:rPr>
      </w:pPr>
    </w:p>
    <w:p w14:paraId="41C891E4" w14:textId="4691A41B" w:rsidR="00B819DD" w:rsidRDefault="00B819DD" w:rsidP="00DC16BD">
      <w:pPr>
        <w:spacing w:line="360" w:lineRule="auto"/>
        <w:jc w:val="both"/>
        <w:rPr>
          <w:rFonts w:ascii="Times New Roman" w:hAnsi="Times New Roman" w:cs="Times New Roman"/>
          <w:sz w:val="24"/>
          <w:szCs w:val="24"/>
        </w:rPr>
      </w:pPr>
    </w:p>
    <w:p w14:paraId="5C517633" w14:textId="3C306CED" w:rsidR="00B819DD" w:rsidRDefault="00B819DD" w:rsidP="00DC16BD">
      <w:pPr>
        <w:spacing w:line="360" w:lineRule="auto"/>
        <w:jc w:val="both"/>
        <w:rPr>
          <w:rFonts w:ascii="Times New Roman" w:hAnsi="Times New Roman" w:cs="Times New Roman"/>
          <w:sz w:val="24"/>
          <w:szCs w:val="24"/>
        </w:rPr>
      </w:pPr>
    </w:p>
    <w:p w14:paraId="28CF973E" w14:textId="3EE9E284" w:rsidR="00B819DD" w:rsidRDefault="00B819DD" w:rsidP="00DC16BD">
      <w:pPr>
        <w:spacing w:line="360" w:lineRule="auto"/>
        <w:jc w:val="both"/>
        <w:rPr>
          <w:rFonts w:ascii="Times New Roman" w:hAnsi="Times New Roman" w:cs="Times New Roman"/>
          <w:sz w:val="24"/>
          <w:szCs w:val="24"/>
        </w:rPr>
      </w:pPr>
    </w:p>
    <w:p w14:paraId="2DA3B640" w14:textId="7C9375FC" w:rsidR="00B819DD" w:rsidRDefault="00B819DD" w:rsidP="00DC16BD">
      <w:pPr>
        <w:spacing w:line="360" w:lineRule="auto"/>
        <w:jc w:val="both"/>
        <w:rPr>
          <w:rFonts w:ascii="Times New Roman" w:hAnsi="Times New Roman" w:cs="Times New Roman"/>
          <w:sz w:val="24"/>
          <w:szCs w:val="24"/>
        </w:rPr>
      </w:pPr>
    </w:p>
    <w:p w14:paraId="4022425A" w14:textId="7D584FA2" w:rsidR="00B819DD" w:rsidRDefault="00B819DD" w:rsidP="00DC16BD">
      <w:pPr>
        <w:spacing w:line="360" w:lineRule="auto"/>
        <w:jc w:val="both"/>
        <w:rPr>
          <w:rFonts w:ascii="Times New Roman" w:hAnsi="Times New Roman" w:cs="Times New Roman"/>
          <w:sz w:val="24"/>
          <w:szCs w:val="24"/>
        </w:rPr>
      </w:pPr>
    </w:p>
    <w:p w14:paraId="18897BD2" w14:textId="0B70B6CE" w:rsidR="00B40933" w:rsidRPr="00753DBD" w:rsidRDefault="00FD2F9D" w:rsidP="00E632F2">
      <w:pPr>
        <w:pStyle w:val="Heading1"/>
        <w:pBdr>
          <w:bottom w:val="double" w:sz="6" w:space="1" w:color="auto"/>
        </w:pBdr>
        <w:spacing w:line="360" w:lineRule="auto"/>
        <w:jc w:val="center"/>
        <w:rPr>
          <w:rFonts w:ascii="Arial" w:hAnsi="Arial" w:cs="Arial"/>
          <w:b/>
          <w:bCs/>
          <w:color w:val="auto"/>
          <w:sz w:val="32"/>
          <w:szCs w:val="32"/>
        </w:rPr>
      </w:pPr>
      <w:bookmarkStart w:id="558" w:name="_Toc132325944"/>
      <w:r w:rsidRPr="00753DBD">
        <w:rPr>
          <w:rFonts w:ascii="Arial" w:hAnsi="Arial" w:cs="Arial"/>
          <w:b/>
          <w:bCs/>
          <w:color w:val="auto"/>
          <w:sz w:val="32"/>
          <w:szCs w:val="32"/>
        </w:rPr>
        <w:t xml:space="preserve">APPENDIX </w:t>
      </w:r>
      <w:r w:rsidR="007B4C72">
        <w:rPr>
          <w:rFonts w:ascii="Arial" w:hAnsi="Arial" w:cs="Arial"/>
          <w:b/>
          <w:bCs/>
          <w:color w:val="auto"/>
          <w:sz w:val="32"/>
          <w:szCs w:val="32"/>
        </w:rPr>
        <w:t>D</w:t>
      </w:r>
      <w:r w:rsidRPr="00753DBD">
        <w:rPr>
          <w:rFonts w:ascii="Arial" w:hAnsi="Arial" w:cs="Arial"/>
          <w:b/>
          <w:bCs/>
          <w:color w:val="auto"/>
          <w:sz w:val="32"/>
          <w:szCs w:val="32"/>
        </w:rPr>
        <w:t xml:space="preserve"> – DESIGN</w:t>
      </w:r>
      <w:bookmarkEnd w:id="557"/>
      <w:bookmarkEnd w:id="558"/>
    </w:p>
    <w:p w14:paraId="6D5FE627" w14:textId="6D75BEBB" w:rsidR="00B40933" w:rsidRPr="008D49E8" w:rsidRDefault="007B4C72" w:rsidP="00FC3194">
      <w:pPr>
        <w:pStyle w:val="Heading1"/>
        <w:spacing w:line="360" w:lineRule="auto"/>
        <w:rPr>
          <w:rFonts w:ascii="Times New Roman Regular" w:hAnsi="Times New Roman Regular" w:cs="Times New Roman Regular" w:hint="eastAsia"/>
          <w:b/>
          <w:bCs/>
          <w:color w:val="auto"/>
          <w:sz w:val="28"/>
          <w:szCs w:val="28"/>
        </w:rPr>
      </w:pPr>
      <w:bookmarkStart w:id="559" w:name="_C.1._Algorithm_intuition"/>
      <w:bookmarkStart w:id="560" w:name="_B.1._Algorithm_intuition"/>
      <w:bookmarkStart w:id="561" w:name="_B.1._Design_goals_1"/>
      <w:bookmarkStart w:id="562" w:name="_D.1._LTS_algorithm"/>
      <w:bookmarkStart w:id="563" w:name="_Toc125663173"/>
      <w:bookmarkStart w:id="564" w:name="_Toc132325945"/>
      <w:bookmarkStart w:id="565" w:name="_B.2._Algorithm_intuition"/>
      <w:bookmarkEnd w:id="559"/>
      <w:bookmarkEnd w:id="560"/>
      <w:bookmarkEnd w:id="561"/>
      <w:bookmarkEnd w:id="562"/>
      <w:r>
        <w:rPr>
          <w:rFonts w:ascii="Times New Roman Regular" w:hAnsi="Times New Roman Regular" w:cs="Times New Roman Regular"/>
          <w:b/>
          <w:bCs/>
          <w:color w:val="auto"/>
          <w:sz w:val="28"/>
          <w:szCs w:val="28"/>
        </w:rPr>
        <w:t>D</w:t>
      </w:r>
      <w:r w:rsidRPr="008D49E8">
        <w:rPr>
          <w:rFonts w:ascii="Times New Roman Regular" w:hAnsi="Times New Roman Regular" w:cs="Times New Roman Regular"/>
          <w:b/>
          <w:bCs/>
          <w:color w:val="auto"/>
          <w:sz w:val="28"/>
          <w:szCs w:val="28"/>
        </w:rPr>
        <w:t>.</w:t>
      </w:r>
      <w:r w:rsidR="00F63304" w:rsidRPr="008D49E8">
        <w:rPr>
          <w:rFonts w:ascii="Times New Roman Regular" w:hAnsi="Times New Roman Regular" w:cs="Times New Roman Regular"/>
          <w:b/>
          <w:bCs/>
          <w:color w:val="auto"/>
          <w:sz w:val="28"/>
          <w:szCs w:val="28"/>
        </w:rPr>
        <w:t>1</w:t>
      </w:r>
      <w:r w:rsidRPr="008D49E8">
        <w:rPr>
          <w:rFonts w:ascii="Times New Roman Regular" w:hAnsi="Times New Roman Regular" w:cs="Times New Roman Regular"/>
          <w:b/>
          <w:bCs/>
          <w:color w:val="auto"/>
          <w:sz w:val="28"/>
          <w:szCs w:val="28"/>
        </w:rPr>
        <w:t xml:space="preserve">. </w:t>
      </w:r>
      <w:r w:rsidR="005829A9" w:rsidRPr="008D49E8">
        <w:rPr>
          <w:rFonts w:ascii="Times New Roman Regular" w:hAnsi="Times New Roman Regular" w:cs="Times New Roman Regular"/>
          <w:b/>
          <w:bCs/>
          <w:color w:val="auto"/>
          <w:sz w:val="28"/>
          <w:szCs w:val="28"/>
        </w:rPr>
        <w:t>LTS a</w:t>
      </w:r>
      <w:r w:rsidRPr="008D49E8">
        <w:rPr>
          <w:rFonts w:ascii="Times New Roman Regular" w:hAnsi="Times New Roman Regular" w:cs="Times New Roman Regular"/>
          <w:b/>
          <w:bCs/>
          <w:color w:val="auto"/>
          <w:sz w:val="28"/>
          <w:szCs w:val="28"/>
        </w:rPr>
        <w:t>lgorithm intuition</w:t>
      </w:r>
      <w:bookmarkEnd w:id="563"/>
      <w:bookmarkEnd w:id="564"/>
    </w:p>
    <w:bookmarkEnd w:id="565"/>
    <w:p w14:paraId="130D4F38" w14:textId="79D8FF8A" w:rsidR="00B40933" w:rsidRDefault="002737FF" w:rsidP="002E0EFE">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6AE26F27" wp14:editId="4C14CBB8">
            <wp:extent cx="4366342" cy="263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95359" cy="2648484"/>
                    </a:xfrm>
                    <a:prstGeom prst="rect">
                      <a:avLst/>
                    </a:prstGeom>
                    <a:noFill/>
                    <a:ln>
                      <a:noFill/>
                    </a:ln>
                  </pic:spPr>
                </pic:pic>
              </a:graphicData>
            </a:graphic>
          </wp:inline>
        </w:drawing>
      </w:r>
    </w:p>
    <w:p w14:paraId="00A4E44D" w14:textId="479C3330" w:rsidR="00B40933" w:rsidRPr="005B7F4A"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66" w:name="_Toc121649178"/>
      <w:bookmarkStart w:id="567" w:name="_Toc132182776"/>
      <w:r w:rsidRPr="005B7F4A">
        <w:rPr>
          <w:rFonts w:ascii="Times New Roman Regular" w:hAnsi="Times New Roman Regular" w:cs="Times New Roman Regular"/>
          <w:b w:val="0"/>
          <w:bCs w:val="0"/>
          <w:smallCaps w:val="0"/>
          <w:color w:val="auto"/>
          <w:sz w:val="24"/>
          <w:szCs w:val="24"/>
        </w:rPr>
        <w:t xml:space="preserve">Figure </w:t>
      </w:r>
      <w:r w:rsidR="00BA3EB5" w:rsidRPr="005B7F4A">
        <w:rPr>
          <w:rFonts w:ascii="Times New Roman Regular" w:hAnsi="Times New Roman Regular" w:cs="Times New Roman Regular" w:hint="eastAsia"/>
          <w:b w:val="0"/>
          <w:bCs w:val="0"/>
          <w:smallCaps w:val="0"/>
          <w:color w:val="auto"/>
          <w:sz w:val="24"/>
          <w:szCs w:val="24"/>
        </w:rPr>
        <w:fldChar w:fldCharType="begin"/>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b w:val="0"/>
          <w:bCs w:val="0"/>
          <w:smallCaps w:val="0"/>
          <w:color w:val="auto"/>
          <w:sz w:val="24"/>
          <w:szCs w:val="24"/>
        </w:rPr>
        <w:instrText>SEQ Figure \* ARABIC</w:instrText>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24</w:t>
      </w:r>
      <w:r w:rsidR="00BA3EB5" w:rsidRPr="005B7F4A">
        <w:rPr>
          <w:rFonts w:ascii="Times New Roman Regular" w:hAnsi="Times New Roman Regular" w:cs="Times New Roman Regular" w:hint="eastAsia"/>
          <w:b w:val="0"/>
          <w:bCs w:val="0"/>
          <w:smallCaps w:val="0"/>
          <w:color w:val="auto"/>
          <w:sz w:val="24"/>
          <w:szCs w:val="24"/>
        </w:rPr>
        <w:fldChar w:fldCharType="end"/>
      </w:r>
      <w:r w:rsidRPr="005B7F4A">
        <w:rPr>
          <w:rFonts w:ascii="Times New Roman Regular" w:hAnsi="Times New Roman Regular" w:cs="Times New Roman Regular"/>
          <w:b w:val="0"/>
          <w:bCs w:val="0"/>
          <w:smallCaps w:val="0"/>
          <w:color w:val="auto"/>
          <w:sz w:val="24"/>
          <w:szCs w:val="24"/>
        </w:rPr>
        <w:t>: Algorithm intuition (</w:t>
      </w:r>
      <w:r w:rsidRPr="005B7F4A">
        <w:rPr>
          <w:rFonts w:ascii="Times New Roman Regular" w:hAnsi="Times New Roman Regular" w:cs="Times New Roman Regular"/>
          <w:b w:val="0"/>
          <w:bCs w:val="0"/>
          <w:i/>
          <w:iCs/>
          <w:smallCaps w:val="0"/>
          <w:color w:val="auto"/>
          <w:sz w:val="24"/>
          <w:szCs w:val="24"/>
        </w:rPr>
        <w:t>Self-Composed</w:t>
      </w:r>
      <w:r w:rsidRPr="005B7F4A">
        <w:rPr>
          <w:rFonts w:ascii="Times New Roman Regular" w:hAnsi="Times New Roman Regular" w:cs="Times New Roman Regular"/>
          <w:b w:val="0"/>
          <w:bCs w:val="0"/>
          <w:smallCaps w:val="0"/>
          <w:color w:val="auto"/>
          <w:sz w:val="24"/>
          <w:szCs w:val="24"/>
        </w:rPr>
        <w:t>)</w:t>
      </w:r>
      <w:bookmarkEnd w:id="566"/>
      <w:bookmarkEnd w:id="567"/>
    </w:p>
    <w:p w14:paraId="66C0A0D7" w14:textId="77777777" w:rsidR="003C1595" w:rsidRPr="003C1595" w:rsidRDefault="003C1595">
      <w:pPr>
        <w:rPr>
          <w:rFonts w:ascii="Times New Roman Regular" w:hAnsi="Times New Roman Regular" w:cs="Times New Roman Regular" w:hint="eastAsia"/>
          <w:b/>
          <w:bCs/>
          <w:sz w:val="26"/>
          <w:szCs w:val="26"/>
        </w:rPr>
      </w:pPr>
    </w:p>
    <w:p w14:paraId="63277895" w14:textId="4EBDE9D6" w:rsidR="00B40933" w:rsidRPr="003C1595" w:rsidRDefault="003C1595">
      <w:pPr>
        <w:rPr>
          <w:rFonts w:ascii="Times New Roman Regular" w:hAnsi="Times New Roman Regular" w:cs="Times New Roman Regular" w:hint="eastAsia"/>
          <w:b/>
          <w:bCs/>
          <w:sz w:val="24"/>
          <w:szCs w:val="24"/>
        </w:rPr>
      </w:pPr>
      <w:r w:rsidRPr="003C1595">
        <w:rPr>
          <w:rFonts w:ascii="Times New Roman Regular" w:hAnsi="Times New Roman Regular" w:cs="Times New Roman Regular"/>
          <w:b/>
          <w:bCs/>
          <w:sz w:val="24"/>
          <w:szCs w:val="24"/>
        </w:rPr>
        <w:t>What exactly an SDE solves compared to an ODE?</w:t>
      </w:r>
    </w:p>
    <w:p w14:paraId="4E877A4F" w14:textId="77777777" w:rsidR="006541AA" w:rsidRDefault="00EF6147" w:rsidP="006541AA">
      <w:pPr>
        <w:keepNext/>
        <w:jc w:val="center"/>
      </w:pPr>
      <w:r>
        <w:rPr>
          <w:rFonts w:ascii="Times New Roman Regular" w:hAnsi="Times New Roman Regular" w:cs="Times New Roman Regular" w:hint="eastAsia"/>
          <w:noProof/>
        </w:rPr>
        <w:lastRenderedPageBreak/>
        <w:drawing>
          <wp:inline distT="0" distB="0" distL="0" distR="0" wp14:anchorId="2F7B848D" wp14:editId="790317CD">
            <wp:extent cx="5016500" cy="27944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766" b="8944"/>
                    <a:stretch/>
                  </pic:blipFill>
                  <pic:spPr bwMode="auto">
                    <a:xfrm>
                      <a:off x="0" y="0"/>
                      <a:ext cx="5056925" cy="2816957"/>
                    </a:xfrm>
                    <a:prstGeom prst="rect">
                      <a:avLst/>
                    </a:prstGeom>
                    <a:noFill/>
                    <a:ln>
                      <a:noFill/>
                    </a:ln>
                    <a:extLst>
                      <a:ext uri="{53640926-AAD7-44D8-BBD7-CCE9431645EC}">
                        <a14:shadowObscured xmlns:a14="http://schemas.microsoft.com/office/drawing/2010/main"/>
                      </a:ext>
                    </a:extLst>
                  </pic:spPr>
                </pic:pic>
              </a:graphicData>
            </a:graphic>
          </wp:inline>
        </w:drawing>
      </w:r>
    </w:p>
    <w:p w14:paraId="55042F87" w14:textId="78638D88" w:rsidR="003C1595" w:rsidRPr="00797B75" w:rsidRDefault="006541AA" w:rsidP="006541AA">
      <w:pPr>
        <w:pStyle w:val="Caption"/>
        <w:jc w:val="center"/>
        <w:rPr>
          <w:rFonts w:ascii="Times New Roman" w:hAnsi="Times New Roman" w:cs="Times New Roman"/>
          <w:b w:val="0"/>
          <w:bCs w:val="0"/>
          <w:smallCaps w:val="0"/>
          <w:color w:val="auto"/>
          <w:sz w:val="24"/>
          <w:szCs w:val="24"/>
        </w:rPr>
      </w:pPr>
      <w:bookmarkStart w:id="568" w:name="_Toc132182777"/>
      <w:r w:rsidRPr="00797B75">
        <w:rPr>
          <w:rFonts w:ascii="Times New Roman" w:hAnsi="Times New Roman" w:cs="Times New Roman"/>
          <w:b w:val="0"/>
          <w:bCs w:val="0"/>
          <w:smallCaps w:val="0"/>
          <w:color w:val="auto"/>
          <w:sz w:val="24"/>
          <w:szCs w:val="24"/>
        </w:rPr>
        <w:t xml:space="preserve">Figure </w:t>
      </w:r>
      <w:r w:rsidRPr="00797B75">
        <w:rPr>
          <w:rFonts w:ascii="Times New Roman" w:hAnsi="Times New Roman" w:cs="Times New Roman"/>
          <w:b w:val="0"/>
          <w:bCs w:val="0"/>
          <w:smallCaps w:val="0"/>
          <w:color w:val="auto"/>
          <w:sz w:val="24"/>
          <w:szCs w:val="24"/>
        </w:rPr>
        <w:fldChar w:fldCharType="begin"/>
      </w:r>
      <w:r w:rsidRPr="00797B75">
        <w:rPr>
          <w:rFonts w:ascii="Times New Roman" w:hAnsi="Times New Roman" w:cs="Times New Roman"/>
          <w:b w:val="0"/>
          <w:bCs w:val="0"/>
          <w:smallCaps w:val="0"/>
          <w:color w:val="auto"/>
          <w:sz w:val="24"/>
          <w:szCs w:val="24"/>
        </w:rPr>
        <w:instrText xml:space="preserve"> SEQ Figure \* ARABIC </w:instrText>
      </w:r>
      <w:r w:rsidRPr="00797B7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25</w:t>
      </w:r>
      <w:r w:rsidRPr="00797B75">
        <w:rPr>
          <w:rFonts w:ascii="Times New Roman" w:hAnsi="Times New Roman" w:cs="Times New Roman"/>
          <w:b w:val="0"/>
          <w:bCs w:val="0"/>
          <w:smallCaps w:val="0"/>
          <w:color w:val="auto"/>
          <w:sz w:val="24"/>
          <w:szCs w:val="24"/>
        </w:rPr>
        <w:fldChar w:fldCharType="end"/>
      </w:r>
      <w:r w:rsidRPr="00797B75">
        <w:rPr>
          <w:rFonts w:ascii="Times New Roman" w:hAnsi="Times New Roman" w:cs="Times New Roman"/>
          <w:b w:val="0"/>
          <w:bCs w:val="0"/>
          <w:smallCaps w:val="0"/>
          <w:color w:val="auto"/>
          <w:sz w:val="24"/>
          <w:szCs w:val="24"/>
        </w:rPr>
        <w:t>: Understanding what an SDE solves</w:t>
      </w:r>
      <w:bookmarkEnd w:id="568"/>
    </w:p>
    <w:p w14:paraId="6ADAAFF0" w14:textId="088A30B5" w:rsidR="00645A6A" w:rsidRPr="00645A6A" w:rsidRDefault="00645A6A">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Considering this, </w:t>
      </w:r>
      <w:r w:rsidR="00707405">
        <w:rPr>
          <w:rFonts w:ascii="Times New Roman Regular" w:hAnsi="Times New Roman Regular" w:cs="Times New Roman Regular"/>
          <w:sz w:val="24"/>
          <w:szCs w:val="24"/>
        </w:rPr>
        <w:t xml:space="preserve">SDEs would more accurately </w:t>
      </w:r>
      <w:r>
        <w:rPr>
          <w:rFonts w:ascii="Times New Roman Regular" w:hAnsi="Times New Roman Regular" w:cs="Times New Roman Regular"/>
          <w:sz w:val="24"/>
          <w:szCs w:val="24"/>
        </w:rPr>
        <w:t xml:space="preserve">model </w:t>
      </w:r>
      <w:r w:rsidR="00707405">
        <w:rPr>
          <w:rFonts w:ascii="Times New Roman Regular" w:hAnsi="Times New Roman Regular" w:cs="Times New Roman Regular"/>
          <w:sz w:val="24"/>
          <w:szCs w:val="24"/>
        </w:rPr>
        <w:t xml:space="preserve">domains that have </w:t>
      </w:r>
      <w:r>
        <w:rPr>
          <w:rFonts w:ascii="Times New Roman Regular" w:hAnsi="Times New Roman Regular" w:cs="Times New Roman Regular"/>
          <w:sz w:val="24"/>
          <w:szCs w:val="24"/>
        </w:rPr>
        <w:t>high volatility</w:t>
      </w:r>
      <w:r w:rsidR="0061138F">
        <w:rPr>
          <w:rFonts w:ascii="Times New Roman Regular" w:hAnsi="Times New Roman Regular" w:cs="Times New Roman Regular"/>
          <w:sz w:val="24"/>
          <w:szCs w:val="24"/>
        </w:rPr>
        <w:t>/noise</w:t>
      </w:r>
      <w:r>
        <w:rPr>
          <w:rFonts w:ascii="Times New Roman Regular" w:hAnsi="Times New Roman Regular" w:cs="Times New Roman Regular"/>
          <w:sz w:val="24"/>
          <w:szCs w:val="24"/>
        </w:rPr>
        <w:t>.</w:t>
      </w:r>
    </w:p>
    <w:p w14:paraId="7C49D21A" w14:textId="06B50DAF"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Existing LTC architecture</w:t>
      </w:r>
    </w:p>
    <w:p w14:paraId="370E37D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m:t>
          </m:r>
          <m:r>
            <m:rPr>
              <m:sty m:val="bi"/>
            </m:rPr>
            <w:rPr>
              <w:rFonts w:ascii="DejaVu Math TeX Gyre" w:hAnsi="DejaVu Math TeX Gyre" w:cs="Times New Roman Regular"/>
              <w:sz w:val="24"/>
              <w:szCs w:val="24"/>
            </w:rPr>
            <m:t xml:space="preserve"> </m:t>
          </m:r>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B40933" w14:paraId="73FDFFF1" w14:textId="77777777">
        <w:tc>
          <w:tcPr>
            <w:tcW w:w="1165" w:type="dxa"/>
          </w:tcPr>
          <w:p w14:paraId="378016E1"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τ</m:t>
                </m:r>
              </m:oMath>
            </m:oMathPara>
          </w:p>
        </w:tc>
        <w:tc>
          <w:tcPr>
            <w:tcW w:w="8185" w:type="dxa"/>
          </w:tcPr>
          <w:p w14:paraId="47FA9A4B"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Time-constant</w:t>
            </w:r>
          </w:p>
        </w:tc>
      </w:tr>
      <w:tr w:rsidR="00B40933" w14:paraId="0400605F" w14:textId="77777777">
        <w:tc>
          <w:tcPr>
            <w:tcW w:w="1165" w:type="dxa"/>
          </w:tcPr>
          <w:p w14:paraId="7250B270"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1CDA767D"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Hidden state</w:t>
            </w:r>
          </w:p>
        </w:tc>
      </w:tr>
      <w:tr w:rsidR="00B40933" w14:paraId="02DA88C2" w14:textId="77777777">
        <w:tc>
          <w:tcPr>
            <w:tcW w:w="1165" w:type="dxa"/>
          </w:tcPr>
          <w:p w14:paraId="1D7DD084" w14:textId="77777777" w:rsidR="00B40933" w:rsidRDefault="00FD2F9D">
            <w:pPr>
              <w:spacing w:after="0" w:line="360" w:lineRule="auto"/>
              <w:jc w:val="both"/>
              <w:rPr>
                <w:rFonts w:ascii="Times New Roman Regular" w:eastAsia="Times New Roman" w:hAnsi="Times New Roman Regular" w:cs="Times New Roman Regular"/>
                <w:b/>
                <w:i/>
                <w:sz w:val="24"/>
                <w:szCs w:val="24"/>
              </w:rPr>
            </w:pPr>
            <m:oMathPara>
              <m:oMath>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7EB50DAC"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Input</w:t>
            </w:r>
          </w:p>
        </w:tc>
      </w:tr>
      <w:tr w:rsidR="00B40933" w14:paraId="25553994" w14:textId="77777777">
        <w:tc>
          <w:tcPr>
            <w:tcW w:w="1165" w:type="dxa"/>
          </w:tcPr>
          <w:p w14:paraId="14BD24F7"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w:r>
              <w:rPr>
                <w:rFonts w:ascii="Times New Roman Regular" w:eastAsia="Times New Roman" w:hAnsi="Times New Roman Regular" w:cs="Times New Roman Regular"/>
                <w:bCs/>
                <w:i/>
                <w:sz w:val="24"/>
                <w:szCs w:val="24"/>
              </w:rPr>
              <w:t>t</w:t>
            </w:r>
          </w:p>
        </w:tc>
        <w:tc>
          <w:tcPr>
            <w:tcW w:w="8185" w:type="dxa"/>
          </w:tcPr>
          <w:p w14:paraId="373FCAD6"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w:t>
            </w:r>
            <w:r>
              <w:rPr>
                <w:rFonts w:ascii="Times New Roman Regular" w:hAnsi="Times New Roman Regular" w:cs="Times New Roman Regular"/>
                <w:i/>
                <w:iCs/>
                <w:sz w:val="24"/>
                <w:szCs w:val="24"/>
              </w:rPr>
              <w:tab/>
            </w:r>
          </w:p>
        </w:tc>
      </w:tr>
      <w:tr w:rsidR="00B40933" w14:paraId="32AB815F" w14:textId="77777777">
        <w:tc>
          <w:tcPr>
            <w:tcW w:w="1165" w:type="dxa"/>
          </w:tcPr>
          <w:p w14:paraId="518EA154"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m:oMathPara>
              <m:oMath>
                <m:r>
                  <w:rPr>
                    <w:rFonts w:ascii="DejaVu Math TeX Gyre" w:hAnsi="DejaVu Math TeX Gyre" w:cs="Times New Roman Regular"/>
                    <w:sz w:val="24"/>
                    <w:szCs w:val="24"/>
                  </w:rPr>
                  <m:t>f</m:t>
                </m:r>
              </m:oMath>
            </m:oMathPara>
          </w:p>
        </w:tc>
        <w:tc>
          <w:tcPr>
            <w:tcW w:w="8185" w:type="dxa"/>
          </w:tcPr>
          <w:p w14:paraId="67D0070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Neural network</w:t>
            </w:r>
          </w:p>
        </w:tc>
      </w:tr>
      <w:tr w:rsidR="00B40933" w14:paraId="4BF542A1" w14:textId="77777777">
        <w:tc>
          <w:tcPr>
            <w:tcW w:w="1165" w:type="dxa"/>
          </w:tcPr>
          <w:p w14:paraId="788EF8D1" w14:textId="77777777" w:rsidR="00B40933" w:rsidRDefault="00FD2F9D">
            <w:pPr>
              <w:spacing w:after="0" w:line="360" w:lineRule="auto"/>
              <w:jc w:val="center"/>
              <w:rPr>
                <w:rFonts w:ascii="Times New Roman Regular" w:eastAsia="Times New Roman" w:hAnsi="Times New Roman Regular" w:cs="Times New Roman Regular"/>
                <w:sz w:val="24"/>
                <w:szCs w:val="24"/>
              </w:rPr>
            </w:pPr>
            <m:oMathPara>
              <m:oMath>
                <m:r>
                  <w:rPr>
                    <w:rFonts w:ascii="DejaVu Math TeX Gyre" w:hAnsi="DejaVu Math TeX Gyre" w:cs="Times New Roman Regular"/>
                    <w:sz w:val="24"/>
                    <w:szCs w:val="24"/>
                  </w:rPr>
                  <m:t>θ,A</m:t>
                </m:r>
              </m:oMath>
            </m:oMathPara>
          </w:p>
        </w:tc>
        <w:tc>
          <w:tcPr>
            <w:tcW w:w="8185" w:type="dxa"/>
          </w:tcPr>
          <w:p w14:paraId="1FEC6BE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Parameters</w:t>
            </w:r>
          </w:p>
        </w:tc>
      </w:tr>
    </w:tbl>
    <w:p w14:paraId="1B0A0B08" w14:textId="77777777" w:rsidR="00B40933" w:rsidRDefault="00B40933">
      <w:pPr>
        <w:spacing w:line="360" w:lineRule="auto"/>
        <w:jc w:val="both"/>
        <w:rPr>
          <w:rFonts w:ascii="Times New Roman Regular" w:hAnsi="Times New Roman Regular" w:cs="Times New Roman Regular" w:hint="eastAsia"/>
          <w:sz w:val="24"/>
          <w:szCs w:val="24"/>
        </w:rPr>
      </w:pPr>
    </w:p>
    <w:p w14:paraId="6B560500" w14:textId="072E3D7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formulation was proposed by</w:t>
      </w:r>
      <w:r>
        <w:rPr>
          <w:rFonts w:ascii="Times New Roman Regular" w:hAnsi="Times New Roman Regular" w:cs="Times New Roman Regular"/>
          <w:b/>
          <w:bCs/>
          <w:sz w:val="24"/>
          <w:szCs w:val="24"/>
        </w:rPr>
        <w:t xml:space="preserve">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where a system of linear ODEs is used to declare the flow of the hidden state; the ODEs are of the following form.</w:t>
      </w:r>
    </w:p>
    <w:p w14:paraId="5E0ABBB2"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5CCF8EAD" w14:textId="77777777" w:rsidR="00B40933" w:rsidRDefault="00FD2F9D">
      <w:pPr>
        <w:spacing w:line="360" w:lineRule="auto"/>
        <w:jc w:val="center"/>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Where S(t) represents the following nonlinearity</w:t>
      </w:r>
    </w:p>
    <w:p w14:paraId="21A17C15"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m:t>
          </m:r>
        </m:oMath>
      </m:oMathPara>
    </w:p>
    <w:p w14:paraId="4B22076C" w14:textId="77777777" w:rsidR="00B40933" w:rsidRDefault="00FD2F9D">
      <w:pPr>
        <w:spacing w:line="360" w:lineRule="auto"/>
        <w:jc w:val="both"/>
        <w:rPr>
          <w:rFonts w:ascii="Times New Roman Regular" w:hAnsi="Times New Roman Regular" w:cs="Times New Roman Regular" w:hint="eastAsia"/>
        </w:rPr>
      </w:pPr>
      <w:r>
        <w:rPr>
          <w:rFonts w:ascii="Times New Roman Regular" w:hAnsi="Times New Roman Regular" w:cs="Times New Roman Regular"/>
          <w:sz w:val="24"/>
          <w:szCs w:val="24"/>
        </w:rPr>
        <w:lastRenderedPageBreak/>
        <w:t>The equation manifests by plugging the above equation into the system of linear ODEs.</w:t>
      </w:r>
    </w:p>
    <w:p w14:paraId="7383933F" w14:textId="77777777"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Formulation</w:t>
      </w:r>
    </w:p>
    <w:p w14:paraId="19B4D000"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01 – transitioning from an ODE to an SDE</w:t>
      </w:r>
    </w:p>
    <w:p w14:paraId="489C4A12"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simple terms, an SDE is an ODE with additional noise added at each step, which the model can use to model uncertainty.</w:t>
      </w:r>
    </w:p>
    <w:p w14:paraId="2ED2659D"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Assume an ODE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;which obtains the expected slope of 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891000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4DBB6ED3"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An SDE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;where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 is ~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oMath>
      </m:oMathPara>
    </w:p>
    <w:p w14:paraId="2A9783C6" w14:textId="77777777" w:rsidR="00B40933" w:rsidRDefault="00FD2F9D">
      <w:pPr>
        <w:spacing w:line="360" w:lineRule="auto"/>
        <w:jc w:val="both"/>
        <w:rPr>
          <w:rFonts w:ascii="Times New Roman Regular" w:hAnsi="Times New Roman Regular" w:cs="Times New Roman Regular" w:hint="eastAsia"/>
          <w:b/>
          <w:bCs/>
          <w:sz w:val="24"/>
          <w:szCs w:val="24"/>
        </w:rPr>
      </w:pPr>
      <m:oMathPara>
        <m:oMath>
          <m:r>
            <w:rPr>
              <w:rFonts w:ascii="DejaVu Math TeX Gyre" w:hAnsi="DejaVu Math TeX Gyre" w:cs="Times New Roman Regular"/>
              <w:sz w:val="24"/>
              <w:szCs w:val="24"/>
            </w:rPr>
            <m:t>Where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r>
            <w:rPr>
              <w:rFonts w:ascii="DejaVu Math TeX Gyre" w:hAnsi="DejaVu Math TeX Gyre" w:cs="Times New Roman Regular"/>
              <w:sz w:val="24"/>
              <w:szCs w:val="24"/>
            </w:rPr>
            <m:t xml:space="preserve"> is a Gaussian 0,1 random variable</m:t>
          </m:r>
        </m:oMath>
      </m:oMathPara>
    </w:p>
    <w:p w14:paraId="11A704B8"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noise can be of varying intensities (some could be high, some could be low). Considering this varying intensity, the SDE can be further expressed as follows:</w:t>
      </w:r>
    </w:p>
    <w:p w14:paraId="4F6CCCC0"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m:rPr>
                  <m:scr m:val="script"/>
                </m:rPr>
                <w:rPr>
                  <w:rFonts w:ascii="DejaVu Math TeX Gyre" w:eastAsia="MS Mincho" w:hAnsi="DejaVu Math TeX Gyre" w:cs="MS Mincho"/>
                  <w:sz w:val="24"/>
                  <w:szCs w:val="24"/>
                </w:rPr>
                <m:t>* 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;where 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is the intensity</m:t>
          </m:r>
        </m:oMath>
      </m:oMathPara>
    </w:p>
    <w:p w14:paraId="1BF7CDA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0C99225D"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02 – adding neural networks into SDE dynamics</w:t>
      </w:r>
    </w:p>
    <w:p w14:paraId="69C80114" w14:textId="22A41E9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findings of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w:t>
      </w:r>
      <w:hyperlink w:anchor="duvenaudref" w:history="1">
        <w:r>
          <w:rPr>
            <w:rStyle w:val="Hyperlink"/>
            <w:rFonts w:ascii="Times New Roman Regular" w:hAnsi="Times New Roman Regular" w:cs="Times New Roman Regular"/>
            <w:color w:val="auto"/>
            <w:sz w:val="24"/>
            <w:szCs w:val="24"/>
            <w:u w:val="none"/>
          </w:rPr>
          <w:t>2021</w:t>
        </w:r>
      </w:hyperlink>
      <w:r>
        <w:rPr>
          <w:rFonts w:ascii="Times New Roman Regular" w:hAnsi="Times New Roman Regular" w:cs="Times New Roman Regular"/>
          <w:sz w:val="24"/>
          <w:szCs w:val="24"/>
        </w:rPr>
        <w:t>), the noise mentioned in the previous step can be considered as Brownian motion</w:t>
      </w:r>
      <w:r w:rsidR="00CA05AF">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a generalized form of the Gaussian noise. Researchers can produce the following by plugging Brownian motion into the equation determined in the previous step.</w:t>
      </w:r>
    </w:p>
    <w:p w14:paraId="38DE5E6B"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dx=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dt</m:t>
          </m:r>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45D8F5E7"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A neural network can be integrated into the above equation to solve the system, resulting in the following equation:</w:t>
      </w:r>
    </w:p>
    <w:p w14:paraId="2F5E8040"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dx=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f</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x(t)</m:t>
              </m:r>
            </m:e>
          </m:d>
          <m:r>
            <w:rPr>
              <w:rFonts w:ascii="DejaVu Math TeX Gyre" w:hAnsi="DejaVu Math TeX Gyre" w:cs="Times New Roman Regular"/>
              <w:sz w:val="24"/>
              <w:szCs w:val="24"/>
            </w:rPr>
            <m:t>dt+</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o</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76AEF37"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where f is usually a tiny neural network and θ are its parameters</m:t>
          </m:r>
        </m:oMath>
      </m:oMathPara>
    </w:p>
    <w:p w14:paraId="3C67F443"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03 – Integrating the above equation into the LTC architecture</w:t>
      </w:r>
    </w:p>
    <w:p w14:paraId="7B127BA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Moving back to the main problem at hand, the author can now construct a new formula by using the equation determined in the previous step.</w:t>
      </w:r>
    </w:p>
    <w:p w14:paraId="0F1F13FC"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364E5B53" w14:textId="03C4EFA3" w:rsidR="00B40933" w:rsidRDefault="00CA05A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equation is a linear system of ODEs initially proposed by </w:t>
      </w:r>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w:t>
      </w:r>
      <w:hyperlink w:anchor="lapicqueref" w:history="1">
        <w:r>
          <w:rPr>
            <w:rStyle w:val="Hyperlink"/>
            <w:rFonts w:ascii="Times New Roman Regular" w:hAnsi="Times New Roman Regular" w:cs="Times New Roman Regular"/>
            <w:color w:val="auto"/>
            <w:sz w:val="24"/>
            <w:szCs w:val="24"/>
            <w:u w:val="none"/>
          </w:rPr>
          <w:t>1907</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 </w:t>
      </w:r>
      <w:r>
        <w:rPr>
          <w:rFonts w:ascii="Times New Roman Regular" w:hAnsi="Times New Roman Regular" w:cs="Times New Roman Regular"/>
          <w:sz w:val="24"/>
          <w:szCs w:val="24"/>
        </w:rPr>
        <w:t>the author could add the uncertainty noise to the equation to produce the following:</w:t>
      </w:r>
    </w:p>
    <w:p w14:paraId="7712628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1759E98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equation now defines a stochastic process instead of deterministic evolution. Therefore, researchers can model any tiny unobserved interactions.</w:t>
      </w:r>
    </w:p>
    <w:p w14:paraId="6F607A7D"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the following could be derived by applying this to the LTC formula:</w:t>
      </w:r>
    </w:p>
    <w:p w14:paraId="6348122E"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5EEE69D1"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Replace 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with the nonlinearity proposed,</m:t>
          </m:r>
        </m:oMath>
      </m:oMathPara>
    </w:p>
    <w:p w14:paraId="7B5E6178"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 xml:space="preserve">B </m:t>
          </m:r>
        </m:oMath>
      </m:oMathPara>
    </w:p>
    <w:p w14:paraId="6ECE440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Expand out the equation,</m:t>
          </m:r>
        </m:oMath>
      </m:oMathPara>
    </w:p>
    <w:p w14:paraId="7A14E874"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xml:space="preserve"> -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A</m:t>
          </m:r>
        </m:oMath>
      </m:oMathPara>
    </w:p>
    <w:p w14:paraId="0F26AC9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Lastly, refactor the equation into the format of the original LTC</m:t>
          </m:r>
        </m:oMath>
      </m:oMathPara>
    </w:p>
    <w:p w14:paraId="59B7FFD6" w14:textId="4032E6BD" w:rsidR="00B40933" w:rsidRPr="0029385E" w:rsidRDefault="00DA58FF">
      <w:pPr>
        <w:rPr>
          <w:rFonts w:ascii="Times New Roman Regular" w:hAnsi="Times New Roman Regular" w:cs="Times New Roman Regular" w:hint="eastAsia"/>
          <w:sz w:val="24"/>
          <w:szCs w:val="24"/>
        </w:rPr>
      </w:pPr>
      <m:oMathPara>
        <m:oMath>
          <m:borderBox>
            <m:borderBoxPr>
              <m:ctrlPr>
                <w:rPr>
                  <w:rFonts w:ascii="DejaVu Math TeX Gyre" w:hAnsi="DejaVu Math TeX Gyre" w:cs="Times New Roman Regular"/>
                  <w:i/>
                  <w:sz w:val="24"/>
                  <w:szCs w:val="24"/>
                </w:rPr>
              </m:ctrlPr>
            </m:borderBox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t,θ</m:t>
                      </m:r>
                    </m:e>
                  </m:d>
                  <m:r>
                    <m:rPr>
                      <m:scr m:val="script"/>
                    </m:rPr>
                    <w:rPr>
                      <w:rFonts w:ascii="DejaVu Math TeX Gyre" w:eastAsia="MS Mincho" w:hAnsi="DejaVu Math TeX Gyre" w:cs="MS Mincho"/>
                      <w:sz w:val="24"/>
                      <w:szCs w:val="24"/>
                    </w:rPr>
                    <m:t>-o</m:t>
                  </m:r>
                  <m:r>
                    <w:rPr>
                      <w:rFonts w:ascii="DejaVu Math TeX Gyre" w:hAnsi="DejaVu Math TeX Gyre" w:cs="Times New Roman Regular"/>
                      <w:sz w:val="24"/>
                      <w:szCs w:val="24"/>
                    </w:rPr>
                    <m:t xml:space="preserve">B </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,t,θ</m:t>
                  </m:r>
                </m:e>
              </m:d>
              <m:r>
                <w:rPr>
                  <w:rFonts w:ascii="DejaVu Math TeX Gyre" w:hAnsi="DejaVu Math TeX Gyre" w:cs="Times New Roman Regular"/>
                  <w:sz w:val="24"/>
                  <w:szCs w:val="24"/>
                </w:rPr>
                <m:t xml:space="preserve">A </m:t>
              </m:r>
            </m:e>
          </m:borderBox>
        </m:oMath>
      </m:oMathPara>
    </w:p>
    <w:p w14:paraId="7BCAB061" w14:textId="29DD83A2" w:rsidR="0029385E" w:rsidRDefault="0029385E">
      <w:pPr>
        <w:rPr>
          <w:rFonts w:ascii="Times New Roman Regular" w:hAnsi="Times New Roman Regular" w:cs="Times New Roman Regular" w:hint="eastAsia"/>
          <w:sz w:val="24"/>
          <w:szCs w:val="24"/>
        </w:rPr>
      </w:pPr>
    </w:p>
    <w:p w14:paraId="2BACF966" w14:textId="1C6CDF82" w:rsidR="0029385E" w:rsidRDefault="0029385E">
      <w:pPr>
        <w:rPr>
          <w:rFonts w:ascii="Times New Roman Regular" w:hAnsi="Times New Roman Regular" w:cs="Times New Roman Regular" w:hint="eastAsia"/>
          <w:sz w:val="24"/>
          <w:szCs w:val="24"/>
        </w:rPr>
      </w:pPr>
    </w:p>
    <w:p w14:paraId="17C730F5" w14:textId="3246B217" w:rsidR="0029385E" w:rsidRDefault="0029385E">
      <w:pPr>
        <w:rPr>
          <w:rFonts w:ascii="Times New Roman Regular" w:hAnsi="Times New Roman Regular" w:cs="Times New Roman Regular" w:hint="eastAsia"/>
          <w:sz w:val="24"/>
          <w:szCs w:val="24"/>
        </w:rPr>
      </w:pPr>
    </w:p>
    <w:p w14:paraId="5D2AE4F6" w14:textId="05010BF2" w:rsidR="0029385E" w:rsidRDefault="0029385E">
      <w:pPr>
        <w:rPr>
          <w:rFonts w:ascii="Times New Roman Regular" w:hAnsi="Times New Roman Regular" w:cs="Times New Roman Regular" w:hint="eastAsia"/>
          <w:sz w:val="24"/>
          <w:szCs w:val="24"/>
        </w:rPr>
      </w:pPr>
    </w:p>
    <w:p w14:paraId="1433ECA7" w14:textId="6B5A7131" w:rsidR="0029385E" w:rsidRDefault="0029385E">
      <w:pPr>
        <w:rPr>
          <w:rFonts w:ascii="Times New Roman Regular" w:hAnsi="Times New Roman Regular" w:cs="Times New Roman Regular" w:hint="eastAsia"/>
          <w:sz w:val="24"/>
          <w:szCs w:val="24"/>
        </w:rPr>
      </w:pPr>
    </w:p>
    <w:p w14:paraId="07B5545F" w14:textId="118CD980" w:rsidR="0029385E" w:rsidRDefault="0029385E">
      <w:pPr>
        <w:rPr>
          <w:rFonts w:ascii="Times New Roman Regular" w:hAnsi="Times New Roman Regular" w:cs="Times New Roman Regular" w:hint="eastAsia"/>
          <w:sz w:val="24"/>
          <w:szCs w:val="24"/>
        </w:rPr>
      </w:pPr>
    </w:p>
    <w:p w14:paraId="6380B7CC" w14:textId="02F990B8" w:rsidR="0029385E" w:rsidRDefault="0029385E">
      <w:pPr>
        <w:rPr>
          <w:rFonts w:ascii="Times New Roman Regular" w:hAnsi="Times New Roman Regular" w:cs="Times New Roman Regular" w:hint="eastAsia"/>
          <w:sz w:val="24"/>
          <w:szCs w:val="24"/>
        </w:rPr>
      </w:pPr>
    </w:p>
    <w:p w14:paraId="3B3187DC" w14:textId="00153C72" w:rsidR="0029385E" w:rsidRDefault="0029385E">
      <w:pPr>
        <w:rPr>
          <w:rFonts w:ascii="Times New Roman Regular" w:hAnsi="Times New Roman Regular" w:cs="Times New Roman Regular" w:hint="eastAsia"/>
          <w:sz w:val="24"/>
          <w:szCs w:val="24"/>
        </w:rPr>
      </w:pPr>
    </w:p>
    <w:p w14:paraId="49BC83BB" w14:textId="11E1AE16" w:rsidR="0029385E" w:rsidRDefault="0029385E">
      <w:pPr>
        <w:rPr>
          <w:rFonts w:ascii="Times New Roman Regular" w:hAnsi="Times New Roman Regular" w:cs="Times New Roman Regular" w:hint="eastAsia"/>
          <w:sz w:val="24"/>
          <w:szCs w:val="24"/>
        </w:rPr>
      </w:pPr>
    </w:p>
    <w:p w14:paraId="19E03971" w14:textId="6208A1B0" w:rsidR="0029385E" w:rsidRDefault="0029385E">
      <w:pPr>
        <w:rPr>
          <w:rFonts w:ascii="Times New Roman Regular" w:hAnsi="Times New Roman Regular" w:cs="Times New Roman Regular" w:hint="eastAsia"/>
          <w:sz w:val="24"/>
          <w:szCs w:val="24"/>
        </w:rPr>
      </w:pPr>
    </w:p>
    <w:p w14:paraId="0E49733A" w14:textId="36FF617F" w:rsidR="004E078D" w:rsidRPr="00696A64" w:rsidRDefault="007B4C72" w:rsidP="00E862A4">
      <w:pPr>
        <w:pStyle w:val="Heading1"/>
        <w:spacing w:line="360" w:lineRule="auto"/>
        <w:rPr>
          <w:rFonts w:ascii="Times New Roman Regular" w:hAnsi="Times New Roman Regular" w:cs="Times New Roman Regular" w:hint="eastAsia"/>
          <w:b/>
          <w:bCs/>
          <w:color w:val="auto"/>
          <w:sz w:val="28"/>
          <w:szCs w:val="28"/>
        </w:rPr>
      </w:pPr>
      <w:bookmarkStart w:id="569" w:name="_B.2._Algorithm_complexity"/>
      <w:bookmarkStart w:id="570" w:name="_B.3._Tweet_sentiment"/>
      <w:bookmarkStart w:id="571" w:name="_B.2._Tweet_sentiment"/>
      <w:bookmarkStart w:id="572" w:name="_D.2._Tweet_sentiment"/>
      <w:bookmarkStart w:id="573" w:name="_Toc132325946"/>
      <w:bookmarkEnd w:id="569"/>
      <w:bookmarkEnd w:id="570"/>
      <w:bookmarkEnd w:id="571"/>
      <w:bookmarkEnd w:id="572"/>
      <w:r>
        <w:rPr>
          <w:rFonts w:ascii="Times New Roman Regular" w:hAnsi="Times New Roman Regular" w:cs="Times New Roman Regular"/>
          <w:b/>
          <w:bCs/>
          <w:color w:val="auto"/>
          <w:sz w:val="28"/>
          <w:szCs w:val="28"/>
        </w:rPr>
        <w:t>D</w:t>
      </w:r>
      <w:r w:rsidR="004E078D" w:rsidRPr="00696A64">
        <w:rPr>
          <w:rFonts w:ascii="Times New Roman Regular" w:hAnsi="Times New Roman Regular" w:cs="Times New Roman Regular"/>
          <w:b/>
          <w:bCs/>
          <w:color w:val="auto"/>
          <w:sz w:val="28"/>
          <w:szCs w:val="28"/>
        </w:rPr>
        <w:t>.</w:t>
      </w:r>
      <w:r w:rsidR="00B70D85" w:rsidRPr="00696A64">
        <w:rPr>
          <w:rFonts w:ascii="Times New Roman Regular" w:hAnsi="Times New Roman Regular" w:cs="Times New Roman Regular"/>
          <w:b/>
          <w:bCs/>
          <w:color w:val="auto"/>
          <w:sz w:val="28"/>
          <w:szCs w:val="28"/>
        </w:rPr>
        <w:t>2</w:t>
      </w:r>
      <w:r w:rsidR="004E078D" w:rsidRPr="00696A64">
        <w:rPr>
          <w:rFonts w:ascii="Times New Roman Regular" w:hAnsi="Times New Roman Regular" w:cs="Times New Roman Regular"/>
          <w:b/>
          <w:bCs/>
          <w:color w:val="auto"/>
          <w:sz w:val="28"/>
          <w:szCs w:val="28"/>
        </w:rPr>
        <w:t>. Tweet sentiment weigh</w:t>
      </w:r>
      <w:r w:rsidR="00067965">
        <w:rPr>
          <w:rFonts w:ascii="Times New Roman Regular" w:hAnsi="Times New Roman Regular" w:cs="Times New Roman Regular"/>
          <w:b/>
          <w:bCs/>
          <w:color w:val="auto"/>
          <w:sz w:val="28"/>
          <w:szCs w:val="28"/>
        </w:rPr>
        <w:t>t</w:t>
      </w:r>
      <w:r w:rsidR="004E078D" w:rsidRPr="00696A64">
        <w:rPr>
          <w:rFonts w:ascii="Times New Roman Regular" w:hAnsi="Times New Roman Regular" w:cs="Times New Roman Regular"/>
          <w:b/>
          <w:bCs/>
          <w:color w:val="auto"/>
          <w:sz w:val="28"/>
          <w:szCs w:val="28"/>
        </w:rPr>
        <w:t>ing algorithm intuition</w:t>
      </w:r>
      <w:bookmarkEnd w:id="573"/>
    </w:p>
    <w:p w14:paraId="43B8E8E6" w14:textId="3CE0A262" w:rsidR="00B106D1" w:rsidRDefault="00FC714F"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proposed formula is a linear combination of the metrics considered by the author</w:t>
      </w:r>
      <w:r w:rsidR="00EF41E8">
        <w:rPr>
          <w:rFonts w:ascii="Times New Roman Regular" w:hAnsi="Times New Roman Regular" w:cs="Times New Roman Regular"/>
          <w:sz w:val="24"/>
          <w:szCs w:val="24"/>
        </w:rPr>
        <w:t>.</w:t>
      </w:r>
    </w:p>
    <w:p w14:paraId="10C24CAA" w14:textId="66CF387F" w:rsidR="00EF41E8" w:rsidRDefault="00EF41E8"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Initially, the metrics are specified and defined as follows:</w:t>
      </w:r>
    </w:p>
    <w:p w14:paraId="4F0EDDAE" w14:textId="293E8F40" w:rsidR="00B106D1" w:rsidRPr="00165C3D" w:rsidRDefault="00DA58FF" w:rsidP="007922C7">
      <w:pPr>
        <w:spacing w:line="360" w:lineRule="auto"/>
        <w:jc w:val="both"/>
        <w:rPr>
          <w:rFonts w:ascii="Times New Roman Regular" w:hAnsi="Times New Roman Regular" w:cs="Times New Roman Regular" w:hint="eastAsia"/>
          <w:sz w:val="28"/>
          <w:szCs w:val="28"/>
        </w:rPr>
      </w:pPr>
      <m:oMathPara>
        <m:oMath>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561F6158" w14:textId="452B5E16" w:rsidR="00005DA5" w:rsidRDefault="00005DA5"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hint="eastAsia"/>
          <w:sz w:val="24"/>
          <w:szCs w:val="24"/>
        </w:rPr>
        <w:t>A</w:t>
      </w:r>
      <w:r>
        <w:rPr>
          <w:rFonts w:ascii="Times New Roman Regular" w:hAnsi="Times New Roman Regular" w:cs="Times New Roman Regular"/>
          <w:sz w:val="24"/>
          <w:szCs w:val="24"/>
        </w:rPr>
        <w:t>lpha, beta, gamma and delta are different weigh</w:t>
      </w:r>
      <w:r w:rsidR="00067965">
        <w:rPr>
          <w:rFonts w:ascii="Times New Roman Regular" w:hAnsi="Times New Roman Regular" w:cs="Times New Roman Regular"/>
          <w:sz w:val="24"/>
          <w:szCs w:val="24"/>
        </w:rPr>
        <w:t>t</w:t>
      </w:r>
      <w:r>
        <w:rPr>
          <w:rFonts w:ascii="Times New Roman Regular" w:hAnsi="Times New Roman Regular" w:cs="Times New Roman Regular"/>
          <w:sz w:val="24"/>
          <w:szCs w:val="24"/>
        </w:rPr>
        <w:t>ing factors applied to each metric. This is determined by observing how much of an impact each metric makes.</w:t>
      </w:r>
      <w:r w:rsidR="00EF41E8">
        <w:rPr>
          <w:rFonts w:ascii="Times New Roman Regular" w:hAnsi="Times New Roman Regular" w:cs="Times New Roman Regular"/>
          <w:sz w:val="24"/>
          <w:szCs w:val="24"/>
        </w:rPr>
        <w:t xml:space="preserve"> Applying these weigh</w:t>
      </w:r>
      <w:r w:rsidR="00067965">
        <w:rPr>
          <w:rFonts w:ascii="Times New Roman Regular" w:hAnsi="Times New Roman Regular" w:cs="Times New Roman Regular"/>
          <w:sz w:val="24"/>
          <w:szCs w:val="24"/>
        </w:rPr>
        <w:t>t</w:t>
      </w:r>
      <w:r w:rsidR="00EF41E8">
        <w:rPr>
          <w:rFonts w:ascii="Times New Roman Regular" w:hAnsi="Times New Roman Regular" w:cs="Times New Roman Regular"/>
          <w:sz w:val="24"/>
          <w:szCs w:val="24"/>
        </w:rPr>
        <w:t>ing factors will produce the following:</w:t>
      </w:r>
    </w:p>
    <w:p w14:paraId="197C5799" w14:textId="3F01AF12" w:rsidR="00EF41E8" w:rsidRPr="00EF41E8" w:rsidRDefault="00EF41E8" w:rsidP="007922C7">
      <w:pPr>
        <w:spacing w:line="360" w:lineRule="auto"/>
        <w:jc w:val="both"/>
        <w:rPr>
          <w:rFonts w:ascii="Times New Roman Regular" w:hAnsi="Times New Roman Regular" w:cs="Times New Roman Regular" w:hint="eastAsia"/>
          <w:sz w:val="28"/>
          <w:szCs w:val="28"/>
        </w:rPr>
      </w:pPr>
      <m:oMathPara>
        <m:oMath>
          <m:r>
            <w:rPr>
              <w:rFonts w:ascii="Cambria Math" w:hAnsi="Cambria Math" w:cs="Times New Roman Regular"/>
              <w:sz w:val="24"/>
              <w:szCs w:val="24"/>
            </w:rPr>
            <m:t>α</m:t>
          </m:r>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βlist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γretweet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δlik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7AD8121E" w14:textId="2DA35943" w:rsidR="00005DA5" w:rsidRDefault="00063770"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wanted to provide more weightage to the tweeter themselves rather than the specific tweet, as the impact of a tweet is </w:t>
      </w:r>
      <w:r w:rsidR="00307E15">
        <w:rPr>
          <w:rFonts w:ascii="Times New Roman Regular" w:hAnsi="Times New Roman Regular" w:cs="Times New Roman Regular"/>
          <w:sz w:val="24"/>
          <w:szCs w:val="24"/>
        </w:rPr>
        <w:t xml:space="preserve">more </w:t>
      </w:r>
      <w:r>
        <w:rPr>
          <w:rFonts w:ascii="Times New Roman Regular" w:hAnsi="Times New Roman Regular" w:cs="Times New Roman Regular"/>
          <w:sz w:val="24"/>
          <w:szCs w:val="24"/>
        </w:rPr>
        <w:t>correlated with the tweeter</w:t>
      </w:r>
      <w:r w:rsidR="003C5771">
        <w:rPr>
          <w:rFonts w:ascii="Times New Roman Regular" w:hAnsi="Times New Roman Regular" w:cs="Times New Roman Regular"/>
          <w:sz w:val="24"/>
          <w:szCs w:val="24"/>
        </w:rPr>
        <w:t xml:space="preserve"> rather than its likes and retweets</w:t>
      </w:r>
      <w:r>
        <w:rPr>
          <w:rFonts w:ascii="Times New Roman Regular" w:hAnsi="Times New Roman Regular" w:cs="Times New Roman Regular"/>
          <w:sz w:val="24"/>
          <w:szCs w:val="24"/>
        </w:rPr>
        <w:t>.</w:t>
      </w:r>
      <w:r w:rsidR="00C4156D">
        <w:rPr>
          <w:rFonts w:ascii="Times New Roman Regular" w:hAnsi="Times New Roman Regular" w:cs="Times New Roman Regular"/>
          <w:sz w:val="24"/>
          <w:szCs w:val="24"/>
        </w:rPr>
        <w:t xml:space="preserve"> As such, the author proposes the arbitrary values of </w:t>
      </w:r>
      <w:r w:rsidR="00C4156D" w:rsidRPr="00622961">
        <w:rPr>
          <w:rFonts w:ascii="Times New Roman Regular" w:hAnsi="Times New Roman Regular" w:cs="Times New Roman Regular"/>
          <w:b/>
          <w:bCs/>
          <w:sz w:val="24"/>
          <w:szCs w:val="24"/>
        </w:rPr>
        <w:t>0.5</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0.3</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and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for </w:t>
      </w:r>
      <w:r w:rsidR="00622961">
        <w:rPr>
          <w:rFonts w:ascii="Times New Roman Regular" w:hAnsi="Times New Roman Regular" w:cs="Times New Roman Regular"/>
          <w:sz w:val="24"/>
          <w:szCs w:val="24"/>
        </w:rPr>
        <w:t xml:space="preserve">alpha, beta, gamma and delta </w:t>
      </w:r>
      <w:r w:rsidR="00C4156D">
        <w:rPr>
          <w:rFonts w:ascii="Times New Roman Regular" w:hAnsi="Times New Roman Regular" w:cs="Times New Roman Regular"/>
          <w:sz w:val="24"/>
          <w:szCs w:val="24"/>
        </w:rPr>
        <w:t>respectively.</w:t>
      </w:r>
    </w:p>
    <w:p w14:paraId="49B2C269" w14:textId="1EA971A5" w:rsidR="00D63FC6" w:rsidRDefault="00AF668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avoid a specific metric from dominating the score</w:t>
      </w:r>
      <w:r w:rsidR="00DA3061">
        <w:rPr>
          <w:rFonts w:ascii="Times New Roman Regular" w:hAnsi="Times New Roman Regular" w:cs="Times New Roman Regular"/>
          <w:sz w:val="24"/>
          <w:szCs w:val="24"/>
        </w:rPr>
        <w:t xml:space="preserve"> (if the number of followers is in the millions and number of retweets is in the thousands, the number of followers would dominate the score)</w:t>
      </w:r>
      <w:r>
        <w:rPr>
          <w:rFonts w:ascii="Times New Roman Regular" w:hAnsi="Times New Roman Regular" w:cs="Times New Roman Regular"/>
          <w:sz w:val="24"/>
          <w:szCs w:val="24"/>
        </w:rPr>
        <w:t>, a logarithm can be applied. Applying a logarithm can normalize and balance all the metrics into a similar scale to avoid any bias</w:t>
      </w:r>
      <w:r w:rsidR="00E56DA0">
        <w:rPr>
          <w:rFonts w:ascii="Times New Roman Regular" w:hAnsi="Times New Roman Regular" w:cs="Times New Roman Regular"/>
          <w:sz w:val="24"/>
          <w:szCs w:val="24"/>
        </w:rPr>
        <w:t>, as such accurately reflect each metric’s true impact on the score.</w:t>
      </w:r>
      <w:r w:rsidR="00F34FB4">
        <w:rPr>
          <w:rFonts w:ascii="Times New Roman Regular" w:hAnsi="Times New Roman Regular" w:cs="Times New Roman Regular"/>
          <w:sz w:val="24"/>
          <w:szCs w:val="24"/>
        </w:rPr>
        <w:t xml:space="preserve"> Furthermore, the author will add the value “1” to each</w:t>
      </w:r>
      <w:r w:rsidR="003C2E63">
        <w:rPr>
          <w:rFonts w:ascii="Times New Roman Regular" w:hAnsi="Times New Roman Regular" w:cs="Times New Roman Regular"/>
          <w:sz w:val="24"/>
          <w:szCs w:val="24"/>
        </w:rPr>
        <w:t xml:space="preserve"> </w:t>
      </w:r>
      <w:r w:rsidR="00F34FB4">
        <w:rPr>
          <w:rFonts w:ascii="Times New Roman Regular" w:hAnsi="Times New Roman Regular" w:cs="Times New Roman Regular"/>
          <w:sz w:val="24"/>
          <w:szCs w:val="24"/>
        </w:rPr>
        <w:t xml:space="preserve">metric prior to obtaining the logarithmic </w:t>
      </w:r>
      <w:r w:rsidR="00F34FB4">
        <w:rPr>
          <w:rFonts w:ascii="Times New Roman Regular" w:hAnsi="Times New Roman Regular" w:cs="Times New Roman Regular"/>
          <w:sz w:val="24"/>
          <w:szCs w:val="24"/>
        </w:rPr>
        <w:lastRenderedPageBreak/>
        <w:t xml:space="preserve">value. Performing this will prevent mathematical errors that would arise for the case of a metric having the value of 0. </w:t>
      </w:r>
      <w:r w:rsidR="003C2E63">
        <w:rPr>
          <w:rFonts w:ascii="Times New Roman Regular" w:hAnsi="Times New Roman Regular" w:cs="Times New Roman Regular"/>
          <w:sz w:val="24"/>
          <w:szCs w:val="24"/>
        </w:rPr>
        <w:t>The terms can now be written as follows:</w:t>
      </w:r>
    </w:p>
    <w:p w14:paraId="2CB391DD" w14:textId="60DB17B0" w:rsidR="00A85044" w:rsidRPr="00A56B68" w:rsidRDefault="001A1B25" w:rsidP="001A1B25">
      <w:pPr>
        <w:spacing w:line="360" w:lineRule="auto"/>
        <w:jc w:val="center"/>
        <w:rPr>
          <w:rFonts w:ascii="Times New Roman Regular" w:hAnsi="Times New Roman Regular" w:cs="Times New Roman Regular" w:hint="eastAsia"/>
          <w:sz w:val="24"/>
          <w:szCs w:val="24"/>
        </w:rPr>
      </w:pPr>
      <m:oMath>
        <m:r>
          <m:rPr>
            <m:sty m:val="p"/>
          </m:rPr>
          <w:rPr>
            <w:rFonts w:ascii="Cambria Math" w:hAnsi="Cambria Math" w:cs="Times New Roman Regular"/>
            <w:sz w:val="20"/>
            <w:szCs w:val="20"/>
          </w:rPr>
          <m:t>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w:p>
    <w:p w14:paraId="11EA3A69" w14:textId="11798110" w:rsidR="00761B6B" w:rsidRDefault="00AC0297" w:rsidP="00A85044">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As the formula is a linear combination of these metrics, they </w:t>
      </w:r>
      <w:r w:rsidR="00631600">
        <w:rPr>
          <w:rFonts w:ascii="Times New Roman" w:hAnsi="Times New Roman" w:cs="Times New Roman"/>
          <w:iCs/>
          <w:sz w:val="24"/>
          <w:szCs w:val="24"/>
        </w:rPr>
        <w:t xml:space="preserve">are summed up to provide a </w:t>
      </w:r>
      <w:r w:rsidR="0034647D">
        <w:rPr>
          <w:rFonts w:ascii="Times New Roman" w:hAnsi="Times New Roman" w:cs="Times New Roman"/>
          <w:iCs/>
          <w:sz w:val="24"/>
          <w:szCs w:val="24"/>
        </w:rPr>
        <w:t xml:space="preserve">tweet sum and an </w:t>
      </w:r>
      <w:r w:rsidR="00631600">
        <w:rPr>
          <w:rFonts w:ascii="Times New Roman" w:hAnsi="Times New Roman" w:cs="Times New Roman"/>
          <w:iCs/>
          <w:sz w:val="24"/>
          <w:szCs w:val="24"/>
        </w:rPr>
        <w:t>influencer sum.</w:t>
      </w:r>
    </w:p>
    <w:p w14:paraId="0F1E3A7E" w14:textId="3C0E2FD4" w:rsidR="00ED0254" w:rsidRPr="00ED0254" w:rsidRDefault="00DA58FF" w:rsidP="00ED0254">
      <w:pPr>
        <w:spacing w:line="360" w:lineRule="auto"/>
        <w:jc w:val="center"/>
        <w:rPr>
          <w:rFonts w:ascii="Times New Roman Regular" w:hAnsi="Times New Roman Regular" w:cs="Times New Roman Regular" w:hint="eastAsia"/>
          <w:iCs/>
          <w:sz w:val="20"/>
          <w:szCs w:val="20"/>
        </w:rPr>
      </w:pPr>
      <m:oMath>
        <m:sSub>
          <m:sSubPr>
            <m:ctrlPr>
              <w:rPr>
                <w:rFonts w:ascii="Cambria Math" w:hAnsi="Cambria Math" w:cs="Times New Roman Regular"/>
                <w:i/>
                <w:sz w:val="20"/>
                <w:szCs w:val="20"/>
              </w:rPr>
            </m:ctrlPr>
          </m:sSubPr>
          <m:e>
            <m:r>
              <w:rPr>
                <w:rFonts w:ascii="Cambria Math" w:hAnsi="Cambria Math" w:cs="Times New Roman Regular"/>
                <w:sz w:val="20"/>
                <w:szCs w:val="20"/>
              </w:rPr>
              <m:t>influencer</m:t>
            </m:r>
          </m:e>
          <m:sub>
            <m:r>
              <w:rPr>
                <w:rFonts w:ascii="Cambria Math" w:hAnsi="Cambria Math" w:cs="Times New Roman Regular"/>
                <w:sz w:val="20"/>
                <w:szCs w:val="20"/>
              </w:rPr>
              <m:t>sum</m:t>
            </m:r>
          </m:sub>
        </m:sSub>
        <m:r>
          <w:rPr>
            <w:rFonts w:ascii="Cambria Math" w:hAnsi="Cambria Math" w:cs="Times New Roman Regular"/>
            <w:sz w:val="20"/>
            <w:szCs w:val="20"/>
          </w:rPr>
          <m:t>=</m:t>
        </m:r>
        <m:r>
          <m:rPr>
            <m:sty m:val="p"/>
          </m:rPr>
          <w:rPr>
            <w:rFonts w:ascii="Cambria Math" w:hAnsi="Cambria Math" w:cs="Times New Roman Regular"/>
            <w:sz w:val="20"/>
            <w:szCs w:val="20"/>
          </w:rPr>
          <m:t xml:space="preserve"> 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00850FB0"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oMath>
    </w:p>
    <w:p w14:paraId="3FB46191" w14:textId="39C8FBD8" w:rsidR="00ED0254" w:rsidRPr="00ED0254" w:rsidRDefault="00ED0254" w:rsidP="00ED0254">
      <w:pPr>
        <w:spacing w:line="360" w:lineRule="auto"/>
        <w:jc w:val="center"/>
        <w:rPr>
          <w:rFonts w:ascii="Times New Roman Regular" w:hAnsi="Times New Roman Regular" w:cs="Times New Roman Regular" w:hint="eastAsia"/>
          <w:sz w:val="24"/>
          <w:szCs w:val="24"/>
        </w:rPr>
      </w:pPr>
      <m:oMathPara>
        <m:oMath>
          <m:r>
            <w:rPr>
              <w:rFonts w:ascii="Cambria Math" w:hAnsi="Cambria Math" w:cs="Times New Roman Regular"/>
              <w:sz w:val="20"/>
              <w:szCs w:val="20"/>
            </w:rPr>
            <m:t>twee</m:t>
          </m:r>
          <m:sSub>
            <m:sSubPr>
              <m:ctrlPr>
                <w:rPr>
                  <w:rFonts w:ascii="Cambria Math" w:hAnsi="Cambria Math" w:cs="Times New Roman Regular"/>
                  <w:i/>
                  <w:iCs/>
                  <w:sz w:val="20"/>
                  <w:szCs w:val="20"/>
                </w:rPr>
              </m:ctrlPr>
            </m:sSubPr>
            <m:e>
              <m:r>
                <w:rPr>
                  <w:rFonts w:ascii="Cambria Math" w:hAnsi="Cambria Math" w:cs="Times New Roman Regular"/>
                  <w:sz w:val="20"/>
                  <w:szCs w:val="20"/>
                </w:rPr>
                <m:t>t</m:t>
              </m:r>
            </m:e>
            <m:sub>
              <m:r>
                <w:rPr>
                  <w:rFonts w:ascii="Cambria Math" w:hAnsi="Cambria Math" w:cs="Times New Roman Regular"/>
                  <w:sz w:val="20"/>
                  <w:szCs w:val="20"/>
                </w:rPr>
                <m:t>sum</m:t>
              </m:r>
            </m:sub>
          </m:sSub>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082E0C82" w14:textId="77777777" w:rsidR="006D231B" w:rsidRDefault="00497A99" w:rsidP="007A1D2D">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The obtained sum</w:t>
      </w:r>
      <w:r w:rsidR="006B2662">
        <w:rPr>
          <w:rFonts w:ascii="Times New Roman" w:hAnsi="Times New Roman" w:cs="Times New Roman"/>
          <w:iCs/>
          <w:sz w:val="24"/>
          <w:szCs w:val="24"/>
        </w:rPr>
        <w:t>s</w:t>
      </w:r>
      <w:r>
        <w:rPr>
          <w:rFonts w:ascii="Times New Roman" w:hAnsi="Times New Roman" w:cs="Times New Roman"/>
          <w:iCs/>
          <w:sz w:val="24"/>
          <w:szCs w:val="24"/>
        </w:rPr>
        <w:t xml:space="preserve"> do not fall within any range and must be normalized to ensure that the final score will not exceed 1.</w:t>
      </w:r>
      <w:r w:rsidR="006D231B">
        <w:rPr>
          <w:rFonts w:ascii="Times New Roman" w:hAnsi="Times New Roman" w:cs="Times New Roman"/>
          <w:iCs/>
          <w:sz w:val="24"/>
          <w:szCs w:val="24"/>
        </w:rPr>
        <w:t xml:space="preserve"> Normalization can be applied as follows:</w:t>
      </w:r>
    </w:p>
    <w:p w14:paraId="7FEF9469" w14:textId="69A152D1" w:rsidR="00A85044" w:rsidRPr="00D03614" w:rsidRDefault="00DA58FF" w:rsidP="004A11C5">
      <w:pPr>
        <w:spacing w:line="360" w:lineRule="auto"/>
        <w:jc w:val="center"/>
        <w:rPr>
          <w:rFonts w:ascii="Times New Roman" w:hAnsi="Times New Roman" w:cs="Times New Roman"/>
          <w:iCs/>
          <w:sz w:val="24"/>
          <w:szCs w:val="24"/>
        </w:rPr>
      </w:pPr>
      <m:oMathPara>
        <m:oMath>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f>
            <m:fPr>
              <m:ctrlPr>
                <w:rPr>
                  <w:rFonts w:ascii="Cambria Math" w:hAnsi="DejaVu Math TeX Gyre" w:cs="Times New Roman Regular"/>
                  <w:i/>
                  <w:sz w:val="24"/>
                  <w:szCs w:val="24"/>
                </w:rPr>
              </m:ctrlPr>
            </m:fPr>
            <m:num>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num>
            <m:den>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r>
                <w:rPr>
                  <w:rFonts w:ascii="Cambria Math" w:hAnsi="DejaVu Math TeX Gyre" w:cs="Times New Roman Regular"/>
                  <w:sz w:val="24"/>
                  <w:szCs w:val="24"/>
                </w:rPr>
                <m:t>+1</m:t>
              </m:r>
            </m:den>
          </m:f>
        </m:oMath>
      </m:oMathPara>
    </w:p>
    <w:p w14:paraId="56749BC5" w14:textId="17F5B096" w:rsidR="00D63FC6" w:rsidRDefault="00F4636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this influencer score can be applied to the vanilla compound score to obtain a weighted compound score</w:t>
      </w:r>
      <w:r w:rsidR="008342A9">
        <w:rPr>
          <w:rFonts w:ascii="Times New Roman Regular" w:hAnsi="Times New Roman Regular" w:cs="Times New Roman Regular"/>
          <w:sz w:val="24"/>
          <w:szCs w:val="24"/>
        </w:rPr>
        <w:t>.</w:t>
      </w:r>
    </w:p>
    <w:p w14:paraId="18E914AF" w14:textId="50D93068" w:rsidR="00D63FC6" w:rsidRPr="00A95896" w:rsidRDefault="00DA58FF" w:rsidP="00D63FC6">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r>
                <w:rPr>
                  <w:rFonts w:ascii="Cambria Math" w:hAnsi="DejaVu Math TeX Gyre" w:cs="Times New Roman Regular"/>
                  <w:sz w:val="24"/>
                  <w:szCs w:val="24"/>
                </w:rPr>
                <m:t>weig</m:t>
              </m:r>
              <m:r>
                <w:rPr>
                  <w:rFonts w:ascii="Cambria Math" w:hAnsi="DejaVu Math TeX Gyre" w:cs="Times New Roman Regular"/>
                  <w:sz w:val="24"/>
                  <w:szCs w:val="24"/>
                </w:rPr>
                <m:t>h</m:t>
              </m:r>
              <m:r>
                <w:rPr>
                  <w:rFonts w:ascii="Cambria Math" w:hAnsi="DejaVu Math TeX Gyre" w:cs="Times New Roman Regular"/>
                  <w:sz w:val="24"/>
                  <w:szCs w:val="24"/>
                </w:rPr>
                <m:t>te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r>
                <w:rPr>
                  <w:rFonts w:ascii="Cambria Math" w:hAnsi="DejaVu Math TeX Gyre" w:cs="Times New Roman Regular"/>
                  <w:sz w:val="24"/>
                  <w:szCs w:val="24"/>
                </w:rPr>
                <m:t>compoun</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DejaVu Math TeX Gyre" w:hAnsi="DejaVu Math TeX Gyre" w:cs="Times New Roman Regular"/>
                  <w:sz w:val="24"/>
                  <w:szCs w:val="24"/>
                </w:rPr>
                <m:t xml:space="preserve"> </m:t>
              </m:r>
            </m:e>
          </m:borderBox>
        </m:oMath>
      </m:oMathPara>
    </w:p>
    <w:p w14:paraId="07D8C211" w14:textId="62DF0063" w:rsidR="00377F3C" w:rsidRPr="000E396A" w:rsidRDefault="00A015FE" w:rsidP="00F04900">
      <w:pPr>
        <w:pStyle w:val="Heading1"/>
        <w:spacing w:line="360" w:lineRule="auto"/>
        <w:rPr>
          <w:rFonts w:ascii="Times New Roman Regular" w:hAnsi="Times New Roman Regular" w:cs="Times New Roman Regular" w:hint="eastAsia"/>
          <w:b/>
          <w:bCs/>
          <w:color w:val="auto"/>
          <w:sz w:val="28"/>
          <w:szCs w:val="28"/>
        </w:rPr>
      </w:pPr>
      <w:bookmarkStart w:id="574" w:name="_B.3._LTS_algorithm"/>
      <w:bookmarkStart w:id="575" w:name="_D.3._LTS_algorithm"/>
      <w:bookmarkStart w:id="576" w:name="_Toc132325947"/>
      <w:bookmarkEnd w:id="574"/>
      <w:bookmarkEnd w:id="575"/>
      <w:r>
        <w:rPr>
          <w:rFonts w:ascii="Times New Roman Regular" w:hAnsi="Times New Roman Regular" w:cs="Times New Roman Regular"/>
          <w:b/>
          <w:bCs/>
          <w:color w:val="auto"/>
          <w:sz w:val="28"/>
          <w:szCs w:val="28"/>
        </w:rPr>
        <w:t>D</w:t>
      </w:r>
      <w:r w:rsidR="00377F3C" w:rsidRPr="000E396A">
        <w:rPr>
          <w:rFonts w:ascii="Times New Roman Regular" w:hAnsi="Times New Roman Regular" w:cs="Times New Roman Regular"/>
          <w:b/>
          <w:bCs/>
          <w:color w:val="auto"/>
          <w:sz w:val="28"/>
          <w:szCs w:val="28"/>
        </w:rPr>
        <w:t>.3. LTS algorithm complexity analysis</w:t>
      </w:r>
      <w:bookmarkEnd w:id="576"/>
    </w:p>
    <w:p w14:paraId="2199B0F6" w14:textId="314034B5" w:rsidR="00377F3C" w:rsidRPr="00F04900" w:rsidRDefault="00377F3C" w:rsidP="00377F3C">
      <w:pPr>
        <w:pStyle w:val="Caption"/>
        <w:keepNext/>
        <w:jc w:val="center"/>
        <w:rPr>
          <w:rFonts w:ascii="Times New Roman Regular" w:hAnsi="Times New Roman Regular" w:cs="Times New Roman Regular" w:hint="eastAsia"/>
          <w:b w:val="0"/>
          <w:bCs w:val="0"/>
          <w:smallCaps w:val="0"/>
          <w:color w:val="auto"/>
          <w:sz w:val="24"/>
          <w:szCs w:val="24"/>
        </w:rPr>
      </w:pPr>
      <w:bookmarkStart w:id="577" w:name="_Toc132182740"/>
      <w:r w:rsidRPr="00F04900">
        <w:rPr>
          <w:rFonts w:ascii="Times New Roman Regular" w:hAnsi="Times New Roman Regular" w:cs="Times New Roman Regular"/>
          <w:b w:val="0"/>
          <w:bCs w:val="0"/>
          <w:smallCaps w:val="0"/>
          <w:color w:val="auto"/>
          <w:sz w:val="24"/>
          <w:szCs w:val="24"/>
        </w:rPr>
        <w:t xml:space="preserve">Table </w:t>
      </w:r>
      <w:r w:rsidRPr="00F04900">
        <w:rPr>
          <w:rFonts w:ascii="Times New Roman Regular" w:hAnsi="Times New Roman Regular" w:cs="Times New Roman Regular"/>
          <w:b w:val="0"/>
          <w:bCs w:val="0"/>
          <w:smallCaps w:val="0"/>
          <w:color w:val="auto"/>
          <w:sz w:val="24"/>
          <w:szCs w:val="24"/>
        </w:rPr>
        <w:fldChar w:fldCharType="begin"/>
      </w:r>
      <w:r w:rsidRPr="00F04900">
        <w:rPr>
          <w:rFonts w:ascii="Times New Roman Regular" w:hAnsi="Times New Roman Regular" w:cs="Times New Roman Regular"/>
          <w:b w:val="0"/>
          <w:bCs w:val="0"/>
          <w:smallCaps w:val="0"/>
          <w:color w:val="auto"/>
          <w:sz w:val="24"/>
          <w:szCs w:val="24"/>
        </w:rPr>
        <w:instrText xml:space="preserve"> SEQ Table \* ARABIC </w:instrText>
      </w:r>
      <w:r w:rsidRPr="00F0490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Pr="00F04900">
        <w:rPr>
          <w:rFonts w:ascii="Times New Roman Regular" w:hAnsi="Times New Roman Regular" w:cs="Times New Roman Regular"/>
          <w:b w:val="0"/>
          <w:bCs w:val="0"/>
          <w:smallCaps w:val="0"/>
          <w:color w:val="auto"/>
          <w:sz w:val="24"/>
          <w:szCs w:val="24"/>
        </w:rPr>
        <w:fldChar w:fldCharType="end"/>
      </w:r>
      <w:r w:rsidRPr="00F04900">
        <w:rPr>
          <w:rFonts w:ascii="Times New Roman Regular" w:hAnsi="Times New Roman Regular" w:cs="Times New Roman Regular"/>
          <w:b w:val="0"/>
          <w:bCs w:val="0"/>
          <w:smallCaps w:val="0"/>
          <w:color w:val="auto"/>
          <w:sz w:val="24"/>
          <w:szCs w:val="24"/>
        </w:rPr>
        <w:t>: Complexities of BPTT and adjoint sensitivity</w:t>
      </w:r>
      <w:bookmarkEnd w:id="577"/>
    </w:p>
    <w:p w14:paraId="20269C58" w14:textId="77777777" w:rsidR="00377F3C" w:rsidRDefault="00377F3C" w:rsidP="00377F3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 xml:space="preserve">Note: </w:t>
      </w:r>
      <w:r>
        <w:rPr>
          <w:rFonts w:ascii="Times New Roman Regular" w:hAnsi="Times New Roman Regular" w:cs="Times New Roman Regular"/>
          <w:i/>
          <w:iCs/>
          <w:sz w:val="24"/>
          <w:szCs w:val="24"/>
        </w:rPr>
        <w:t>L</w:t>
      </w:r>
      <w:r>
        <w:rPr>
          <w:rFonts w:ascii="Times New Roman Regular" w:hAnsi="Times New Roman Regular" w:cs="Times New Roman Regular"/>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377F3C" w14:paraId="252F278A" w14:textId="77777777" w:rsidTr="00FD2F9D">
        <w:tc>
          <w:tcPr>
            <w:tcW w:w="3116" w:type="dxa"/>
          </w:tcPr>
          <w:p w14:paraId="0448A0AF" w14:textId="77777777" w:rsidR="00377F3C" w:rsidRDefault="00377F3C" w:rsidP="00FD2F9D">
            <w:pPr>
              <w:spacing w:after="0" w:line="360" w:lineRule="auto"/>
              <w:jc w:val="both"/>
              <w:rPr>
                <w:rFonts w:ascii="Times New Roman Regular" w:hAnsi="Times New Roman Regular" w:cs="Times New Roman Regular" w:hint="eastAsia"/>
                <w:sz w:val="24"/>
                <w:szCs w:val="24"/>
              </w:rPr>
            </w:pPr>
          </w:p>
        </w:tc>
        <w:tc>
          <w:tcPr>
            <w:tcW w:w="3117" w:type="dxa"/>
          </w:tcPr>
          <w:p w14:paraId="7148FC57"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BPTT</w:t>
            </w:r>
          </w:p>
        </w:tc>
        <w:tc>
          <w:tcPr>
            <w:tcW w:w="3117" w:type="dxa"/>
          </w:tcPr>
          <w:p w14:paraId="18057A3D"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Adjoint sensitivity</w:t>
            </w:r>
          </w:p>
        </w:tc>
      </w:tr>
      <w:tr w:rsidR="00377F3C" w14:paraId="09DE5372" w14:textId="77777777" w:rsidTr="00FD2F9D">
        <w:tc>
          <w:tcPr>
            <w:tcW w:w="3116" w:type="dxa"/>
          </w:tcPr>
          <w:p w14:paraId="1D0CA78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Time</w:t>
            </w:r>
          </w:p>
        </w:tc>
        <w:tc>
          <w:tcPr>
            <w:tcW w:w="3117" w:type="dxa"/>
          </w:tcPr>
          <w:p w14:paraId="0982FFEB"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01A09E1C"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O(</w:t>
            </w:r>
            <w:proofErr w:type="spellStart"/>
            <w:r>
              <w:rPr>
                <w:rFonts w:ascii="Times New Roman Regular" w:hAnsi="Times New Roman Regular" w:cs="Times New Roman Regular"/>
                <w:b/>
                <w:bCs/>
                <w:sz w:val="24"/>
                <w:szCs w:val="24"/>
              </w:rPr>
              <w:t>LlogL</w:t>
            </w:r>
            <w:proofErr w:type="spellEnd"/>
            <w:r>
              <w:rPr>
                <w:rFonts w:ascii="Times New Roman Regular" w:hAnsi="Times New Roman Regular" w:cs="Times New Roman Regular"/>
                <w:b/>
                <w:bCs/>
                <w:sz w:val="24"/>
                <w:szCs w:val="24"/>
              </w:rPr>
              <w:t>)</w:t>
            </w:r>
          </w:p>
        </w:tc>
      </w:tr>
      <w:tr w:rsidR="00377F3C" w14:paraId="478FD7D0" w14:textId="77777777" w:rsidTr="00FD2F9D">
        <w:tc>
          <w:tcPr>
            <w:tcW w:w="3116" w:type="dxa"/>
          </w:tcPr>
          <w:p w14:paraId="3133E387"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Memory</w:t>
            </w:r>
          </w:p>
        </w:tc>
        <w:tc>
          <w:tcPr>
            <w:tcW w:w="3117" w:type="dxa"/>
          </w:tcPr>
          <w:p w14:paraId="2EAC9057"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2D2A3714"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proofErr w:type="gramStart"/>
            <w:r>
              <w:rPr>
                <w:rFonts w:ascii="Times New Roman Regular" w:hAnsi="Times New Roman Regular" w:cs="Times New Roman Regular"/>
                <w:b/>
                <w:bCs/>
                <w:sz w:val="24"/>
                <w:szCs w:val="24"/>
              </w:rPr>
              <w:t>O(</w:t>
            </w:r>
            <w:proofErr w:type="gramEnd"/>
            <w:r>
              <w:rPr>
                <w:rFonts w:ascii="Times New Roman Regular" w:hAnsi="Times New Roman Regular" w:cs="Times New Roman Regular"/>
                <w:b/>
                <w:bCs/>
                <w:sz w:val="24"/>
                <w:szCs w:val="24"/>
              </w:rPr>
              <w:t>1)</w:t>
            </w:r>
          </w:p>
        </w:tc>
      </w:tr>
      <w:tr w:rsidR="00377F3C" w14:paraId="14F3854E" w14:textId="77777777" w:rsidTr="00FD2F9D">
        <w:tc>
          <w:tcPr>
            <w:tcW w:w="3116" w:type="dxa"/>
          </w:tcPr>
          <w:p w14:paraId="74572B1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Forward accuracy</w:t>
            </w:r>
          </w:p>
        </w:tc>
        <w:tc>
          <w:tcPr>
            <w:tcW w:w="3117" w:type="dxa"/>
          </w:tcPr>
          <w:p w14:paraId="4F1C7E9F"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c>
          <w:tcPr>
            <w:tcW w:w="3117" w:type="dxa"/>
          </w:tcPr>
          <w:p w14:paraId="13328A62"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r>
      <w:tr w:rsidR="00377F3C" w14:paraId="56118622" w14:textId="77777777" w:rsidTr="00FD2F9D">
        <w:tc>
          <w:tcPr>
            <w:tcW w:w="3116" w:type="dxa"/>
          </w:tcPr>
          <w:p w14:paraId="5D4DC18C"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Backward accuracy</w:t>
            </w:r>
          </w:p>
        </w:tc>
        <w:tc>
          <w:tcPr>
            <w:tcW w:w="3117" w:type="dxa"/>
          </w:tcPr>
          <w:p w14:paraId="0B070B41" w14:textId="77777777" w:rsidR="00377F3C" w:rsidRDefault="00377F3C"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High</w:t>
            </w:r>
          </w:p>
        </w:tc>
        <w:tc>
          <w:tcPr>
            <w:tcW w:w="3117" w:type="dxa"/>
          </w:tcPr>
          <w:p w14:paraId="2847659A"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Low</w:t>
            </w:r>
          </w:p>
        </w:tc>
      </w:tr>
    </w:tbl>
    <w:p w14:paraId="666C434C" w14:textId="77777777" w:rsidR="00D63FC6" w:rsidRPr="007922C7" w:rsidRDefault="00D63FC6" w:rsidP="007922C7">
      <w:pPr>
        <w:spacing w:line="360" w:lineRule="auto"/>
        <w:jc w:val="both"/>
        <w:rPr>
          <w:rFonts w:ascii="Times New Roman Regular" w:hAnsi="Times New Roman Regular" w:cs="Times New Roman Regular" w:hint="eastAsia"/>
          <w:sz w:val="24"/>
          <w:szCs w:val="24"/>
        </w:rPr>
      </w:pPr>
    </w:p>
    <w:p w14:paraId="02DE8C90" w14:textId="1433FDB8" w:rsidR="00B40933" w:rsidRPr="00FD7E0B"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578" w:name="_B.2._UI_wireframes"/>
      <w:bookmarkStart w:id="579" w:name="_C.2._UI_wireframes"/>
      <w:bookmarkStart w:id="580" w:name="_B.4._UI_wireframes"/>
      <w:bookmarkStart w:id="581" w:name="_D.4._UI_wireframes"/>
      <w:bookmarkStart w:id="582" w:name="_Toc125663174"/>
      <w:bookmarkStart w:id="583" w:name="_Toc132325948"/>
      <w:bookmarkStart w:id="584" w:name="_B.3._UI_wireframes"/>
      <w:bookmarkEnd w:id="578"/>
      <w:bookmarkEnd w:id="579"/>
      <w:bookmarkEnd w:id="580"/>
      <w:bookmarkEnd w:id="581"/>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sidR="00CB2D7F" w:rsidRPr="00FD7E0B">
        <w:rPr>
          <w:rFonts w:ascii="Times New Roman Regular" w:hAnsi="Times New Roman Regular" w:cs="Times New Roman Regular"/>
          <w:b/>
          <w:bCs/>
          <w:color w:val="auto"/>
          <w:sz w:val="28"/>
          <w:szCs w:val="28"/>
        </w:rPr>
        <w:t>4</w:t>
      </w:r>
      <w:r w:rsidRPr="00FD7E0B">
        <w:rPr>
          <w:rFonts w:ascii="Times New Roman Regular" w:hAnsi="Times New Roman Regular" w:cs="Times New Roman Regular"/>
          <w:b/>
          <w:bCs/>
          <w:color w:val="auto"/>
          <w:sz w:val="28"/>
          <w:szCs w:val="28"/>
        </w:rPr>
        <w:t>. UI wireframes</w:t>
      </w:r>
      <w:bookmarkEnd w:id="582"/>
      <w:bookmarkEnd w:id="58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343ED" w:rsidRPr="00D343ED" w14:paraId="62334DE0" w14:textId="77777777">
        <w:tc>
          <w:tcPr>
            <w:tcW w:w="4675" w:type="dxa"/>
          </w:tcPr>
          <w:bookmarkEnd w:id="584"/>
          <w:p w14:paraId="2EC31F4B"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59702F2" wp14:editId="7D58BDE6">
                  <wp:extent cx="2670810" cy="3554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2730019" cy="3633491"/>
                          </a:xfrm>
                          <a:prstGeom prst="rect">
                            <a:avLst/>
                          </a:prstGeom>
                          <a:noFill/>
                          <a:ln>
                            <a:noFill/>
                          </a:ln>
                        </pic:spPr>
                      </pic:pic>
                    </a:graphicData>
                  </a:graphic>
                </wp:inline>
              </w:drawing>
            </w:r>
          </w:p>
          <w:p w14:paraId="0E9455D2" w14:textId="2D111ED5"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5" w:name="_Toc121649179"/>
            <w:bookmarkStart w:id="586" w:name="_Toc132182778"/>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26</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Hom</w:t>
            </w:r>
            <w:bookmarkEnd w:id="585"/>
            <w:r w:rsidRPr="00D343ED">
              <w:rPr>
                <w:rFonts w:ascii="Times New Roman Regular" w:hAnsi="Times New Roman Regular" w:cs="Times New Roman Regular"/>
                <w:b w:val="0"/>
                <w:bCs w:val="0"/>
                <w:smallCaps w:val="0"/>
                <w:color w:val="auto"/>
                <w:sz w:val="24"/>
                <w:szCs w:val="24"/>
              </w:rPr>
              <w:t>e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6"/>
          </w:p>
          <w:p w14:paraId="6BAD0E09" w14:textId="77777777" w:rsidR="00B40933" w:rsidRPr="00D343ED" w:rsidRDefault="00B40933">
            <w:pPr>
              <w:pStyle w:val="Caption"/>
              <w:spacing w:after="0"/>
              <w:jc w:val="center"/>
              <w:rPr>
                <w:rFonts w:ascii="Times New Roman Regular" w:hAnsi="Times New Roman Regular" w:cs="Times New Roman Regular" w:hint="eastAsia"/>
                <w:color w:val="auto"/>
              </w:rPr>
            </w:pPr>
          </w:p>
        </w:tc>
        <w:tc>
          <w:tcPr>
            <w:tcW w:w="4675" w:type="dxa"/>
          </w:tcPr>
          <w:p w14:paraId="69006AAD"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507A2567" wp14:editId="78F9BC34">
                  <wp:extent cx="2538095"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572023" cy="3609884"/>
                          </a:xfrm>
                          <a:prstGeom prst="rect">
                            <a:avLst/>
                          </a:prstGeom>
                          <a:noFill/>
                          <a:ln>
                            <a:noFill/>
                          </a:ln>
                        </pic:spPr>
                      </pic:pic>
                    </a:graphicData>
                  </a:graphic>
                </wp:inline>
              </w:drawing>
            </w:r>
          </w:p>
          <w:p w14:paraId="50094EFB" w14:textId="5CBEAAC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7" w:name="_Toc121649180"/>
            <w:bookmarkStart w:id="588" w:name="_Toc132182779"/>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27</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New</w:t>
            </w:r>
            <w:bookmarkEnd w:id="587"/>
            <w:r w:rsidRPr="00D343ED">
              <w:rPr>
                <w:rFonts w:ascii="Times New Roman Regular" w:hAnsi="Times New Roman Regular" w:cs="Times New Roman Regular"/>
                <w:b w:val="0"/>
                <w:bCs w:val="0"/>
                <w:smallCaps w:val="0"/>
                <w:color w:val="auto"/>
                <w:sz w:val="24"/>
                <w:szCs w:val="24"/>
              </w:rPr>
              <w:t>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8"/>
          </w:p>
          <w:p w14:paraId="1027CEC0" w14:textId="77777777" w:rsidR="00B40933" w:rsidRPr="00D343ED" w:rsidRDefault="00B40933">
            <w:pPr>
              <w:pStyle w:val="Caption"/>
              <w:spacing w:after="0"/>
              <w:jc w:val="center"/>
              <w:rPr>
                <w:rFonts w:ascii="Times New Roman Regular" w:hAnsi="Times New Roman Regular" w:cs="Times New Roman Regular" w:hint="eastAsia"/>
                <w:b w:val="0"/>
                <w:bCs w:val="0"/>
                <w:smallCaps w:val="0"/>
                <w:color w:val="auto"/>
                <w:sz w:val="24"/>
                <w:szCs w:val="24"/>
              </w:rPr>
            </w:pPr>
          </w:p>
        </w:tc>
      </w:tr>
      <w:tr w:rsidR="00D343ED" w:rsidRPr="00D343ED" w14:paraId="71463162" w14:textId="77777777">
        <w:tc>
          <w:tcPr>
            <w:tcW w:w="4675" w:type="dxa"/>
          </w:tcPr>
          <w:p w14:paraId="653F7811"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1FB6044A" wp14:editId="24CF45DA">
                  <wp:extent cx="2602230" cy="29806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2641003" cy="3024930"/>
                          </a:xfrm>
                          <a:prstGeom prst="rect">
                            <a:avLst/>
                          </a:prstGeom>
                          <a:noFill/>
                          <a:ln>
                            <a:noFill/>
                          </a:ln>
                        </pic:spPr>
                      </pic:pic>
                    </a:graphicData>
                  </a:graphic>
                </wp:inline>
              </w:drawing>
            </w:r>
          </w:p>
          <w:p w14:paraId="4EEE2161" w14:textId="6EDC063F"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9" w:name="_Toc121649181"/>
            <w:bookmarkStart w:id="590" w:name="_Toc132182780"/>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28</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Cryptocurrencies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9"/>
            <w:bookmarkEnd w:id="590"/>
          </w:p>
        </w:tc>
        <w:tc>
          <w:tcPr>
            <w:tcW w:w="4675" w:type="dxa"/>
          </w:tcPr>
          <w:p w14:paraId="20837416"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EB79429" wp14:editId="23BBCC2D">
                  <wp:extent cx="260032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680143" cy="3071616"/>
                          </a:xfrm>
                          <a:prstGeom prst="rect">
                            <a:avLst/>
                          </a:prstGeom>
                          <a:noFill/>
                          <a:ln>
                            <a:noFill/>
                          </a:ln>
                        </pic:spPr>
                      </pic:pic>
                    </a:graphicData>
                  </a:graphic>
                </wp:inline>
              </w:drawing>
            </w:r>
          </w:p>
          <w:p w14:paraId="6E092E68" w14:textId="0650B2F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1" w:name="_Toc121649182"/>
            <w:bookmarkStart w:id="592" w:name="_Toc132182781"/>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29</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Cryptocurrency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91"/>
            <w:bookmarkEnd w:id="592"/>
          </w:p>
        </w:tc>
      </w:tr>
    </w:tbl>
    <w:p w14:paraId="2CE16222" w14:textId="77777777" w:rsidR="00B40933" w:rsidRDefault="00B40933">
      <w:pPr>
        <w:pStyle w:val="Caption"/>
        <w:rPr>
          <w:rFonts w:ascii="Times New Roman Regular" w:hAnsi="Times New Roman Regular" w:cs="Times New Roman Regular" w:hint="eastAsia"/>
          <w:b w:val="0"/>
          <w:bCs w:val="0"/>
          <w:smallCaps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0933" w14:paraId="61D0A448" w14:textId="77777777">
        <w:tc>
          <w:tcPr>
            <w:tcW w:w="4675" w:type="dxa"/>
          </w:tcPr>
          <w:p w14:paraId="5D7E6A9F" w14:textId="77777777" w:rsidR="00B40933" w:rsidRPr="00F62FBB" w:rsidRDefault="00FD2F9D">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sz w:val="24"/>
                <w:szCs w:val="24"/>
              </w:rPr>
              <w:lastRenderedPageBreak/>
              <w:drawing>
                <wp:inline distT="0" distB="0" distL="0" distR="0" wp14:anchorId="7694A7AC" wp14:editId="3FF15CB5">
                  <wp:extent cx="2585720" cy="25768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2607059" cy="2597745"/>
                          </a:xfrm>
                          <a:prstGeom prst="rect">
                            <a:avLst/>
                          </a:prstGeom>
                          <a:noFill/>
                          <a:ln>
                            <a:noFill/>
                          </a:ln>
                        </pic:spPr>
                      </pic:pic>
                    </a:graphicData>
                  </a:graphic>
                </wp:inline>
              </w:drawing>
            </w:r>
          </w:p>
          <w:p w14:paraId="55CD3F69" w14:textId="4A6C4759"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3" w:name="_Toc121649183"/>
            <w:bookmarkStart w:id="594" w:name="_Toc132182782"/>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30</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Admin login</w:t>
            </w:r>
            <w:bookmarkEnd w:id="593"/>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4"/>
          </w:p>
          <w:p w14:paraId="3E067D54" w14:textId="77777777" w:rsidR="00B40933" w:rsidRPr="00F62FBB" w:rsidRDefault="00B40933">
            <w:pPr>
              <w:pStyle w:val="Caption"/>
              <w:spacing w:after="0"/>
              <w:jc w:val="center"/>
              <w:rPr>
                <w:rFonts w:ascii="Times New Roman Regular" w:hAnsi="Times New Roman Regular" w:cs="Times New Roman Regular" w:hint="eastAsia"/>
                <w:color w:val="auto"/>
              </w:rPr>
            </w:pPr>
          </w:p>
        </w:tc>
        <w:tc>
          <w:tcPr>
            <w:tcW w:w="4675" w:type="dxa"/>
          </w:tcPr>
          <w:p w14:paraId="1A02E5B8" w14:textId="18EE300E" w:rsidR="00B40933" w:rsidRPr="00F62FBB" w:rsidRDefault="00DD106F">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rPr>
              <w:drawing>
                <wp:inline distT="0" distB="0" distL="0" distR="0" wp14:anchorId="1468DBA2" wp14:editId="4FAA5892">
                  <wp:extent cx="2562225" cy="25556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86275" cy="2579677"/>
                          </a:xfrm>
                          <a:prstGeom prst="rect">
                            <a:avLst/>
                          </a:prstGeom>
                          <a:noFill/>
                          <a:ln>
                            <a:noFill/>
                          </a:ln>
                        </pic:spPr>
                      </pic:pic>
                    </a:graphicData>
                  </a:graphic>
                </wp:inline>
              </w:drawing>
            </w:r>
          </w:p>
          <w:p w14:paraId="7C339463" w14:textId="68C92580"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5" w:name="_Toc121649184"/>
            <w:bookmarkStart w:id="596" w:name="_Toc132182783"/>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31</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xml:space="preserve">: UI wireframes – Admin </w:t>
            </w:r>
            <w:r w:rsidR="00711083" w:rsidRPr="00F62FBB">
              <w:rPr>
                <w:rFonts w:ascii="Times New Roman Regular" w:hAnsi="Times New Roman Regular" w:cs="Times New Roman Regular"/>
                <w:b w:val="0"/>
                <w:bCs w:val="0"/>
                <w:smallCaps w:val="0"/>
                <w:color w:val="auto"/>
                <w:sz w:val="24"/>
                <w:szCs w:val="24"/>
              </w:rPr>
              <w:t>metrics</w:t>
            </w:r>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5"/>
            <w:bookmarkEnd w:id="596"/>
          </w:p>
        </w:tc>
      </w:tr>
      <w:tr w:rsidR="00B40933" w14:paraId="0C1B39ED" w14:textId="77777777">
        <w:tc>
          <w:tcPr>
            <w:tcW w:w="9350" w:type="dxa"/>
            <w:gridSpan w:val="2"/>
          </w:tcPr>
          <w:p w14:paraId="1C3B43FC" w14:textId="77777777" w:rsidR="00B40933" w:rsidRPr="00F62FBB" w:rsidRDefault="00FD2F9D">
            <w:pPr>
              <w:pStyle w:val="Caption"/>
              <w:keepNext/>
              <w:spacing w:after="0"/>
              <w:jc w:val="center"/>
              <w:rPr>
                <w:rFonts w:ascii="Times New Roman Regular" w:hAnsi="Times New Roman Regular" w:cs="Times New Roman Regular" w:hint="eastAsia"/>
                <w:color w:val="auto"/>
              </w:rPr>
            </w:pPr>
            <w:r w:rsidRPr="00F62FBB">
              <w:rPr>
                <w:rFonts w:ascii="Times New Roman Regular" w:hAnsi="Times New Roman Regular" w:cs="Times New Roman Regular"/>
                <w:b w:val="0"/>
                <w:bCs w:val="0"/>
                <w:smallCaps w:val="0"/>
                <w:noProof/>
                <w:color w:val="auto"/>
                <w:sz w:val="24"/>
                <w:szCs w:val="24"/>
              </w:rPr>
              <w:drawing>
                <wp:inline distT="0" distB="0" distL="0" distR="0" wp14:anchorId="7D94A526" wp14:editId="4A90B058">
                  <wp:extent cx="3883660" cy="44488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906504" cy="4474845"/>
                          </a:xfrm>
                          <a:prstGeom prst="rect">
                            <a:avLst/>
                          </a:prstGeom>
                          <a:noFill/>
                          <a:ln>
                            <a:noFill/>
                          </a:ln>
                        </pic:spPr>
                      </pic:pic>
                    </a:graphicData>
                  </a:graphic>
                </wp:inline>
              </w:drawing>
            </w:r>
          </w:p>
          <w:p w14:paraId="28ABEE9E" w14:textId="77777777" w:rsidR="00B40933" w:rsidRPr="00F62FBB" w:rsidRDefault="00B40933">
            <w:pPr>
              <w:spacing w:after="0" w:line="240" w:lineRule="auto"/>
              <w:rPr>
                <w:rFonts w:ascii="Times New Roman Regular" w:hAnsi="Times New Roman Regular" w:cs="Times New Roman Regular" w:hint="eastAsia"/>
              </w:rPr>
            </w:pPr>
          </w:p>
          <w:p w14:paraId="66EDF598" w14:textId="1BEAE333"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7" w:name="_Toc121649185"/>
            <w:bookmarkStart w:id="598" w:name="_Toc132182784"/>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32</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Forecast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7"/>
            <w:bookmarkEnd w:id="598"/>
          </w:p>
          <w:p w14:paraId="51F3AC06" w14:textId="77777777" w:rsidR="00B40933" w:rsidRPr="00F62FBB" w:rsidRDefault="00B40933">
            <w:pPr>
              <w:spacing w:after="0" w:line="240" w:lineRule="auto"/>
              <w:rPr>
                <w:rFonts w:ascii="Times New Roman Regular" w:hAnsi="Times New Roman Regular" w:cs="Times New Roman Regular" w:hint="eastAsia"/>
              </w:rPr>
            </w:pPr>
          </w:p>
        </w:tc>
      </w:tr>
    </w:tbl>
    <w:p w14:paraId="0B89E11D" w14:textId="7CFE44EB" w:rsidR="00B40933" w:rsidRPr="00935296" w:rsidRDefault="00FD2F9D" w:rsidP="00324453">
      <w:pPr>
        <w:pStyle w:val="Heading1"/>
        <w:pBdr>
          <w:bottom w:val="double" w:sz="6" w:space="1" w:color="auto"/>
        </w:pBdr>
        <w:spacing w:line="360" w:lineRule="auto"/>
        <w:jc w:val="center"/>
        <w:rPr>
          <w:rFonts w:ascii="Arial" w:hAnsi="Arial" w:cs="Arial"/>
          <w:b/>
          <w:bCs/>
          <w:color w:val="auto"/>
          <w:sz w:val="32"/>
          <w:szCs w:val="32"/>
        </w:rPr>
      </w:pPr>
      <w:bookmarkStart w:id="599" w:name="_C.1._Fetch_data"/>
      <w:bookmarkStart w:id="600" w:name="_D.1._Fetch_data"/>
      <w:bookmarkStart w:id="601" w:name="_Toc132325949"/>
      <w:bookmarkEnd w:id="599"/>
      <w:bookmarkEnd w:id="600"/>
      <w:r w:rsidRPr="00935296">
        <w:rPr>
          <w:rFonts w:ascii="Arial" w:hAnsi="Arial" w:cs="Arial"/>
          <w:b/>
          <w:bCs/>
          <w:color w:val="auto"/>
          <w:sz w:val="32"/>
          <w:szCs w:val="32"/>
        </w:rPr>
        <w:lastRenderedPageBreak/>
        <w:t xml:space="preserve">APPENDIX </w:t>
      </w:r>
      <w:r w:rsidR="002C6028">
        <w:rPr>
          <w:rFonts w:ascii="Arial" w:hAnsi="Arial" w:cs="Arial"/>
          <w:b/>
          <w:bCs/>
          <w:color w:val="auto"/>
          <w:sz w:val="32"/>
          <w:szCs w:val="32"/>
        </w:rPr>
        <w:t>E</w:t>
      </w:r>
      <w:r w:rsidRPr="00935296">
        <w:rPr>
          <w:rFonts w:ascii="Arial" w:hAnsi="Arial" w:cs="Arial"/>
          <w:b/>
          <w:bCs/>
          <w:color w:val="auto"/>
          <w:sz w:val="32"/>
          <w:szCs w:val="32"/>
        </w:rPr>
        <w:t xml:space="preserve"> – IMPLEMENTATION</w:t>
      </w:r>
      <w:bookmarkEnd w:id="601"/>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602" w:name="_D.1._Selection_of"/>
      <w:bookmarkStart w:id="603" w:name="_C.1._Selection_of"/>
      <w:bookmarkStart w:id="604" w:name="_E.1._Selection_of"/>
      <w:bookmarkStart w:id="605" w:name="_Toc132325950"/>
      <w:bookmarkEnd w:id="602"/>
      <w:bookmarkEnd w:id="603"/>
      <w:bookmarkEnd w:id="604"/>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.1. Selection of programming language</w:t>
      </w:r>
      <w:bookmarkEnd w:id="605"/>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06" w:name="_Toc124969336"/>
      <w:bookmarkStart w:id="607"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606"/>
      <w:bookmarkEnd w:id="607"/>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608" w:name="_D.2._Selection_of"/>
      <w:bookmarkStart w:id="609" w:name="_C.2._Selection_of"/>
      <w:bookmarkStart w:id="610" w:name="_E.2._Selection_of"/>
      <w:bookmarkStart w:id="611" w:name="_Toc132325951"/>
      <w:bookmarkStart w:id="612" w:name="_Toc124969337"/>
      <w:bookmarkEnd w:id="608"/>
      <w:bookmarkEnd w:id="609"/>
      <w:bookmarkEnd w:id="610"/>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 Selection of Deep Learning (DL) framework</w:t>
      </w:r>
      <w:bookmarkEnd w:id="611"/>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3"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612"/>
      <w:bookmarkEnd w:id="613"/>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xml:space="preserve">. Although it is more complicated, the higher-level API: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"pytorchvstensorflowref" </w:instrText>
            </w:r>
            <w:r w:rsidR="00DA58FF">
              <w:rPr>
                <w:rFonts w:ascii="Times New Roman Regular" w:hAnsi="Times New Roman Regular" w:cs="Times New Roman Regular"/>
                <w:sz w:val="24"/>
                <w:szCs w:val="24"/>
              </w:rPr>
              <w:fldChar w:fldCharType="separate"/>
            </w:r>
            <w:r w:rsidR="00105D25">
              <w:rPr>
                <w:rFonts w:ascii="Times New Roman Regular" w:hAnsi="Times New Roman Regular" w:cs="Times New Roman Regular"/>
                <w:sz w:val="24"/>
                <w:szCs w:val="24"/>
              </w:rPr>
              <w:t>Kurama</w:t>
            </w:r>
            <w:proofErr w:type="spellEnd"/>
            <w:r>
              <w:rPr>
                <w:rStyle w:val="Hyperlink"/>
                <w:rFonts w:ascii="Times New Roman Regular" w:hAnsi="Times New Roman Regular" w:cs="Times New Roman Regular"/>
                <w:color w:val="auto"/>
                <w:sz w:val="24"/>
                <w:szCs w:val="24"/>
                <w:u w:val="none"/>
              </w:rPr>
              <w:t>, 2022</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614" w:name="_D.3._Selection_of"/>
      <w:bookmarkStart w:id="615" w:name="_C.3._Selection_of"/>
      <w:bookmarkStart w:id="616" w:name="_E.3._Selection_of"/>
      <w:bookmarkStart w:id="617" w:name="_Toc132325952"/>
      <w:bookmarkEnd w:id="614"/>
      <w:bookmarkEnd w:id="615"/>
      <w:bookmarkEnd w:id="616"/>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.3. Selection of User Interface (UI) framework</w:t>
      </w:r>
      <w:bookmarkEnd w:id="617"/>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8" w:name="_Toc124969338"/>
      <w:bookmarkStart w:id="619"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618"/>
      <w:bookmarkEnd w:id="619"/>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"angularvsreactvsvuevssvelteref" </w:instrText>
            </w:r>
            <w:r w:rsidR="00DA58FF">
              <w:rPr>
                <w:rFonts w:ascii="Times New Roman Regular" w:hAnsi="Times New Roman Regular" w:cs="Times New Roman Regular"/>
                <w:sz w:val="24"/>
                <w:szCs w:val="24"/>
              </w:rPr>
              <w:fldChar w:fldCharType="separate"/>
            </w:r>
            <w:r w:rsidR="007D38ED" w:rsidRPr="0091409E">
              <w:rPr>
                <w:rFonts w:ascii="Times New Roman Regular" w:hAnsi="Times New Roman Regular" w:cs="Times New Roman Regular"/>
                <w:sz w:val="24"/>
                <w:szCs w:val="24"/>
              </w:rPr>
              <w:t>Patadiya</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620" w:name="_C.4._Selection_of"/>
      <w:bookmarkStart w:id="621" w:name="_D.4._Selection_of"/>
      <w:bookmarkStart w:id="622" w:name="_E.4._Selection_of"/>
      <w:bookmarkStart w:id="623" w:name="_Toc132325953"/>
      <w:bookmarkEnd w:id="620"/>
      <w:bookmarkEnd w:id="621"/>
      <w:bookmarkEnd w:id="622"/>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.4. Selection of Application Programming Interface (API) framework</w:t>
      </w:r>
      <w:bookmarkEnd w:id="623"/>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24" w:name="_Toc124969339"/>
      <w:bookmarkStart w:id="625"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24"/>
      <w:bookmarkEnd w:id="625"/>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"flaskvsdjangoref" </w:instrText>
            </w:r>
            <w:r w:rsidR="00DA58FF">
              <w:rPr>
                <w:rFonts w:ascii="Times New Roman Regular" w:hAnsi="Times New Roman Regular" w:cs="Times New Roman Regular"/>
                <w:sz w:val="24"/>
                <w:szCs w:val="24"/>
              </w:rPr>
              <w:fldChar w:fldCharType="separate"/>
            </w:r>
            <w:r w:rsidR="0010507C" w:rsidRPr="000C238C">
              <w:rPr>
                <w:rFonts w:ascii="Times New Roman Regular" w:hAnsi="Times New Roman Regular" w:cs="Times New Roman Regular"/>
                <w:sz w:val="24"/>
                <w:szCs w:val="24"/>
              </w:rPr>
              <w:t>InterviewBit</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26" w:name="_C.5._Fetch_data"/>
      <w:bookmarkStart w:id="627" w:name="_E.5._Fetch_data"/>
      <w:bookmarkStart w:id="628" w:name="_Toc125663176"/>
      <w:bookmarkStart w:id="629" w:name="_Toc132325954"/>
      <w:bookmarkEnd w:id="626"/>
      <w:bookmarkEnd w:id="627"/>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28"/>
      <w:bookmarkEnd w:id="629"/>
    </w:p>
    <w:p w14:paraId="3E54F96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historical prices</w:t>
      </w:r>
    </w:p>
    <w:p w14:paraId="5CF06FA8" w14:textId="1E7118F1" w:rsidR="00B40933" w:rsidRDefault="002737FF">
      <w:pPr>
        <w:keepNext/>
        <w:spacing w:line="360" w:lineRule="auto"/>
        <w:jc w:val="center"/>
        <w:rPr>
          <w:rFonts w:ascii="Times New Roman Regular" w:hAnsi="Times New Roman Regular" w:cs="Times New Roman Regular" w:hint="eastAsia"/>
        </w:rPr>
      </w:pPr>
      <w:r w:rsidRPr="00BB18A4">
        <w:rPr>
          <w:rFonts w:ascii="Times New Roman" w:hAnsi="Times New Roman" w:cs="Times New Roman"/>
          <w:noProof/>
        </w:rPr>
        <w:drawing>
          <wp:inline distT="0" distB="0" distL="0" distR="0" wp14:anchorId="73D68727" wp14:editId="64E35621">
            <wp:extent cx="5943600" cy="35426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42665"/>
                    </a:xfrm>
                    <a:prstGeom prst="rect">
                      <a:avLst/>
                    </a:prstGeom>
                  </pic:spPr>
                </pic:pic>
              </a:graphicData>
            </a:graphic>
          </wp:inline>
        </w:drawing>
      </w:r>
    </w:p>
    <w:p w14:paraId="0EF86351" w14:textId="1BE6527B" w:rsidR="00B40933" w:rsidRPr="000410FF"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30" w:name="_Toc124969361"/>
      <w:bookmarkStart w:id="631" w:name="_Toc132182785"/>
      <w:r w:rsidRPr="000410FF">
        <w:rPr>
          <w:rFonts w:ascii="Times New Roman Regular" w:hAnsi="Times New Roman Regular" w:cs="Times New Roman Regular"/>
          <w:b w:val="0"/>
          <w:bCs w:val="0"/>
          <w:smallCaps w:val="0"/>
          <w:color w:val="auto"/>
          <w:sz w:val="24"/>
          <w:szCs w:val="24"/>
        </w:rPr>
        <w:t xml:space="preserve">Figure </w:t>
      </w:r>
      <w:r w:rsidR="00BA3EB5" w:rsidRPr="000410FF">
        <w:rPr>
          <w:rFonts w:ascii="Times New Roman Regular" w:hAnsi="Times New Roman Regular" w:cs="Times New Roman Regular" w:hint="eastAsia"/>
          <w:b w:val="0"/>
          <w:bCs w:val="0"/>
          <w:smallCaps w:val="0"/>
          <w:color w:val="auto"/>
          <w:sz w:val="24"/>
          <w:szCs w:val="24"/>
        </w:rPr>
        <w:fldChar w:fldCharType="begin"/>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b w:val="0"/>
          <w:bCs w:val="0"/>
          <w:smallCaps w:val="0"/>
          <w:color w:val="auto"/>
          <w:sz w:val="24"/>
          <w:szCs w:val="24"/>
        </w:rPr>
        <w:instrText>SEQ Figure \* ARABIC</w:instrText>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33</w:t>
      </w:r>
      <w:r w:rsidR="00BA3EB5" w:rsidRPr="000410FF">
        <w:rPr>
          <w:rFonts w:ascii="Times New Roman Regular" w:hAnsi="Times New Roman Regular" w:cs="Times New Roman Regular" w:hint="eastAsia"/>
          <w:b w:val="0"/>
          <w:bCs w:val="0"/>
          <w:smallCaps w:val="0"/>
          <w:color w:val="auto"/>
          <w:sz w:val="24"/>
          <w:szCs w:val="24"/>
        </w:rPr>
        <w:fldChar w:fldCharType="end"/>
      </w:r>
      <w:r w:rsidRPr="000410FF">
        <w:rPr>
          <w:rFonts w:ascii="Times New Roman Regular" w:hAnsi="Times New Roman Regular" w:cs="Times New Roman Regular"/>
          <w:b w:val="0"/>
          <w:bCs w:val="0"/>
          <w:smallCaps w:val="0"/>
          <w:color w:val="auto"/>
          <w:sz w:val="24"/>
          <w:szCs w:val="24"/>
        </w:rPr>
        <w:t>: Fetch historical prices (</w:t>
      </w:r>
      <w:r w:rsidRPr="000410FF">
        <w:rPr>
          <w:rFonts w:ascii="Times New Roman Regular" w:hAnsi="Times New Roman Regular" w:cs="Times New Roman Regular"/>
          <w:b w:val="0"/>
          <w:bCs w:val="0"/>
          <w:i/>
          <w:iCs/>
          <w:smallCaps w:val="0"/>
          <w:color w:val="auto"/>
          <w:sz w:val="24"/>
          <w:szCs w:val="24"/>
        </w:rPr>
        <w:t>Self-Composed</w:t>
      </w:r>
      <w:r w:rsidRPr="000410FF">
        <w:rPr>
          <w:rFonts w:ascii="Times New Roman Regular" w:hAnsi="Times New Roman Regular" w:cs="Times New Roman Regular"/>
          <w:b w:val="0"/>
          <w:bCs w:val="0"/>
          <w:smallCaps w:val="0"/>
          <w:color w:val="auto"/>
          <w:sz w:val="24"/>
          <w:szCs w:val="24"/>
        </w:rPr>
        <w:t>)</w:t>
      </w:r>
      <w:bookmarkEnd w:id="630"/>
      <w:bookmarkEnd w:id="631"/>
    </w:p>
    <w:p w14:paraId="6A06C163" w14:textId="2BC9FD00"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describes a couple of functions that can be used to fetch the latest BTC historical prices data and </w:t>
      </w:r>
      <w:r w:rsidR="00BF1608">
        <w:rPr>
          <w:rFonts w:ascii="Times New Roman Regular" w:hAnsi="Times New Roman Regular" w:cs="Times New Roman Regular"/>
          <w:sz w:val="24"/>
          <w:szCs w:val="24"/>
        </w:rPr>
        <w:t xml:space="preserve">store </w:t>
      </w:r>
      <w:r w:rsidR="00E40398">
        <w:rPr>
          <w:rFonts w:ascii="Times New Roman Regular" w:hAnsi="Times New Roman Regular" w:cs="Times New Roman Regular"/>
          <w:sz w:val="24"/>
          <w:szCs w:val="24"/>
        </w:rPr>
        <w:t>it</w:t>
      </w:r>
      <w:r w:rsidR="00BF1608">
        <w:rPr>
          <w:rFonts w:ascii="Times New Roman Regular" w:hAnsi="Times New Roman Regular" w:cs="Times New Roman Regular"/>
          <w:sz w:val="24"/>
          <w:szCs w:val="24"/>
        </w:rPr>
        <w:t xml:space="preserve"> into a MongoDB collection</w:t>
      </w:r>
      <w:r w:rsidR="00AD02BD">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so</w:t>
      </w:r>
      <w:r>
        <w:rPr>
          <w:rFonts w:ascii="Times New Roman Regular" w:hAnsi="Times New Roman Regular" w:cs="Times New Roman Regular"/>
          <w:sz w:val="24"/>
          <w:szCs w:val="24"/>
        </w:rPr>
        <w:t xml:space="preserve"> that </w:t>
      </w:r>
      <w:r w:rsidR="00411309">
        <w:rPr>
          <w:rFonts w:ascii="Times New Roman Regular" w:hAnsi="Times New Roman Regular" w:cs="Times New Roman Regular"/>
          <w:sz w:val="24"/>
          <w:szCs w:val="24"/>
        </w:rPr>
        <w:t xml:space="preserve">it </w:t>
      </w:r>
      <w:r>
        <w:rPr>
          <w:rFonts w:ascii="Times New Roman Regular" w:hAnsi="Times New Roman Regular" w:cs="Times New Roman Regular"/>
          <w:sz w:val="24"/>
          <w:szCs w:val="24"/>
        </w:rPr>
        <w:t>can be later read from by the model. A third-party API was used to fetch the data, as existing APIs are all discontinued.</w:t>
      </w:r>
    </w:p>
    <w:p w14:paraId="25561808" w14:textId="72E4C08C" w:rsidR="000023F1" w:rsidRDefault="000023F1">
      <w:pPr>
        <w:spacing w:line="360" w:lineRule="auto"/>
        <w:jc w:val="both"/>
        <w:rPr>
          <w:rFonts w:ascii="Times New Roman Regular" w:hAnsi="Times New Roman Regular" w:cs="Times New Roman Regular" w:hint="eastAsia"/>
          <w:sz w:val="24"/>
          <w:szCs w:val="24"/>
        </w:rPr>
      </w:pPr>
    </w:p>
    <w:p w14:paraId="4CBBAC4D" w14:textId="56CDE01C" w:rsidR="000023F1" w:rsidRDefault="000023F1">
      <w:pPr>
        <w:spacing w:line="360" w:lineRule="auto"/>
        <w:jc w:val="both"/>
        <w:rPr>
          <w:rFonts w:ascii="Times New Roman Regular" w:hAnsi="Times New Roman Regular" w:cs="Times New Roman Regular" w:hint="eastAsia"/>
          <w:sz w:val="24"/>
          <w:szCs w:val="24"/>
        </w:rPr>
      </w:pPr>
    </w:p>
    <w:p w14:paraId="331B7FB8" w14:textId="40FF7EC0" w:rsidR="000023F1" w:rsidRDefault="000023F1">
      <w:pPr>
        <w:spacing w:line="360" w:lineRule="auto"/>
        <w:jc w:val="both"/>
        <w:rPr>
          <w:rFonts w:ascii="Times New Roman Regular" w:hAnsi="Times New Roman Regular" w:cs="Times New Roman Regular" w:hint="eastAsia"/>
          <w:sz w:val="24"/>
          <w:szCs w:val="24"/>
        </w:rPr>
      </w:pPr>
    </w:p>
    <w:p w14:paraId="24AE5B7A" w14:textId="4FF814FC" w:rsidR="000023F1" w:rsidRDefault="000023F1">
      <w:pPr>
        <w:spacing w:line="360" w:lineRule="auto"/>
        <w:jc w:val="both"/>
        <w:rPr>
          <w:rFonts w:ascii="Times New Roman Regular" w:hAnsi="Times New Roman Regular" w:cs="Times New Roman Regular" w:hint="eastAsia"/>
          <w:sz w:val="24"/>
          <w:szCs w:val="24"/>
        </w:rPr>
      </w:pPr>
    </w:p>
    <w:p w14:paraId="7B49F431" w14:textId="5F29E42D" w:rsidR="000023F1" w:rsidRDefault="000023F1">
      <w:pPr>
        <w:spacing w:line="360" w:lineRule="auto"/>
        <w:jc w:val="both"/>
        <w:rPr>
          <w:rFonts w:ascii="Times New Roman Regular" w:hAnsi="Times New Roman Regular" w:cs="Times New Roman Regular" w:hint="eastAsia"/>
          <w:sz w:val="24"/>
          <w:szCs w:val="24"/>
        </w:rPr>
      </w:pPr>
    </w:p>
    <w:p w14:paraId="65236D3C" w14:textId="1B227D4D" w:rsidR="000023F1" w:rsidRDefault="000023F1">
      <w:pPr>
        <w:spacing w:line="360" w:lineRule="auto"/>
        <w:jc w:val="both"/>
        <w:rPr>
          <w:rFonts w:ascii="Times New Roman Regular" w:hAnsi="Times New Roman Regular" w:cs="Times New Roman Regular" w:hint="eastAsia"/>
          <w:sz w:val="24"/>
          <w:szCs w:val="24"/>
        </w:rPr>
      </w:pPr>
    </w:p>
    <w:p w14:paraId="152DB909" w14:textId="16203B61" w:rsidR="000023F1" w:rsidRDefault="000023F1">
      <w:pPr>
        <w:spacing w:line="360" w:lineRule="auto"/>
        <w:jc w:val="both"/>
        <w:rPr>
          <w:rFonts w:ascii="Times New Roman Regular" w:hAnsi="Times New Roman Regular" w:cs="Times New Roman Regular" w:hint="eastAsia"/>
          <w:sz w:val="24"/>
          <w:szCs w:val="24"/>
        </w:rPr>
      </w:pPr>
    </w:p>
    <w:p w14:paraId="30D20622" w14:textId="4AB4B64B" w:rsidR="000023F1" w:rsidRDefault="000023F1" w:rsidP="000023F1">
      <w:pPr>
        <w:spacing w:line="360" w:lineRule="auto"/>
        <w:jc w:val="both"/>
        <w:rPr>
          <w:rFonts w:ascii="Times New Roman" w:hAnsi="Times New Roman" w:cs="Times New Roman"/>
          <w:b/>
          <w:bCs/>
          <w:sz w:val="24"/>
          <w:szCs w:val="24"/>
        </w:rPr>
      </w:pPr>
      <w:r w:rsidRPr="003D453E">
        <w:rPr>
          <w:rFonts w:ascii="Times New Roman" w:hAnsi="Times New Roman" w:cs="Times New Roman"/>
          <w:b/>
          <w:bCs/>
          <w:sz w:val="24"/>
          <w:szCs w:val="24"/>
        </w:rPr>
        <w:lastRenderedPageBreak/>
        <w:t>Fetch Twitter volume</w:t>
      </w:r>
      <w:r>
        <w:rPr>
          <w:rFonts w:ascii="Times New Roman" w:hAnsi="Times New Roman" w:cs="Times New Roman"/>
          <w:b/>
          <w:bCs/>
          <w:sz w:val="24"/>
          <w:szCs w:val="24"/>
        </w:rPr>
        <w:t xml:space="preserve">, Google Trends &amp; </w:t>
      </w:r>
      <w:r w:rsidRPr="003D453E">
        <w:rPr>
          <w:rFonts w:ascii="Times New Roman" w:hAnsi="Times New Roman" w:cs="Times New Roman"/>
          <w:b/>
          <w:bCs/>
          <w:sz w:val="24"/>
          <w:szCs w:val="24"/>
        </w:rPr>
        <w:t>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B2C5C" w:rsidRPr="00FB2C5C" w14:paraId="540E6636" w14:textId="77777777" w:rsidTr="00FD2F9D">
        <w:tc>
          <w:tcPr>
            <w:tcW w:w="4675" w:type="dxa"/>
          </w:tcPr>
          <w:p w14:paraId="61E30584" w14:textId="7A02647E"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48D61D2D" wp14:editId="27D16605">
                  <wp:extent cx="2041170" cy="3181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91954" cy="3260501"/>
                          </a:xfrm>
                          <a:prstGeom prst="rect">
                            <a:avLst/>
                          </a:prstGeom>
                        </pic:spPr>
                      </pic:pic>
                    </a:graphicData>
                  </a:graphic>
                </wp:inline>
              </w:drawing>
            </w:r>
          </w:p>
          <w:p w14:paraId="5D578CF1" w14:textId="6B2B7F3F"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2" w:name="_Toc124969362"/>
            <w:bookmarkStart w:id="633" w:name="_Toc132182786"/>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xml:space="preserve">: </w:t>
            </w:r>
            <w:bookmarkEnd w:id="632"/>
            <w:r w:rsidRPr="00FB2C5C">
              <w:rPr>
                <w:rFonts w:ascii="Times New Roman Regular" w:hAnsi="Times New Roman Regular" w:cs="Times New Roman Regular"/>
                <w:b w:val="0"/>
                <w:bCs w:val="0"/>
                <w:smallCaps w:val="0"/>
                <w:color w:val="auto"/>
                <w:sz w:val="24"/>
                <w:szCs w:val="24"/>
              </w:rPr>
              <w:t>Fetch Twitter volume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3"/>
          </w:p>
          <w:p w14:paraId="02C6DA4A" w14:textId="77777777"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p>
        </w:tc>
        <w:tc>
          <w:tcPr>
            <w:tcW w:w="4675" w:type="dxa"/>
          </w:tcPr>
          <w:p w14:paraId="21B0E91B" w14:textId="5F156F43"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545A4018" wp14:editId="59A0FFC6">
                  <wp:extent cx="2495550" cy="316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22804" cy="3203715"/>
                          </a:xfrm>
                          <a:prstGeom prst="rect">
                            <a:avLst/>
                          </a:prstGeom>
                        </pic:spPr>
                      </pic:pic>
                    </a:graphicData>
                  </a:graphic>
                </wp:inline>
              </w:drawing>
            </w:r>
          </w:p>
          <w:p w14:paraId="1AEB6856" w14:textId="56EFCECE"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4" w:name="_Toc124969363"/>
            <w:bookmarkStart w:id="635" w:name="_Toc132182787"/>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Fetch block reward siz</w:t>
            </w:r>
            <w:bookmarkEnd w:id="634"/>
            <w:r w:rsidRPr="00FB2C5C">
              <w:rPr>
                <w:rFonts w:ascii="Times New Roman Regular" w:hAnsi="Times New Roman Regular" w:cs="Times New Roman Regular"/>
                <w:b w:val="0"/>
                <w:bCs w:val="0"/>
                <w:smallCaps w:val="0"/>
                <w:color w:val="auto"/>
                <w:sz w:val="24"/>
                <w:szCs w:val="24"/>
              </w:rPr>
              <w:t>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5"/>
          </w:p>
        </w:tc>
      </w:tr>
      <w:tr w:rsidR="00FB2C5C" w:rsidRPr="00FB2C5C" w14:paraId="2FEC2979" w14:textId="77777777" w:rsidTr="00FD2F9D">
        <w:tc>
          <w:tcPr>
            <w:tcW w:w="9350" w:type="dxa"/>
            <w:gridSpan w:val="2"/>
          </w:tcPr>
          <w:p w14:paraId="4773FD95" w14:textId="21DB4204" w:rsidR="000023F1" w:rsidRPr="00FB2C5C" w:rsidRDefault="009373FB" w:rsidP="00FD2F9D">
            <w:pPr>
              <w:keepNext/>
              <w:spacing w:after="0" w:line="360" w:lineRule="auto"/>
              <w:jc w:val="center"/>
            </w:pPr>
            <w:r w:rsidRPr="00FB2C5C">
              <w:rPr>
                <w:rFonts w:ascii="Times New Roman" w:hAnsi="Times New Roman" w:cs="Times New Roman"/>
                <w:noProof/>
                <w:sz w:val="24"/>
                <w:szCs w:val="24"/>
              </w:rPr>
              <w:drawing>
                <wp:inline distT="0" distB="0" distL="0" distR="0" wp14:anchorId="73805922" wp14:editId="77D06B4D">
                  <wp:extent cx="2257425" cy="34530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6045" cy="3481524"/>
                          </a:xfrm>
                          <a:prstGeom prst="rect">
                            <a:avLst/>
                          </a:prstGeom>
                        </pic:spPr>
                      </pic:pic>
                    </a:graphicData>
                  </a:graphic>
                </wp:inline>
              </w:drawing>
            </w:r>
          </w:p>
          <w:p w14:paraId="47D42069" w14:textId="6CEFE927" w:rsidR="000023F1" w:rsidRPr="00FB2C5C" w:rsidRDefault="000023F1" w:rsidP="00FD2F9D">
            <w:pPr>
              <w:pStyle w:val="Caption"/>
              <w:jc w:val="center"/>
              <w:rPr>
                <w:rFonts w:ascii="Times New Roman" w:hAnsi="Times New Roman" w:cs="Times New Roman"/>
                <w:b w:val="0"/>
                <w:bCs w:val="0"/>
                <w:smallCaps w:val="0"/>
                <w:noProof/>
                <w:color w:val="auto"/>
                <w:sz w:val="24"/>
                <w:szCs w:val="24"/>
              </w:rPr>
            </w:pPr>
            <w:bookmarkStart w:id="636" w:name="_Toc132182788"/>
            <w:r w:rsidRPr="00FB2C5C">
              <w:rPr>
                <w:rFonts w:ascii="Times New Roman" w:hAnsi="Times New Roman" w:cs="Times New Roman"/>
                <w:b w:val="0"/>
                <w:bCs w:val="0"/>
                <w:smallCaps w:val="0"/>
                <w:color w:val="auto"/>
                <w:sz w:val="24"/>
                <w:szCs w:val="24"/>
              </w:rPr>
              <w:t xml:space="preserve">Figure </w:t>
            </w:r>
            <w:r w:rsidR="00BA3EB5" w:rsidRPr="00FB2C5C">
              <w:rPr>
                <w:rFonts w:ascii="Times New Roman" w:hAnsi="Times New Roman" w:cs="Times New Roman"/>
                <w:b w:val="0"/>
                <w:bCs w:val="0"/>
                <w:smallCaps w:val="0"/>
                <w:color w:val="auto"/>
                <w:sz w:val="24"/>
                <w:szCs w:val="24"/>
              </w:rPr>
              <w:fldChar w:fldCharType="begin"/>
            </w:r>
            <w:r w:rsidR="00BA3EB5" w:rsidRPr="00FB2C5C">
              <w:rPr>
                <w:rFonts w:ascii="Times New Roman" w:hAnsi="Times New Roman" w:cs="Times New Roman"/>
                <w:b w:val="0"/>
                <w:bCs w:val="0"/>
                <w:smallCaps w:val="0"/>
                <w:color w:val="auto"/>
                <w:sz w:val="24"/>
                <w:szCs w:val="24"/>
              </w:rPr>
              <w:instrText xml:space="preserve"> SEQ Figure \* ARABIC </w:instrText>
            </w:r>
            <w:r w:rsidR="00BA3EB5" w:rsidRPr="00FB2C5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36</w:t>
            </w:r>
            <w:r w:rsidR="00BA3EB5" w:rsidRPr="00FB2C5C">
              <w:rPr>
                <w:rFonts w:ascii="Times New Roman" w:hAnsi="Times New Roman" w:cs="Times New Roman"/>
                <w:b w:val="0"/>
                <w:bCs w:val="0"/>
                <w:smallCaps w:val="0"/>
                <w:color w:val="auto"/>
                <w:sz w:val="24"/>
                <w:szCs w:val="24"/>
              </w:rPr>
              <w:fldChar w:fldCharType="end"/>
            </w:r>
            <w:r w:rsidRPr="00FB2C5C">
              <w:rPr>
                <w:rFonts w:ascii="Times New Roman" w:hAnsi="Times New Roman" w:cs="Times New Roman"/>
                <w:b w:val="0"/>
                <w:bCs w:val="0"/>
                <w:smallCaps w:val="0"/>
                <w:color w:val="auto"/>
                <w:sz w:val="24"/>
                <w:szCs w:val="24"/>
              </w:rPr>
              <w:t>: Fetch google trends (</w:t>
            </w:r>
            <w:r w:rsidRPr="00FB2C5C">
              <w:rPr>
                <w:rFonts w:ascii="Times New Roman" w:hAnsi="Times New Roman" w:cs="Times New Roman"/>
                <w:b w:val="0"/>
                <w:bCs w:val="0"/>
                <w:i/>
                <w:iCs/>
                <w:smallCaps w:val="0"/>
                <w:color w:val="auto"/>
                <w:sz w:val="24"/>
                <w:szCs w:val="24"/>
              </w:rPr>
              <w:t>Self-Composed</w:t>
            </w:r>
            <w:r w:rsidRPr="00FB2C5C">
              <w:rPr>
                <w:rFonts w:ascii="Times New Roman" w:hAnsi="Times New Roman" w:cs="Times New Roman"/>
                <w:b w:val="0"/>
                <w:bCs w:val="0"/>
                <w:smallCaps w:val="0"/>
                <w:color w:val="auto"/>
                <w:sz w:val="24"/>
                <w:szCs w:val="24"/>
              </w:rPr>
              <w:t>)</w:t>
            </w:r>
            <w:bookmarkEnd w:id="636"/>
          </w:p>
        </w:tc>
      </w:tr>
    </w:tbl>
    <w:p w14:paraId="11C2311E" w14:textId="77777777" w:rsidR="000023F1" w:rsidRDefault="000023F1" w:rsidP="000023F1">
      <w:pPr>
        <w:spacing w:line="360" w:lineRule="auto"/>
        <w:jc w:val="both"/>
        <w:rPr>
          <w:rFonts w:ascii="Times New Roman" w:hAnsi="Times New Roman" w:cs="Times New Roman"/>
          <w:b/>
          <w:bCs/>
          <w:sz w:val="24"/>
          <w:szCs w:val="24"/>
        </w:rPr>
      </w:pPr>
    </w:p>
    <w:p w14:paraId="2180424F"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scripts fetch the Twitter volume and block reward from a website that publicly exposes this data. Therefore, a simple website scraping tool can be used without authentication or authorization.</w:t>
      </w:r>
    </w:p>
    <w:p w14:paraId="507CA22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tweet data</w:t>
      </w:r>
    </w:p>
    <w:p w14:paraId="5865504A" w14:textId="65C79D6D" w:rsidR="00B40933" w:rsidRDefault="00837B23">
      <w:pPr>
        <w:keepNext/>
        <w:spacing w:line="360" w:lineRule="auto"/>
        <w:jc w:val="center"/>
        <w:rPr>
          <w:rFonts w:ascii="Times New Roman Regular" w:hAnsi="Times New Roman Regular" w:cs="Times New Roman Regular" w:hint="eastAsia"/>
        </w:rPr>
      </w:pPr>
      <w:r w:rsidRPr="00837B23">
        <w:rPr>
          <w:rFonts w:ascii="Times New Roman Regular" w:hAnsi="Times New Roman Regular" w:cs="Times New Roman Regular"/>
          <w:noProof/>
        </w:rPr>
        <w:drawing>
          <wp:inline distT="0" distB="0" distL="0" distR="0" wp14:anchorId="35EF4FF7" wp14:editId="4F9E9C00">
            <wp:extent cx="5943600" cy="2414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414270"/>
                    </a:xfrm>
                    <a:prstGeom prst="rect">
                      <a:avLst/>
                    </a:prstGeom>
                  </pic:spPr>
                </pic:pic>
              </a:graphicData>
            </a:graphic>
          </wp:inline>
        </w:drawing>
      </w:r>
    </w:p>
    <w:p w14:paraId="41C60179" w14:textId="404B32ED" w:rsidR="00B40933" w:rsidRPr="002F443D"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7" w:name="_Toc124969364"/>
      <w:bookmarkStart w:id="638" w:name="_Toc132182789"/>
      <w:r w:rsidRPr="002F443D">
        <w:rPr>
          <w:rFonts w:ascii="Times New Roman Regular" w:hAnsi="Times New Roman Regular" w:cs="Times New Roman Regular"/>
          <w:b w:val="0"/>
          <w:bCs w:val="0"/>
          <w:smallCaps w:val="0"/>
          <w:color w:val="auto"/>
          <w:sz w:val="24"/>
          <w:szCs w:val="24"/>
        </w:rPr>
        <w:t xml:space="preserve">Figure </w:t>
      </w:r>
      <w:r w:rsidR="00BA3EB5" w:rsidRPr="002F443D">
        <w:rPr>
          <w:rFonts w:ascii="Times New Roman Regular" w:hAnsi="Times New Roman Regular" w:cs="Times New Roman Regular" w:hint="eastAsia"/>
          <w:b w:val="0"/>
          <w:bCs w:val="0"/>
          <w:smallCaps w:val="0"/>
          <w:color w:val="auto"/>
          <w:sz w:val="24"/>
          <w:szCs w:val="24"/>
        </w:rPr>
        <w:fldChar w:fldCharType="begin"/>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b w:val="0"/>
          <w:bCs w:val="0"/>
          <w:smallCaps w:val="0"/>
          <w:color w:val="auto"/>
          <w:sz w:val="24"/>
          <w:szCs w:val="24"/>
        </w:rPr>
        <w:instrText>SEQ Figure \* ARABIC</w:instrText>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00BA3EB5" w:rsidRPr="002F443D">
        <w:rPr>
          <w:rFonts w:ascii="Times New Roman Regular" w:hAnsi="Times New Roman Regular" w:cs="Times New Roman Regular" w:hint="eastAsia"/>
          <w:b w:val="0"/>
          <w:bCs w:val="0"/>
          <w:smallCaps w:val="0"/>
          <w:color w:val="auto"/>
          <w:sz w:val="24"/>
          <w:szCs w:val="24"/>
        </w:rPr>
        <w:fldChar w:fldCharType="end"/>
      </w:r>
      <w:r w:rsidRPr="002F443D">
        <w:rPr>
          <w:rFonts w:ascii="Times New Roman Regular" w:hAnsi="Times New Roman Regular" w:cs="Times New Roman Regular"/>
          <w:b w:val="0"/>
          <w:bCs w:val="0"/>
          <w:smallCaps w:val="0"/>
          <w:color w:val="auto"/>
          <w:sz w:val="24"/>
          <w:szCs w:val="24"/>
        </w:rPr>
        <w:t>: Scrape tweets (</w:t>
      </w:r>
      <w:r w:rsidRPr="002F443D">
        <w:rPr>
          <w:rFonts w:ascii="Times New Roman Regular" w:hAnsi="Times New Roman Regular" w:cs="Times New Roman Regular"/>
          <w:b w:val="0"/>
          <w:bCs w:val="0"/>
          <w:i/>
          <w:iCs/>
          <w:smallCaps w:val="0"/>
          <w:color w:val="auto"/>
          <w:sz w:val="24"/>
          <w:szCs w:val="24"/>
        </w:rPr>
        <w:t>Self-Composed</w:t>
      </w:r>
      <w:r w:rsidRPr="002F443D">
        <w:rPr>
          <w:rFonts w:ascii="Times New Roman Regular" w:hAnsi="Times New Roman Regular" w:cs="Times New Roman Regular"/>
          <w:b w:val="0"/>
          <w:bCs w:val="0"/>
          <w:smallCaps w:val="0"/>
          <w:color w:val="auto"/>
          <w:sz w:val="24"/>
          <w:szCs w:val="24"/>
        </w:rPr>
        <w:t>)</w:t>
      </w:r>
      <w:bookmarkEnd w:id="637"/>
      <w:bookmarkEnd w:id="638"/>
    </w:p>
    <w:p w14:paraId="64334995" w14:textId="4E5D40D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Obtaining the tweet data required a more tedious process as the Twitter API had been updated only to provide tweets for the past week</w:t>
      </w:r>
      <w:r w:rsidR="003E63C1">
        <w:rPr>
          <w:rFonts w:ascii="Times New Roman Regular" w:hAnsi="Times New Roman Regular" w:cs="Times New Roman Regular"/>
          <w:sz w:val="24"/>
          <w:szCs w:val="24"/>
        </w:rPr>
        <w:t>; h</w:t>
      </w:r>
      <w:r>
        <w:rPr>
          <w:rFonts w:ascii="Times New Roman Regular" w:hAnsi="Times New Roman Regular" w:cs="Times New Roman Regular"/>
          <w:sz w:val="24"/>
          <w:szCs w:val="24"/>
        </w:rPr>
        <w:t xml:space="preserve">owever, third-party libraries offer this functionality. Tweets fetched were limited to 500 for a single day due to time, performance, and storage constraints, and </w:t>
      </w:r>
      <w:r w:rsidR="003E63C1">
        <w:rPr>
          <w:rFonts w:ascii="Times New Roman Regular" w:hAnsi="Times New Roman Regular" w:cs="Times New Roman Regular"/>
          <w:sz w:val="24"/>
          <w:szCs w:val="24"/>
        </w:rPr>
        <w:t xml:space="preserve">as </w:t>
      </w:r>
      <w:r>
        <w:rPr>
          <w:rFonts w:ascii="Times New Roman Regular" w:hAnsi="Times New Roman Regular" w:cs="Times New Roman Regular"/>
          <w:sz w:val="24"/>
          <w:szCs w:val="24"/>
        </w:rPr>
        <w:t xml:space="preserve">the application is not the core contribution. Initially, tweets were fetched up to a specific time point; in the future, the above script could be run to scrape tweets of particular dates that are described to be from the days currently existing in the </w:t>
      </w:r>
      <w:r w:rsidR="00667BBB">
        <w:rPr>
          <w:rFonts w:ascii="Times New Roman Regular" w:hAnsi="Times New Roman Regular" w:cs="Times New Roman Regular"/>
          <w:sz w:val="24"/>
          <w:szCs w:val="24"/>
        </w:rPr>
        <w:t>collection</w:t>
      </w:r>
      <w:r>
        <w:rPr>
          <w:rFonts w:ascii="Times New Roman Regular" w:hAnsi="Times New Roman Regular" w:cs="Times New Roman Regular"/>
          <w:sz w:val="24"/>
          <w:szCs w:val="24"/>
        </w:rPr>
        <w:t xml:space="preserve"> up to the day at which the script is run. There is a further limitation as only ‘#bitcoin’ is searched.</w:t>
      </w:r>
    </w:p>
    <w:p w14:paraId="1E9AD609" w14:textId="5328693C" w:rsidR="00B40933" w:rsidRDefault="006D678B">
      <w:pPr>
        <w:keepNext/>
        <w:spacing w:line="360" w:lineRule="auto"/>
        <w:jc w:val="center"/>
        <w:rPr>
          <w:rFonts w:ascii="Times New Roman Regular" w:hAnsi="Times New Roman Regular" w:cs="Times New Roman Regular" w:hint="eastAsia"/>
        </w:rPr>
      </w:pPr>
      <w:r w:rsidRPr="006D678B">
        <w:rPr>
          <w:rFonts w:ascii="Times New Roman Regular" w:hAnsi="Times New Roman Regular" w:cs="Times New Roman Regular"/>
          <w:noProof/>
        </w:rPr>
        <w:lastRenderedPageBreak/>
        <w:drawing>
          <wp:inline distT="0" distB="0" distL="0" distR="0" wp14:anchorId="5059FBE3" wp14:editId="5A08BB15">
            <wp:extent cx="5943600" cy="3033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33395"/>
                    </a:xfrm>
                    <a:prstGeom prst="rect">
                      <a:avLst/>
                    </a:prstGeom>
                  </pic:spPr>
                </pic:pic>
              </a:graphicData>
            </a:graphic>
          </wp:inline>
        </w:drawing>
      </w:r>
    </w:p>
    <w:p w14:paraId="3511E93E" w14:textId="203EE324" w:rsidR="00B40933" w:rsidRPr="00F10031"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9" w:name="_Toc124969365"/>
      <w:bookmarkStart w:id="640" w:name="_Toc132182790"/>
      <w:r w:rsidRPr="00F10031">
        <w:rPr>
          <w:rFonts w:ascii="Times New Roman Regular" w:hAnsi="Times New Roman Regular" w:cs="Times New Roman Regular"/>
          <w:b w:val="0"/>
          <w:bCs w:val="0"/>
          <w:smallCaps w:val="0"/>
          <w:color w:val="auto"/>
          <w:sz w:val="24"/>
          <w:szCs w:val="24"/>
        </w:rPr>
        <w:t xml:space="preserve">Figure </w:t>
      </w:r>
      <w:r w:rsidR="00BA3EB5" w:rsidRPr="00F10031">
        <w:rPr>
          <w:rFonts w:ascii="Times New Roman Regular" w:hAnsi="Times New Roman Regular" w:cs="Times New Roman Regular" w:hint="eastAsia"/>
          <w:b w:val="0"/>
          <w:bCs w:val="0"/>
          <w:smallCaps w:val="0"/>
          <w:color w:val="auto"/>
          <w:sz w:val="24"/>
          <w:szCs w:val="24"/>
        </w:rPr>
        <w:fldChar w:fldCharType="begin"/>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b w:val="0"/>
          <w:bCs w:val="0"/>
          <w:smallCaps w:val="0"/>
          <w:color w:val="auto"/>
          <w:sz w:val="24"/>
          <w:szCs w:val="24"/>
        </w:rPr>
        <w:instrText>SEQ Figure \* ARABIC</w:instrText>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00BA3EB5" w:rsidRPr="00F10031">
        <w:rPr>
          <w:rFonts w:ascii="Times New Roman Regular" w:hAnsi="Times New Roman Regular" w:cs="Times New Roman Regular" w:hint="eastAsia"/>
          <w:b w:val="0"/>
          <w:bCs w:val="0"/>
          <w:smallCaps w:val="0"/>
          <w:color w:val="auto"/>
          <w:sz w:val="24"/>
          <w:szCs w:val="24"/>
        </w:rPr>
        <w:fldChar w:fldCharType="end"/>
      </w:r>
      <w:r w:rsidRPr="00F10031">
        <w:rPr>
          <w:rFonts w:ascii="Times New Roman Regular" w:hAnsi="Times New Roman Regular" w:cs="Times New Roman Regular"/>
          <w:b w:val="0"/>
          <w:bCs w:val="0"/>
          <w:smallCaps w:val="0"/>
          <w:color w:val="auto"/>
          <w:sz w:val="24"/>
          <w:szCs w:val="24"/>
        </w:rPr>
        <w:t>: Clean tweets (</w:t>
      </w:r>
      <w:r w:rsidRPr="00F10031">
        <w:rPr>
          <w:rFonts w:ascii="Times New Roman Regular" w:hAnsi="Times New Roman Regular" w:cs="Times New Roman Regular"/>
          <w:b w:val="0"/>
          <w:bCs w:val="0"/>
          <w:i/>
          <w:iCs/>
          <w:smallCaps w:val="0"/>
          <w:color w:val="auto"/>
          <w:sz w:val="24"/>
          <w:szCs w:val="24"/>
        </w:rPr>
        <w:t>Self-Composed</w:t>
      </w:r>
      <w:r w:rsidRPr="00F10031">
        <w:rPr>
          <w:rFonts w:ascii="Times New Roman Regular" w:hAnsi="Times New Roman Regular" w:cs="Times New Roman Regular"/>
          <w:b w:val="0"/>
          <w:bCs w:val="0"/>
          <w:smallCaps w:val="0"/>
          <w:color w:val="auto"/>
          <w:sz w:val="24"/>
          <w:szCs w:val="24"/>
        </w:rPr>
        <w:t>)</w:t>
      </w:r>
      <w:bookmarkEnd w:id="639"/>
      <w:bookmarkEnd w:id="640"/>
    </w:p>
    <w:p w14:paraId="0B2DBE6D" w14:textId="1780885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this research is currently limited to only English, the tweets are filtered, and non-English tweets are removed.</w:t>
      </w:r>
    </w:p>
    <w:p w14:paraId="38FB6C57" w14:textId="74DA4DD7" w:rsidR="00DB1CA2" w:rsidRDefault="00DB1CA2">
      <w:pPr>
        <w:spacing w:line="360" w:lineRule="auto"/>
        <w:jc w:val="both"/>
        <w:rPr>
          <w:rFonts w:ascii="Times New Roman Regular" w:hAnsi="Times New Roman Regular" w:cs="Times New Roman Regular" w:hint="eastAsia"/>
          <w:sz w:val="24"/>
          <w:szCs w:val="24"/>
        </w:rPr>
      </w:pPr>
    </w:p>
    <w:p w14:paraId="75E917C1" w14:textId="2246C8A7" w:rsidR="00DB1CA2" w:rsidRDefault="00DB1CA2">
      <w:pPr>
        <w:spacing w:line="360" w:lineRule="auto"/>
        <w:jc w:val="both"/>
        <w:rPr>
          <w:rFonts w:ascii="Times New Roman Regular" w:hAnsi="Times New Roman Regular" w:cs="Times New Roman Regular" w:hint="eastAsia"/>
          <w:sz w:val="24"/>
          <w:szCs w:val="24"/>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3BD3142" w14:textId="3791D10E" w:rsidR="00762749" w:rsidRDefault="00762749">
      <w:pPr>
        <w:spacing w:line="360" w:lineRule="auto"/>
        <w:jc w:val="both"/>
        <w:rPr>
          <w:rFonts w:ascii="Times New Roman Regular" w:hAnsi="Times New Roman Regular" w:cs="Times New Roman Regular" w:hint="eastAsia"/>
          <w:sz w:val="24"/>
          <w:szCs w:val="24"/>
        </w:rPr>
      </w:pPr>
    </w:p>
    <w:p w14:paraId="700DE3BE" w14:textId="31F19D71" w:rsidR="00762749" w:rsidRDefault="00762749">
      <w:pPr>
        <w:spacing w:line="360" w:lineRule="auto"/>
        <w:jc w:val="both"/>
        <w:rPr>
          <w:rFonts w:ascii="Times New Roman Regular" w:hAnsi="Times New Roman Regular" w:cs="Times New Roman Regular" w:hint="eastAsia"/>
          <w:sz w:val="24"/>
          <w:szCs w:val="24"/>
        </w:rPr>
      </w:pPr>
    </w:p>
    <w:p w14:paraId="115ECC80" w14:textId="61A9A9D4" w:rsidR="00B40933" w:rsidRPr="00CB2DA5" w:rsidRDefault="00281A09" w:rsidP="005935FA">
      <w:pPr>
        <w:pStyle w:val="Heading1"/>
        <w:spacing w:line="360" w:lineRule="auto"/>
        <w:rPr>
          <w:rFonts w:ascii="Times New Roman Regular" w:hAnsi="Times New Roman Regular" w:cs="Times New Roman Regular" w:hint="eastAsia"/>
          <w:b/>
          <w:bCs/>
          <w:color w:val="auto"/>
          <w:sz w:val="28"/>
          <w:szCs w:val="28"/>
        </w:rPr>
      </w:pPr>
      <w:bookmarkStart w:id="641" w:name="_D.2._Preprocessing"/>
      <w:bookmarkStart w:id="642" w:name="_C.6._Preprocessing"/>
      <w:bookmarkStart w:id="643" w:name="_C.2._Preprocessing"/>
      <w:bookmarkStart w:id="644" w:name="_E.6._Preprocessing"/>
      <w:bookmarkStart w:id="645" w:name="_Toc125663177"/>
      <w:bookmarkStart w:id="646" w:name="_Toc132325955"/>
      <w:bookmarkEnd w:id="641"/>
      <w:bookmarkEnd w:id="642"/>
      <w:bookmarkEnd w:id="643"/>
      <w:bookmarkEnd w:id="644"/>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.6. Preprocessing</w:t>
      </w:r>
      <w:bookmarkEnd w:id="645"/>
      <w:bookmarkEnd w:id="646"/>
    </w:p>
    <w:p w14:paraId="7CD7F50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Tweet sentiment analysis</w:t>
      </w:r>
    </w:p>
    <w:p w14:paraId="03E120E3"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main step of preprocessing is to perform sentiment analysis on the obtained tweet data. In this research, the VADER sentiment analyzer is used as determined in previous chapters.</w:t>
      </w:r>
    </w:p>
    <w:p w14:paraId="6EB74F3F" w14:textId="78D99305" w:rsidR="00B40933" w:rsidRDefault="00177C01">
      <w:pPr>
        <w:keepNext/>
        <w:spacing w:line="360" w:lineRule="auto"/>
        <w:jc w:val="center"/>
        <w:rPr>
          <w:rFonts w:ascii="Times New Roman Regular" w:hAnsi="Times New Roman Regular" w:cs="Times New Roman Regular" w:hint="eastAsia"/>
        </w:rPr>
      </w:pPr>
      <w:r w:rsidRPr="00177C01">
        <w:rPr>
          <w:rFonts w:ascii="Times New Roman Regular" w:hAnsi="Times New Roman Regular" w:cs="Times New Roman Regular"/>
          <w:noProof/>
        </w:rPr>
        <w:drawing>
          <wp:inline distT="0" distB="0" distL="0" distR="0" wp14:anchorId="4DEA2AFD" wp14:editId="2C9DC36A">
            <wp:extent cx="5943600" cy="4711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711065"/>
                    </a:xfrm>
                    <a:prstGeom prst="rect">
                      <a:avLst/>
                    </a:prstGeom>
                  </pic:spPr>
                </pic:pic>
              </a:graphicData>
            </a:graphic>
          </wp:inline>
        </w:drawing>
      </w:r>
    </w:p>
    <w:p w14:paraId="0968193A" w14:textId="0E726444" w:rsidR="00B40933" w:rsidRPr="005935F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7" w:name="_Toc124969367"/>
      <w:bookmarkStart w:id="648" w:name="_Toc132182791"/>
      <w:r w:rsidRPr="005935FA">
        <w:rPr>
          <w:rFonts w:ascii="Times New Roman Regular" w:hAnsi="Times New Roman Regular" w:cs="Times New Roman Regular"/>
          <w:b w:val="0"/>
          <w:bCs w:val="0"/>
          <w:smallCaps w:val="0"/>
          <w:color w:val="auto"/>
          <w:sz w:val="24"/>
          <w:szCs w:val="24"/>
        </w:rPr>
        <w:t xml:space="preserve">Figure </w:t>
      </w:r>
      <w:r w:rsidR="00BA3EB5" w:rsidRPr="005935FA">
        <w:rPr>
          <w:rFonts w:ascii="Times New Roman Regular" w:hAnsi="Times New Roman Regular" w:cs="Times New Roman Regular" w:hint="eastAsia"/>
          <w:b w:val="0"/>
          <w:bCs w:val="0"/>
          <w:smallCaps w:val="0"/>
          <w:color w:val="auto"/>
          <w:sz w:val="24"/>
          <w:szCs w:val="24"/>
        </w:rPr>
        <w:fldChar w:fldCharType="begin"/>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b w:val="0"/>
          <w:bCs w:val="0"/>
          <w:smallCaps w:val="0"/>
          <w:color w:val="auto"/>
          <w:sz w:val="24"/>
          <w:szCs w:val="24"/>
        </w:rPr>
        <w:instrText>SEQ Figure \* ARABIC</w:instrText>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00BA3EB5" w:rsidRPr="005935FA">
        <w:rPr>
          <w:rFonts w:ascii="Times New Roman Regular" w:hAnsi="Times New Roman Regular" w:cs="Times New Roman Regular" w:hint="eastAsia"/>
          <w:b w:val="0"/>
          <w:bCs w:val="0"/>
          <w:smallCaps w:val="0"/>
          <w:color w:val="auto"/>
          <w:sz w:val="24"/>
          <w:szCs w:val="24"/>
        </w:rPr>
        <w:fldChar w:fldCharType="end"/>
      </w:r>
      <w:r w:rsidRPr="005935FA">
        <w:rPr>
          <w:rFonts w:ascii="Times New Roman Regular" w:hAnsi="Times New Roman Regular" w:cs="Times New Roman Regular"/>
          <w:b w:val="0"/>
          <w:bCs w:val="0"/>
          <w:smallCaps w:val="0"/>
          <w:color w:val="auto"/>
          <w:sz w:val="24"/>
          <w:szCs w:val="24"/>
        </w:rPr>
        <w:t>: Analyze sentiments (</w:t>
      </w:r>
      <w:r w:rsidRPr="005935FA">
        <w:rPr>
          <w:rFonts w:ascii="Times New Roman Regular" w:hAnsi="Times New Roman Regular" w:cs="Times New Roman Regular"/>
          <w:b w:val="0"/>
          <w:bCs w:val="0"/>
          <w:i/>
          <w:iCs/>
          <w:smallCaps w:val="0"/>
          <w:color w:val="auto"/>
          <w:sz w:val="24"/>
          <w:szCs w:val="24"/>
        </w:rPr>
        <w:t>Self-Composed</w:t>
      </w:r>
      <w:r w:rsidRPr="005935FA">
        <w:rPr>
          <w:rFonts w:ascii="Times New Roman Regular" w:hAnsi="Times New Roman Regular" w:cs="Times New Roman Regular"/>
          <w:b w:val="0"/>
          <w:bCs w:val="0"/>
          <w:smallCaps w:val="0"/>
          <w:color w:val="auto"/>
          <w:sz w:val="24"/>
          <w:szCs w:val="24"/>
        </w:rPr>
        <w:t>)</w:t>
      </w:r>
      <w:bookmarkEnd w:id="647"/>
      <w:bookmarkEnd w:id="648"/>
    </w:p>
    <w:p w14:paraId="799C8AED" w14:textId="46819FA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perform sentiment analysis on the tweets and concatenates the negative, positive, neutral, and compound scores into the existing tweet dataset</w:t>
      </w:r>
      <w:r w:rsidR="00A77474">
        <w:rPr>
          <w:rFonts w:ascii="Times New Roman Regular" w:hAnsi="Times New Roman Regular" w:cs="Times New Roman Regular"/>
          <w:sz w:val="24"/>
          <w:szCs w:val="24"/>
        </w:rPr>
        <w:t>. The compound score is weigh</w:t>
      </w:r>
      <w:r w:rsidR="002D0912">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ed beforehand by utilizing the proposed sentiment weigh</w:t>
      </w:r>
      <w:r w:rsidR="00067965">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 xml:space="preserve">ing formula in </w:t>
      </w:r>
      <w:hyperlink w:anchor="_6.5.2.2_Tweet_sentiment" w:history="1">
        <w:r w:rsidR="00A77474" w:rsidRPr="00702424">
          <w:rPr>
            <w:rStyle w:val="Hyperlink"/>
            <w:rFonts w:ascii="Times New Roman Regular" w:hAnsi="Times New Roman Regular" w:cs="Times New Roman Regular"/>
            <w:b/>
            <w:bCs/>
            <w:color w:val="auto"/>
            <w:sz w:val="24"/>
            <w:szCs w:val="24"/>
            <w:u w:val="none"/>
          </w:rPr>
          <w:t xml:space="preserve">Chapter </w:t>
        </w:r>
        <w:r w:rsidR="00702424" w:rsidRPr="00702424">
          <w:rPr>
            <w:rStyle w:val="Hyperlink"/>
            <w:rFonts w:ascii="Times New Roman Regular" w:hAnsi="Times New Roman Regular" w:cs="Times New Roman Regular"/>
            <w:b/>
            <w:bCs/>
            <w:color w:val="auto"/>
            <w:sz w:val="24"/>
            <w:szCs w:val="24"/>
            <w:u w:val="none"/>
          </w:rPr>
          <w:t>6</w:t>
        </w:r>
      </w:hyperlink>
      <w:r w:rsidR="009404CC">
        <w:rPr>
          <w:rFonts w:ascii="Times New Roman Regular" w:hAnsi="Times New Roman Regular" w:cs="Times New Roman Regular"/>
          <w:b/>
          <w:bCs/>
          <w:sz w:val="24"/>
          <w:szCs w:val="24"/>
        </w:rPr>
        <w:t xml:space="preserve"> </w:t>
      </w:r>
      <w:r w:rsidR="009404CC">
        <w:rPr>
          <w:rFonts w:ascii="Times New Roman Regular" w:hAnsi="Times New Roman Regular" w:cs="Times New Roman Regular"/>
          <w:sz w:val="24"/>
          <w:szCs w:val="24"/>
        </w:rPr>
        <w:t>(as only the compound score is used on fort</w:t>
      </w:r>
      <w:r w:rsidR="009404CC">
        <w:rPr>
          <w:rFonts w:ascii="Times New Roman Regular" w:hAnsi="Times New Roman Regular" w:cs="Times New Roman Regular" w:hint="eastAsia"/>
          <w:sz w:val="24"/>
          <w:szCs w:val="24"/>
        </w:rPr>
        <w:t>h</w:t>
      </w:r>
      <w:r w:rsidR="009404CC">
        <w:rPr>
          <w:rFonts w:ascii="Times New Roman Regular" w:hAnsi="Times New Roman Regular" w:cs="Times New Roman Regular"/>
          <w:sz w:val="24"/>
          <w:szCs w:val="24"/>
        </w:rPr>
        <w:t xml:space="preserve">, there is no requirement </w:t>
      </w:r>
      <w:r w:rsidR="00827010">
        <w:rPr>
          <w:rFonts w:ascii="Times New Roman Regular" w:hAnsi="Times New Roman Regular" w:cs="Times New Roman Regular"/>
          <w:sz w:val="24"/>
          <w:szCs w:val="24"/>
        </w:rPr>
        <w:t>to weigh</w:t>
      </w:r>
      <w:r w:rsidR="009E00AF">
        <w:rPr>
          <w:rFonts w:ascii="Times New Roman Regular" w:hAnsi="Times New Roman Regular" w:cs="Times New Roman Regular"/>
          <w:sz w:val="24"/>
          <w:szCs w:val="24"/>
        </w:rPr>
        <w:t>t</w:t>
      </w:r>
      <w:r w:rsidR="00827010">
        <w:rPr>
          <w:rFonts w:ascii="Times New Roman Regular" w:hAnsi="Times New Roman Regular" w:cs="Times New Roman Regular"/>
          <w:sz w:val="24"/>
          <w:szCs w:val="24"/>
        </w:rPr>
        <w:t xml:space="preserve"> </w:t>
      </w:r>
      <w:r w:rsidR="009404CC">
        <w:rPr>
          <w:rFonts w:ascii="Times New Roman Regular" w:hAnsi="Times New Roman Regular" w:cs="Times New Roman Regular"/>
          <w:sz w:val="24"/>
          <w:szCs w:val="24"/>
        </w:rPr>
        <w:t>the negative, positive and neutral scores)</w:t>
      </w:r>
      <w:r w:rsidR="00A77474" w:rsidRPr="008E0F8D">
        <w:rPr>
          <w:rFonts w:ascii="Times New Roman Regular" w:hAnsi="Times New Roman Regular" w:cs="Times New Roman Regular"/>
          <w:sz w:val="24"/>
          <w:szCs w:val="24"/>
        </w:rPr>
        <w:t>.</w:t>
      </w:r>
      <w:r w:rsidR="00A77474">
        <w:rPr>
          <w:rFonts w:ascii="Times New Roman Regular" w:hAnsi="Times New Roman Regular" w:cs="Times New Roman Regular"/>
          <w:sz w:val="24"/>
          <w:szCs w:val="24"/>
        </w:rPr>
        <w:t xml:space="preserve"> They can </w:t>
      </w:r>
      <w:r>
        <w:rPr>
          <w:rFonts w:ascii="Times New Roman Regular" w:hAnsi="Times New Roman Regular" w:cs="Times New Roman Regular"/>
          <w:sz w:val="24"/>
          <w:szCs w:val="24"/>
        </w:rPr>
        <w:t>then be condensed down to create an average score for a single day.</w:t>
      </w:r>
    </w:p>
    <w:p w14:paraId="058AA388" w14:textId="77777777" w:rsidR="00B40933" w:rsidRDefault="00FD2F9D">
      <w:pPr>
        <w:keepNext/>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Tweet dataset condensation</w:t>
      </w:r>
    </w:p>
    <w:p w14:paraId="32B04E95" w14:textId="46FB641B" w:rsidR="00B40933" w:rsidRDefault="00206D0A">
      <w:pPr>
        <w:keepNext/>
        <w:spacing w:line="360" w:lineRule="auto"/>
        <w:jc w:val="center"/>
        <w:rPr>
          <w:rFonts w:ascii="Times New Roman Regular" w:hAnsi="Times New Roman Regular" w:cs="Times New Roman Regular" w:hint="eastAsia"/>
        </w:rPr>
      </w:pPr>
      <w:r w:rsidRPr="007F4A48">
        <w:rPr>
          <w:rFonts w:ascii="Times New Roman" w:hAnsi="Times New Roman" w:cs="Times New Roman"/>
          <w:noProof/>
        </w:rPr>
        <w:drawing>
          <wp:inline distT="0" distB="0" distL="0" distR="0" wp14:anchorId="353C39F3" wp14:editId="3837154E">
            <wp:extent cx="5221553" cy="4619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5200" cy="4640546"/>
                    </a:xfrm>
                    <a:prstGeom prst="rect">
                      <a:avLst/>
                    </a:prstGeom>
                  </pic:spPr>
                </pic:pic>
              </a:graphicData>
            </a:graphic>
          </wp:inline>
        </w:drawing>
      </w:r>
    </w:p>
    <w:p w14:paraId="30C36A1E" w14:textId="07F76ACE" w:rsidR="00B40933" w:rsidRPr="00CD51A3"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9" w:name="_Toc124969368"/>
      <w:bookmarkStart w:id="650" w:name="_Toc132182792"/>
      <w:r w:rsidRPr="00CD51A3">
        <w:rPr>
          <w:rFonts w:ascii="Times New Roman Regular" w:hAnsi="Times New Roman Regular" w:cs="Times New Roman Regular"/>
          <w:b w:val="0"/>
          <w:bCs w:val="0"/>
          <w:smallCaps w:val="0"/>
          <w:color w:val="auto"/>
          <w:sz w:val="24"/>
          <w:szCs w:val="24"/>
        </w:rPr>
        <w:t xml:space="preserve">Figure </w:t>
      </w:r>
      <w:r w:rsidR="00BA3EB5" w:rsidRPr="00CD51A3">
        <w:rPr>
          <w:rFonts w:ascii="Times New Roman Regular" w:hAnsi="Times New Roman Regular" w:cs="Times New Roman Regular" w:hint="eastAsia"/>
          <w:b w:val="0"/>
          <w:bCs w:val="0"/>
          <w:smallCaps w:val="0"/>
          <w:color w:val="auto"/>
          <w:sz w:val="24"/>
          <w:szCs w:val="24"/>
        </w:rPr>
        <w:fldChar w:fldCharType="begin"/>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b w:val="0"/>
          <w:bCs w:val="0"/>
          <w:smallCaps w:val="0"/>
          <w:color w:val="auto"/>
          <w:sz w:val="24"/>
          <w:szCs w:val="24"/>
        </w:rPr>
        <w:instrText>SEQ Figure \* ARABIC</w:instrText>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00BA3EB5" w:rsidRPr="00CD51A3">
        <w:rPr>
          <w:rFonts w:ascii="Times New Roman Regular" w:hAnsi="Times New Roman Regular" w:cs="Times New Roman Regular" w:hint="eastAsia"/>
          <w:b w:val="0"/>
          <w:bCs w:val="0"/>
          <w:smallCaps w:val="0"/>
          <w:color w:val="auto"/>
          <w:sz w:val="24"/>
          <w:szCs w:val="24"/>
        </w:rPr>
        <w:fldChar w:fldCharType="end"/>
      </w:r>
      <w:r w:rsidRPr="00CD51A3">
        <w:rPr>
          <w:rFonts w:ascii="Times New Roman Regular" w:hAnsi="Times New Roman Regular" w:cs="Times New Roman Regular"/>
          <w:b w:val="0"/>
          <w:bCs w:val="0"/>
          <w:smallCaps w:val="0"/>
          <w:color w:val="auto"/>
          <w:sz w:val="24"/>
          <w:szCs w:val="24"/>
        </w:rPr>
        <w:t>: Combine and condense tweets (</w:t>
      </w:r>
      <w:r w:rsidRPr="00CD51A3">
        <w:rPr>
          <w:rFonts w:ascii="Times New Roman Regular" w:hAnsi="Times New Roman Regular" w:cs="Times New Roman Regular"/>
          <w:b w:val="0"/>
          <w:bCs w:val="0"/>
          <w:i/>
          <w:iCs/>
          <w:smallCaps w:val="0"/>
          <w:color w:val="auto"/>
          <w:sz w:val="24"/>
          <w:szCs w:val="24"/>
        </w:rPr>
        <w:t>Self-Composed</w:t>
      </w:r>
      <w:r w:rsidRPr="00CD51A3">
        <w:rPr>
          <w:rFonts w:ascii="Times New Roman Regular" w:hAnsi="Times New Roman Regular" w:cs="Times New Roman Regular"/>
          <w:b w:val="0"/>
          <w:bCs w:val="0"/>
          <w:smallCaps w:val="0"/>
          <w:color w:val="auto"/>
          <w:sz w:val="24"/>
          <w:szCs w:val="24"/>
        </w:rPr>
        <w:t>)</w:t>
      </w:r>
      <w:bookmarkEnd w:id="649"/>
      <w:bookmarkEnd w:id="650"/>
    </w:p>
    <w:p w14:paraId="53CADF62" w14:textId="3398A7C8"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the other data being used directly creates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 xml:space="preserve">frame </w:t>
      </w:r>
      <w:r>
        <w:rPr>
          <w:rFonts w:ascii="Times New Roman Regular" w:hAnsi="Times New Roman Regular" w:cs="Times New Roman Regular"/>
          <w:sz w:val="24"/>
          <w:szCs w:val="24"/>
        </w:rPr>
        <w:t xml:space="preserve">with a row for each date, the condensation process is unnecessary. However, as the tweet data fetched consists of a separate </w:t>
      </w:r>
      <w:proofErr w:type="spellStart"/>
      <w:r w:rsidR="007074DC">
        <w:rPr>
          <w:rFonts w:ascii="Times New Roman Regular" w:hAnsi="Times New Roman Regular" w:cs="Times New Roman Regular"/>
          <w:sz w:val="24"/>
          <w:szCs w:val="24"/>
        </w:rPr>
        <w:t>dataframe</w:t>
      </w:r>
      <w:proofErr w:type="spellEnd"/>
      <w:r w:rsidR="007074D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file for each date, this data must be compressed to the same format as other datasets.</w:t>
      </w:r>
    </w:p>
    <w:p w14:paraId="28E88E51" w14:textId="026971A9"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condenses the tweet dataset into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frame</w:t>
      </w:r>
      <w:r>
        <w:rPr>
          <w:rFonts w:ascii="Times New Roman Regular" w:hAnsi="Times New Roman Regular" w:cs="Times New Roman Regular"/>
          <w:sz w:val="24"/>
          <w:szCs w:val="24"/>
        </w:rPr>
        <w:t xml:space="preserve"> by averaging the sentiment scores for each day.</w:t>
      </w:r>
    </w:p>
    <w:p w14:paraId="7CA8797C" w14:textId="77777777" w:rsidR="00B40933" w:rsidRDefault="00B40933">
      <w:pPr>
        <w:spacing w:line="360" w:lineRule="auto"/>
        <w:jc w:val="both"/>
        <w:rPr>
          <w:rFonts w:ascii="Times New Roman Regular" w:hAnsi="Times New Roman Regular" w:cs="Times New Roman Regular" w:hint="eastAsia"/>
          <w:b/>
          <w:bCs/>
          <w:sz w:val="24"/>
          <w:szCs w:val="24"/>
        </w:rPr>
      </w:pPr>
    </w:p>
    <w:p w14:paraId="664995DC" w14:textId="77777777" w:rsidR="00B40933" w:rsidRDefault="00B40933">
      <w:pPr>
        <w:spacing w:line="360" w:lineRule="auto"/>
        <w:jc w:val="both"/>
        <w:rPr>
          <w:rFonts w:ascii="Times New Roman Regular" w:hAnsi="Times New Roman Regular" w:cs="Times New Roman Regular" w:hint="eastAsia"/>
          <w:b/>
          <w:bCs/>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2BA4237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Final dataset creation</w:t>
      </w:r>
    </w:p>
    <w:p w14:paraId="52F26640" w14:textId="29D1654C" w:rsidR="00B40933" w:rsidRDefault="003926D2">
      <w:pPr>
        <w:keepNext/>
        <w:spacing w:line="360" w:lineRule="auto"/>
        <w:jc w:val="center"/>
        <w:rPr>
          <w:rFonts w:ascii="Times New Roman Regular" w:hAnsi="Times New Roman Regular" w:cs="Times New Roman Regular" w:hint="eastAsia"/>
        </w:rPr>
      </w:pPr>
      <w:r w:rsidRPr="002B6674">
        <w:rPr>
          <w:rFonts w:ascii="Times New Roman" w:hAnsi="Times New Roman" w:cs="Times New Roman"/>
          <w:noProof/>
        </w:rPr>
        <w:drawing>
          <wp:inline distT="0" distB="0" distL="0" distR="0" wp14:anchorId="6127E3F5" wp14:editId="5261158E">
            <wp:extent cx="3503221" cy="4971093"/>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11026" cy="4982169"/>
                    </a:xfrm>
                    <a:prstGeom prst="rect">
                      <a:avLst/>
                    </a:prstGeom>
                  </pic:spPr>
                </pic:pic>
              </a:graphicData>
            </a:graphic>
          </wp:inline>
        </w:drawing>
      </w:r>
    </w:p>
    <w:p w14:paraId="3849780C" w14:textId="172BE1DA" w:rsidR="00B40933" w:rsidRPr="0081562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51" w:name="_Toc132182793"/>
      <w:r w:rsidRPr="00815623">
        <w:rPr>
          <w:rFonts w:ascii="Times New Roman Regular" w:hAnsi="Times New Roman Regular" w:cs="Times New Roman Regular"/>
          <w:b w:val="0"/>
          <w:bCs w:val="0"/>
          <w:smallCaps w:val="0"/>
          <w:color w:val="auto"/>
          <w:sz w:val="24"/>
          <w:szCs w:val="24"/>
        </w:rPr>
        <w:t xml:space="preserve">Figure </w:t>
      </w:r>
      <w:r w:rsidR="00BA3EB5" w:rsidRPr="00815623">
        <w:rPr>
          <w:rFonts w:ascii="Times New Roman Regular" w:hAnsi="Times New Roman Regular" w:cs="Times New Roman Regular" w:hint="eastAsia"/>
          <w:b w:val="0"/>
          <w:bCs w:val="0"/>
          <w:smallCaps w:val="0"/>
          <w:color w:val="auto"/>
          <w:sz w:val="24"/>
          <w:szCs w:val="24"/>
        </w:rPr>
        <w:fldChar w:fldCharType="begin"/>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b w:val="0"/>
          <w:bCs w:val="0"/>
          <w:smallCaps w:val="0"/>
          <w:color w:val="auto"/>
          <w:sz w:val="24"/>
          <w:szCs w:val="24"/>
        </w:rPr>
        <w:instrText>SEQ Figure \* ARABIC</w:instrText>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00BA3EB5" w:rsidRPr="00815623">
        <w:rPr>
          <w:rFonts w:ascii="Times New Roman Regular" w:hAnsi="Times New Roman Regular" w:cs="Times New Roman Regular" w:hint="eastAsia"/>
          <w:b w:val="0"/>
          <w:bCs w:val="0"/>
          <w:smallCaps w:val="0"/>
          <w:color w:val="auto"/>
          <w:sz w:val="24"/>
          <w:szCs w:val="24"/>
        </w:rPr>
        <w:fldChar w:fldCharType="end"/>
      </w:r>
      <w:r w:rsidRPr="00815623">
        <w:rPr>
          <w:rFonts w:ascii="Times New Roman Regular" w:hAnsi="Times New Roman Regular" w:cs="Times New Roman Regular"/>
          <w:b w:val="0"/>
          <w:bCs w:val="0"/>
          <w:smallCaps w:val="0"/>
          <w:color w:val="auto"/>
          <w:sz w:val="24"/>
          <w:szCs w:val="24"/>
        </w:rPr>
        <w:t>: Combine all datasets (</w:t>
      </w:r>
      <w:r w:rsidRPr="00815623">
        <w:rPr>
          <w:rFonts w:ascii="Times New Roman Regular" w:hAnsi="Times New Roman Regular" w:cs="Times New Roman Regular"/>
          <w:b w:val="0"/>
          <w:bCs w:val="0"/>
          <w:i/>
          <w:iCs/>
          <w:smallCaps w:val="0"/>
          <w:color w:val="auto"/>
          <w:sz w:val="24"/>
          <w:szCs w:val="24"/>
        </w:rPr>
        <w:t>Self-Composed</w:t>
      </w:r>
      <w:r w:rsidRPr="00815623">
        <w:rPr>
          <w:rFonts w:ascii="Times New Roman Regular" w:hAnsi="Times New Roman Regular" w:cs="Times New Roman Regular"/>
          <w:b w:val="0"/>
          <w:bCs w:val="0"/>
          <w:smallCaps w:val="0"/>
          <w:color w:val="auto"/>
          <w:sz w:val="24"/>
          <w:szCs w:val="24"/>
        </w:rPr>
        <w:t>)</w:t>
      </w:r>
      <w:bookmarkEnd w:id="651"/>
    </w:p>
    <w:p w14:paraId="758F332E" w14:textId="7D307CB2"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create the final dataset that the model uses. It fetches all the datasets and combines them into a single data frame. Initially, a helper function removes unneeded columns from the data, which were decided upon conducting correlation tests</w:t>
      </w:r>
      <w:r w:rsidR="00AB34E3">
        <w:rPr>
          <w:rFonts w:ascii="Times New Roman Regular" w:hAnsi="Times New Roman Regular" w:cs="Times New Roman Regular"/>
          <w:sz w:val="24"/>
          <w:szCs w:val="24"/>
        </w:rPr>
        <w:t xml:space="preserve"> initially</w:t>
      </w:r>
      <w:r>
        <w:rPr>
          <w:rFonts w:ascii="Times New Roman Regular" w:hAnsi="Times New Roman Regular" w:cs="Times New Roman Regular"/>
          <w:sz w:val="24"/>
          <w:szCs w:val="24"/>
        </w:rPr>
        <w:t>. The mean of their respective columns imputes missing values of each feature of specific dates</w:t>
      </w:r>
      <w:r w:rsidR="003C0598">
        <w:rPr>
          <w:rFonts w:ascii="Times New Roman Regular" w:hAnsi="Times New Roman Regular" w:cs="Times New Roman Regular"/>
          <w:sz w:val="24"/>
          <w:szCs w:val="24"/>
        </w:rPr>
        <w:t xml:space="preserve">, </w:t>
      </w:r>
      <w:r w:rsidR="000655E0">
        <w:rPr>
          <w:rFonts w:ascii="Times New Roman Regular" w:hAnsi="Times New Roman Regular" w:cs="Times New Roman Regular"/>
          <w:sz w:val="24"/>
          <w:szCs w:val="24"/>
        </w:rPr>
        <w:t xml:space="preserve">and the </w:t>
      </w:r>
      <w:r>
        <w:rPr>
          <w:rFonts w:ascii="Times New Roman Regular" w:hAnsi="Times New Roman Regular" w:cs="Times New Roman Regular"/>
          <w:sz w:val="24"/>
          <w:szCs w:val="24"/>
        </w:rPr>
        <w:t xml:space="preserve">combined dataset </w:t>
      </w:r>
      <w:r w:rsidR="00192D99">
        <w:rPr>
          <w:rFonts w:ascii="Times New Roman Regular" w:hAnsi="Times New Roman Regular" w:cs="Times New Roman Regular"/>
          <w:sz w:val="24"/>
          <w:szCs w:val="24"/>
        </w:rPr>
        <w:t xml:space="preserve">is stored in </w:t>
      </w:r>
      <w:r w:rsidR="007978BF">
        <w:rPr>
          <w:rFonts w:ascii="Times New Roman Regular" w:hAnsi="Times New Roman Regular" w:cs="Times New Roman Regular"/>
          <w:sz w:val="24"/>
          <w:szCs w:val="24"/>
        </w:rPr>
        <w:t xml:space="preserve">a </w:t>
      </w:r>
      <w:r w:rsidR="00192D99">
        <w:rPr>
          <w:rFonts w:ascii="Times New Roman Regular" w:hAnsi="Times New Roman Regular" w:cs="Times New Roman Regular"/>
          <w:sz w:val="24"/>
          <w:szCs w:val="24"/>
        </w:rPr>
        <w:t xml:space="preserve">MongoDB </w:t>
      </w:r>
      <w:r w:rsidR="007978BF">
        <w:rPr>
          <w:rFonts w:ascii="Times New Roman Regular" w:hAnsi="Times New Roman Regular" w:cs="Times New Roman Regular"/>
          <w:sz w:val="24"/>
          <w:szCs w:val="24"/>
        </w:rPr>
        <w:t xml:space="preserve">collection </w:t>
      </w:r>
      <w:r>
        <w:rPr>
          <w:rFonts w:ascii="Times New Roman Regular" w:hAnsi="Times New Roman Regular" w:cs="Times New Roman Regular"/>
          <w:sz w:val="24"/>
          <w:szCs w:val="24"/>
        </w:rPr>
        <w:t>so the model can finally utilize it.</w:t>
      </w: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52" w:name="_E.7._User_interface"/>
      <w:bookmarkStart w:id="653" w:name="_Toc132325956"/>
      <w:bookmarkEnd w:id="65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53"/>
    </w:p>
    <w:p w14:paraId="07479905" w14:textId="77777777" w:rsidR="00142859" w:rsidRDefault="00142859" w:rsidP="00142859">
      <w:pPr>
        <w:keepNext/>
        <w:spacing w:line="360" w:lineRule="auto"/>
        <w:jc w:val="both"/>
      </w:pPr>
      <w:r>
        <w:rPr>
          <w:rFonts w:ascii="Times New Roman Regular" w:hAnsi="Times New Roman Regular" w:cs="Times New Roman Regular"/>
          <w:noProof/>
          <w:sz w:val="24"/>
          <w:szCs w:val="24"/>
        </w:rPr>
        <w:drawing>
          <wp:inline distT="0" distB="0" distL="0" distR="0" wp14:anchorId="74254C6C" wp14:editId="49511E02">
            <wp:extent cx="5943600" cy="653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6530340"/>
                    </a:xfrm>
                    <a:prstGeom prst="rect">
                      <a:avLst/>
                    </a:prstGeom>
                    <a:noFill/>
                    <a:ln>
                      <a:noFill/>
                    </a:ln>
                  </pic:spPr>
                </pic:pic>
              </a:graphicData>
            </a:graphic>
          </wp:inline>
        </w:drawing>
      </w:r>
    </w:p>
    <w:p w14:paraId="3CCE24E8" w14:textId="6CF67A0D"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54"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42</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GUI - Home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54"/>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77777777" w:rsidR="001D4A7C" w:rsidRDefault="001D4A7C"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74E7314D" wp14:editId="7DE0B7F4">
            <wp:extent cx="5362575" cy="433990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66951" cy="4343445"/>
                    </a:xfrm>
                    <a:prstGeom prst="rect">
                      <a:avLst/>
                    </a:prstGeom>
                    <a:noFill/>
                    <a:ln>
                      <a:noFill/>
                    </a:ln>
                  </pic:spPr>
                </pic:pic>
              </a:graphicData>
            </a:graphic>
          </wp:inline>
        </w:drawing>
      </w:r>
    </w:p>
    <w:p w14:paraId="1A34A033" w14:textId="0DDCBBE5"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55"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43</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GUI - News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55"/>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77777777" w:rsidR="00694745" w:rsidRDefault="00694745" w:rsidP="00694745">
      <w:pPr>
        <w:keepNext/>
        <w:spacing w:line="360" w:lineRule="auto"/>
        <w:jc w:val="center"/>
      </w:pPr>
      <w:r w:rsidRPr="00694745">
        <w:rPr>
          <w:rFonts w:ascii="Times New Roman Regular" w:hAnsi="Times New Roman Regular" w:cs="Times New Roman Regular"/>
          <w:noProof/>
          <w:sz w:val="24"/>
          <w:szCs w:val="24"/>
        </w:rPr>
        <w:drawing>
          <wp:inline distT="0" distB="0" distL="0" distR="0" wp14:anchorId="47667A22" wp14:editId="3D014D4F">
            <wp:extent cx="5370976" cy="265450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77140" cy="2657547"/>
                    </a:xfrm>
                    <a:prstGeom prst="rect">
                      <a:avLst/>
                    </a:prstGeom>
                  </pic:spPr>
                </pic:pic>
              </a:graphicData>
            </a:graphic>
          </wp:inline>
        </w:drawing>
      </w:r>
    </w:p>
    <w:p w14:paraId="153E15FB" w14:textId="3A68A14B"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6"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44</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Cryptocurrencies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6"/>
    </w:p>
    <w:p w14:paraId="006B8062" w14:textId="77777777" w:rsidR="00694745" w:rsidRDefault="00694745"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661BC14D" wp14:editId="5FF31858">
            <wp:extent cx="5417462" cy="7753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22198" cy="7760128"/>
                    </a:xfrm>
                    <a:prstGeom prst="rect">
                      <a:avLst/>
                    </a:prstGeom>
                    <a:noFill/>
                    <a:ln>
                      <a:noFill/>
                    </a:ln>
                  </pic:spPr>
                </pic:pic>
              </a:graphicData>
            </a:graphic>
          </wp:inline>
        </w:drawing>
      </w:r>
    </w:p>
    <w:p w14:paraId="2691C3C5" w14:textId="37AC32FA"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7"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45</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Cryptocurrency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7"/>
    </w:p>
    <w:p w14:paraId="254A2049" w14:textId="77777777" w:rsidR="00AD1ED9" w:rsidRDefault="00AD1ED9" w:rsidP="00AD1ED9">
      <w:pPr>
        <w:keepNext/>
        <w:spacing w:line="360" w:lineRule="auto"/>
        <w:jc w:val="both"/>
      </w:pPr>
      <w:r>
        <w:rPr>
          <w:rFonts w:ascii="Times New Roman Regular" w:hAnsi="Times New Roman Regular" w:cs="Times New Roman Regular"/>
          <w:noProof/>
          <w:sz w:val="24"/>
          <w:szCs w:val="24"/>
        </w:rPr>
        <w:lastRenderedPageBreak/>
        <w:drawing>
          <wp:inline distT="0" distB="0" distL="0" distR="0" wp14:anchorId="6A5EC766" wp14:editId="335F37EF">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52247E" w14:textId="51E08986"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58"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GUI - Admin login (</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58"/>
    </w:p>
    <w:p w14:paraId="51D01A16" w14:textId="77777777" w:rsidR="00A252E5" w:rsidRDefault="00A252E5" w:rsidP="00A252E5">
      <w:pPr>
        <w:keepNext/>
        <w:spacing w:line="360" w:lineRule="auto"/>
        <w:jc w:val="both"/>
      </w:pPr>
      <w:r>
        <w:rPr>
          <w:rFonts w:ascii="Times New Roman Regular" w:hAnsi="Times New Roman Regular" w:cs="Times New Roman Regular"/>
          <w:noProof/>
          <w:sz w:val="24"/>
          <w:szCs w:val="24"/>
        </w:rPr>
        <w:drawing>
          <wp:inline distT="0" distB="0" distL="0" distR="0" wp14:anchorId="73CA9047" wp14:editId="1133E8C2">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C5AF7" w14:textId="57617673" w:rsidR="00416BF0" w:rsidRPr="00A252E5" w:rsidRDefault="00A252E5" w:rsidP="00A252E5">
      <w:pPr>
        <w:pStyle w:val="Caption"/>
        <w:jc w:val="center"/>
        <w:rPr>
          <w:rFonts w:ascii="Times New Roman" w:hAnsi="Times New Roman" w:cs="Times New Roman"/>
          <w:b w:val="0"/>
          <w:bCs w:val="0"/>
          <w:smallCaps w:val="0"/>
          <w:color w:val="auto"/>
          <w:sz w:val="26"/>
          <w:szCs w:val="26"/>
        </w:rPr>
      </w:pPr>
      <w:bookmarkStart w:id="659" w:name="_Toc132182799"/>
      <w:r w:rsidRPr="00A252E5">
        <w:rPr>
          <w:rFonts w:ascii="Times New Roman" w:hAnsi="Times New Roman" w:cs="Times New Roman"/>
          <w:b w:val="0"/>
          <w:bCs w:val="0"/>
          <w:smallCaps w:val="0"/>
          <w:color w:val="auto"/>
          <w:sz w:val="24"/>
          <w:szCs w:val="24"/>
        </w:rPr>
        <w:t xml:space="preserve">Figure </w:t>
      </w:r>
      <w:r w:rsidRPr="00A252E5">
        <w:rPr>
          <w:rFonts w:ascii="Times New Roman" w:hAnsi="Times New Roman" w:cs="Times New Roman"/>
          <w:b w:val="0"/>
          <w:bCs w:val="0"/>
          <w:smallCaps w:val="0"/>
          <w:color w:val="auto"/>
          <w:sz w:val="24"/>
          <w:szCs w:val="24"/>
        </w:rPr>
        <w:fldChar w:fldCharType="begin"/>
      </w:r>
      <w:r w:rsidRPr="00A252E5">
        <w:rPr>
          <w:rFonts w:ascii="Times New Roman" w:hAnsi="Times New Roman" w:cs="Times New Roman"/>
          <w:b w:val="0"/>
          <w:bCs w:val="0"/>
          <w:smallCaps w:val="0"/>
          <w:color w:val="auto"/>
          <w:sz w:val="24"/>
          <w:szCs w:val="24"/>
        </w:rPr>
        <w:instrText xml:space="preserve"> SEQ Figure \* ARABIC </w:instrText>
      </w:r>
      <w:r w:rsidRPr="00A252E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A252E5">
        <w:rPr>
          <w:rFonts w:ascii="Times New Roman" w:hAnsi="Times New Roman" w:cs="Times New Roman"/>
          <w:b w:val="0"/>
          <w:bCs w:val="0"/>
          <w:smallCaps w:val="0"/>
          <w:color w:val="auto"/>
          <w:sz w:val="24"/>
          <w:szCs w:val="24"/>
        </w:rPr>
        <w:fldChar w:fldCharType="end"/>
      </w:r>
      <w:r w:rsidRPr="00A252E5">
        <w:rPr>
          <w:rFonts w:ascii="Times New Roman" w:hAnsi="Times New Roman" w:cs="Times New Roman"/>
          <w:b w:val="0"/>
          <w:bCs w:val="0"/>
          <w:smallCaps w:val="0"/>
          <w:color w:val="auto"/>
          <w:sz w:val="24"/>
          <w:szCs w:val="24"/>
        </w:rPr>
        <w:t>: GUI - Admin metrics (</w:t>
      </w:r>
      <w:r w:rsidRPr="00E31A30">
        <w:rPr>
          <w:rFonts w:ascii="Times New Roman" w:hAnsi="Times New Roman" w:cs="Times New Roman"/>
          <w:b w:val="0"/>
          <w:bCs w:val="0"/>
          <w:i/>
          <w:iCs/>
          <w:smallCaps w:val="0"/>
          <w:color w:val="auto"/>
          <w:sz w:val="24"/>
          <w:szCs w:val="24"/>
        </w:rPr>
        <w:t>Self-Composed</w:t>
      </w:r>
      <w:r w:rsidRPr="00A252E5">
        <w:rPr>
          <w:rFonts w:ascii="Times New Roman" w:hAnsi="Times New Roman" w:cs="Times New Roman"/>
          <w:b w:val="0"/>
          <w:bCs w:val="0"/>
          <w:smallCaps w:val="0"/>
          <w:color w:val="auto"/>
          <w:sz w:val="24"/>
          <w:szCs w:val="24"/>
        </w:rPr>
        <w:t>)</w:t>
      </w:r>
      <w:bookmarkEnd w:id="659"/>
    </w:p>
    <w:p w14:paraId="0423F9BE"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2E5C9E65"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41BEF35C" w14:textId="77777777" w:rsidR="00416BF0" w:rsidRDefault="00416BF0">
      <w:pPr>
        <w:spacing w:line="360" w:lineRule="auto"/>
        <w:jc w:val="both"/>
        <w:rPr>
          <w:rFonts w:ascii="Times New Roman Regular" w:hAnsi="Times New Roman Regular" w:cs="Times New Roman Regular" w:hint="eastAsia"/>
          <w:sz w:val="24"/>
          <w:szCs w:val="24"/>
        </w:rPr>
      </w:pPr>
    </w:p>
    <w:p w14:paraId="15EDFDD5" w14:textId="77777777" w:rsidR="0017195F" w:rsidRDefault="0017195F">
      <w:pPr>
        <w:spacing w:line="360" w:lineRule="auto"/>
        <w:jc w:val="both"/>
        <w:rPr>
          <w:rFonts w:ascii="Times New Roman Regular" w:hAnsi="Times New Roman Regular" w:cs="Times New Roman Regular" w:hint="eastAsia"/>
          <w:sz w:val="24"/>
          <w:szCs w:val="24"/>
        </w:rPr>
      </w:pPr>
    </w:p>
    <w:p w14:paraId="5A4FAC14" w14:textId="77777777" w:rsidR="002106A1" w:rsidRDefault="002106A1" w:rsidP="002106A1">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1AF994FB" wp14:editId="37729211">
            <wp:extent cx="5413651" cy="7752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16790" cy="7757017"/>
                    </a:xfrm>
                    <a:prstGeom prst="rect">
                      <a:avLst/>
                    </a:prstGeom>
                    <a:noFill/>
                    <a:ln>
                      <a:noFill/>
                    </a:ln>
                  </pic:spPr>
                </pic:pic>
              </a:graphicData>
            </a:graphic>
          </wp:inline>
        </w:drawing>
      </w:r>
    </w:p>
    <w:p w14:paraId="11F76163" w14:textId="33F966E1" w:rsidR="0017195F" w:rsidRDefault="002106A1" w:rsidP="00136FBA">
      <w:pPr>
        <w:pStyle w:val="Caption"/>
        <w:jc w:val="center"/>
        <w:rPr>
          <w:rFonts w:ascii="Times New Roman Regular" w:hAnsi="Times New Roman Regular" w:cs="Times New Roman Regular" w:hint="eastAsia"/>
          <w:sz w:val="24"/>
          <w:szCs w:val="24"/>
        </w:rPr>
      </w:pPr>
      <w:bookmarkStart w:id="660" w:name="_Toc132182800"/>
      <w:r w:rsidRPr="002106A1">
        <w:rPr>
          <w:rFonts w:ascii="Times New Roman" w:hAnsi="Times New Roman" w:cs="Times New Roman"/>
          <w:b w:val="0"/>
          <w:bCs w:val="0"/>
          <w:smallCaps w:val="0"/>
          <w:color w:val="auto"/>
          <w:sz w:val="24"/>
          <w:szCs w:val="24"/>
        </w:rPr>
        <w:t xml:space="preserve">Figure </w:t>
      </w:r>
      <w:r w:rsidRPr="002106A1">
        <w:rPr>
          <w:rFonts w:ascii="Times New Roman" w:hAnsi="Times New Roman" w:cs="Times New Roman"/>
          <w:b w:val="0"/>
          <w:bCs w:val="0"/>
          <w:smallCaps w:val="0"/>
          <w:color w:val="auto"/>
          <w:sz w:val="24"/>
          <w:szCs w:val="24"/>
        </w:rPr>
        <w:fldChar w:fldCharType="begin"/>
      </w:r>
      <w:r w:rsidRPr="002106A1">
        <w:rPr>
          <w:rFonts w:ascii="Times New Roman" w:hAnsi="Times New Roman" w:cs="Times New Roman"/>
          <w:b w:val="0"/>
          <w:bCs w:val="0"/>
          <w:smallCaps w:val="0"/>
          <w:color w:val="auto"/>
          <w:sz w:val="24"/>
          <w:szCs w:val="24"/>
        </w:rPr>
        <w:instrText xml:space="preserve"> SEQ Figure \* ARABIC </w:instrText>
      </w:r>
      <w:r w:rsidRPr="002106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2106A1">
        <w:rPr>
          <w:rFonts w:ascii="Times New Roman" w:hAnsi="Times New Roman" w:cs="Times New Roman"/>
          <w:b w:val="0"/>
          <w:bCs w:val="0"/>
          <w:smallCaps w:val="0"/>
          <w:color w:val="auto"/>
          <w:sz w:val="24"/>
          <w:szCs w:val="24"/>
        </w:rPr>
        <w:fldChar w:fldCharType="end"/>
      </w:r>
      <w:r w:rsidRPr="002106A1">
        <w:rPr>
          <w:rFonts w:ascii="Times New Roman" w:hAnsi="Times New Roman" w:cs="Times New Roman"/>
          <w:b w:val="0"/>
          <w:bCs w:val="0"/>
          <w:smallCaps w:val="0"/>
          <w:color w:val="auto"/>
          <w:sz w:val="24"/>
          <w:szCs w:val="24"/>
        </w:rPr>
        <w:t>: GUI - Forecast (</w:t>
      </w:r>
      <w:r w:rsidRPr="00E31A30">
        <w:rPr>
          <w:rFonts w:ascii="Times New Roman" w:hAnsi="Times New Roman" w:cs="Times New Roman"/>
          <w:b w:val="0"/>
          <w:bCs w:val="0"/>
          <w:i/>
          <w:iCs/>
          <w:smallCaps w:val="0"/>
          <w:color w:val="auto"/>
          <w:sz w:val="24"/>
          <w:szCs w:val="24"/>
        </w:rPr>
        <w:t>Self-Composed</w:t>
      </w:r>
      <w:r w:rsidRPr="002106A1">
        <w:rPr>
          <w:rFonts w:ascii="Times New Roman" w:hAnsi="Times New Roman" w:cs="Times New Roman"/>
          <w:b w:val="0"/>
          <w:bCs w:val="0"/>
          <w:smallCaps w:val="0"/>
          <w:color w:val="auto"/>
          <w:sz w:val="24"/>
          <w:szCs w:val="24"/>
        </w:rPr>
        <w:t>)</w:t>
      </w:r>
      <w:bookmarkEnd w:id="660"/>
    </w:p>
    <w:p w14:paraId="5C24663C" w14:textId="21953170" w:rsidR="00D45775" w:rsidRPr="000C2BBE" w:rsidRDefault="00D45775" w:rsidP="00A655C9">
      <w:pPr>
        <w:pStyle w:val="Heading1"/>
        <w:pBdr>
          <w:bottom w:val="double" w:sz="6" w:space="1" w:color="auto"/>
        </w:pBdr>
        <w:spacing w:line="360" w:lineRule="auto"/>
        <w:jc w:val="center"/>
        <w:rPr>
          <w:rFonts w:ascii="Arial" w:hAnsi="Arial" w:cs="Arial"/>
          <w:b/>
          <w:bCs/>
          <w:color w:val="auto"/>
          <w:sz w:val="32"/>
          <w:szCs w:val="32"/>
        </w:rPr>
      </w:pPr>
      <w:bookmarkStart w:id="661" w:name="_Toc132325957"/>
      <w:r w:rsidRPr="000C2BBE">
        <w:rPr>
          <w:rFonts w:ascii="Arial" w:hAnsi="Arial" w:cs="Arial"/>
          <w:b/>
          <w:bCs/>
          <w:color w:val="auto"/>
          <w:sz w:val="32"/>
          <w:szCs w:val="32"/>
        </w:rPr>
        <w:lastRenderedPageBreak/>
        <w:t xml:space="preserve">APPENDIX </w:t>
      </w:r>
      <w:r w:rsidR="00281A09">
        <w:rPr>
          <w:rFonts w:ascii="Arial" w:hAnsi="Arial" w:cs="Arial"/>
          <w:b/>
          <w:bCs/>
          <w:color w:val="auto"/>
          <w:sz w:val="32"/>
          <w:szCs w:val="32"/>
        </w:rPr>
        <w:t>F</w:t>
      </w:r>
      <w:r w:rsidRPr="000C2BBE">
        <w:rPr>
          <w:rFonts w:ascii="Arial" w:hAnsi="Arial" w:cs="Arial"/>
          <w:b/>
          <w:bCs/>
          <w:color w:val="auto"/>
          <w:sz w:val="32"/>
          <w:szCs w:val="32"/>
        </w:rPr>
        <w:t xml:space="preserve"> – TESTING</w:t>
      </w:r>
      <w:bookmarkEnd w:id="661"/>
    </w:p>
    <w:p w14:paraId="7BEB4E4D" w14:textId="6B6FB4AA"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2" w:name="_D.1._Functional_testing"/>
      <w:bookmarkStart w:id="663" w:name="_F.1._Functional_testing"/>
      <w:bookmarkStart w:id="664" w:name="_Toc132325958"/>
      <w:bookmarkEnd w:id="662"/>
      <w:bookmarkEnd w:id="663"/>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.1. Functional testing</w:t>
      </w:r>
      <w:bookmarkEnd w:id="664"/>
    </w:p>
    <w:p w14:paraId="18475E64" w14:textId="32863A1F"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65"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Functional testing</w:t>
      </w:r>
      <w:bookmarkEnd w:id="665"/>
    </w:p>
    <w:tbl>
      <w:tblPr>
        <w:tblStyle w:val="TableGrid"/>
        <w:tblW w:w="0" w:type="auto"/>
        <w:tblLook w:val="04A0" w:firstRow="1" w:lastRow="0" w:firstColumn="1" w:lastColumn="0" w:noHBand="0" w:noVBand="1"/>
      </w:tblPr>
      <w:tblGrid>
        <w:gridCol w:w="714"/>
        <w:gridCol w:w="770"/>
        <w:gridCol w:w="2034"/>
        <w:gridCol w:w="2511"/>
        <w:gridCol w:w="2426"/>
        <w:gridCol w:w="895"/>
      </w:tblGrid>
      <w:tr w:rsidR="00EC7F11" w14:paraId="03A9B41E" w14:textId="77777777" w:rsidTr="00FD2F9D">
        <w:tc>
          <w:tcPr>
            <w:tcW w:w="715"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50" w:type="dxa"/>
          </w:tcPr>
          <w:p w14:paraId="41F7D766" w14:textId="50BA7511" w:rsidR="00D45775" w:rsidRPr="003D6BD0" w:rsidRDefault="00D45775"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ID</w:t>
            </w:r>
          </w:p>
        </w:tc>
        <w:tc>
          <w:tcPr>
            <w:tcW w:w="2040" w:type="dxa"/>
          </w:tcPr>
          <w:p w14:paraId="5C0F350D"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Action</w:t>
            </w:r>
          </w:p>
        </w:tc>
        <w:tc>
          <w:tcPr>
            <w:tcW w:w="2520" w:type="dxa"/>
          </w:tcPr>
          <w:p w14:paraId="4E731B20"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430" w:type="dxa"/>
          </w:tcPr>
          <w:p w14:paraId="30E46794" w14:textId="77777777"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895" w:type="dxa"/>
          </w:tcPr>
          <w:p w14:paraId="45666125" w14:textId="77777777" w:rsidR="00D45775" w:rsidRPr="003D6BD0" w:rsidRDefault="00D45775"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D45775" w:rsidRPr="00457B13" w14:paraId="74029161" w14:textId="77777777" w:rsidTr="00FD2F9D">
        <w:tc>
          <w:tcPr>
            <w:tcW w:w="9350" w:type="dxa"/>
            <w:gridSpan w:val="6"/>
          </w:tcPr>
          <w:p w14:paraId="206F970D" w14:textId="77777777" w:rsidR="00D45775" w:rsidRPr="00457B13"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Research level</w:t>
            </w:r>
          </w:p>
        </w:tc>
      </w:tr>
      <w:tr w:rsidR="00EC7F11" w14:paraId="4E89F0DE" w14:textId="77777777" w:rsidTr="00FD2F9D">
        <w:tc>
          <w:tcPr>
            <w:tcW w:w="715" w:type="dxa"/>
          </w:tcPr>
          <w:p w14:paraId="2190374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50" w:type="dxa"/>
          </w:tcPr>
          <w:p w14:paraId="34A4FD73" w14:textId="282788DB" w:rsidR="00D45775" w:rsidRPr="004637B5" w:rsidRDefault="00DA58FF" w:rsidP="00FD2F9D">
            <w:pPr>
              <w:spacing w:line="360" w:lineRule="auto"/>
              <w:jc w:val="center"/>
              <w:rPr>
                <w:rFonts w:ascii="Times New Roman" w:hAnsi="Times New Roman" w:cs="Times New Roman"/>
                <w:sz w:val="24"/>
                <w:szCs w:val="24"/>
              </w:rPr>
            </w:pPr>
            <w:hyperlink w:anchor="fr1" w:history="1">
              <w:r w:rsidR="004637B5"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040" w:type="dxa"/>
          </w:tcPr>
          <w:p w14:paraId="389C052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520" w:type="dxa"/>
          </w:tcPr>
          <w:p w14:paraId="547DD9D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LTS follows recommended standards so that it can be scalable and built upon.</w:t>
            </w:r>
          </w:p>
        </w:tc>
        <w:tc>
          <w:tcPr>
            <w:tcW w:w="2430" w:type="dxa"/>
          </w:tcPr>
          <w:p w14:paraId="7B1A196A"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architecture was built as a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layer so behind-the-scenes techniques that need to happen is handled by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w:t>
            </w:r>
          </w:p>
        </w:tc>
        <w:tc>
          <w:tcPr>
            <w:tcW w:w="895" w:type="dxa"/>
          </w:tcPr>
          <w:p w14:paraId="334DE65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FD2F9D">
        <w:tc>
          <w:tcPr>
            <w:tcW w:w="715"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50" w:type="dxa"/>
          </w:tcPr>
          <w:p w14:paraId="6458FD00" w14:textId="703C4516"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p>
        </w:tc>
        <w:tc>
          <w:tcPr>
            <w:tcW w:w="2040" w:type="dxa"/>
          </w:tcPr>
          <w:p w14:paraId="44EEE6E1"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c>
          <w:tcPr>
            <w:tcW w:w="2520" w:type="dxa"/>
          </w:tcPr>
          <w:p w14:paraId="1C1C2593"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LTS can be used as existing layers such as Conv1D and LSTM.</w:t>
            </w:r>
          </w:p>
        </w:tc>
        <w:tc>
          <w:tcPr>
            <w:tcW w:w="2430" w:type="dxa"/>
          </w:tcPr>
          <w:p w14:paraId="7EDA3816"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Building the LTS as a </w:t>
            </w:r>
            <w:proofErr w:type="spellStart"/>
            <w:r>
              <w:rPr>
                <w:rFonts w:ascii="Times New Roman" w:hAnsi="Times New Roman" w:cs="Times New Roman"/>
                <w:sz w:val="24"/>
                <w:szCs w:val="24"/>
              </w:rPr>
              <w:t>Keras</w:t>
            </w:r>
            <w:proofErr w:type="spellEnd"/>
            <w:r>
              <w:rPr>
                <w:rFonts w:ascii="Times New Roman" w:hAnsi="Times New Roman" w:cs="Times New Roman"/>
                <w:sz w:val="24"/>
                <w:szCs w:val="24"/>
              </w:rPr>
              <w:t xml:space="preserve"> layer provided this functionality.</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45775" w14:paraId="2369336E" w14:textId="77777777" w:rsidTr="00FD2F9D">
        <w:tc>
          <w:tcPr>
            <w:tcW w:w="9350" w:type="dxa"/>
            <w:gridSpan w:val="6"/>
          </w:tcPr>
          <w:p w14:paraId="12C4CFEB" w14:textId="77777777" w:rsidR="00D45775" w:rsidRPr="00E36BB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System level</w:t>
            </w:r>
          </w:p>
        </w:tc>
      </w:tr>
      <w:tr w:rsidR="00EC7F11" w14:paraId="50E8210F" w14:textId="77777777" w:rsidTr="00FD2F9D">
        <w:tc>
          <w:tcPr>
            <w:tcW w:w="715" w:type="dxa"/>
          </w:tcPr>
          <w:p w14:paraId="15E6BA4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50" w:type="dxa"/>
          </w:tcPr>
          <w:p w14:paraId="4F8451C3" w14:textId="5CC659EC" w:rsidR="00D45775" w:rsidRDefault="00DA58FF" w:rsidP="00FD2F9D">
            <w:pPr>
              <w:spacing w:line="360" w:lineRule="auto"/>
              <w:jc w:val="center"/>
              <w:rPr>
                <w:rFonts w:ascii="Times New Roman" w:hAnsi="Times New Roman" w:cs="Times New Roman"/>
                <w:sz w:val="24"/>
                <w:szCs w:val="24"/>
              </w:rPr>
            </w:pPr>
            <w:hyperlink w:anchor="fr3" w:history="1">
              <w:r w:rsidR="006F71BC">
                <w:rPr>
                  <w:rStyle w:val="Hyperlink"/>
                  <w:rFonts w:ascii="Times New Roman Regular" w:hAnsi="Times New Roman Regular" w:cs="Times New Roman Regular"/>
                  <w:color w:val="auto"/>
                  <w:sz w:val="24"/>
                  <w:szCs w:val="24"/>
                  <w:u w:val="none"/>
                  <w:bdr w:val="single" w:sz="4" w:space="0" w:color="00B050"/>
                </w:rPr>
                <w:t>FR3</w:t>
              </w:r>
            </w:hyperlink>
            <w:r w:rsidR="00D45775">
              <w:rPr>
                <w:rFonts w:ascii="Times New Roman" w:hAnsi="Times New Roman" w:cs="Times New Roman"/>
                <w:sz w:val="24"/>
                <w:szCs w:val="24"/>
              </w:rPr>
              <w:t xml:space="preserve">, </w:t>
            </w:r>
            <w:hyperlink w:anchor="fr4" w:history="1">
              <w:r w:rsidR="006F71BC">
                <w:rPr>
                  <w:rStyle w:val="Hyperlink"/>
                  <w:rFonts w:ascii="Times New Roman Regular" w:hAnsi="Times New Roman Regular" w:cs="Times New Roman Regular"/>
                  <w:color w:val="auto"/>
                  <w:sz w:val="24"/>
                  <w:szCs w:val="24"/>
                  <w:u w:val="none"/>
                  <w:bdr w:val="single" w:sz="4" w:space="0" w:color="00B050"/>
                </w:rPr>
                <w:t>FR4</w:t>
              </w:r>
            </w:hyperlink>
            <w:r w:rsidR="00D45775">
              <w:rPr>
                <w:rFonts w:ascii="Times New Roman" w:hAnsi="Times New Roman" w:cs="Times New Roman"/>
                <w:sz w:val="24"/>
                <w:szCs w:val="24"/>
              </w:rPr>
              <w:t xml:space="preserve">, </w:t>
            </w:r>
            <w:hyperlink w:anchor="fr5" w:history="1">
              <w:r w:rsidR="006F71BC">
                <w:rPr>
                  <w:rStyle w:val="Hyperlink"/>
                  <w:rFonts w:ascii="Times New Roman Regular" w:hAnsi="Times New Roman Regular" w:cs="Times New Roman Regular"/>
                  <w:color w:val="auto"/>
                  <w:sz w:val="24"/>
                  <w:szCs w:val="24"/>
                  <w:u w:val="none"/>
                  <w:bdr w:val="single" w:sz="4" w:space="0" w:color="00B050"/>
                </w:rPr>
                <w:t>FR5</w:t>
              </w:r>
            </w:hyperlink>
          </w:p>
        </w:tc>
        <w:tc>
          <w:tcPr>
            <w:tcW w:w="2040" w:type="dxa"/>
            <w:vMerge w:val="restart"/>
            <w:vAlign w:val="center"/>
          </w:tcPr>
          <w:p w14:paraId="2241933D"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Users choose the future dates.</w:t>
            </w:r>
          </w:p>
        </w:tc>
        <w:tc>
          <w:tcPr>
            <w:tcW w:w="2520" w:type="dxa"/>
          </w:tcPr>
          <w:p w14:paraId="48BA462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can view the prices of the chosen dates.</w:t>
            </w:r>
          </w:p>
        </w:tc>
        <w:tc>
          <w:tcPr>
            <w:tcW w:w="2430" w:type="dxa"/>
          </w:tcPr>
          <w:p w14:paraId="2D2137F5"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deployed endpoint is triggered and the model’s response of the chosen dates are returned to the user.</w:t>
            </w:r>
          </w:p>
        </w:tc>
        <w:tc>
          <w:tcPr>
            <w:tcW w:w="895" w:type="dxa"/>
          </w:tcPr>
          <w:p w14:paraId="6E6C6EEB"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7AE3FA5E" w14:textId="77777777" w:rsidTr="00FD2F9D">
        <w:tc>
          <w:tcPr>
            <w:tcW w:w="715" w:type="dxa"/>
          </w:tcPr>
          <w:p w14:paraId="744927AB"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50" w:type="dxa"/>
          </w:tcPr>
          <w:p w14:paraId="0930E9D5" w14:textId="0FC072A6" w:rsidR="00D45775" w:rsidRDefault="00DA58FF" w:rsidP="006F71BC">
            <w:pPr>
              <w:spacing w:line="360" w:lineRule="auto"/>
              <w:jc w:val="center"/>
              <w:rPr>
                <w:rFonts w:ascii="Times New Roman" w:hAnsi="Times New Roman" w:cs="Times New Roman"/>
                <w:sz w:val="24"/>
                <w:szCs w:val="24"/>
              </w:rPr>
            </w:pPr>
            <w:hyperlink w:anchor="fr3" w:history="1">
              <w:r w:rsidR="00C318AA">
                <w:rPr>
                  <w:rStyle w:val="Hyperlink"/>
                  <w:rFonts w:ascii="Times New Roman Regular" w:hAnsi="Times New Roman Regular" w:cs="Times New Roman Regular"/>
                  <w:color w:val="auto"/>
                  <w:sz w:val="24"/>
                  <w:szCs w:val="24"/>
                  <w:u w:val="none"/>
                  <w:bdr w:val="single" w:sz="4" w:space="0" w:color="00B050"/>
                </w:rPr>
                <w:t>FR3</w:t>
              </w:r>
            </w:hyperlink>
            <w:r w:rsidR="00C318AA">
              <w:rPr>
                <w:rFonts w:ascii="Times New Roman" w:hAnsi="Times New Roman" w:cs="Times New Roman"/>
                <w:sz w:val="24"/>
                <w:szCs w:val="24"/>
              </w:rPr>
              <w:t>,</w:t>
            </w:r>
            <w:r w:rsidR="00C318AA">
              <w:rPr>
                <w:rFonts w:ascii="Times New Roman Regular" w:hAnsi="Times New Roman Regular" w:cs="Times New Roman Regular"/>
                <w:sz w:val="24"/>
                <w:szCs w:val="24"/>
                <w:bdr w:val="single" w:sz="4" w:space="0" w:color="00B050"/>
              </w:rPr>
              <w:t xml:space="preserve"> </w:t>
            </w:r>
            <w:r w:rsidR="006F71BC">
              <w:rPr>
                <w:rFonts w:ascii="Times New Roman Regular" w:hAnsi="Times New Roman Regular" w:cs="Times New Roman Regular"/>
                <w:sz w:val="24"/>
                <w:szCs w:val="24"/>
                <w:bdr w:val="single" w:sz="4" w:space="0" w:color="00B050"/>
              </w:rPr>
              <w:t xml:space="preserve"> </w:t>
            </w:r>
            <w:hyperlink w:anchor="fr8" w:history="1">
              <w:r w:rsidR="000132EB">
                <w:rPr>
                  <w:rStyle w:val="Hyperlink"/>
                  <w:rFonts w:ascii="Times New Roman Regular" w:hAnsi="Times New Roman Regular" w:cs="Times New Roman Regular"/>
                  <w:color w:val="auto"/>
                  <w:sz w:val="24"/>
                  <w:szCs w:val="24"/>
                  <w:u w:val="none"/>
                  <w:bdr w:val="single" w:sz="4" w:space="0" w:color="00B050"/>
                </w:rPr>
                <w:t>FR8</w:t>
              </w:r>
            </w:hyperlink>
            <w:r w:rsidR="00D45775">
              <w:rPr>
                <w:rFonts w:ascii="Times New Roman" w:hAnsi="Times New Roman" w:cs="Times New Roman"/>
                <w:sz w:val="24"/>
                <w:szCs w:val="24"/>
              </w:rPr>
              <w:t>,</w:t>
            </w:r>
            <w:r w:rsidR="008D21FE">
              <w:rPr>
                <w:rFonts w:ascii="Times New Roman" w:hAnsi="Times New Roman" w:cs="Times New Roman"/>
                <w:sz w:val="24"/>
                <w:szCs w:val="24"/>
              </w:rPr>
              <w:t xml:space="preserve"> </w:t>
            </w:r>
            <w:hyperlink w:anchor="fr9" w:history="1">
              <w:r w:rsidR="000132EB">
                <w:rPr>
                  <w:rStyle w:val="Hyperlink"/>
                  <w:rFonts w:ascii="Times New Roman Regular" w:hAnsi="Times New Roman Regular" w:cs="Times New Roman Regular"/>
                  <w:color w:val="auto"/>
                  <w:sz w:val="24"/>
                  <w:szCs w:val="24"/>
                  <w:u w:val="none"/>
                  <w:bdr w:val="single" w:sz="4" w:space="0" w:color="00B050"/>
                </w:rPr>
                <w:t>FR9</w:t>
              </w:r>
            </w:hyperlink>
          </w:p>
        </w:tc>
        <w:tc>
          <w:tcPr>
            <w:tcW w:w="2040" w:type="dxa"/>
            <w:vMerge/>
          </w:tcPr>
          <w:p w14:paraId="34874880" w14:textId="77777777" w:rsidR="00D45775" w:rsidRDefault="00D45775" w:rsidP="00FD2F9D">
            <w:pPr>
              <w:spacing w:line="360" w:lineRule="auto"/>
              <w:jc w:val="both"/>
              <w:rPr>
                <w:rFonts w:ascii="Times New Roman" w:hAnsi="Times New Roman" w:cs="Times New Roman"/>
                <w:sz w:val="24"/>
                <w:szCs w:val="24"/>
              </w:rPr>
            </w:pPr>
          </w:p>
        </w:tc>
        <w:tc>
          <w:tcPr>
            <w:tcW w:w="2520" w:type="dxa"/>
          </w:tcPr>
          <w:p w14:paraId="44F53236"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user can view the price ranges of the chosen dates.</w:t>
            </w:r>
          </w:p>
        </w:tc>
        <w:tc>
          <w:tcPr>
            <w:tcW w:w="2430" w:type="dxa"/>
          </w:tcPr>
          <w:p w14:paraId="0D94280C" w14:textId="5C4619B9"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deployed endpoint is triggered and the models</w:t>
            </w:r>
            <w:r w:rsidR="00482CDA">
              <w:rPr>
                <w:rFonts w:ascii="Times New Roman" w:hAnsi="Times New Roman" w:cs="Times New Roman"/>
                <w:sz w:val="24"/>
                <w:szCs w:val="24"/>
              </w:rPr>
              <w:t>’</w:t>
            </w:r>
            <w:r>
              <w:rPr>
                <w:rFonts w:ascii="Times New Roman" w:hAnsi="Times New Roman" w:cs="Times New Roman"/>
                <w:sz w:val="24"/>
                <w:szCs w:val="24"/>
              </w:rPr>
              <w:t xml:space="preserve"> responses of the chosen dates are returned to the user.</w:t>
            </w:r>
          </w:p>
        </w:tc>
        <w:tc>
          <w:tcPr>
            <w:tcW w:w="895" w:type="dxa"/>
          </w:tcPr>
          <w:p w14:paraId="07D1137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2E9D05DC" w14:textId="77777777" w:rsidTr="00FD2F9D">
        <w:tc>
          <w:tcPr>
            <w:tcW w:w="715" w:type="dxa"/>
          </w:tcPr>
          <w:p w14:paraId="1708CEF4"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50" w:type="dxa"/>
          </w:tcPr>
          <w:p w14:paraId="1545349B" w14:textId="33C6EC78" w:rsidR="00D45775" w:rsidRDefault="00DA58FF" w:rsidP="00EC7F11">
            <w:pPr>
              <w:spacing w:line="360" w:lineRule="auto"/>
              <w:jc w:val="center"/>
              <w:rPr>
                <w:rFonts w:ascii="Times New Roman" w:hAnsi="Times New Roman" w:cs="Times New Roman"/>
                <w:sz w:val="24"/>
                <w:szCs w:val="24"/>
              </w:rPr>
            </w:pPr>
            <w:hyperlink w:anchor="fr6" w:history="1">
              <w:r w:rsidR="00EB1879">
                <w:rPr>
                  <w:rStyle w:val="Hyperlink"/>
                  <w:rFonts w:ascii="Times New Roman Regular" w:hAnsi="Times New Roman Regular" w:cs="Times New Roman Regular"/>
                  <w:color w:val="auto"/>
                  <w:sz w:val="24"/>
                  <w:szCs w:val="24"/>
                  <w:u w:val="none"/>
                  <w:bdr w:val="single" w:sz="4" w:space="0" w:color="00B050"/>
                </w:rPr>
                <w:t>FR6</w:t>
              </w:r>
            </w:hyperlink>
            <w:r w:rsidR="00D45775">
              <w:rPr>
                <w:rFonts w:ascii="Times New Roman" w:hAnsi="Times New Roman" w:cs="Times New Roman"/>
                <w:sz w:val="24"/>
                <w:szCs w:val="24"/>
              </w:rPr>
              <w:t>,</w:t>
            </w:r>
            <w:r w:rsidR="00EC7F11">
              <w:rPr>
                <w:rFonts w:ascii="Times New Roman" w:hAnsi="Times New Roman" w:cs="Times New Roman"/>
                <w:sz w:val="24"/>
                <w:szCs w:val="24"/>
              </w:rPr>
              <w:t xml:space="preserve"> </w:t>
            </w:r>
            <w:hyperlink w:anchor="fr7" w:history="1">
              <w:r w:rsidR="00EB1879">
                <w:rPr>
                  <w:rStyle w:val="Hyperlink"/>
                  <w:rFonts w:ascii="Times New Roman Regular" w:hAnsi="Times New Roman Regular" w:cs="Times New Roman Regular"/>
                  <w:color w:val="auto"/>
                  <w:sz w:val="24"/>
                  <w:szCs w:val="24"/>
                  <w:u w:val="none"/>
                  <w:bdr w:val="single" w:sz="4" w:space="0" w:color="00B050"/>
                </w:rPr>
                <w:t>FR7</w:t>
              </w:r>
            </w:hyperlink>
          </w:p>
        </w:tc>
        <w:tc>
          <w:tcPr>
            <w:tcW w:w="2040" w:type="dxa"/>
          </w:tcPr>
          <w:p w14:paraId="1AFFE09F" w14:textId="64452232" w:rsidR="00D45775" w:rsidRDefault="009E00AF"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Cron</w:t>
            </w:r>
            <w:r w:rsidR="00D45775">
              <w:rPr>
                <w:rFonts w:ascii="Times New Roman" w:hAnsi="Times New Roman" w:cs="Times New Roman"/>
                <w:sz w:val="24"/>
                <w:szCs w:val="24"/>
              </w:rPr>
              <w:t xml:space="preserve"> script is triggered periodically.</w:t>
            </w:r>
          </w:p>
        </w:tc>
        <w:tc>
          <w:tcPr>
            <w:tcW w:w="2520" w:type="dxa"/>
          </w:tcPr>
          <w:p w14:paraId="65590415"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latest data available is stored in the database.</w:t>
            </w:r>
          </w:p>
        </w:tc>
        <w:tc>
          <w:tcPr>
            <w:tcW w:w="2430" w:type="dxa"/>
          </w:tcPr>
          <w:p w14:paraId="22FE8F0B" w14:textId="6CD1B4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exogenous features are scraped/extracted, processed, condensed, combined, and saved into the database.</w:t>
            </w:r>
          </w:p>
        </w:tc>
        <w:tc>
          <w:tcPr>
            <w:tcW w:w="895" w:type="dxa"/>
          </w:tcPr>
          <w:p w14:paraId="1AC264AD"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2D09E539" w14:textId="77777777" w:rsidTr="00FD2F9D">
        <w:tc>
          <w:tcPr>
            <w:tcW w:w="715" w:type="dxa"/>
          </w:tcPr>
          <w:p w14:paraId="58F68790"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50" w:type="dxa"/>
          </w:tcPr>
          <w:p w14:paraId="04BB7376" w14:textId="219932A5" w:rsidR="00D45775" w:rsidRDefault="00DA58FF" w:rsidP="00FD2F9D">
            <w:pPr>
              <w:spacing w:line="360" w:lineRule="auto"/>
              <w:jc w:val="center"/>
              <w:rPr>
                <w:rFonts w:ascii="Times New Roman" w:hAnsi="Times New Roman" w:cs="Times New Roman"/>
                <w:sz w:val="24"/>
                <w:szCs w:val="24"/>
              </w:rPr>
            </w:pPr>
            <w:hyperlink w:anchor="fr10" w:history="1">
              <w:r w:rsidR="004F5988">
                <w:rPr>
                  <w:rStyle w:val="Hyperlink"/>
                  <w:rFonts w:ascii="Times New Roman Regular" w:hAnsi="Times New Roman Regular" w:cs="Times New Roman Regular"/>
                  <w:color w:val="auto"/>
                  <w:sz w:val="24"/>
                  <w:szCs w:val="24"/>
                  <w:u w:val="none"/>
                  <w:bdr w:val="single" w:sz="4" w:space="0" w:color="00B050"/>
                </w:rPr>
                <w:t>FR10</w:t>
              </w:r>
            </w:hyperlink>
          </w:p>
        </w:tc>
        <w:tc>
          <w:tcPr>
            <w:tcW w:w="2040" w:type="dxa"/>
          </w:tcPr>
          <w:p w14:paraId="264928AC"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Upon receiving the responses, the user views the updated graph.</w:t>
            </w:r>
          </w:p>
        </w:tc>
        <w:tc>
          <w:tcPr>
            <w:tcW w:w="2520" w:type="dxa"/>
          </w:tcPr>
          <w:p w14:paraId="5FAA07CE"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graph is updated with the predictions and plotted alongside the past prices.</w:t>
            </w:r>
          </w:p>
        </w:tc>
        <w:tc>
          <w:tcPr>
            <w:tcW w:w="2430" w:type="dxa"/>
          </w:tcPr>
          <w:p w14:paraId="18FA41F4"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GUI is updated with more datapoints that are the future predictions.</w:t>
            </w:r>
          </w:p>
        </w:tc>
        <w:tc>
          <w:tcPr>
            <w:tcW w:w="895" w:type="dxa"/>
          </w:tcPr>
          <w:p w14:paraId="53C0F87E"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6EEFB936" w14:textId="77777777" w:rsidTr="00FD2F9D">
        <w:tc>
          <w:tcPr>
            <w:tcW w:w="715" w:type="dxa"/>
          </w:tcPr>
          <w:p w14:paraId="6FAB8150"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750" w:type="dxa"/>
          </w:tcPr>
          <w:p w14:paraId="218CD074" w14:textId="4F777125" w:rsidR="00D45775" w:rsidRDefault="00DA58FF" w:rsidP="00FD2F9D">
            <w:pPr>
              <w:spacing w:line="360" w:lineRule="auto"/>
              <w:jc w:val="center"/>
              <w:rPr>
                <w:rFonts w:ascii="Times New Roman" w:hAnsi="Times New Roman" w:cs="Times New Roman"/>
                <w:sz w:val="24"/>
                <w:szCs w:val="24"/>
              </w:rPr>
            </w:pPr>
            <w:hyperlink w:anchor="fr11" w:history="1">
              <w:r w:rsidR="004F5988">
                <w:rPr>
                  <w:rStyle w:val="Hyperlink"/>
                  <w:rFonts w:ascii="Times New Roman Regular" w:hAnsi="Times New Roman Regular" w:cs="Times New Roman Regular"/>
                  <w:color w:val="auto"/>
                  <w:sz w:val="24"/>
                  <w:szCs w:val="24"/>
                  <w:u w:val="none"/>
                  <w:bdr w:val="single" w:sz="4" w:space="0" w:color="00B050"/>
                </w:rPr>
                <w:t>FR11</w:t>
              </w:r>
            </w:hyperlink>
          </w:p>
        </w:tc>
        <w:tc>
          <w:tcPr>
            <w:tcW w:w="2040" w:type="dxa"/>
          </w:tcPr>
          <w:p w14:paraId="3225A551"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Sentiments extracted from scraped data.</w:t>
            </w:r>
          </w:p>
        </w:tc>
        <w:tc>
          <w:tcPr>
            <w:tcW w:w="2520" w:type="dxa"/>
          </w:tcPr>
          <w:p w14:paraId="6943F096" w14:textId="35359A71"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Sentiments are weigh</w:t>
            </w:r>
            <w:r w:rsidR="000C35C0">
              <w:rPr>
                <w:rFonts w:ascii="Times New Roman" w:hAnsi="Times New Roman" w:cs="Times New Roman"/>
                <w:sz w:val="24"/>
                <w:szCs w:val="24"/>
              </w:rPr>
              <w:t>t</w:t>
            </w:r>
            <w:r>
              <w:rPr>
                <w:rFonts w:ascii="Times New Roman" w:hAnsi="Times New Roman" w:cs="Times New Roman"/>
                <w:sz w:val="24"/>
                <w:szCs w:val="24"/>
              </w:rPr>
              <w:t>ed based on influencer score by the proposed formula.</w:t>
            </w:r>
          </w:p>
        </w:tc>
        <w:tc>
          <w:tcPr>
            <w:tcW w:w="2430" w:type="dxa"/>
          </w:tcPr>
          <w:p w14:paraId="6E71945D" w14:textId="483D9B9B"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sentiments undergo a weigh</w:t>
            </w:r>
            <w:r w:rsidR="00067965">
              <w:rPr>
                <w:rFonts w:ascii="Times New Roman" w:hAnsi="Times New Roman" w:cs="Times New Roman"/>
                <w:sz w:val="24"/>
                <w:szCs w:val="24"/>
              </w:rPr>
              <w:t>t</w:t>
            </w:r>
            <w:r>
              <w:rPr>
                <w:rFonts w:ascii="Times New Roman" w:hAnsi="Times New Roman" w:cs="Times New Roman"/>
                <w:sz w:val="24"/>
                <w:szCs w:val="24"/>
              </w:rPr>
              <w:t>ing stage where, based on certain metrics, the score is changed.</w:t>
            </w:r>
          </w:p>
        </w:tc>
        <w:tc>
          <w:tcPr>
            <w:tcW w:w="895" w:type="dxa"/>
          </w:tcPr>
          <w:p w14:paraId="1655A6E1" w14:textId="77777777" w:rsidR="00D45775" w:rsidRDefault="00D45775" w:rsidP="00FD2F9D">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EC7F11" w14:paraId="6FB2950B" w14:textId="77777777" w:rsidTr="00FD2F9D">
        <w:tc>
          <w:tcPr>
            <w:tcW w:w="715" w:type="dxa"/>
          </w:tcPr>
          <w:p w14:paraId="7DA144A6"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50" w:type="dxa"/>
          </w:tcPr>
          <w:p w14:paraId="2ED39435" w14:textId="0FE76F96" w:rsidR="00D45775" w:rsidRDefault="00DA58FF" w:rsidP="00FD2F9D">
            <w:pPr>
              <w:spacing w:line="360" w:lineRule="auto"/>
              <w:jc w:val="center"/>
              <w:rPr>
                <w:rFonts w:ascii="Times New Roman" w:hAnsi="Times New Roman" w:cs="Times New Roman"/>
                <w:sz w:val="24"/>
                <w:szCs w:val="24"/>
              </w:rPr>
            </w:pPr>
            <w:hyperlink w:anchor="fr14" w:history="1">
              <w:r w:rsidR="004F5988">
                <w:rPr>
                  <w:rStyle w:val="Hyperlink"/>
                  <w:rFonts w:ascii="Times New Roman Regular" w:hAnsi="Times New Roman Regular" w:cs="Times New Roman Regular"/>
                  <w:color w:val="auto"/>
                  <w:sz w:val="24"/>
                  <w:szCs w:val="24"/>
                  <w:u w:val="none"/>
                  <w:bdr w:val="single" w:sz="4" w:space="0" w:color="00B050"/>
                </w:rPr>
                <w:t>FR14</w:t>
              </w:r>
            </w:hyperlink>
          </w:p>
        </w:tc>
        <w:tc>
          <w:tcPr>
            <w:tcW w:w="2040" w:type="dxa"/>
          </w:tcPr>
          <w:p w14:paraId="05E9917F"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Admins log into the system.</w:t>
            </w:r>
          </w:p>
        </w:tc>
        <w:tc>
          <w:tcPr>
            <w:tcW w:w="2520" w:type="dxa"/>
          </w:tcPr>
          <w:p w14:paraId="6C7F5940"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Technical information about the models is shown.</w:t>
            </w:r>
          </w:p>
        </w:tc>
        <w:tc>
          <w:tcPr>
            <w:tcW w:w="2430" w:type="dxa"/>
          </w:tcPr>
          <w:p w14:paraId="6C8FDB37" w14:textId="77777777" w:rsidR="00D45775" w:rsidRDefault="00D45775" w:rsidP="00FD2F9D">
            <w:pPr>
              <w:spacing w:line="360" w:lineRule="auto"/>
              <w:jc w:val="both"/>
              <w:rPr>
                <w:rFonts w:ascii="Times New Roman" w:hAnsi="Times New Roman" w:cs="Times New Roman"/>
                <w:sz w:val="24"/>
                <w:szCs w:val="24"/>
              </w:rPr>
            </w:pPr>
            <w:r>
              <w:rPr>
                <w:rFonts w:ascii="Times New Roman" w:hAnsi="Times New Roman" w:cs="Times New Roman"/>
                <w:sz w:val="24"/>
                <w:szCs w:val="24"/>
              </w:rPr>
              <w:t>The evaluation metrics of the two models are displayed.</w:t>
            </w:r>
          </w:p>
        </w:tc>
        <w:tc>
          <w:tcPr>
            <w:tcW w:w="895" w:type="dxa"/>
          </w:tcPr>
          <w:p w14:paraId="65D9CDA1"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6" w:name="_D.2._Non-functional_testing"/>
      <w:bookmarkStart w:id="667" w:name="_F.2._Non-functional_testing"/>
      <w:bookmarkStart w:id="668" w:name="_Toc132325959"/>
      <w:bookmarkEnd w:id="666"/>
      <w:bookmarkEnd w:id="667"/>
      <w:r>
        <w:rPr>
          <w:rFonts w:ascii="Times New Roman Regular" w:hAnsi="Times New Roman Regular" w:cs="Times New Roman Regular"/>
          <w:b/>
          <w:bCs/>
          <w:color w:val="auto"/>
          <w:sz w:val="28"/>
          <w:szCs w:val="28"/>
        </w:rPr>
        <w:t>F</w:t>
      </w:r>
      <w:r w:rsidR="00EB21DC" w:rsidRPr="006074A8">
        <w:rPr>
          <w:rFonts w:ascii="Times New Roman Regular" w:hAnsi="Times New Roman Regular" w:cs="Times New Roman Regular"/>
          <w:b/>
          <w:bCs/>
          <w:color w:val="auto"/>
          <w:sz w:val="28"/>
          <w:szCs w:val="28"/>
        </w:rPr>
        <w:t>.2. Non-functional testing</w:t>
      </w:r>
      <w:bookmarkEnd w:id="668"/>
    </w:p>
    <w:p w14:paraId="3E668A6F" w14:textId="29C8038C" w:rsidR="00E20528" w:rsidRPr="00E20528" w:rsidRDefault="00E20528">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applied performance, GUI and maintainability testing</w:t>
      </w:r>
      <w:r w:rsidR="00456C3D">
        <w:rPr>
          <w:rFonts w:ascii="Times New Roman Regular" w:hAnsi="Times New Roman Regular" w:cs="Times New Roman Regular"/>
          <w:sz w:val="24"/>
          <w:szCs w:val="24"/>
        </w:rPr>
        <w:t xml:space="preserve">, </w:t>
      </w:r>
      <w:r w:rsidR="00700096">
        <w:rPr>
          <w:rFonts w:ascii="Times New Roman Regular" w:hAnsi="Times New Roman Regular" w:cs="Times New Roman Regular"/>
          <w:sz w:val="24"/>
          <w:szCs w:val="24"/>
        </w:rPr>
        <w:t xml:space="preserve">and a few test-cases </w:t>
      </w:r>
      <w:r>
        <w:rPr>
          <w:rFonts w:ascii="Times New Roman Regular" w:hAnsi="Times New Roman Regular" w:cs="Times New Roman Regular"/>
          <w:sz w:val="24"/>
          <w:szCs w:val="24"/>
        </w:rPr>
        <w:t xml:space="preserve">to determine if the system meets the non-functional requirements </w:t>
      </w:r>
      <w:r w:rsidR="00BA632D">
        <w:rPr>
          <w:rFonts w:ascii="Times New Roman Regular" w:hAnsi="Times New Roman Regular" w:cs="Times New Roman Regular"/>
          <w:sz w:val="24"/>
          <w:szCs w:val="24"/>
        </w:rPr>
        <w:t xml:space="preserve">and </w:t>
      </w:r>
      <w:r>
        <w:rPr>
          <w:rFonts w:ascii="Times New Roman Regular" w:hAnsi="Times New Roman Regular" w:cs="Times New Roman Regular"/>
          <w:sz w:val="24"/>
          <w:szCs w:val="24"/>
        </w:rPr>
        <w:t>the design goals.</w:t>
      </w:r>
    </w:p>
    <w:p w14:paraId="7EFD0C40" w14:textId="57A70B3A" w:rsidR="00533979" w:rsidRDefault="00E20528">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0C37E709" w14:textId="6CE7AD57" w:rsidR="00E20528" w:rsidRDefault="00354CBA">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had deployed the API and model</w:t>
      </w:r>
      <w:r w:rsidR="00E37029">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therefore, there is no requirement of having a high GPU and CPU power. </w:t>
      </w:r>
      <w:r w:rsidR="00AA61DA">
        <w:rPr>
          <w:rFonts w:ascii="Times New Roman Regular" w:hAnsi="Times New Roman Regular" w:cs="Times New Roman Regular"/>
          <w:sz w:val="24"/>
          <w:szCs w:val="24"/>
        </w:rPr>
        <w:t xml:space="preserve">Docker, GitHub Actions and Heroku </w:t>
      </w:r>
      <w:r w:rsidR="00687FB9">
        <w:rPr>
          <w:rFonts w:ascii="Times New Roman Regular" w:hAnsi="Times New Roman Regular" w:cs="Times New Roman Regular"/>
          <w:sz w:val="24"/>
          <w:szCs w:val="24"/>
        </w:rPr>
        <w:t xml:space="preserve">with basic Dynos </w:t>
      </w:r>
      <w:r w:rsidR="00AA61DA">
        <w:rPr>
          <w:rFonts w:ascii="Times New Roman Regular" w:hAnsi="Times New Roman Regular" w:cs="Times New Roman Regular"/>
          <w:sz w:val="24"/>
          <w:szCs w:val="24"/>
        </w:rPr>
        <w:t>were utilized for deployment purposes</w:t>
      </w:r>
      <w:r w:rsidR="00687FB9">
        <w:rPr>
          <w:rFonts w:ascii="Times New Roman Regular" w:hAnsi="Times New Roman Regular" w:cs="Times New Roman Regular"/>
          <w:sz w:val="24"/>
          <w:szCs w:val="24"/>
        </w:rPr>
        <w:t xml:space="preserve">, which is capable of serving requests for small-scale applications. However, for large-scale purposes, it </w:t>
      </w:r>
      <w:r w:rsidR="000C3E9B">
        <w:rPr>
          <w:rFonts w:ascii="Times New Roman Regular" w:hAnsi="Times New Roman Regular" w:cs="Times New Roman Regular"/>
          <w:sz w:val="24"/>
          <w:szCs w:val="24"/>
        </w:rPr>
        <w:t>is recommended that the Dynos are scaled up</w:t>
      </w:r>
      <w:r w:rsidR="009D5EDD">
        <w:rPr>
          <w:rFonts w:ascii="Times New Roman Regular" w:hAnsi="Times New Roman Regular" w:cs="Times New Roman Regular"/>
          <w:sz w:val="24"/>
          <w:szCs w:val="24"/>
        </w:rPr>
        <w:t xml:space="preserve">, as the application would </w:t>
      </w:r>
      <w:r w:rsidR="009D5EDD">
        <w:rPr>
          <w:rFonts w:ascii="Times New Roman Regular" w:hAnsi="Times New Roman Regular" w:cs="Times New Roman Regular"/>
          <w:sz w:val="24"/>
          <w:szCs w:val="24"/>
        </w:rPr>
        <w:lastRenderedPageBreak/>
        <w:t>not be able to handle multiple requests concurrently.</w:t>
      </w:r>
      <w:r w:rsidR="00D84574">
        <w:rPr>
          <w:rFonts w:ascii="Times New Roman Regular" w:hAnsi="Times New Roman Regular" w:cs="Times New Roman Regular"/>
          <w:sz w:val="24"/>
          <w:szCs w:val="24"/>
        </w:rPr>
        <w:t xml:space="preserve"> It is also worth mentioning that as the system is developed using TensorFlow, initial load times can take some time.</w:t>
      </w:r>
    </w:p>
    <w:p w14:paraId="496EF425" w14:textId="2FDE6C86" w:rsidR="0094034C" w:rsidRDefault="00560191">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1091F23B" w:rsidR="00560191" w:rsidRDefault="0056019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requirement gathering phase determined that the need for developing a simple and effective GUI was important. The GUI was tested by Google Lighthouse to determine</w:t>
      </w:r>
      <w:r w:rsidR="00E05AE6">
        <w:rPr>
          <w:rFonts w:ascii="Times New Roman Regular" w:hAnsi="Times New Roman Regular" w:cs="Times New Roman Regular"/>
          <w:sz w:val="24"/>
          <w:szCs w:val="24"/>
        </w:rPr>
        <w:t xml:space="preserve"> its performance and accessibility, the diagram below illustrates the obtained results.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88871" cy="1045276"/>
                          </a:xfrm>
                          <a:prstGeom prst="rect">
                            <a:avLst/>
                          </a:prstGeom>
                        </pic:spPr>
                      </pic:pic>
                    </a:graphicData>
                  </a:graphic>
                </wp:inline>
              </w:drawing>
            </w:r>
          </w:p>
          <w:p w14:paraId="7FEDA449" w14:textId="7C43362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69"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home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69"/>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63276" cy="1068677"/>
                          </a:xfrm>
                          <a:prstGeom prst="rect">
                            <a:avLst/>
                          </a:prstGeom>
                        </pic:spPr>
                      </pic:pic>
                    </a:graphicData>
                  </a:graphic>
                </wp:inline>
              </w:drawing>
            </w:r>
          </w:p>
          <w:p w14:paraId="5AC47DC1" w14:textId="79DC636E"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70"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0"/>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13209" cy="979254"/>
                          </a:xfrm>
                          <a:prstGeom prst="rect">
                            <a:avLst/>
                          </a:prstGeom>
                        </pic:spPr>
                      </pic:pic>
                    </a:graphicData>
                  </a:graphic>
                </wp:inline>
              </w:drawing>
            </w:r>
          </w:p>
          <w:p w14:paraId="43959F0A" w14:textId="44AE621B"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71"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cryptocurrencies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1"/>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877574" cy="970583"/>
                          </a:xfrm>
                          <a:prstGeom prst="rect">
                            <a:avLst/>
                          </a:prstGeom>
                        </pic:spPr>
                      </pic:pic>
                    </a:graphicData>
                  </a:graphic>
                </wp:inline>
              </w:drawing>
            </w:r>
          </w:p>
          <w:p w14:paraId="5E030C23" w14:textId="052ED01A"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72"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cryptocurrency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2"/>
          </w:p>
        </w:tc>
      </w:tr>
      <w:tr w:rsidR="009D3D37" w:rsidRPr="009D3D37" w14:paraId="1FFBD60B" w14:textId="77777777" w:rsidTr="00FF19F1">
        <w:tc>
          <w:tcPr>
            <w:tcW w:w="4695" w:type="dxa"/>
          </w:tcPr>
          <w:p w14:paraId="3FA15B61" w14:textId="77777777" w:rsidR="00281F51" w:rsidRPr="009D3D37" w:rsidRDefault="00281F51" w:rsidP="00281F51">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76765C3" wp14:editId="1AB04992">
                  <wp:extent cx="2844800" cy="9597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70088" cy="968307"/>
                          </a:xfrm>
                          <a:prstGeom prst="rect">
                            <a:avLst/>
                          </a:prstGeom>
                        </pic:spPr>
                      </pic:pic>
                    </a:graphicData>
                  </a:graphic>
                </wp:inline>
              </w:drawing>
            </w:r>
          </w:p>
          <w:p w14:paraId="259C10B7" w14:textId="6D10421E" w:rsidR="00C2153C" w:rsidRPr="009D3D37" w:rsidRDefault="00281F51" w:rsidP="00281F51">
            <w:pPr>
              <w:pStyle w:val="Caption"/>
              <w:spacing w:line="360" w:lineRule="auto"/>
              <w:jc w:val="center"/>
              <w:rPr>
                <w:rFonts w:ascii="Times New Roman" w:hAnsi="Times New Roman" w:cs="Times New Roman"/>
                <w:b w:val="0"/>
                <w:bCs w:val="0"/>
                <w:smallCaps w:val="0"/>
                <w:color w:val="auto"/>
                <w:sz w:val="24"/>
                <w:szCs w:val="24"/>
              </w:rPr>
            </w:pPr>
            <w:bookmarkStart w:id="673" w:name="_Toc132182805"/>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news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3"/>
          </w:p>
        </w:tc>
        <w:tc>
          <w:tcPr>
            <w:tcW w:w="4665" w:type="dxa"/>
          </w:tcPr>
          <w:p w14:paraId="43FB027A" w14:textId="77777777" w:rsidR="00250C44" w:rsidRPr="009D3D37" w:rsidRDefault="00250C44" w:rsidP="00520140">
            <w:pPr>
              <w:keepNext/>
              <w:spacing w:line="360" w:lineRule="auto"/>
              <w:jc w:val="both"/>
              <w:rPr>
                <w:ins w:id="674" w:author="Ammar ." w:date="2023-03-31T06:10:00Z"/>
              </w:rPr>
            </w:pPr>
            <w:r w:rsidRPr="009D3D37">
              <w:rPr>
                <w:rFonts w:ascii="Times New Roman Regular" w:hAnsi="Times New Roman Regular" w:cs="Times New Roman Regular"/>
                <w:noProof/>
                <w:sz w:val="24"/>
                <w:szCs w:val="24"/>
              </w:rPr>
              <w:drawing>
                <wp:inline distT="0" distB="0" distL="0" distR="0" wp14:anchorId="4BC23E62" wp14:editId="46AC78B4">
                  <wp:extent cx="2724150" cy="905846"/>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743395" cy="912245"/>
                          </a:xfrm>
                          <a:prstGeom prst="rect">
                            <a:avLst/>
                          </a:prstGeom>
                        </pic:spPr>
                      </pic:pic>
                    </a:graphicData>
                  </a:graphic>
                </wp:inline>
              </w:drawing>
            </w:r>
          </w:p>
          <w:p w14:paraId="6F3A05C2" w14:textId="456E9589" w:rsidR="00C2153C" w:rsidRPr="009D3D37" w:rsidRDefault="00250C44" w:rsidP="00520140">
            <w:pPr>
              <w:pStyle w:val="Caption"/>
              <w:jc w:val="center"/>
              <w:rPr>
                <w:rFonts w:ascii="Times New Roman" w:hAnsi="Times New Roman" w:cs="Times New Roman"/>
                <w:sz w:val="24"/>
                <w:szCs w:val="24"/>
              </w:rPr>
            </w:pPr>
            <w:bookmarkStart w:id="675" w:name="_Toc132182806"/>
            <w:ins w:id="676" w:author="Ammar ." w:date="2023-03-31T06:10:00Z">
              <w:r w:rsidRPr="009D3D37">
                <w:rPr>
                  <w:rFonts w:ascii="Times New Roman" w:hAnsi="Times New Roman" w:cs="Times New Roman"/>
                  <w:b w:val="0"/>
                  <w:bCs w:val="0"/>
                  <w:smallCaps w:val="0"/>
                  <w:color w:val="auto"/>
                  <w:sz w:val="24"/>
                  <w:szCs w:val="24"/>
                </w:rPr>
                <w:t xml:space="preserve">Figure </w:t>
              </w:r>
              <w:r w:rsidRPr="009D3D37">
                <w:rPr>
                  <w:rFonts w:ascii="Times New Roman" w:hAnsi="Times New Roman" w:cs="Times New Roman"/>
                  <w:b w:val="0"/>
                  <w:bCs w:val="0"/>
                  <w:smallCaps w:val="0"/>
                  <w:color w:val="auto"/>
                  <w:sz w:val="24"/>
                  <w:szCs w:val="24"/>
                </w:rPr>
                <w:fldChar w:fldCharType="begin"/>
              </w:r>
              <w:r w:rsidRPr="009D3D37">
                <w:rPr>
                  <w:rFonts w:ascii="Times New Roman" w:hAnsi="Times New Roman" w:cs="Times New Roman"/>
                  <w:b w:val="0"/>
                  <w:bCs w:val="0"/>
                  <w:smallCaps w:val="0"/>
                  <w:color w:val="auto"/>
                  <w:sz w:val="24"/>
                  <w:szCs w:val="24"/>
                </w:rPr>
                <w:instrText xml:space="preserve"> SEQ Figure \* ARABIC </w:instrText>
              </w:r>
            </w:ins>
            <w:r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54</w:t>
            </w:r>
            <w:ins w:id="677" w:author="Ammar ." w:date="2023-03-31T06:10:00Z">
              <w:r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metrics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ins>
            <w:bookmarkEnd w:id="675"/>
          </w:p>
        </w:tc>
      </w:tr>
    </w:tbl>
    <w:p w14:paraId="02D4EFB6" w14:textId="01AE338A" w:rsidR="00FF19F1" w:rsidRPr="00545996" w:rsidRDefault="00545996" w:rsidP="00FF19F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results vary from page-to-page. This is likely since most pages utilize third party APIs to render information, hence demonstrating a subpar performance value. </w:t>
      </w:r>
    </w:p>
    <w:p w14:paraId="397E5870" w14:textId="77777777" w:rsidR="00545996" w:rsidRDefault="00545996" w:rsidP="00FF19F1">
      <w:pPr>
        <w:spacing w:line="360" w:lineRule="auto"/>
        <w:jc w:val="both"/>
        <w:rPr>
          <w:rFonts w:ascii="Times New Roman Regular" w:hAnsi="Times New Roman Regular" w:cs="Times New Roman Regular" w:hint="eastAsia"/>
          <w:b/>
          <w:bCs/>
          <w:sz w:val="24"/>
          <w:szCs w:val="24"/>
        </w:rPr>
      </w:pPr>
    </w:p>
    <w:p w14:paraId="0528A788" w14:textId="3DFCC9E5" w:rsidR="00FF19F1" w:rsidRDefault="00FF19F1" w:rsidP="00FF19F1">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Maintainability testing</w:t>
      </w:r>
    </w:p>
    <w:p w14:paraId="03AFB146" w14:textId="46E76D20" w:rsidR="00FF19F1" w:rsidRPr="002E514C" w:rsidRDefault="00FF19F1" w:rsidP="00FF19F1">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is important so that future research on the system and especially the developed algorithm </w:t>
      </w:r>
      <w:r w:rsidR="00CD66B1">
        <w:rPr>
          <w:rFonts w:ascii="Times New Roman Regular" w:hAnsi="Times New Roman Regular" w:cs="Times New Roman Regular"/>
          <w:sz w:val="24"/>
          <w:szCs w:val="24"/>
        </w:rPr>
        <w:t>can be conducted seamlessly.</w:t>
      </w:r>
      <w:r w:rsidR="00B46B59">
        <w:rPr>
          <w:rFonts w:ascii="Times New Roman Regular" w:hAnsi="Times New Roman Regular" w:cs="Times New Roman Regular"/>
          <w:sz w:val="24"/>
          <w:szCs w:val="24"/>
        </w:rPr>
        <w:t xml:space="preserve"> </w:t>
      </w:r>
      <w:proofErr w:type="spellStart"/>
      <w:r w:rsidR="00B46B59">
        <w:rPr>
          <w:rFonts w:ascii="Times New Roman Regular" w:hAnsi="Times New Roman Regular" w:cs="Times New Roman Regular"/>
          <w:sz w:val="24"/>
          <w:szCs w:val="24"/>
        </w:rPr>
        <w:t>CodeFactor</w:t>
      </w:r>
      <w:proofErr w:type="spellEnd"/>
      <w:r w:rsidR="00B46B59">
        <w:rPr>
          <w:rFonts w:ascii="Times New Roman Regular" w:hAnsi="Times New Roman Regular" w:cs="Times New Roman Regular"/>
          <w:sz w:val="24"/>
          <w:szCs w:val="24"/>
        </w:rPr>
        <w:t xml:space="preserve"> and </w:t>
      </w:r>
      <w:proofErr w:type="spellStart"/>
      <w:r w:rsidR="00B46B59">
        <w:rPr>
          <w:rFonts w:ascii="Times New Roman Regular" w:hAnsi="Times New Roman Regular" w:cs="Times New Roman Regular"/>
          <w:sz w:val="24"/>
          <w:szCs w:val="24"/>
        </w:rPr>
        <w:t>CodeQL</w:t>
      </w:r>
      <w:proofErr w:type="spellEnd"/>
      <w:r w:rsidR="00B46B59">
        <w:rPr>
          <w:rFonts w:ascii="Times New Roman Regular" w:hAnsi="Times New Roman Regular" w:cs="Times New Roman Regular"/>
          <w:sz w:val="24"/>
          <w:szCs w:val="24"/>
        </w:rPr>
        <w:t xml:space="preserve"> were used to ensure that the repositories are maintained and documented well</w:t>
      </w:r>
      <w:r w:rsidR="00380C79">
        <w:rPr>
          <w:rFonts w:ascii="Times New Roman Regular" w:hAnsi="Times New Roman Regular" w:cs="Times New Roman Regular"/>
          <w:sz w:val="24"/>
          <w:szCs w:val="24"/>
        </w:rPr>
        <w:t xml:space="preserve"> and that there are </w:t>
      </w:r>
      <w:r w:rsidR="0081075F">
        <w:rPr>
          <w:rFonts w:ascii="Times New Roman Regular" w:hAnsi="Times New Roman Regular" w:cs="Times New Roman Regular"/>
          <w:sz w:val="24"/>
          <w:szCs w:val="24"/>
        </w:rPr>
        <w:t xml:space="preserve">no </w:t>
      </w:r>
      <w:r w:rsidR="00380C79">
        <w:rPr>
          <w:rFonts w:ascii="Times New Roman Regular" w:hAnsi="Times New Roman Regular" w:cs="Times New Roman Regular"/>
          <w:sz w:val="24"/>
          <w:szCs w:val="24"/>
        </w:rPr>
        <w:t>vulnerabilities.</w:t>
      </w:r>
    </w:p>
    <w:p w14:paraId="26C79B08" w14:textId="12B0074A" w:rsidR="00C71C8B" w:rsidRPr="004758CB" w:rsidRDefault="00BB7EAC" w:rsidP="00C71C8B">
      <w:pPr>
        <w:keepNext/>
        <w:spacing w:line="360" w:lineRule="auto"/>
        <w:jc w:val="both"/>
      </w:pPr>
      <w:r w:rsidRPr="004758CB">
        <w:rPr>
          <w:noProof/>
        </w:rPr>
        <w:drawing>
          <wp:inline distT="0" distB="0" distL="0" distR="0" wp14:anchorId="06145643" wp14:editId="0E501B3D">
            <wp:extent cx="5943600" cy="1590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590675"/>
                    </a:xfrm>
                    <a:prstGeom prst="rect">
                      <a:avLst/>
                    </a:prstGeom>
                  </pic:spPr>
                </pic:pic>
              </a:graphicData>
            </a:graphic>
          </wp:inline>
        </w:drawing>
      </w:r>
    </w:p>
    <w:p w14:paraId="4A068CA9" w14:textId="712F2556"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78"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55</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CodeFactor</w:t>
      </w:r>
      <w:proofErr w:type="spellEnd"/>
      <w:r w:rsidRPr="004758CB">
        <w:rPr>
          <w:rFonts w:ascii="Times New Roman" w:hAnsi="Times New Roman" w:cs="Times New Roman"/>
          <w:b w:val="0"/>
          <w:bCs w:val="0"/>
          <w:smallCaps w:val="0"/>
          <w:color w:val="auto"/>
          <w:sz w:val="24"/>
          <w:szCs w:val="24"/>
        </w:rPr>
        <w:t xml:space="preserve"> - Algorithm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8"/>
    </w:p>
    <w:p w14:paraId="525B09CE" w14:textId="77777777" w:rsidR="00B468E9" w:rsidRPr="004758CB" w:rsidRDefault="00B468E9" w:rsidP="00B468E9">
      <w:pPr>
        <w:keepNext/>
        <w:spacing w:line="360" w:lineRule="auto"/>
        <w:jc w:val="center"/>
      </w:pPr>
      <w:r w:rsidRPr="004758CB">
        <w:rPr>
          <w:rFonts w:ascii="Times New Roman Regular" w:hAnsi="Times New Roman Regular" w:cs="Times New Roman Regular"/>
          <w:noProof/>
          <w:sz w:val="24"/>
          <w:szCs w:val="24"/>
        </w:rPr>
        <w:drawing>
          <wp:inline distT="0" distB="0" distL="0" distR="0" wp14:anchorId="214EE490" wp14:editId="00F44259">
            <wp:extent cx="5943600" cy="159575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1595755"/>
                    </a:xfrm>
                    <a:prstGeom prst="rect">
                      <a:avLst/>
                    </a:prstGeom>
                  </pic:spPr>
                </pic:pic>
              </a:graphicData>
            </a:graphic>
          </wp:inline>
        </w:drawing>
      </w:r>
    </w:p>
    <w:p w14:paraId="695A10C3" w14:textId="210E6A25" w:rsidR="002F39AE" w:rsidRPr="004758CB" w:rsidRDefault="00B468E9" w:rsidP="00B468E9">
      <w:pPr>
        <w:pStyle w:val="Caption"/>
        <w:jc w:val="center"/>
        <w:rPr>
          <w:rFonts w:ascii="Times New Roman" w:hAnsi="Times New Roman" w:cs="Times New Roman"/>
          <w:b w:val="0"/>
          <w:bCs w:val="0"/>
          <w:smallCaps w:val="0"/>
          <w:color w:val="auto"/>
          <w:sz w:val="26"/>
          <w:szCs w:val="26"/>
        </w:rPr>
      </w:pPr>
      <w:bookmarkStart w:id="679" w:name="_Toc132182808"/>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56</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CodeFactor</w:t>
      </w:r>
      <w:proofErr w:type="spellEnd"/>
      <w:r w:rsidRPr="004758CB">
        <w:rPr>
          <w:rFonts w:ascii="Times New Roman" w:hAnsi="Times New Roman" w:cs="Times New Roman"/>
          <w:b w:val="0"/>
          <w:bCs w:val="0"/>
          <w:smallCaps w:val="0"/>
          <w:color w:val="auto"/>
          <w:sz w:val="24"/>
          <w:szCs w:val="24"/>
        </w:rPr>
        <w:t xml:space="preserve"> - Application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9"/>
    </w:p>
    <w:p w14:paraId="29239945" w14:textId="77777777" w:rsidR="002A16CC" w:rsidRPr="004758CB" w:rsidRDefault="002A16CC" w:rsidP="002A16CC">
      <w:pPr>
        <w:keepNext/>
        <w:spacing w:line="360" w:lineRule="auto"/>
        <w:jc w:val="center"/>
      </w:pPr>
      <w:r w:rsidRPr="004758CB">
        <w:rPr>
          <w:rFonts w:ascii="Times New Roman Regular" w:hAnsi="Times New Roman Regular" w:cs="Times New Roman Regular"/>
          <w:noProof/>
          <w:sz w:val="24"/>
          <w:szCs w:val="24"/>
        </w:rPr>
        <w:drawing>
          <wp:inline distT="0" distB="0" distL="0" distR="0" wp14:anchorId="3253A11B" wp14:editId="2735EC3C">
            <wp:extent cx="5943600" cy="21221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122170"/>
                    </a:xfrm>
                    <a:prstGeom prst="rect">
                      <a:avLst/>
                    </a:prstGeom>
                  </pic:spPr>
                </pic:pic>
              </a:graphicData>
            </a:graphic>
          </wp:inline>
        </w:drawing>
      </w:r>
    </w:p>
    <w:p w14:paraId="03393CB0" w14:textId="5042500A"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80"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57</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proofErr w:type="spellStart"/>
      <w:r w:rsidRPr="004758CB">
        <w:rPr>
          <w:rFonts w:ascii="Times New Roman" w:hAnsi="Times New Roman" w:cs="Times New Roman"/>
          <w:b w:val="0"/>
          <w:bCs w:val="0"/>
          <w:smallCaps w:val="0"/>
          <w:color w:val="auto"/>
          <w:sz w:val="24"/>
          <w:szCs w:val="24"/>
        </w:rPr>
        <w:t>CodeQL</w:t>
      </w:r>
      <w:proofErr w:type="spellEnd"/>
      <w:r w:rsidRPr="004758CB">
        <w:rPr>
          <w:rFonts w:ascii="Times New Roman" w:hAnsi="Times New Roman" w:cs="Times New Roman"/>
          <w:b w:val="0"/>
          <w:bCs w:val="0"/>
          <w:smallCaps w:val="0"/>
          <w:color w:val="auto"/>
          <w:sz w:val="24"/>
          <w:szCs w:val="24"/>
        </w:rPr>
        <w:t xml:space="preserve"> - Algorithm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80"/>
    </w:p>
    <w:p w14:paraId="467E43F1" w14:textId="7A11291C" w:rsidR="00533979" w:rsidRDefault="00533979" w:rsidP="00C2153C">
      <w:pPr>
        <w:spacing w:line="360" w:lineRule="auto"/>
        <w:jc w:val="center"/>
        <w:rPr>
          <w:rFonts w:ascii="Times New Roman Regular" w:hAnsi="Times New Roman Regular" w:cs="Times New Roman Regular" w:hint="eastAsia"/>
          <w:b/>
          <w:bCs/>
          <w:sz w:val="24"/>
          <w:szCs w:val="24"/>
        </w:rPr>
      </w:pPr>
    </w:p>
    <w:p w14:paraId="26BC6F57" w14:textId="77777777" w:rsidR="007C752C" w:rsidRDefault="007C752C" w:rsidP="007C752C">
      <w:pPr>
        <w:keepNext/>
        <w:spacing w:line="360" w:lineRule="auto"/>
        <w:jc w:val="center"/>
      </w:pPr>
      <w:r w:rsidRPr="007C752C">
        <w:rPr>
          <w:rFonts w:ascii="Times New Roman Regular" w:hAnsi="Times New Roman Regular" w:cs="Times New Roman Regular"/>
          <w:b/>
          <w:bCs/>
          <w:noProof/>
          <w:sz w:val="24"/>
          <w:szCs w:val="24"/>
        </w:rPr>
        <w:lastRenderedPageBreak/>
        <w:drawing>
          <wp:inline distT="0" distB="0" distL="0" distR="0" wp14:anchorId="0BD77EF9" wp14:editId="334F9850">
            <wp:extent cx="5943600" cy="22205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220595"/>
                    </a:xfrm>
                    <a:prstGeom prst="rect">
                      <a:avLst/>
                    </a:prstGeom>
                  </pic:spPr>
                </pic:pic>
              </a:graphicData>
            </a:graphic>
          </wp:inline>
        </w:drawing>
      </w:r>
    </w:p>
    <w:p w14:paraId="7F631114" w14:textId="1C879C2D" w:rsidR="007C752C" w:rsidRPr="00A134E4" w:rsidRDefault="007C752C" w:rsidP="007C752C">
      <w:pPr>
        <w:pStyle w:val="Caption"/>
        <w:jc w:val="center"/>
        <w:rPr>
          <w:rFonts w:ascii="Times New Roman" w:hAnsi="Times New Roman" w:cs="Times New Roman"/>
          <w:b w:val="0"/>
          <w:bCs w:val="0"/>
          <w:smallCaps w:val="0"/>
          <w:color w:val="auto"/>
          <w:sz w:val="26"/>
          <w:szCs w:val="26"/>
        </w:rPr>
      </w:pPr>
      <w:bookmarkStart w:id="681" w:name="_Toc132182810"/>
      <w:r w:rsidRPr="00A134E4">
        <w:rPr>
          <w:rFonts w:ascii="Times New Roman" w:hAnsi="Times New Roman" w:cs="Times New Roman"/>
          <w:b w:val="0"/>
          <w:bCs w:val="0"/>
          <w:smallCaps w:val="0"/>
          <w:color w:val="auto"/>
          <w:sz w:val="24"/>
          <w:szCs w:val="24"/>
        </w:rPr>
        <w:t xml:space="preserve">Figure </w:t>
      </w:r>
      <w:r w:rsidR="00BA3EB5" w:rsidRPr="00A134E4">
        <w:rPr>
          <w:rFonts w:ascii="Times New Roman" w:hAnsi="Times New Roman" w:cs="Times New Roman"/>
          <w:b w:val="0"/>
          <w:bCs w:val="0"/>
          <w:smallCaps w:val="0"/>
          <w:color w:val="auto"/>
          <w:sz w:val="24"/>
          <w:szCs w:val="24"/>
        </w:rPr>
        <w:fldChar w:fldCharType="begin"/>
      </w:r>
      <w:r w:rsidR="00BA3EB5" w:rsidRPr="00A134E4">
        <w:rPr>
          <w:rFonts w:ascii="Times New Roman" w:hAnsi="Times New Roman" w:cs="Times New Roman"/>
          <w:b w:val="0"/>
          <w:bCs w:val="0"/>
          <w:smallCaps w:val="0"/>
          <w:color w:val="auto"/>
          <w:sz w:val="24"/>
          <w:szCs w:val="24"/>
        </w:rPr>
        <w:instrText xml:space="preserve"> SEQ Figure \* ARABIC </w:instrText>
      </w:r>
      <w:r w:rsidR="00BA3EB5" w:rsidRPr="00A134E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58</w:t>
      </w:r>
      <w:r w:rsidR="00BA3EB5" w:rsidRPr="00A134E4">
        <w:rPr>
          <w:rFonts w:ascii="Times New Roman" w:hAnsi="Times New Roman" w:cs="Times New Roman"/>
          <w:b w:val="0"/>
          <w:bCs w:val="0"/>
          <w:smallCaps w:val="0"/>
          <w:color w:val="auto"/>
          <w:sz w:val="24"/>
          <w:szCs w:val="24"/>
        </w:rPr>
        <w:fldChar w:fldCharType="end"/>
      </w:r>
      <w:r w:rsidRPr="00A134E4">
        <w:rPr>
          <w:rFonts w:ascii="Times New Roman" w:hAnsi="Times New Roman" w:cs="Times New Roman"/>
          <w:b w:val="0"/>
          <w:bCs w:val="0"/>
          <w:smallCaps w:val="0"/>
          <w:color w:val="auto"/>
          <w:sz w:val="24"/>
          <w:szCs w:val="24"/>
        </w:rPr>
        <w:t xml:space="preserve">: </w:t>
      </w:r>
      <w:proofErr w:type="spellStart"/>
      <w:r w:rsidRPr="00A134E4">
        <w:rPr>
          <w:rFonts w:ascii="Times New Roman" w:hAnsi="Times New Roman" w:cs="Times New Roman"/>
          <w:b w:val="0"/>
          <w:bCs w:val="0"/>
          <w:smallCaps w:val="0"/>
          <w:color w:val="auto"/>
          <w:sz w:val="24"/>
          <w:szCs w:val="24"/>
        </w:rPr>
        <w:t>CodeQL</w:t>
      </w:r>
      <w:proofErr w:type="spellEnd"/>
      <w:r w:rsidRPr="00A134E4">
        <w:rPr>
          <w:rFonts w:ascii="Times New Roman" w:hAnsi="Times New Roman" w:cs="Times New Roman"/>
          <w:b w:val="0"/>
          <w:bCs w:val="0"/>
          <w:smallCaps w:val="0"/>
          <w:color w:val="auto"/>
          <w:sz w:val="24"/>
          <w:szCs w:val="24"/>
        </w:rPr>
        <w:t xml:space="preserve"> - Application repository (</w:t>
      </w:r>
      <w:r w:rsidRPr="00A134E4">
        <w:rPr>
          <w:rFonts w:ascii="Times New Roman" w:hAnsi="Times New Roman" w:cs="Times New Roman"/>
          <w:b w:val="0"/>
          <w:bCs w:val="0"/>
          <w:i/>
          <w:iCs/>
          <w:smallCaps w:val="0"/>
          <w:color w:val="auto"/>
          <w:sz w:val="24"/>
          <w:szCs w:val="24"/>
        </w:rPr>
        <w:t>Self-Composed</w:t>
      </w:r>
      <w:r w:rsidRPr="00A134E4">
        <w:rPr>
          <w:rFonts w:ascii="Times New Roman" w:hAnsi="Times New Roman" w:cs="Times New Roman"/>
          <w:b w:val="0"/>
          <w:bCs w:val="0"/>
          <w:smallCaps w:val="0"/>
          <w:color w:val="auto"/>
          <w:sz w:val="24"/>
          <w:szCs w:val="24"/>
        </w:rPr>
        <w:t>)</w:t>
      </w:r>
      <w:bookmarkEnd w:id="681"/>
    </w:p>
    <w:p w14:paraId="0D769531" w14:textId="3EA5BFD0" w:rsidR="008D1DA5" w:rsidRPr="00A134E4" w:rsidRDefault="008D1DA5">
      <w:pPr>
        <w:spacing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82"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82"/>
    </w:p>
    <w:tbl>
      <w:tblPr>
        <w:tblStyle w:val="TableGrid"/>
        <w:tblW w:w="0" w:type="auto"/>
        <w:tblLook w:val="04A0" w:firstRow="1" w:lastRow="0" w:firstColumn="1" w:lastColumn="0" w:noHBand="0" w:noVBand="1"/>
      </w:tblPr>
      <w:tblGrid>
        <w:gridCol w:w="714"/>
        <w:gridCol w:w="823"/>
        <w:gridCol w:w="7813"/>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7F1226">
        <w:tc>
          <w:tcPr>
            <w:tcW w:w="714"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3"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0F372D" w14:paraId="3CE3E173" w14:textId="77777777" w:rsidTr="007F1226">
        <w:tc>
          <w:tcPr>
            <w:tcW w:w="714" w:type="dxa"/>
          </w:tcPr>
          <w:p w14:paraId="002E1F39" w14:textId="3C9827E0" w:rsidR="000F372D" w:rsidRDefault="009F2403"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w:t>
            </w:r>
          </w:p>
        </w:tc>
        <w:tc>
          <w:tcPr>
            <w:tcW w:w="823" w:type="dxa"/>
          </w:tcPr>
          <w:p w14:paraId="04706D1B" w14:textId="23C2618D" w:rsidR="000F372D" w:rsidRDefault="00DA58FF" w:rsidP="009F2403">
            <w:pPr>
              <w:spacing w:line="360" w:lineRule="auto"/>
              <w:jc w:val="center"/>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NFR1</w:t>
              </w:r>
            </w:hyperlink>
          </w:p>
        </w:tc>
        <w:tc>
          <w:tcPr>
            <w:tcW w:w="7813" w:type="dxa"/>
          </w:tcPr>
          <w:p w14:paraId="68165C68" w14:textId="2067675D" w:rsidR="000F372D" w:rsidRDefault="0099766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gives responses within 1-2 minutes.</w:t>
            </w:r>
          </w:p>
        </w:tc>
      </w:tr>
      <w:tr w:rsidR="000F372D" w14:paraId="7C4C6DFE" w14:textId="77777777" w:rsidTr="007F1226">
        <w:tc>
          <w:tcPr>
            <w:tcW w:w="714" w:type="dxa"/>
          </w:tcPr>
          <w:p w14:paraId="0D4CE068" w14:textId="4AE44EF7"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5949B146" w14:textId="7030512E"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NFR2</w:t>
              </w:r>
            </w:hyperlink>
          </w:p>
        </w:tc>
        <w:tc>
          <w:tcPr>
            <w:tcW w:w="7813" w:type="dxa"/>
          </w:tcPr>
          <w:p w14:paraId="7B22ACCF" w14:textId="23D23435" w:rsidR="000F372D" w:rsidRDefault="00ED7CE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Only the data for specific dates are scraped and updated whenever necessary.</w:t>
            </w:r>
          </w:p>
        </w:tc>
      </w:tr>
      <w:tr w:rsidR="000F372D" w14:paraId="24C6EA1C" w14:textId="77777777" w:rsidTr="007F1226">
        <w:tc>
          <w:tcPr>
            <w:tcW w:w="714" w:type="dxa"/>
          </w:tcPr>
          <w:p w14:paraId="1B249F96" w14:textId="33B6336C"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670B1023" w14:textId="137A6CBA" w:rsidR="000F372D" w:rsidRDefault="00DA58FF" w:rsidP="009F2403">
            <w:pPr>
              <w:spacing w:line="360" w:lineRule="auto"/>
              <w:jc w:val="center"/>
              <w:rPr>
                <w:rFonts w:ascii="Times New Roman Regular" w:hAnsi="Times New Roman Regular" w:cs="Times New Roman Regular" w:hint="eastAsia"/>
                <w:sz w:val="24"/>
                <w:szCs w:val="24"/>
              </w:rPr>
            </w:pPr>
            <w:hyperlink w:anchor="nfr3" w:history="1">
              <w:r w:rsidR="00A56F2E">
                <w:rPr>
                  <w:rStyle w:val="Hyperlink"/>
                  <w:rFonts w:ascii="Times New Roman Regular" w:hAnsi="Times New Roman Regular" w:cs="Times New Roman Regular"/>
                  <w:color w:val="auto"/>
                  <w:sz w:val="24"/>
                  <w:szCs w:val="24"/>
                  <w:u w:val="none"/>
                  <w:bdr w:val="single" w:sz="4" w:space="0" w:color="00B050"/>
                </w:rPr>
                <w:t>NFR3</w:t>
              </w:r>
            </w:hyperlink>
          </w:p>
        </w:tc>
        <w:tc>
          <w:tcPr>
            <w:tcW w:w="7813" w:type="dxa"/>
          </w:tcPr>
          <w:p w14:paraId="2E76F5F8" w14:textId="1DDF4F85" w:rsidR="000F372D" w:rsidRDefault="00537FD3">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developed GUI is simple, easy to follow, and attractive. Additionally, no technical information is displayed to the users, except for admins who log in.</w:t>
            </w:r>
          </w:p>
        </w:tc>
      </w:tr>
      <w:tr w:rsidR="000F372D" w14:paraId="72413096" w14:textId="77777777" w:rsidTr="007F1226">
        <w:tc>
          <w:tcPr>
            <w:tcW w:w="714" w:type="dxa"/>
          </w:tcPr>
          <w:p w14:paraId="7E1004CB" w14:textId="6FDF79F8"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4794CAAB" w14:textId="40CEE1A4" w:rsidR="000F372D" w:rsidRDefault="00DA58FF" w:rsidP="009F2403">
            <w:pPr>
              <w:spacing w:line="360" w:lineRule="auto"/>
              <w:jc w:val="center"/>
              <w:rPr>
                <w:rFonts w:ascii="Times New Roman Regular" w:hAnsi="Times New Roman Regular" w:cs="Times New Roman Regular" w:hint="eastAsia"/>
                <w:sz w:val="24"/>
                <w:szCs w:val="24"/>
              </w:rPr>
            </w:pPr>
            <w:hyperlink w:anchor="nfr4" w:history="1">
              <w:r w:rsidR="00A56F2E">
                <w:rPr>
                  <w:rStyle w:val="Hyperlink"/>
                  <w:rFonts w:ascii="Times New Roman Regular" w:hAnsi="Times New Roman Regular" w:cs="Times New Roman Regular"/>
                  <w:color w:val="auto"/>
                  <w:sz w:val="24"/>
                  <w:szCs w:val="24"/>
                  <w:u w:val="none"/>
                  <w:bdr w:val="single" w:sz="4" w:space="0" w:color="00B050"/>
                </w:rPr>
                <w:t>NFR4</w:t>
              </w:r>
            </w:hyperlink>
          </w:p>
        </w:tc>
        <w:tc>
          <w:tcPr>
            <w:tcW w:w="7813" w:type="dxa"/>
          </w:tcPr>
          <w:p w14:paraId="322FE3C1" w14:textId="7354033D" w:rsidR="000F372D" w:rsidRDefault="00B02F1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Docstrings were added for each method and comments wherever necessary.</w:t>
            </w:r>
          </w:p>
        </w:tc>
      </w:tr>
      <w:tr w:rsidR="000F372D" w14:paraId="4838D7E8" w14:textId="77777777" w:rsidTr="007F1226">
        <w:tc>
          <w:tcPr>
            <w:tcW w:w="714" w:type="dxa"/>
          </w:tcPr>
          <w:p w14:paraId="49F1E3A7" w14:textId="6B5700B9" w:rsidR="000F372D"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5FB74C91" w14:textId="049CEEF8" w:rsidR="000F372D" w:rsidRDefault="00DA58FF" w:rsidP="009F2403">
            <w:pPr>
              <w:spacing w:line="360" w:lineRule="auto"/>
              <w:jc w:val="center"/>
              <w:rPr>
                <w:rFonts w:ascii="Times New Roman Regular" w:hAnsi="Times New Roman Regular" w:cs="Times New Roman Regular" w:hint="eastAsia"/>
                <w:sz w:val="24"/>
                <w:szCs w:val="24"/>
              </w:rPr>
            </w:pPr>
            <w:hyperlink w:anchor="nfr5" w:history="1">
              <w:r w:rsidR="00A56F2E">
                <w:rPr>
                  <w:rStyle w:val="Hyperlink"/>
                  <w:rFonts w:ascii="Times New Roman Regular" w:hAnsi="Times New Roman Regular" w:cs="Times New Roman Regular"/>
                  <w:color w:val="auto"/>
                  <w:sz w:val="24"/>
                  <w:szCs w:val="24"/>
                  <w:u w:val="none"/>
                  <w:bdr w:val="single" w:sz="4" w:space="0" w:color="00B050"/>
                </w:rPr>
                <w:t>NFR5</w:t>
              </w:r>
            </w:hyperlink>
          </w:p>
        </w:tc>
        <w:tc>
          <w:tcPr>
            <w:tcW w:w="7813" w:type="dxa"/>
          </w:tcPr>
          <w:p w14:paraId="16013AC8" w14:textId="0ED17177" w:rsidR="000F372D" w:rsidRDefault="00B02F1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responses are plotted within the graph itself to show a growth/decline.</w:t>
            </w:r>
          </w:p>
        </w:tc>
      </w:tr>
      <w:tr w:rsidR="009F2403" w14:paraId="52C6FA7C" w14:textId="77777777" w:rsidTr="007F1226">
        <w:tc>
          <w:tcPr>
            <w:tcW w:w="714" w:type="dxa"/>
          </w:tcPr>
          <w:p w14:paraId="50426537" w14:textId="03C3AD20"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1E31BD5C" w14:textId="6E4E8CFA" w:rsidR="009F2403" w:rsidRDefault="00DA58FF" w:rsidP="009F2403">
            <w:pPr>
              <w:spacing w:line="360" w:lineRule="auto"/>
              <w:jc w:val="center"/>
              <w:rPr>
                <w:rFonts w:ascii="Times New Roman Regular" w:hAnsi="Times New Roman Regular" w:cs="Times New Roman Regular" w:hint="eastAsia"/>
                <w:sz w:val="24"/>
                <w:szCs w:val="24"/>
              </w:rPr>
            </w:pPr>
            <w:hyperlink w:anchor="nfr6" w:history="1">
              <w:r w:rsidR="00A56F2E">
                <w:rPr>
                  <w:rStyle w:val="Hyperlink"/>
                  <w:rFonts w:ascii="Times New Roman Regular" w:hAnsi="Times New Roman Regular" w:cs="Times New Roman Regular"/>
                  <w:color w:val="auto"/>
                  <w:sz w:val="24"/>
                  <w:szCs w:val="24"/>
                  <w:u w:val="none"/>
                  <w:bdr w:val="single" w:sz="4" w:space="0" w:color="00B050"/>
                </w:rPr>
                <w:t>NFR6</w:t>
              </w:r>
            </w:hyperlink>
          </w:p>
        </w:tc>
        <w:tc>
          <w:tcPr>
            <w:tcW w:w="7813" w:type="dxa"/>
          </w:tcPr>
          <w:p w14:paraId="753A25BF" w14:textId="72B3C272" w:rsidR="009F2403" w:rsidRDefault="00D565AB">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was deployed to Heroku by Docker and GitHub Actions</w:t>
            </w:r>
            <w:r w:rsidR="00C07BBF">
              <w:rPr>
                <w:rFonts w:ascii="Times New Roman Regular" w:hAnsi="Times New Roman Regular" w:cs="Times New Roman Regular"/>
                <w:sz w:val="24"/>
                <w:szCs w:val="24"/>
              </w:rPr>
              <w:t>, but will not scale as traffic increases</w:t>
            </w:r>
            <w:r w:rsidR="000E73EA">
              <w:rPr>
                <w:rFonts w:ascii="Times New Roman Regular" w:hAnsi="Times New Roman Regular" w:cs="Times New Roman Regular"/>
                <w:sz w:val="24"/>
                <w:szCs w:val="24"/>
              </w:rPr>
              <w:t xml:space="preserve">: </w:t>
            </w:r>
            <w:r w:rsidR="00C07BBF">
              <w:rPr>
                <w:rFonts w:ascii="Times New Roman Regular" w:hAnsi="Times New Roman Regular" w:cs="Times New Roman Regular"/>
                <w:sz w:val="24"/>
                <w:szCs w:val="24"/>
              </w:rPr>
              <w:t>the utilized Dynos are the most basic version.</w:t>
            </w:r>
          </w:p>
        </w:tc>
      </w:tr>
      <w:tr w:rsidR="009F2403" w14:paraId="7B206973" w14:textId="77777777" w:rsidTr="007F1226">
        <w:tc>
          <w:tcPr>
            <w:tcW w:w="714" w:type="dxa"/>
          </w:tcPr>
          <w:p w14:paraId="6DADCD07" w14:textId="04D5581B"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7</w:t>
            </w:r>
          </w:p>
        </w:tc>
        <w:tc>
          <w:tcPr>
            <w:tcW w:w="823" w:type="dxa"/>
          </w:tcPr>
          <w:p w14:paraId="3F9F7629" w14:textId="070C3F3E" w:rsidR="009F2403" w:rsidRDefault="00DA58FF" w:rsidP="009F2403">
            <w:pPr>
              <w:spacing w:line="360" w:lineRule="auto"/>
              <w:jc w:val="center"/>
              <w:rPr>
                <w:rFonts w:ascii="Times New Roman Regular" w:hAnsi="Times New Roman Regular" w:cs="Times New Roman Regular" w:hint="eastAsia"/>
                <w:sz w:val="24"/>
                <w:szCs w:val="24"/>
              </w:rPr>
            </w:pPr>
            <w:hyperlink w:anchor="nfr7" w:history="1">
              <w:r w:rsidR="00A56F2E">
                <w:rPr>
                  <w:rStyle w:val="Hyperlink"/>
                  <w:rFonts w:ascii="Times New Roman Regular" w:hAnsi="Times New Roman Regular" w:cs="Times New Roman Regular"/>
                  <w:color w:val="auto"/>
                  <w:sz w:val="24"/>
                  <w:szCs w:val="24"/>
                  <w:u w:val="none"/>
                  <w:bdr w:val="single" w:sz="4" w:space="0" w:color="00B050"/>
                </w:rPr>
                <w:t>NFR7</w:t>
              </w:r>
            </w:hyperlink>
          </w:p>
        </w:tc>
        <w:tc>
          <w:tcPr>
            <w:tcW w:w="7813" w:type="dxa"/>
          </w:tcPr>
          <w:p w14:paraId="6384DD08" w14:textId="285FC077" w:rsidR="009F2403" w:rsidRDefault="00634C49">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stored in AWS S3 for backup and requests, the data is stored in MongoDB, and admin authentication is handled by Firebase.</w:t>
            </w:r>
            <w:r w:rsidR="00A03B9F">
              <w:rPr>
                <w:rFonts w:ascii="Times New Roman Regular" w:hAnsi="Times New Roman Regular" w:cs="Times New Roman Regular"/>
                <w:sz w:val="24"/>
                <w:szCs w:val="24"/>
              </w:rPr>
              <w:t xml:space="preserve"> Therefore, security is integrated to some extent.</w:t>
            </w:r>
          </w:p>
        </w:tc>
      </w:tr>
      <w:tr w:rsidR="009F2403" w14:paraId="70728BDF" w14:textId="77777777" w:rsidTr="007F1226">
        <w:tc>
          <w:tcPr>
            <w:tcW w:w="714" w:type="dxa"/>
          </w:tcPr>
          <w:p w14:paraId="18A5AE88" w14:textId="07A1AF1F" w:rsidR="009F2403" w:rsidRDefault="00354CF6"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8</w:t>
            </w:r>
          </w:p>
        </w:tc>
        <w:tc>
          <w:tcPr>
            <w:tcW w:w="823" w:type="dxa"/>
          </w:tcPr>
          <w:p w14:paraId="272558E5" w14:textId="4BA79A1C" w:rsidR="009F2403" w:rsidRDefault="00DA58FF" w:rsidP="009F2403">
            <w:pPr>
              <w:spacing w:line="360" w:lineRule="auto"/>
              <w:jc w:val="center"/>
              <w:rPr>
                <w:rFonts w:ascii="Times New Roman Regular" w:hAnsi="Times New Roman Regular" w:cs="Times New Roman Regular" w:hint="eastAsia"/>
                <w:sz w:val="24"/>
                <w:szCs w:val="24"/>
              </w:rPr>
            </w:pPr>
            <w:hyperlink w:anchor="nfr8" w:history="1">
              <w:r w:rsidR="00A56F2E">
                <w:rPr>
                  <w:rStyle w:val="Hyperlink"/>
                  <w:rFonts w:ascii="Times New Roman Regular" w:hAnsi="Times New Roman Regular" w:cs="Times New Roman Regular"/>
                  <w:color w:val="auto"/>
                  <w:sz w:val="24"/>
                  <w:szCs w:val="24"/>
                  <w:u w:val="none"/>
                  <w:bdr w:val="single" w:sz="4" w:space="0" w:color="00B050"/>
                </w:rPr>
                <w:t>NFR8</w:t>
              </w:r>
            </w:hyperlink>
          </w:p>
        </w:tc>
        <w:tc>
          <w:tcPr>
            <w:tcW w:w="7813" w:type="dxa"/>
          </w:tcPr>
          <w:p w14:paraId="5ED01997" w14:textId="4DDCFD77" w:rsidR="009F2403" w:rsidRDefault="00264086">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application is responsive across a wide range of screen sizes.</w:t>
            </w:r>
          </w:p>
        </w:tc>
      </w:tr>
      <w:tr w:rsidR="004230C9" w14:paraId="44E92CCB" w14:textId="77777777" w:rsidTr="00FD2F9D">
        <w:tc>
          <w:tcPr>
            <w:tcW w:w="9350" w:type="dxa"/>
            <w:gridSpan w:val="3"/>
          </w:tcPr>
          <w:p w14:paraId="3AE6D794" w14:textId="48F88081" w:rsidR="004230C9" w:rsidRPr="004230C9" w:rsidRDefault="004230C9">
            <w:pPr>
              <w:spacing w:line="360" w:lineRule="auto"/>
              <w:jc w:val="both"/>
              <w:rPr>
                <w:rFonts w:ascii="Times New Roman Regular" w:hAnsi="Times New Roman Regular" w:cs="Times New Roman Regular" w:hint="eastAsia"/>
                <w:b/>
                <w:bCs/>
                <w:sz w:val="24"/>
                <w:szCs w:val="24"/>
              </w:rPr>
            </w:pPr>
            <w:r w:rsidRPr="004230C9">
              <w:rPr>
                <w:rFonts w:ascii="Times New Roman Regular" w:hAnsi="Times New Roman Regular" w:cs="Times New Roman Regular"/>
                <w:b/>
                <w:bCs/>
                <w:sz w:val="24"/>
                <w:szCs w:val="24"/>
              </w:rPr>
              <w:t>Design goals</w:t>
            </w:r>
          </w:p>
        </w:tc>
      </w:tr>
      <w:tr w:rsidR="00354CF6" w14:paraId="7B645747" w14:textId="77777777" w:rsidTr="007F1226">
        <w:tc>
          <w:tcPr>
            <w:tcW w:w="714" w:type="dxa"/>
          </w:tcPr>
          <w:p w14:paraId="4986A8B0" w14:textId="0066B107" w:rsidR="00354CF6"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9</w:t>
            </w:r>
          </w:p>
        </w:tc>
        <w:tc>
          <w:tcPr>
            <w:tcW w:w="823" w:type="dxa"/>
          </w:tcPr>
          <w:p w14:paraId="4E024885" w14:textId="00CC50B7" w:rsidR="00354CF6" w:rsidRDefault="00DA58FF" w:rsidP="009F2403">
            <w:pPr>
              <w:spacing w:line="360" w:lineRule="auto"/>
              <w:jc w:val="center"/>
              <w:rPr>
                <w:rFonts w:ascii="Times New Roman Regular" w:hAnsi="Times New Roman Regular" w:cs="Times New Roman Regular" w:hint="eastAsia"/>
                <w:sz w:val="24"/>
                <w:szCs w:val="24"/>
              </w:rPr>
            </w:pPr>
            <w:hyperlink w:anchor="dg1" w:history="1">
              <w:r w:rsidR="000F0FA0">
                <w:rPr>
                  <w:rStyle w:val="Hyperlink"/>
                  <w:rFonts w:ascii="Times New Roman Regular" w:hAnsi="Times New Roman Regular" w:cs="Times New Roman Regular"/>
                  <w:color w:val="auto"/>
                  <w:sz w:val="24"/>
                  <w:szCs w:val="24"/>
                  <w:u w:val="none"/>
                  <w:bdr w:val="single" w:sz="4" w:space="0" w:color="00B050"/>
                </w:rPr>
                <w:t>DG1</w:t>
              </w:r>
            </w:hyperlink>
          </w:p>
        </w:tc>
        <w:tc>
          <w:tcPr>
            <w:tcW w:w="7813" w:type="dxa"/>
          </w:tcPr>
          <w:p w14:paraId="48A4F553" w14:textId="2E429602" w:rsidR="00354CF6" w:rsidRDefault="003E213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data are stored in MongoDB and fetched whenever necessary. For the case where the available data is not up-to-date, the script fetches data only for the missing dates and updates the database.</w:t>
            </w:r>
          </w:p>
        </w:tc>
      </w:tr>
      <w:tr w:rsidR="004230C9" w14:paraId="4FCD85A2" w14:textId="77777777" w:rsidTr="007F1226">
        <w:tc>
          <w:tcPr>
            <w:tcW w:w="714" w:type="dxa"/>
          </w:tcPr>
          <w:p w14:paraId="24955743" w14:textId="1BE662F6" w:rsidR="004230C9"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10</w:t>
            </w:r>
          </w:p>
        </w:tc>
        <w:tc>
          <w:tcPr>
            <w:tcW w:w="823" w:type="dxa"/>
          </w:tcPr>
          <w:p w14:paraId="104166C1" w14:textId="14722056" w:rsidR="004230C9" w:rsidRDefault="00DA58FF" w:rsidP="009F2403">
            <w:pPr>
              <w:spacing w:line="360" w:lineRule="auto"/>
              <w:jc w:val="center"/>
              <w:rPr>
                <w:rFonts w:ascii="Times New Roman Regular" w:hAnsi="Times New Roman Regular" w:cs="Times New Roman Regular" w:hint="eastAsia"/>
                <w:sz w:val="24"/>
                <w:szCs w:val="24"/>
              </w:rPr>
            </w:pPr>
            <w:hyperlink w:anchor="dg2" w:history="1">
              <w:r w:rsidR="000F0FA0">
                <w:rPr>
                  <w:rStyle w:val="Hyperlink"/>
                  <w:rFonts w:ascii="Times New Roman Regular" w:hAnsi="Times New Roman Regular" w:cs="Times New Roman Regular"/>
                  <w:color w:val="auto"/>
                  <w:sz w:val="24"/>
                  <w:szCs w:val="24"/>
                  <w:u w:val="none"/>
                  <w:bdr w:val="single" w:sz="4" w:space="0" w:color="00B050"/>
                </w:rPr>
                <w:t>DG2</w:t>
              </w:r>
            </w:hyperlink>
          </w:p>
        </w:tc>
        <w:tc>
          <w:tcPr>
            <w:tcW w:w="7813" w:type="dxa"/>
          </w:tcPr>
          <w:p w14:paraId="380FC38B" w14:textId="55CD9FA2" w:rsidR="004230C9" w:rsidRDefault="0030178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is built to be as user-friendly as possible with zero information shown to users on what happens behind the scenes.</w:t>
            </w:r>
          </w:p>
        </w:tc>
      </w:tr>
      <w:tr w:rsidR="004230C9" w14:paraId="1B4F1C49" w14:textId="77777777" w:rsidTr="007F1226">
        <w:tc>
          <w:tcPr>
            <w:tcW w:w="714" w:type="dxa"/>
          </w:tcPr>
          <w:p w14:paraId="3BF30C74" w14:textId="33314AE3" w:rsidR="004230C9" w:rsidRDefault="004230C9"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11</w:t>
            </w:r>
          </w:p>
        </w:tc>
        <w:tc>
          <w:tcPr>
            <w:tcW w:w="823" w:type="dxa"/>
          </w:tcPr>
          <w:p w14:paraId="76318B77" w14:textId="6FD6184C" w:rsidR="004230C9" w:rsidRDefault="00DA58FF" w:rsidP="009F2403">
            <w:pPr>
              <w:spacing w:line="360" w:lineRule="auto"/>
              <w:jc w:val="center"/>
              <w:rPr>
                <w:rFonts w:ascii="Times New Roman Regular" w:hAnsi="Times New Roman Regular" w:cs="Times New Roman Regular" w:hint="eastAsia"/>
                <w:sz w:val="24"/>
                <w:szCs w:val="24"/>
              </w:rPr>
            </w:pPr>
            <w:hyperlink w:anchor="dg3" w:history="1">
              <w:r w:rsidR="000F0FA0">
                <w:rPr>
                  <w:rStyle w:val="Hyperlink"/>
                  <w:rFonts w:ascii="Times New Roman Regular" w:hAnsi="Times New Roman Regular" w:cs="Times New Roman Regular"/>
                  <w:color w:val="auto"/>
                  <w:sz w:val="24"/>
                  <w:szCs w:val="24"/>
                  <w:u w:val="none"/>
                  <w:bdr w:val="single" w:sz="4" w:space="0" w:color="00B050"/>
                </w:rPr>
                <w:t>DG3</w:t>
              </w:r>
            </w:hyperlink>
          </w:p>
        </w:tc>
        <w:tc>
          <w:tcPr>
            <w:tcW w:w="7813" w:type="dxa"/>
          </w:tcPr>
          <w:p w14:paraId="65C03F73" w14:textId="29089700" w:rsidR="004230C9" w:rsidRDefault="002E4ACE">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forecast is plotted alongside the existing price chart using a different color to differentiate between them. Two more lines are plotted to demonstrate the uncertainty estimations </w:t>
            </w:r>
            <w:r w:rsidR="007B70B7">
              <w:rPr>
                <w:rFonts w:ascii="Times New Roman Regular" w:hAnsi="Times New Roman Regular" w:cs="Times New Roman Regular"/>
                <w:sz w:val="24"/>
                <w:szCs w:val="24"/>
              </w:rPr>
              <w:t xml:space="preserve">that </w:t>
            </w:r>
            <w:r w:rsidR="00EA7A4F">
              <w:rPr>
                <w:rFonts w:ascii="Times New Roman Regular" w:hAnsi="Times New Roman Regular" w:cs="Times New Roman Regular"/>
                <w:sz w:val="24"/>
                <w:szCs w:val="24"/>
              </w:rPr>
              <w:t>display</w:t>
            </w:r>
            <w:r>
              <w:rPr>
                <w:rFonts w:ascii="Times New Roman Regular" w:hAnsi="Times New Roman Regular" w:cs="Times New Roman Regular"/>
                <w:sz w:val="24"/>
                <w:szCs w:val="24"/>
              </w:rPr>
              <w:t xml:space="preserve"> the range of prices.</w:t>
            </w:r>
          </w:p>
        </w:tc>
      </w:tr>
      <w:tr w:rsidR="00D476BC" w14:paraId="39ADF780" w14:textId="77777777" w:rsidTr="007F1226">
        <w:tc>
          <w:tcPr>
            <w:tcW w:w="714" w:type="dxa"/>
          </w:tcPr>
          <w:p w14:paraId="6745BC1E" w14:textId="37BC5F57" w:rsidR="00D476BC" w:rsidRDefault="00D476BC" w:rsidP="00D476BC">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12</w:t>
            </w:r>
          </w:p>
        </w:tc>
        <w:tc>
          <w:tcPr>
            <w:tcW w:w="823" w:type="dxa"/>
          </w:tcPr>
          <w:p w14:paraId="794EBC90" w14:textId="55B0AD28" w:rsidR="00D476BC" w:rsidRDefault="00DA58FF" w:rsidP="00D476BC">
            <w:pPr>
              <w:spacing w:line="360" w:lineRule="auto"/>
              <w:jc w:val="center"/>
              <w:rPr>
                <w:rFonts w:ascii="Times New Roman Regular" w:hAnsi="Times New Roman Regular" w:cs="Times New Roman Regular" w:hint="eastAsia"/>
                <w:sz w:val="24"/>
                <w:szCs w:val="24"/>
              </w:rPr>
            </w:pPr>
            <w:hyperlink w:anchor="dg4" w:history="1">
              <w:r w:rsidR="000F0FA0">
                <w:rPr>
                  <w:rStyle w:val="Hyperlink"/>
                  <w:rFonts w:ascii="Times New Roman Regular" w:hAnsi="Times New Roman Regular" w:cs="Times New Roman Regular"/>
                  <w:color w:val="auto"/>
                  <w:sz w:val="24"/>
                  <w:szCs w:val="24"/>
                  <w:u w:val="none"/>
                  <w:bdr w:val="single" w:sz="4" w:space="0" w:color="00B050"/>
                </w:rPr>
                <w:t>DG4</w:t>
              </w:r>
            </w:hyperlink>
          </w:p>
        </w:tc>
        <w:tc>
          <w:tcPr>
            <w:tcW w:w="7813" w:type="dxa"/>
          </w:tcPr>
          <w:p w14:paraId="5CA4CF34" w14:textId="0DFAFA64" w:rsidR="00D476BC" w:rsidRDefault="00D476BC" w:rsidP="00D476BC">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Docstrings were added for each method and comments wherever necessary.</w:t>
            </w:r>
            <w:r w:rsidR="00083BF6">
              <w:rPr>
                <w:rFonts w:ascii="Times New Roman Regular" w:hAnsi="Times New Roman Regular" w:cs="Times New Roman Regular"/>
                <w:sz w:val="24"/>
                <w:szCs w:val="24"/>
              </w:rPr>
              <w:t xml:space="preserve"> Analysis using </w:t>
            </w:r>
            <w:proofErr w:type="spellStart"/>
            <w:r w:rsidR="00083BF6">
              <w:rPr>
                <w:rFonts w:ascii="Times New Roman Regular" w:hAnsi="Times New Roman Regular" w:cs="Times New Roman Regular"/>
                <w:sz w:val="24"/>
                <w:szCs w:val="24"/>
              </w:rPr>
              <w:t>CodeFactor</w:t>
            </w:r>
            <w:proofErr w:type="spellEnd"/>
            <w:r w:rsidR="00083BF6">
              <w:rPr>
                <w:rFonts w:ascii="Times New Roman Regular" w:hAnsi="Times New Roman Regular" w:cs="Times New Roman Regular"/>
                <w:sz w:val="24"/>
                <w:szCs w:val="24"/>
              </w:rPr>
              <w:t xml:space="preserve"> produced a grade of A+ for the algorithm repository, which is the maximum grade possible.</w:t>
            </w:r>
          </w:p>
        </w:tc>
      </w:tr>
    </w:tbl>
    <w:p w14:paraId="77BC6B05" w14:textId="77777777" w:rsidR="008D1DA5" w:rsidRPr="008D1DA5" w:rsidRDefault="008D1DA5">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2222186" w:rsidR="00325157" w:rsidRDefault="00325157">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9753E9" w:rsidRDefault="00AC37DE" w:rsidP="002835B9">
      <w:pPr>
        <w:pStyle w:val="Heading1"/>
        <w:pBdr>
          <w:bottom w:val="double" w:sz="6" w:space="1" w:color="auto"/>
        </w:pBdr>
        <w:spacing w:line="360" w:lineRule="auto"/>
        <w:jc w:val="center"/>
        <w:rPr>
          <w:rFonts w:ascii="Arial" w:hAnsi="Arial" w:cs="Arial"/>
          <w:b/>
          <w:bCs/>
          <w:color w:val="auto"/>
          <w:sz w:val="32"/>
          <w:szCs w:val="32"/>
        </w:rPr>
      </w:pPr>
      <w:bookmarkStart w:id="683" w:name="_Toc132325960"/>
      <w:r w:rsidRPr="009753E9">
        <w:rPr>
          <w:rFonts w:ascii="Arial" w:hAnsi="Arial" w:cs="Arial"/>
          <w:b/>
          <w:bCs/>
          <w:color w:val="auto"/>
          <w:sz w:val="32"/>
          <w:szCs w:val="32"/>
        </w:rPr>
        <w:lastRenderedPageBreak/>
        <w:t xml:space="preserve">APPENDIX </w:t>
      </w:r>
      <w:r w:rsidR="00281A09">
        <w:rPr>
          <w:rFonts w:ascii="Arial" w:hAnsi="Arial" w:cs="Arial"/>
          <w:b/>
          <w:bCs/>
          <w:color w:val="auto"/>
          <w:sz w:val="32"/>
          <w:szCs w:val="32"/>
        </w:rPr>
        <w:t>G</w:t>
      </w:r>
      <w:r w:rsidRPr="009753E9">
        <w:rPr>
          <w:rFonts w:ascii="Arial" w:hAnsi="Arial" w:cs="Arial"/>
          <w:b/>
          <w:bCs/>
          <w:color w:val="auto"/>
          <w:sz w:val="32"/>
          <w:szCs w:val="32"/>
        </w:rPr>
        <w:t xml:space="preserve"> – EVALUATION</w:t>
      </w:r>
      <w:bookmarkEnd w:id="683"/>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84" w:name="_E.1._Expert_evaluators"/>
      <w:bookmarkStart w:id="685" w:name="_G.1._Expert_evaluators"/>
      <w:bookmarkStart w:id="686" w:name="_Toc132325961"/>
      <w:bookmarkEnd w:id="684"/>
      <w:bookmarkEnd w:id="685"/>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86"/>
    </w:p>
    <w:p w14:paraId="4D018F1C" w14:textId="7E2BA54F"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87"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Selected </w:t>
      </w:r>
      <w:r w:rsidR="005F6179">
        <w:rPr>
          <w:rFonts w:ascii="Times New Roman" w:hAnsi="Times New Roman" w:cs="Times New Roman"/>
          <w:b w:val="0"/>
          <w:bCs w:val="0"/>
          <w:smallCaps w:val="0"/>
          <w:color w:val="auto"/>
          <w:sz w:val="24"/>
          <w:szCs w:val="24"/>
        </w:rPr>
        <w:t xml:space="preserve">expert </w:t>
      </w:r>
      <w:r w:rsidRPr="00647C0B">
        <w:rPr>
          <w:rFonts w:ascii="Times New Roman" w:hAnsi="Times New Roman" w:cs="Times New Roman"/>
          <w:b w:val="0"/>
          <w:bCs w:val="0"/>
          <w:smallCaps w:val="0"/>
          <w:color w:val="auto"/>
          <w:sz w:val="24"/>
          <w:szCs w:val="24"/>
        </w:rPr>
        <w:t>evaluator</w:t>
      </w:r>
      <w:r w:rsidR="00595173">
        <w:rPr>
          <w:rFonts w:ascii="Times New Roman" w:hAnsi="Times New Roman" w:cs="Times New Roman"/>
          <w:b w:val="0"/>
          <w:bCs w:val="0"/>
          <w:smallCaps w:val="0"/>
          <w:color w:val="auto"/>
          <w:sz w:val="24"/>
          <w:szCs w:val="24"/>
        </w:rPr>
        <w:t xml:space="preserve"> details</w:t>
      </w:r>
      <w:bookmarkEnd w:id="687"/>
    </w:p>
    <w:tbl>
      <w:tblPr>
        <w:tblStyle w:val="TableGrid"/>
        <w:tblW w:w="0" w:type="auto"/>
        <w:tblLook w:val="04A0" w:firstRow="1" w:lastRow="0" w:firstColumn="1" w:lastColumn="0" w:noHBand="0" w:noVBand="1"/>
      </w:tblPr>
      <w:tblGrid>
        <w:gridCol w:w="1376"/>
        <w:gridCol w:w="3749"/>
        <w:gridCol w:w="4225"/>
      </w:tblGrid>
      <w:tr w:rsidR="008324DD" w14:paraId="7FA8B51E" w14:textId="77777777" w:rsidTr="00FD2F9D">
        <w:tc>
          <w:tcPr>
            <w:tcW w:w="1376"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749"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DB4447" w14:paraId="5EBE2605" w14:textId="77777777" w:rsidTr="00FD2F9D">
        <w:tc>
          <w:tcPr>
            <w:tcW w:w="9350" w:type="dxa"/>
            <w:gridSpan w:val="3"/>
          </w:tcPr>
          <w:p w14:paraId="16DE06F8" w14:textId="292CAFD9" w:rsidR="00DB4447" w:rsidRPr="00DB4447" w:rsidRDefault="00DB4447"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domain</w:t>
            </w:r>
          </w:p>
        </w:tc>
      </w:tr>
      <w:tr w:rsidR="008324DD" w14:paraId="513C4FF4" w14:textId="77777777" w:rsidTr="00FD2F9D">
        <w:tc>
          <w:tcPr>
            <w:tcW w:w="1376" w:type="dxa"/>
          </w:tcPr>
          <w:p w14:paraId="063949B2" w14:textId="464561B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1</w:t>
            </w:r>
          </w:p>
        </w:tc>
        <w:tc>
          <w:tcPr>
            <w:tcW w:w="3749" w:type="dxa"/>
          </w:tcPr>
          <w:p w14:paraId="5ECCE6A3"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225" w:type="dxa"/>
          </w:tcPr>
          <w:p w14:paraId="75B8E529"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44A1FC0E" w14:textId="77777777" w:rsidTr="00FD2F9D">
        <w:tc>
          <w:tcPr>
            <w:tcW w:w="1376" w:type="dxa"/>
          </w:tcPr>
          <w:p w14:paraId="11D41970" w14:textId="49F6B07C"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EV2</w:t>
            </w:r>
          </w:p>
        </w:tc>
        <w:tc>
          <w:tcPr>
            <w:tcW w:w="3749" w:type="dxa"/>
          </w:tcPr>
          <w:p w14:paraId="10E09058"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225" w:type="dxa"/>
          </w:tcPr>
          <w:p w14:paraId="120E2B5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8324DD" w14:paraId="60A113A5" w14:textId="77777777" w:rsidTr="00FD2F9D">
        <w:tc>
          <w:tcPr>
            <w:tcW w:w="1376" w:type="dxa"/>
          </w:tcPr>
          <w:p w14:paraId="154F6F31" w14:textId="58510368"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8324DD">
              <w:rPr>
                <w:rFonts w:ascii="Times New Roman Regular" w:hAnsi="Times New Roman Regular" w:cs="Times New Roman Regular"/>
                <w:sz w:val="24"/>
                <w:szCs w:val="24"/>
              </w:rPr>
              <w:t>3</w:t>
            </w:r>
          </w:p>
        </w:tc>
        <w:tc>
          <w:tcPr>
            <w:tcW w:w="3749" w:type="dxa"/>
          </w:tcPr>
          <w:p w14:paraId="236976EE"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225" w:type="dxa"/>
          </w:tcPr>
          <w:p w14:paraId="200450EB"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1371D9" w14:paraId="1AE1002E" w14:textId="77777777" w:rsidTr="00FD2F9D">
        <w:tc>
          <w:tcPr>
            <w:tcW w:w="1376" w:type="dxa"/>
          </w:tcPr>
          <w:p w14:paraId="78EE3E2C" w14:textId="342F3011" w:rsidR="001371D9" w:rsidRDefault="001371D9"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EV4</w:t>
            </w:r>
          </w:p>
        </w:tc>
        <w:tc>
          <w:tcPr>
            <w:tcW w:w="3749" w:type="dxa"/>
          </w:tcPr>
          <w:p w14:paraId="66D41365" w14:textId="227941E0"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PhD candidate at </w:t>
            </w:r>
            <w:r w:rsidR="000E35A6">
              <w:rPr>
                <w:rFonts w:ascii="Times New Roman Regular" w:hAnsi="Times New Roman Regular" w:cs="Times New Roman Regular"/>
                <w:sz w:val="24"/>
                <w:szCs w:val="24"/>
              </w:rPr>
              <w:t>U</w:t>
            </w:r>
            <w:r>
              <w:rPr>
                <w:rFonts w:ascii="Times New Roman Regular" w:hAnsi="Times New Roman Regular" w:cs="Times New Roman Regular"/>
                <w:sz w:val="24"/>
                <w:szCs w:val="24"/>
              </w:rPr>
              <w:t>niversity of Nottingham.</w:t>
            </w:r>
          </w:p>
        </w:tc>
        <w:tc>
          <w:tcPr>
            <w:tcW w:w="4225" w:type="dxa"/>
          </w:tcPr>
          <w:p w14:paraId="70F8FBCE" w14:textId="11A51817" w:rsidR="001371D9" w:rsidRDefault="001371D9"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ML &amp; DL</w:t>
            </w:r>
            <w:r w:rsidR="000C2CE9">
              <w:rPr>
                <w:rFonts w:ascii="Times New Roman Regular" w:hAnsi="Times New Roman Regular" w:cs="Times New Roman Regular"/>
                <w:sz w:val="24"/>
                <w:szCs w:val="24"/>
              </w:rPr>
              <w:t>.</w:t>
            </w:r>
          </w:p>
        </w:tc>
      </w:tr>
      <w:tr w:rsidR="00D156F3" w14:paraId="051FB9CC" w14:textId="77777777" w:rsidTr="00FD2F9D">
        <w:tc>
          <w:tcPr>
            <w:tcW w:w="9350" w:type="dxa"/>
            <w:gridSpan w:val="3"/>
          </w:tcPr>
          <w:p w14:paraId="47A0F68F" w14:textId="7AEDD16C" w:rsidR="00D156F3" w:rsidRPr="00D156F3" w:rsidRDefault="00D156F3"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Problem domain</w:t>
            </w:r>
          </w:p>
        </w:tc>
      </w:tr>
      <w:tr w:rsidR="008324DD" w14:paraId="71C427DE" w14:textId="77777777" w:rsidTr="00FD2F9D">
        <w:tc>
          <w:tcPr>
            <w:tcW w:w="1376" w:type="dxa"/>
          </w:tcPr>
          <w:p w14:paraId="3F520DEE" w14:textId="562CA14F" w:rsidR="008324DD" w:rsidRDefault="009E672B"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w:t>
            </w:r>
            <w:r w:rsidR="001371D9">
              <w:rPr>
                <w:rFonts w:ascii="Times New Roman Regular" w:hAnsi="Times New Roman Regular" w:cs="Times New Roman Regular"/>
                <w:sz w:val="24"/>
                <w:szCs w:val="24"/>
              </w:rPr>
              <w:t>5</w:t>
            </w:r>
          </w:p>
        </w:tc>
        <w:tc>
          <w:tcPr>
            <w:tcW w:w="3749" w:type="dxa"/>
          </w:tcPr>
          <w:p w14:paraId="49ED4AA3" w14:textId="7EBDC41D" w:rsidR="008324DD"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2F552DA0"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r w:rsidR="00DD38C0" w14:paraId="04604FE5" w14:textId="77777777" w:rsidTr="00FD2F9D">
        <w:tc>
          <w:tcPr>
            <w:tcW w:w="1376" w:type="dxa"/>
          </w:tcPr>
          <w:p w14:paraId="67FC0802" w14:textId="6C021E43" w:rsidR="00DD38C0" w:rsidRDefault="00DD38C0" w:rsidP="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EV6</w:t>
            </w:r>
          </w:p>
        </w:tc>
        <w:tc>
          <w:tcPr>
            <w:tcW w:w="3749" w:type="dxa"/>
          </w:tcPr>
          <w:p w14:paraId="4ACC2A11" w14:textId="3EE353EA"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Prefer not to say</w:t>
            </w:r>
          </w:p>
        </w:tc>
        <w:tc>
          <w:tcPr>
            <w:tcW w:w="4225" w:type="dxa"/>
          </w:tcPr>
          <w:p w14:paraId="1576A9E4" w14:textId="5584D8FD" w:rsidR="00DD38C0" w:rsidRDefault="00DD38C0"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Cryptocurrencies and crypto exchanges.</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8" w:name="_E.2._Evaluation_of_1"/>
      <w:bookmarkStart w:id="689" w:name="_G.2._Evaluation_of"/>
      <w:bookmarkStart w:id="690" w:name="_Toc132325962"/>
      <w:bookmarkEnd w:id="688"/>
      <w:bookmarkEnd w:id="689"/>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90"/>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91"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91"/>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777E73">
        <w:tc>
          <w:tcPr>
            <w:tcW w:w="75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20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F52CB2" w:rsidRPr="00F40529" w14:paraId="3E46709C" w14:textId="57212B40" w:rsidTr="00777E73">
        <w:tc>
          <w:tcPr>
            <w:tcW w:w="7867" w:type="dxa"/>
            <w:gridSpan w:val="4"/>
          </w:tcPr>
          <w:p w14:paraId="48173B30"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Research level</w:t>
            </w:r>
          </w:p>
        </w:tc>
        <w:tc>
          <w:tcPr>
            <w:tcW w:w="1483" w:type="dxa"/>
          </w:tcPr>
          <w:p w14:paraId="2E8510FD"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p>
        </w:tc>
      </w:tr>
      <w:tr w:rsidR="00777E73" w:rsidRPr="00F40529" w14:paraId="6E2195CD" w14:textId="41E9927A" w:rsidTr="00777E73">
        <w:tc>
          <w:tcPr>
            <w:tcW w:w="75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205" w:type="dxa"/>
          </w:tcPr>
          <w:p w14:paraId="4FEE9DB9"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 robust and scalable implementation of the novel algorithm must follow recommended standards.</w:t>
            </w:r>
          </w:p>
        </w:tc>
        <w:tc>
          <w:tcPr>
            <w:tcW w:w="1055" w:type="dxa"/>
          </w:tcPr>
          <w:p w14:paraId="1025ACD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10642D11" w14:textId="77777777" w:rsidR="00777E73" w:rsidRPr="00F40529" w:rsidRDefault="00777E73" w:rsidP="00777E73">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w:t>
            </w:r>
          </w:p>
        </w:tc>
        <w:tc>
          <w:tcPr>
            <w:tcW w:w="1483" w:type="dxa"/>
          </w:tcPr>
          <w:p w14:paraId="38A5209F" w14:textId="1944EBCC" w:rsidR="00777E73" w:rsidRPr="004B2373"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67E4FD2A" w14:textId="31E1467C" w:rsidTr="00777E73">
        <w:tc>
          <w:tcPr>
            <w:tcW w:w="75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205" w:type="dxa"/>
          </w:tcPr>
          <w:p w14:paraId="650DFB26" w14:textId="77777777" w:rsidR="00777E73" w:rsidRPr="00F40529" w:rsidRDefault="00777E73" w:rsidP="00777E7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developed algorithm must be able to be used as existing layers and algorithms (ex: LSTM, CNN).</w:t>
            </w:r>
          </w:p>
        </w:tc>
        <w:tc>
          <w:tcPr>
            <w:tcW w:w="1055" w:type="dxa"/>
          </w:tcPr>
          <w:p w14:paraId="6468C728"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22AD2805" w14:textId="77777777"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t>
            </w:r>
          </w:p>
        </w:tc>
        <w:tc>
          <w:tcPr>
            <w:tcW w:w="1483" w:type="dxa"/>
          </w:tcPr>
          <w:p w14:paraId="2A59CAE8" w14:textId="77B9F1DD" w:rsidR="00777E73" w:rsidRPr="00F40529" w:rsidRDefault="00777E73" w:rsidP="00777E7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777E73" w:rsidRPr="00F40529" w14:paraId="2EF99107" w14:textId="51C9E12D" w:rsidTr="00777E73">
        <w:tc>
          <w:tcPr>
            <w:tcW w:w="7867" w:type="dxa"/>
            <w:gridSpan w:val="4"/>
          </w:tcPr>
          <w:p w14:paraId="56D11AAF"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System level</w:t>
            </w:r>
          </w:p>
        </w:tc>
        <w:tc>
          <w:tcPr>
            <w:tcW w:w="1483" w:type="dxa"/>
          </w:tcPr>
          <w:p w14:paraId="48D04C58" w14:textId="77777777" w:rsidR="00777E73" w:rsidRPr="00F40529" w:rsidRDefault="00777E73" w:rsidP="00777E73">
            <w:pPr>
              <w:spacing w:after="0" w:line="360" w:lineRule="auto"/>
              <w:rPr>
                <w:rFonts w:ascii="Times New Roman Regular" w:hAnsi="Times New Roman Regular" w:cs="Times New Roman Regular" w:hint="eastAsia"/>
                <w:b/>
                <w:bCs/>
                <w:sz w:val="24"/>
                <w:szCs w:val="24"/>
              </w:rPr>
            </w:pPr>
          </w:p>
        </w:tc>
      </w:tr>
      <w:tr w:rsidR="008448B3" w:rsidRPr="00F40529" w14:paraId="064CD2A4" w14:textId="7A0DB35E" w:rsidTr="00777E73">
        <w:tc>
          <w:tcPr>
            <w:tcW w:w="75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205" w:type="dxa"/>
          </w:tcPr>
          <w:p w14:paraId="4FF5AC27"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choose a future date.</w:t>
            </w:r>
          </w:p>
        </w:tc>
        <w:tc>
          <w:tcPr>
            <w:tcW w:w="1055" w:type="dxa"/>
          </w:tcPr>
          <w:p w14:paraId="1EDA361A"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345A466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UC:01</w:t>
            </w:r>
          </w:p>
        </w:tc>
        <w:tc>
          <w:tcPr>
            <w:tcW w:w="1483" w:type="dxa"/>
          </w:tcPr>
          <w:p w14:paraId="7AA71076" w14:textId="678DCB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33A58557" w14:textId="762F6DAF" w:rsidTr="00777E73">
        <w:tc>
          <w:tcPr>
            <w:tcW w:w="75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205" w:type="dxa"/>
          </w:tcPr>
          <w:p w14:paraId="5611882E"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must be able to view the point prediction price.</w:t>
            </w:r>
          </w:p>
        </w:tc>
        <w:tc>
          <w:tcPr>
            <w:tcW w:w="1055" w:type="dxa"/>
          </w:tcPr>
          <w:p w14:paraId="79A23EC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4E371F"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48FC54B" w14:textId="686C7644"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2516B4EF" w14:textId="6A908551" w:rsidTr="00777E73">
        <w:tc>
          <w:tcPr>
            <w:tcW w:w="75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205" w:type="dxa"/>
          </w:tcPr>
          <w:p w14:paraId="468EA8E3" w14:textId="77777777" w:rsidR="008448B3" w:rsidRPr="00F40529" w:rsidRDefault="008448B3" w:rsidP="008448B3">
            <w:pPr>
              <w:tabs>
                <w:tab w:val="right" w:pos="6485"/>
              </w:tabs>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must generate the point prediction price based on the user’s choice of date.</w:t>
            </w:r>
            <w:r w:rsidRPr="00F40529">
              <w:rPr>
                <w:rFonts w:ascii="Times New Roman Regular" w:hAnsi="Times New Roman Regular" w:cs="Times New Roman Regular"/>
                <w:sz w:val="24"/>
                <w:szCs w:val="24"/>
              </w:rPr>
              <w:tab/>
            </w:r>
          </w:p>
        </w:tc>
        <w:tc>
          <w:tcPr>
            <w:tcW w:w="1055" w:type="dxa"/>
          </w:tcPr>
          <w:p w14:paraId="69F1EC9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010E8526"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455761AC" w14:textId="7C22A18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6AA974E" w14:textId="444AD6E1" w:rsidTr="00777E73">
        <w:tc>
          <w:tcPr>
            <w:tcW w:w="75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205" w:type="dxa"/>
          </w:tcPr>
          <w:p w14:paraId="60016CDF"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obtain the latest data available periodically.</w:t>
            </w:r>
          </w:p>
        </w:tc>
        <w:tc>
          <w:tcPr>
            <w:tcW w:w="1055" w:type="dxa"/>
          </w:tcPr>
          <w:p w14:paraId="31BAA39E"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6023C0DC"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UC:04</w:t>
            </w:r>
          </w:p>
        </w:tc>
        <w:tc>
          <w:tcPr>
            <w:tcW w:w="1483" w:type="dxa"/>
          </w:tcPr>
          <w:p w14:paraId="062255F3" w14:textId="284C746C"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5F69719B" w14:textId="6E480771" w:rsidTr="00777E73">
        <w:tc>
          <w:tcPr>
            <w:tcW w:w="75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205" w:type="dxa"/>
          </w:tcPr>
          <w:p w14:paraId="3F3591E4"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must extract trends and sentiments from obtained data.</w:t>
            </w:r>
          </w:p>
        </w:tc>
        <w:tc>
          <w:tcPr>
            <w:tcW w:w="1055" w:type="dxa"/>
          </w:tcPr>
          <w:p w14:paraId="052A9B6B"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M</w:t>
            </w:r>
          </w:p>
        </w:tc>
        <w:tc>
          <w:tcPr>
            <w:tcW w:w="857" w:type="dxa"/>
          </w:tcPr>
          <w:p w14:paraId="4E990534"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UC:05</w:t>
            </w:r>
          </w:p>
        </w:tc>
        <w:tc>
          <w:tcPr>
            <w:tcW w:w="1483" w:type="dxa"/>
          </w:tcPr>
          <w:p w14:paraId="5C5274C8" w14:textId="61BD5031"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7321BB0D" w14:textId="62570AE0" w:rsidTr="00777E73">
        <w:tc>
          <w:tcPr>
            <w:tcW w:w="75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205" w:type="dxa"/>
          </w:tcPr>
          <w:p w14:paraId="67F14B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Users should be able to view a range of prices along with the single-point price.</w:t>
            </w:r>
          </w:p>
        </w:tc>
        <w:tc>
          <w:tcPr>
            <w:tcW w:w="1055" w:type="dxa"/>
          </w:tcPr>
          <w:p w14:paraId="2EF2654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42323D0"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404914A2" w14:textId="22BCDF05"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8448B3" w:rsidRPr="00F40529" w14:paraId="460D99CE" w14:textId="4EA95BD9" w:rsidTr="00777E73">
        <w:tc>
          <w:tcPr>
            <w:tcW w:w="75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205" w:type="dxa"/>
          </w:tcPr>
          <w:p w14:paraId="764F12B6" w14:textId="77777777" w:rsidR="008448B3" w:rsidRPr="00F40529" w:rsidRDefault="008448B3" w:rsidP="008448B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should generate higher and lower bound uncertainty estimations.</w:t>
            </w:r>
          </w:p>
        </w:tc>
        <w:tc>
          <w:tcPr>
            <w:tcW w:w="1055" w:type="dxa"/>
          </w:tcPr>
          <w:p w14:paraId="528DBE09"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22C04B18" w14:textId="77777777"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UC:02</w:t>
            </w:r>
          </w:p>
        </w:tc>
        <w:tc>
          <w:tcPr>
            <w:tcW w:w="1483" w:type="dxa"/>
          </w:tcPr>
          <w:p w14:paraId="52357B3B" w14:textId="07B878E0" w:rsidR="008448B3" w:rsidRPr="00F40529" w:rsidRDefault="008448B3" w:rsidP="008448B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DFF810D" w14:textId="68C579BF" w:rsidTr="00777E73">
        <w:tc>
          <w:tcPr>
            <w:tcW w:w="75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205" w:type="dxa"/>
          </w:tcPr>
          <w:p w14:paraId="2A2B69D0" w14:textId="1390D614"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GUI should plot the forecast with the current prices in a single graph to show the growth/decline.</w:t>
            </w:r>
          </w:p>
        </w:tc>
        <w:tc>
          <w:tcPr>
            <w:tcW w:w="1055" w:type="dxa"/>
          </w:tcPr>
          <w:p w14:paraId="5E871B1D"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S</w:t>
            </w:r>
          </w:p>
        </w:tc>
        <w:tc>
          <w:tcPr>
            <w:tcW w:w="857" w:type="dxa"/>
          </w:tcPr>
          <w:p w14:paraId="00281D7A"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7ADC8321" w14:textId="2373B27F"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1AA13584" w14:textId="789F74A8" w:rsidTr="00777E73">
        <w:tc>
          <w:tcPr>
            <w:tcW w:w="75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205" w:type="dxa"/>
          </w:tcPr>
          <w:p w14:paraId="0EF1CCE7" w14:textId="66EDDA1F"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script could weigh</w:t>
            </w:r>
            <w:r w:rsidR="009E00AF">
              <w:rPr>
                <w:rFonts w:ascii="Times New Roman Regular" w:hAnsi="Times New Roman Regular" w:cs="Times New Roman Regular"/>
                <w:sz w:val="24"/>
                <w:szCs w:val="24"/>
              </w:rPr>
              <w:t>t</w:t>
            </w:r>
            <w:r w:rsidRPr="00F40529">
              <w:rPr>
                <w:rFonts w:ascii="Times New Roman Regular" w:hAnsi="Times New Roman Regular" w:cs="Times New Roman Regular"/>
                <w:sz w:val="24"/>
                <w:szCs w:val="24"/>
              </w:rPr>
              <w:t xml:space="preserve"> sentiment based on any influential personnel’s tweet.</w:t>
            </w:r>
          </w:p>
        </w:tc>
        <w:tc>
          <w:tcPr>
            <w:tcW w:w="1055" w:type="dxa"/>
          </w:tcPr>
          <w:p w14:paraId="6D4E70B0"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754607A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UC:06</w:t>
            </w:r>
          </w:p>
        </w:tc>
        <w:tc>
          <w:tcPr>
            <w:tcW w:w="1483" w:type="dxa"/>
          </w:tcPr>
          <w:p w14:paraId="184B51FC" w14:textId="3C010EF0"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2C0677D" w14:textId="1C94FB41" w:rsidTr="00777E73">
        <w:tc>
          <w:tcPr>
            <w:tcW w:w="75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205" w:type="dxa"/>
          </w:tcPr>
          <w:p w14:paraId="42B3F90B"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could display some insights to the user, such as a highly influential tweet that made it predict the price.</w:t>
            </w:r>
          </w:p>
        </w:tc>
        <w:tc>
          <w:tcPr>
            <w:tcW w:w="1055" w:type="dxa"/>
          </w:tcPr>
          <w:p w14:paraId="0D65F1B1"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1AF5CCD9"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UC:03</w:t>
            </w:r>
          </w:p>
        </w:tc>
        <w:tc>
          <w:tcPr>
            <w:tcW w:w="1483" w:type="dxa"/>
          </w:tcPr>
          <w:p w14:paraId="1A77A3C3" w14:textId="6ABD963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A48EE31" w14:textId="7AD23DB0" w:rsidTr="00777E73">
        <w:tc>
          <w:tcPr>
            <w:tcW w:w="75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205" w:type="dxa"/>
          </w:tcPr>
          <w:p w14:paraId="156FF5EA"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authenticate and update the model with different parameters.</w:t>
            </w:r>
          </w:p>
        </w:tc>
        <w:tc>
          <w:tcPr>
            <w:tcW w:w="1055" w:type="dxa"/>
          </w:tcPr>
          <w:p w14:paraId="0339CD0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B7C4AA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6E957E93" w14:textId="3FB60C98"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9F68DFD" w14:textId="7825AE22" w:rsidTr="00777E73">
        <w:tc>
          <w:tcPr>
            <w:tcW w:w="75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205" w:type="dxa"/>
          </w:tcPr>
          <w:p w14:paraId="2F5ADD80"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Admins could get additional information about a prediction, such as the evaluation metric and accuracy.</w:t>
            </w:r>
          </w:p>
        </w:tc>
        <w:tc>
          <w:tcPr>
            <w:tcW w:w="1055" w:type="dxa"/>
          </w:tcPr>
          <w:p w14:paraId="4BF03ADC"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C</w:t>
            </w:r>
          </w:p>
        </w:tc>
        <w:tc>
          <w:tcPr>
            <w:tcW w:w="857" w:type="dxa"/>
          </w:tcPr>
          <w:p w14:paraId="5A0EEF13"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58963B5F" w14:textId="4F8FC95E"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476633" w:rsidRPr="00F40529" w14:paraId="61E20D9C" w14:textId="16709071" w:rsidTr="00777E73">
        <w:tc>
          <w:tcPr>
            <w:tcW w:w="75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205" w:type="dxa"/>
          </w:tcPr>
          <w:p w14:paraId="0A24550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forecasts for other cryptocurrencies.</w:t>
            </w:r>
          </w:p>
        </w:tc>
        <w:tc>
          <w:tcPr>
            <w:tcW w:w="1055" w:type="dxa"/>
          </w:tcPr>
          <w:p w14:paraId="2EDEBE9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32437B68"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77620C39" w14:textId="6B6B2021"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0693BE72" w14:textId="077BEA5C" w:rsidTr="00777E73">
        <w:tc>
          <w:tcPr>
            <w:tcW w:w="75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205" w:type="dxa"/>
          </w:tcPr>
          <w:p w14:paraId="4C2B1588" w14:textId="77777777" w:rsidR="00476633" w:rsidRPr="00F40529" w:rsidRDefault="00476633" w:rsidP="00476633">
            <w:pPr>
              <w:spacing w:after="0" w:line="360" w:lineRule="auto"/>
              <w:jc w:val="both"/>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The system will not produce real-time forecasts (ex: hourly).</w:t>
            </w:r>
          </w:p>
        </w:tc>
        <w:tc>
          <w:tcPr>
            <w:tcW w:w="1055" w:type="dxa"/>
          </w:tcPr>
          <w:p w14:paraId="2BE5EEAE"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W</w:t>
            </w:r>
          </w:p>
        </w:tc>
        <w:tc>
          <w:tcPr>
            <w:tcW w:w="857" w:type="dxa"/>
          </w:tcPr>
          <w:p w14:paraId="2F024EBF" w14:textId="77777777"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sz w:val="24"/>
                <w:szCs w:val="24"/>
              </w:rPr>
              <w:t>N/A</w:t>
            </w:r>
          </w:p>
        </w:tc>
        <w:tc>
          <w:tcPr>
            <w:tcW w:w="1483" w:type="dxa"/>
          </w:tcPr>
          <w:p w14:paraId="37DA8471" w14:textId="0562E985" w:rsidR="00476633" w:rsidRPr="00F40529"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Not-considered</w:t>
            </w:r>
          </w:p>
        </w:tc>
      </w:tr>
      <w:tr w:rsidR="00476633" w:rsidRPr="00F40529" w14:paraId="4BD7A4AA" w14:textId="77777777" w:rsidTr="00FD2F9D">
        <w:tc>
          <w:tcPr>
            <w:tcW w:w="9350" w:type="dxa"/>
            <w:gridSpan w:val="5"/>
          </w:tcPr>
          <w:p w14:paraId="57AABB13" w14:textId="1F6E4AD1" w:rsidR="00476633"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12</m:t>
                  </m:r>
                </m:num>
                <m:den>
                  <m:r>
                    <w:rPr>
                      <w:rFonts w:ascii="Cambria Math" w:hAnsi="Cambria Math" w:cs="Times New Roman Regular"/>
                      <w:sz w:val="24"/>
                      <w:szCs w:val="24"/>
                    </w:rPr>
                    <m:t>16</m:t>
                  </m:r>
                </m:den>
              </m:f>
              <m:r>
                <w:rPr>
                  <w:rFonts w:ascii="Cambria Math" w:hAnsi="Cambria Math" w:cs="Times New Roman Regular"/>
                  <w:sz w:val="24"/>
                  <w:szCs w:val="24"/>
                </w:rPr>
                <m:t>*100=75%</m:t>
              </m:r>
            </m:oMath>
          </w:p>
        </w:tc>
      </w:tr>
    </w:tbl>
    <w:p w14:paraId="56522344" w14:textId="20486A47" w:rsidR="00E768E0" w:rsidRDefault="00E768E0" w:rsidP="00E768E0">
      <w:bookmarkStart w:id="692" w:name="_E.2._Evaluation_of"/>
      <w:bookmarkEnd w:id="692"/>
    </w:p>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93" w:name="_E.3._Evaluation_of"/>
      <w:bookmarkStart w:id="694" w:name="_G.3._Evaluation_of"/>
      <w:bookmarkStart w:id="695" w:name="_Toc132325963"/>
      <w:bookmarkEnd w:id="693"/>
      <w:bookmarkEnd w:id="694"/>
      <w:r>
        <w:rPr>
          <w:rFonts w:ascii="Times New Roman Regular" w:hAnsi="Times New Roman Regular" w:cs="Times New Roman Regular"/>
          <w:b/>
          <w:bCs/>
          <w:color w:val="auto"/>
          <w:sz w:val="28"/>
          <w:szCs w:val="28"/>
        </w:rPr>
        <w:lastRenderedPageBreak/>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95"/>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96"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96"/>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023C73">
        <w:tc>
          <w:tcPr>
            <w:tcW w:w="804"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Requirement</w:t>
            </w:r>
          </w:p>
        </w:tc>
        <w:tc>
          <w:tcPr>
            <w:tcW w:w="4197"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023C73">
        <w:tc>
          <w:tcPr>
            <w:tcW w:w="804"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6450FB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take little time to generate a forecast, given that a couple of extra features are in use.</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023C73">
        <w:tc>
          <w:tcPr>
            <w:tcW w:w="804"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Performance</w:t>
            </w:r>
          </w:p>
        </w:tc>
        <w:tc>
          <w:tcPr>
            <w:tcW w:w="4197" w:type="dxa"/>
          </w:tcPr>
          <w:p w14:paraId="262005E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not unnecessarily keep updating its data.</w:t>
            </w:r>
          </w:p>
        </w:tc>
        <w:tc>
          <w:tcPr>
            <w:tcW w:w="1163" w:type="dxa"/>
          </w:tcPr>
          <w:p w14:paraId="358E3C7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023C73">
        <w:tc>
          <w:tcPr>
            <w:tcW w:w="804"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Usability</w:t>
            </w:r>
          </w:p>
        </w:tc>
        <w:tc>
          <w:tcPr>
            <w:tcW w:w="4197" w:type="dxa"/>
          </w:tcPr>
          <w:p w14:paraId="71F01EB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user interface must be simple and effective and provide user-friendly errors if any occur.</w:t>
            </w:r>
          </w:p>
        </w:tc>
        <w:tc>
          <w:tcPr>
            <w:tcW w:w="1163" w:type="dxa"/>
          </w:tcPr>
          <w:p w14:paraId="23D6E0A5"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023C73">
        <w:tc>
          <w:tcPr>
            <w:tcW w:w="804"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Maintainability </w:t>
            </w:r>
          </w:p>
        </w:tc>
        <w:tc>
          <w:tcPr>
            <w:tcW w:w="4197" w:type="dxa"/>
          </w:tcPr>
          <w:p w14:paraId="35CF193C"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document the codebase well in case of future reference, mainly the algorithm development repository.</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023C73">
        <w:tc>
          <w:tcPr>
            <w:tcW w:w="804"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Quality</w:t>
            </w:r>
          </w:p>
        </w:tc>
        <w:tc>
          <w:tcPr>
            <w:tcW w:w="4197" w:type="dxa"/>
          </w:tcPr>
          <w:p w14:paraId="45BFD07F"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output must be of good quality so that it provides vital insights.</w:t>
            </w:r>
          </w:p>
        </w:tc>
        <w:tc>
          <w:tcPr>
            <w:tcW w:w="1163" w:type="dxa"/>
          </w:tcPr>
          <w:p w14:paraId="6AAE5FB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023C73">
        <w:tc>
          <w:tcPr>
            <w:tcW w:w="804"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Scalability</w:t>
            </w:r>
          </w:p>
        </w:tc>
        <w:tc>
          <w:tcPr>
            <w:tcW w:w="4197" w:type="dxa"/>
          </w:tcPr>
          <w:p w14:paraId="438DABC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deployed to a cloud with no scaling issues and good resources for efficient and optimal performance, especially as there could be multiple concurrent active user requests.</w:t>
            </w:r>
          </w:p>
        </w:tc>
        <w:tc>
          <w:tcPr>
            <w:tcW w:w="1163" w:type="dxa"/>
          </w:tcPr>
          <w:p w14:paraId="2D034C48"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3C4BD15" w14:textId="0AA749B5"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 (~50%)</w:t>
            </w:r>
          </w:p>
        </w:tc>
      </w:tr>
      <w:tr w:rsidR="00191870" w14:paraId="3CF322F6" w14:textId="3D96ABD8" w:rsidTr="00023C73">
        <w:tc>
          <w:tcPr>
            <w:tcW w:w="804"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Security</w:t>
            </w:r>
          </w:p>
        </w:tc>
        <w:tc>
          <w:tcPr>
            <w:tcW w:w="4197" w:type="dxa"/>
          </w:tcPr>
          <w:p w14:paraId="36B787D2"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must be resilient to attackers, specifically to prevent data manipulation.</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F6C031D"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BD23C0D" w14:textId="5ADA8078" w:rsidTr="00023C73">
        <w:tc>
          <w:tcPr>
            <w:tcW w:w="804" w:type="dxa"/>
          </w:tcPr>
          <w:p w14:paraId="56910E95" w14:textId="49B1230E"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8" w:history="1">
              <w:r w:rsidR="00191870">
                <w:rPr>
                  <w:rStyle w:val="Hyperlink"/>
                  <w:rFonts w:ascii="Times New Roman Regular" w:hAnsi="Times New Roman Regular" w:cs="Times New Roman Regular"/>
                  <w:color w:val="auto"/>
                  <w:sz w:val="24"/>
                  <w:szCs w:val="24"/>
                  <w:u w:val="none"/>
                  <w:bdr w:val="single" w:sz="4" w:space="0" w:color="00B050"/>
                </w:rPr>
                <w:t>NFR8</w:t>
              </w:r>
            </w:hyperlink>
          </w:p>
        </w:tc>
        <w:tc>
          <w:tcPr>
            <w:tcW w:w="1703" w:type="dxa"/>
          </w:tcPr>
          <w:p w14:paraId="15E95474"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Compatibility</w:t>
            </w:r>
          </w:p>
        </w:tc>
        <w:tc>
          <w:tcPr>
            <w:tcW w:w="4197" w:type="dxa"/>
          </w:tcPr>
          <w:p w14:paraId="3359B651"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ensure compatibility, the developer must test the system on most browsers and mobile phones.</w:t>
            </w:r>
          </w:p>
        </w:tc>
        <w:tc>
          <w:tcPr>
            <w:tcW w:w="1163" w:type="dxa"/>
          </w:tcPr>
          <w:p w14:paraId="13B4028B"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0B7F5B81" w14:textId="6B8E299A"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C903EF" w14:paraId="23718F1F" w14:textId="2FE62A86" w:rsidTr="00023C73">
        <w:tc>
          <w:tcPr>
            <w:tcW w:w="804" w:type="dxa"/>
          </w:tcPr>
          <w:p w14:paraId="4B56A958" w14:textId="67CED6C2" w:rsidR="00C903EF" w:rsidRDefault="00DA58FF" w:rsidP="002F469E">
            <w:pPr>
              <w:spacing w:after="0" w:line="360" w:lineRule="auto"/>
              <w:jc w:val="center"/>
              <w:rPr>
                <w:rFonts w:ascii="Times New Roman Regular" w:hAnsi="Times New Roman Regular" w:cs="Times New Roman Regular" w:hint="eastAsia"/>
                <w:sz w:val="24"/>
                <w:szCs w:val="24"/>
              </w:rPr>
            </w:pPr>
            <w:hyperlink w:anchor="nfr9" w:history="1">
              <w:r w:rsidR="00343CC1">
                <w:rPr>
                  <w:rStyle w:val="Hyperlink"/>
                  <w:rFonts w:ascii="Times New Roman Regular" w:hAnsi="Times New Roman Regular" w:cs="Times New Roman Regular"/>
                  <w:color w:val="auto"/>
                  <w:sz w:val="24"/>
                  <w:szCs w:val="24"/>
                  <w:u w:val="none"/>
                  <w:bdr w:val="single" w:sz="4" w:space="0" w:color="00B050"/>
                </w:rPr>
                <w:t>NFR9</w:t>
              </w:r>
            </w:hyperlink>
          </w:p>
        </w:tc>
        <w:tc>
          <w:tcPr>
            <w:tcW w:w="1703" w:type="dxa"/>
          </w:tcPr>
          <w:p w14:paraId="56AB8117"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w:t>
            </w:r>
          </w:p>
        </w:tc>
        <w:tc>
          <w:tcPr>
            <w:tcW w:w="4197" w:type="dxa"/>
          </w:tcPr>
          <w:p w14:paraId="0C842D52"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critical failures, the primary operator must be available and solve issues as soon as possible.</w:t>
            </w:r>
          </w:p>
        </w:tc>
        <w:tc>
          <w:tcPr>
            <w:tcW w:w="1163" w:type="dxa"/>
          </w:tcPr>
          <w:p w14:paraId="45CB4DB9" w14:textId="77777777" w:rsidR="00C903EF" w:rsidRDefault="00C903EF" w:rsidP="002F469E">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2BFA152C" w14:textId="6E664C2F" w:rsidR="00C903EF" w:rsidRDefault="00E26302"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implemented</w:t>
            </w:r>
          </w:p>
        </w:tc>
      </w:tr>
      <w:tr w:rsidR="00023C73" w14:paraId="7C23419F" w14:textId="77777777" w:rsidTr="00FD2F9D">
        <w:tc>
          <w:tcPr>
            <w:tcW w:w="9350" w:type="dxa"/>
            <w:gridSpan w:val="5"/>
          </w:tcPr>
          <w:p w14:paraId="5E304065" w14:textId="0641DBDF" w:rsidR="00023C73" w:rsidRDefault="00023C73"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Non-functional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7.5</m:t>
                  </m:r>
                </m:num>
                <m:den>
                  <m:r>
                    <w:rPr>
                      <w:rFonts w:ascii="Cambria Math" w:hAnsi="Cambria Math" w:cs="Times New Roman Regular"/>
                      <w:sz w:val="24"/>
                      <w:szCs w:val="24"/>
                    </w:rPr>
                    <m:t>9</m:t>
                  </m:r>
                </m:den>
              </m:f>
              <m:r>
                <w:rPr>
                  <w:rFonts w:ascii="Cambria Math" w:hAnsi="Cambria Math" w:cs="Times New Roman Regular"/>
                  <w:sz w:val="24"/>
                  <w:szCs w:val="24"/>
                </w:rPr>
                <m:t>*100=83.3%</m:t>
              </m:r>
            </m:oMath>
          </w:p>
        </w:tc>
      </w:tr>
    </w:tbl>
    <w:p w14:paraId="5DCAC7BE" w14:textId="13164708" w:rsidR="00164FA4" w:rsidRPr="00164FA4" w:rsidRDefault="00164FA4" w:rsidP="00164FA4">
      <w:pPr>
        <w:pStyle w:val="Caption"/>
        <w:keepNext/>
        <w:jc w:val="center"/>
        <w:rPr>
          <w:rFonts w:ascii="Times New Roman" w:hAnsi="Times New Roman" w:cs="Times New Roman"/>
          <w:b w:val="0"/>
          <w:bCs w:val="0"/>
          <w:smallCaps w:val="0"/>
          <w:color w:val="auto"/>
          <w:sz w:val="24"/>
          <w:szCs w:val="24"/>
        </w:rPr>
      </w:pPr>
      <w:bookmarkStart w:id="697"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97"/>
    </w:p>
    <w:tbl>
      <w:tblPr>
        <w:tblStyle w:val="TableGrid"/>
        <w:tblW w:w="0" w:type="auto"/>
        <w:jc w:val="center"/>
        <w:tblLook w:val="04A0" w:firstRow="1" w:lastRow="0" w:firstColumn="1" w:lastColumn="0" w:noHBand="0" w:noVBand="1"/>
      </w:tblPr>
      <w:tblGrid>
        <w:gridCol w:w="985"/>
        <w:gridCol w:w="2610"/>
        <w:gridCol w:w="2160"/>
      </w:tblGrid>
      <w:tr w:rsidR="00D52EA8" w14:paraId="0AF2AE27" w14:textId="77777777" w:rsidTr="003217B7">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261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2160"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3217B7">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261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2160"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3217B7">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261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2160"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3217B7">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261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2160"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3217B7">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261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2160"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3217B7">
        <w:trPr>
          <w:jc w:val="center"/>
        </w:trPr>
        <w:tc>
          <w:tcPr>
            <w:tcW w:w="5755" w:type="dxa"/>
            <w:gridSpan w:val="3"/>
          </w:tcPr>
          <w:p w14:paraId="0D81EDE8" w14:textId="481CAA26" w:rsidR="00D52EA8" w:rsidRDefault="00D52EA8" w:rsidP="00C4618A">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Design goals achievement percentage</w:t>
            </w:r>
          </w:p>
          <w:p w14:paraId="397C6EEE" w14:textId="6F0AD28B" w:rsidR="00D52EA8" w:rsidRDefault="00DA58FF" w:rsidP="00C4618A">
            <w:pPr>
              <w:spacing w:after="0" w:line="360" w:lineRule="auto"/>
              <w:jc w:val="center"/>
              <w:rPr>
                <w:rFonts w:ascii="Times New Roman Regular" w:hAnsi="Times New Roman Regular" w:cs="Times New Roman Regular" w:hint="eastAsia"/>
                <w:sz w:val="24"/>
                <w:szCs w:val="24"/>
              </w:rPr>
            </w:pPr>
            <m:oMathPara>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m:oMathPara>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DE507ED" w:rsidR="00B40933" w:rsidRPr="006B77CD" w:rsidRDefault="00FD2F9D" w:rsidP="00777B89">
      <w:pPr>
        <w:pStyle w:val="Heading1"/>
        <w:pBdr>
          <w:bottom w:val="double" w:sz="6" w:space="1" w:color="auto"/>
        </w:pBdr>
        <w:spacing w:line="360" w:lineRule="auto"/>
        <w:jc w:val="center"/>
        <w:rPr>
          <w:rFonts w:ascii="Arial" w:hAnsi="Arial" w:cs="Arial"/>
          <w:b/>
          <w:bCs/>
          <w:color w:val="auto"/>
          <w:sz w:val="32"/>
          <w:szCs w:val="32"/>
        </w:rPr>
      </w:pPr>
      <w:bookmarkStart w:id="698" w:name="_Toc125663178"/>
      <w:bookmarkStart w:id="699" w:name="_Toc132325964"/>
      <w:r w:rsidRPr="006B77CD">
        <w:rPr>
          <w:rFonts w:ascii="Arial" w:hAnsi="Arial" w:cs="Arial"/>
          <w:b/>
          <w:bCs/>
          <w:color w:val="auto"/>
          <w:sz w:val="32"/>
          <w:szCs w:val="32"/>
        </w:rPr>
        <w:lastRenderedPageBreak/>
        <w:t xml:space="preserve">APPENDIX </w:t>
      </w:r>
      <w:r w:rsidR="00281A09">
        <w:rPr>
          <w:rFonts w:ascii="Arial" w:hAnsi="Arial" w:cs="Arial"/>
          <w:b/>
          <w:bCs/>
          <w:color w:val="auto"/>
          <w:sz w:val="32"/>
          <w:szCs w:val="32"/>
        </w:rPr>
        <w:t>H</w:t>
      </w:r>
      <w:r w:rsidRPr="006B77CD">
        <w:rPr>
          <w:rFonts w:ascii="Arial" w:hAnsi="Arial" w:cs="Arial"/>
          <w:b/>
          <w:bCs/>
          <w:color w:val="auto"/>
          <w:sz w:val="32"/>
          <w:szCs w:val="32"/>
        </w:rPr>
        <w:t xml:space="preserve"> – CONCLUSION</w:t>
      </w:r>
      <w:bookmarkEnd w:id="698"/>
      <w:bookmarkEnd w:id="699"/>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700" w:name="_E.1._Project_scope"/>
      <w:bookmarkStart w:id="701" w:name="_D.1._Project_schedule"/>
      <w:bookmarkStart w:id="702" w:name="_E.4._Evaluation_metrics"/>
      <w:bookmarkStart w:id="703" w:name="_D.3._Evaluation_metrics"/>
      <w:bookmarkStart w:id="704" w:name="_D.2._Status_of"/>
      <w:bookmarkStart w:id="705" w:name="_F.2._Status_of"/>
      <w:bookmarkStart w:id="706" w:name="_F.1._Status_of"/>
      <w:bookmarkStart w:id="707" w:name="_H.1._Status_of"/>
      <w:bookmarkStart w:id="708" w:name="_Toc132325965"/>
      <w:bookmarkStart w:id="709" w:name="_D.4._Evaluation_metrics"/>
      <w:bookmarkEnd w:id="700"/>
      <w:bookmarkEnd w:id="701"/>
      <w:bookmarkEnd w:id="702"/>
      <w:bookmarkEnd w:id="703"/>
      <w:bookmarkEnd w:id="704"/>
      <w:bookmarkEnd w:id="705"/>
      <w:bookmarkEnd w:id="706"/>
      <w:bookmarkEnd w:id="707"/>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708"/>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710"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710"/>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711" w:name="_F.3._Achievement_of"/>
      <w:bookmarkStart w:id="712" w:name="_F.2._Achievement_of"/>
      <w:bookmarkStart w:id="713" w:name="_H.2._Achievement_of"/>
      <w:bookmarkStart w:id="714" w:name="_Toc132325966"/>
      <w:bookmarkEnd w:id="709"/>
      <w:bookmarkEnd w:id="711"/>
      <w:bookmarkEnd w:id="712"/>
      <w:bookmarkEnd w:id="713"/>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714"/>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715"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715"/>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F952F6" w:rsidRDefault="002D09EB" w:rsidP="00E95204">
      <w:pPr>
        <w:pStyle w:val="Heading1"/>
        <w:pBdr>
          <w:bottom w:val="double" w:sz="6" w:space="1" w:color="auto"/>
        </w:pBdr>
        <w:spacing w:line="360" w:lineRule="auto"/>
        <w:jc w:val="center"/>
        <w:rPr>
          <w:rFonts w:ascii="Arial" w:hAnsi="Arial" w:cs="Arial"/>
          <w:b/>
          <w:bCs/>
          <w:color w:val="auto"/>
          <w:sz w:val="32"/>
          <w:szCs w:val="32"/>
        </w:rPr>
      </w:pPr>
      <w:bookmarkStart w:id="716" w:name="_F.3._Project_scope"/>
      <w:bookmarkStart w:id="717" w:name="_H.3._Project_scope"/>
      <w:bookmarkStart w:id="718" w:name="_APPENDIX_E_–"/>
      <w:bookmarkStart w:id="719" w:name="_APPENDIX_G_–"/>
      <w:bookmarkStart w:id="720" w:name="_APPENDIX_I_–"/>
      <w:bookmarkStart w:id="721" w:name="_Toc132325967"/>
      <w:bookmarkEnd w:id="716"/>
      <w:bookmarkEnd w:id="717"/>
      <w:bookmarkEnd w:id="718"/>
      <w:bookmarkEnd w:id="719"/>
      <w:bookmarkEnd w:id="720"/>
      <w:r w:rsidRPr="00F952F6">
        <w:rPr>
          <w:rFonts w:ascii="Arial" w:hAnsi="Arial" w:cs="Arial"/>
          <w:b/>
          <w:bCs/>
          <w:color w:val="auto"/>
          <w:sz w:val="32"/>
          <w:szCs w:val="32"/>
        </w:rPr>
        <w:lastRenderedPageBreak/>
        <w:t xml:space="preserve">APPENDIX </w:t>
      </w:r>
      <w:r w:rsidR="00ED476D">
        <w:rPr>
          <w:rFonts w:ascii="Arial" w:hAnsi="Arial" w:cs="Arial"/>
          <w:b/>
          <w:bCs/>
          <w:color w:val="auto"/>
          <w:sz w:val="32"/>
          <w:szCs w:val="32"/>
        </w:rPr>
        <w:t>I</w:t>
      </w:r>
      <w:r w:rsidRPr="00F952F6">
        <w:rPr>
          <w:rFonts w:ascii="Arial" w:hAnsi="Arial" w:cs="Arial"/>
          <w:b/>
          <w:bCs/>
          <w:color w:val="auto"/>
          <w:sz w:val="32"/>
          <w:szCs w:val="32"/>
        </w:rPr>
        <w:t xml:space="preserve"> – CONCEPT MAP</w:t>
      </w:r>
      <w:bookmarkEnd w:id="721"/>
    </w:p>
    <w:p w14:paraId="7B48E95E" w14:textId="4CDEB11D" w:rsidR="002D09EB" w:rsidRDefault="00376D87">
      <w:pPr>
        <w:jc w:val="both"/>
        <w:rPr>
          <w:rFonts w:ascii="Times New Roman Regular" w:hAnsi="Times New Roman Regular" w:cs="Times New Roman Regular" w:hint="eastAsia"/>
          <w:sz w:val="24"/>
          <w:szCs w:val="24"/>
        </w:rPr>
      </w:pPr>
      <w:r>
        <w:rPr>
          <w:rFonts w:ascii="Times New Roman" w:hAnsi="Times New Roman" w:cs="Times New Roman"/>
          <w:noProof/>
          <w:sz w:val="24"/>
          <w:szCs w:val="24"/>
        </w:rPr>
        <w:drawing>
          <wp:inline distT="0" distB="0" distL="0" distR="0" wp14:anchorId="4F290339" wp14:editId="27817F83">
            <wp:extent cx="5943600" cy="56730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5673029"/>
                    </a:xfrm>
                    <a:prstGeom prst="rect">
                      <a:avLst/>
                    </a:prstGeom>
                    <a:noFill/>
                    <a:ln>
                      <a:noFill/>
                    </a:ln>
                  </pic:spPr>
                </pic:pic>
              </a:graphicData>
            </a:graphic>
          </wp:inline>
        </w:drawing>
      </w:r>
    </w:p>
    <w:p w14:paraId="163D7C74" w14:textId="058C08D1" w:rsidR="008058A7" w:rsidRDefault="008058A7" w:rsidP="008058A7">
      <w:pPr>
        <w:jc w:val="center"/>
        <w:rPr>
          <w:rStyle w:val="Hyperlink"/>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 xml:space="preserve">A clearer version can be found </w:t>
      </w:r>
      <w:hyperlink r:id="rId188" w:history="1">
        <w:r w:rsidRPr="008058A7">
          <w:rPr>
            <w:rStyle w:val="Hyperlink"/>
            <w:rFonts w:ascii="Times New Roman Regular" w:hAnsi="Times New Roman Regular" w:cs="Times New Roman Regular"/>
            <w:i/>
            <w:iCs/>
            <w:sz w:val="24"/>
            <w:szCs w:val="24"/>
          </w:rPr>
          <w:t>Here</w:t>
        </w:r>
      </w:hyperlink>
    </w:p>
    <w:p w14:paraId="7B1DA25A"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9805CDC"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B7DA3C7"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822E8E3" w14:textId="2DD8DD5A" w:rsidR="001B48E5" w:rsidRPr="00F952F6" w:rsidRDefault="001B48E5" w:rsidP="001B48E5">
      <w:pPr>
        <w:pStyle w:val="Heading1"/>
        <w:pBdr>
          <w:bottom w:val="double" w:sz="6" w:space="1" w:color="auto"/>
        </w:pBdr>
        <w:spacing w:line="360" w:lineRule="auto"/>
        <w:jc w:val="center"/>
        <w:rPr>
          <w:rFonts w:ascii="Arial" w:hAnsi="Arial" w:cs="Arial"/>
          <w:b/>
          <w:bCs/>
          <w:color w:val="auto"/>
          <w:sz w:val="32"/>
          <w:szCs w:val="32"/>
        </w:rPr>
      </w:pPr>
      <w:bookmarkStart w:id="722" w:name="_Toc132325968"/>
      <w:r w:rsidRPr="00F952F6">
        <w:rPr>
          <w:rFonts w:ascii="Arial" w:hAnsi="Arial" w:cs="Arial"/>
          <w:b/>
          <w:bCs/>
          <w:color w:val="auto"/>
          <w:sz w:val="32"/>
          <w:szCs w:val="32"/>
        </w:rPr>
        <w:lastRenderedPageBreak/>
        <w:t xml:space="preserve">APPENDIX </w:t>
      </w:r>
      <w:r>
        <w:rPr>
          <w:rFonts w:ascii="Arial" w:hAnsi="Arial" w:cs="Arial"/>
          <w:b/>
          <w:bCs/>
          <w:color w:val="auto"/>
          <w:sz w:val="32"/>
          <w:szCs w:val="32"/>
        </w:rPr>
        <w:t>J</w:t>
      </w:r>
      <w:r w:rsidRPr="00F952F6">
        <w:rPr>
          <w:rFonts w:ascii="Arial" w:hAnsi="Arial" w:cs="Arial"/>
          <w:b/>
          <w:bCs/>
          <w:color w:val="auto"/>
          <w:sz w:val="32"/>
          <w:szCs w:val="32"/>
        </w:rPr>
        <w:t xml:space="preserve"> – </w:t>
      </w:r>
      <w:r w:rsidR="00821D08">
        <w:rPr>
          <w:rFonts w:ascii="Arial" w:hAnsi="Arial" w:cs="Arial"/>
          <w:b/>
          <w:bCs/>
          <w:color w:val="auto"/>
          <w:sz w:val="32"/>
          <w:szCs w:val="32"/>
        </w:rPr>
        <w:t xml:space="preserve">EXTENDED </w:t>
      </w:r>
      <w:r>
        <w:rPr>
          <w:rFonts w:ascii="Arial" w:hAnsi="Arial" w:cs="Arial"/>
          <w:b/>
          <w:bCs/>
          <w:color w:val="auto"/>
          <w:sz w:val="32"/>
          <w:szCs w:val="32"/>
        </w:rPr>
        <w:t>REVIEW PAPER</w:t>
      </w:r>
      <w:bookmarkEnd w:id="722"/>
    </w:p>
    <w:p w14:paraId="2645B9D5" w14:textId="1A775D95" w:rsidR="00821D08" w:rsidRPr="00ED2CA1" w:rsidRDefault="00821D08" w:rsidP="0071432E">
      <w:pPr>
        <w:pStyle w:val="Heading1"/>
        <w:spacing w:line="360" w:lineRule="auto"/>
        <w:rPr>
          <w:rFonts w:ascii="Times New Roman Regular" w:hAnsi="Times New Roman Regular" w:cs="Times New Roman Regular" w:hint="eastAsia"/>
          <w:b/>
          <w:bCs/>
          <w:color w:val="auto"/>
          <w:sz w:val="28"/>
          <w:szCs w:val="28"/>
        </w:rPr>
      </w:pPr>
      <w:bookmarkStart w:id="723" w:name="_Toc132325969"/>
      <w:bookmarkStart w:id="724" w:name="_D.5._Extended_Review_Paper_Acceptance_N"/>
      <w:r>
        <w:rPr>
          <w:rFonts w:ascii="Times New Roman Regular" w:hAnsi="Times New Roman Regular" w:cs="Times New Roman Regular"/>
          <w:b/>
          <w:bCs/>
          <w:color w:val="auto"/>
          <w:sz w:val="28"/>
          <w:szCs w:val="28"/>
        </w:rPr>
        <w:t>J.1</w:t>
      </w:r>
      <w:r w:rsidRPr="00ED2CA1">
        <w:rPr>
          <w:rFonts w:ascii="Times New Roman Regular" w:hAnsi="Times New Roman Regular" w:cs="Times New Roman Regular"/>
          <w:b/>
          <w:bCs/>
          <w:color w:val="auto"/>
          <w:sz w:val="28"/>
          <w:szCs w:val="28"/>
        </w:rPr>
        <w:t xml:space="preserve">. </w:t>
      </w:r>
      <w:r w:rsidR="0071432E">
        <w:rPr>
          <w:rFonts w:ascii="Times New Roman Regular" w:hAnsi="Times New Roman Regular" w:cs="Times New Roman Regular"/>
          <w:b/>
          <w:bCs/>
          <w:color w:val="auto"/>
          <w:sz w:val="28"/>
          <w:szCs w:val="28"/>
        </w:rPr>
        <w:t>A</w:t>
      </w:r>
      <w:r w:rsidRPr="00ED2CA1">
        <w:rPr>
          <w:rFonts w:ascii="Times New Roman Regular" w:hAnsi="Times New Roman Regular" w:cs="Times New Roman Regular"/>
          <w:b/>
          <w:bCs/>
          <w:color w:val="auto"/>
          <w:sz w:val="28"/>
          <w:szCs w:val="28"/>
        </w:rPr>
        <w:t>cceptance notification</w:t>
      </w:r>
      <w:bookmarkEnd w:id="723"/>
    </w:p>
    <w:bookmarkEnd w:id="724"/>
    <w:p w14:paraId="5BF6D49A" w14:textId="77777777" w:rsidR="00821D08" w:rsidRDefault="00821D08" w:rsidP="00821D08">
      <w:pPr>
        <w:jc w:val="both"/>
        <w:rPr>
          <w:noProof/>
        </w:rPr>
      </w:pPr>
    </w:p>
    <w:p w14:paraId="274708F0" w14:textId="77777777" w:rsidR="00821D08" w:rsidRDefault="00821D08" w:rsidP="00821D08">
      <w:pPr>
        <w:jc w:val="both"/>
        <w:rPr>
          <w:rFonts w:ascii="Times New Roman Regular" w:hAnsi="Times New Roman Regular" w:cs="Times New Roman Regular" w:hint="eastAsia"/>
          <w:sz w:val="24"/>
          <w:szCs w:val="24"/>
        </w:rPr>
      </w:pPr>
      <w:r>
        <w:rPr>
          <w:noProof/>
        </w:rPr>
        <mc:AlternateContent>
          <mc:Choice Requires="wps">
            <w:drawing>
              <wp:anchor distT="0" distB="0" distL="114300" distR="114300" simplePos="0" relativeHeight="251660288" behindDoc="0" locked="0" layoutInCell="1" allowOverlap="1" wp14:anchorId="6B2EB5BA" wp14:editId="79FE98E7">
                <wp:simplePos x="0" y="0"/>
                <wp:positionH relativeFrom="column">
                  <wp:posOffset>201654</wp:posOffset>
                </wp:positionH>
                <wp:positionV relativeFrom="paragraph">
                  <wp:posOffset>2506538</wp:posOffset>
                </wp:positionV>
                <wp:extent cx="475615" cy="75565"/>
                <wp:effectExtent l="6350" t="6350" r="26035" b="19685"/>
                <wp:wrapNone/>
                <wp:docPr id="50" name="Rectangles 50"/>
                <wp:cNvGraphicFramePr/>
                <a:graphic xmlns:a="http://schemas.openxmlformats.org/drawingml/2006/main">
                  <a:graphicData uri="http://schemas.microsoft.com/office/word/2010/wordprocessingShape">
                    <wps:wsp>
                      <wps:cNvSpPr/>
                      <wps:spPr>
                        <a:xfrm>
                          <a:off x="0" y="0"/>
                          <a:ext cx="475615" cy="755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D4F900" id="Rectangles 50" o:spid="_x0000_s1026" style="position:absolute;margin-left:15.9pt;margin-top:197.35pt;width:37.45pt;height: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" fillcolor="black [3200]" strokecolor="black [1600]" strokeweight="1pt"/>
            </w:pict>
          </mc:Fallback>
        </mc:AlternateContent>
      </w:r>
      <w:r>
        <w:rPr>
          <w:noProof/>
        </w:rPr>
        <mc:AlternateContent>
          <mc:Choice Requires="wps">
            <w:drawing>
              <wp:anchor distT="0" distB="0" distL="114300" distR="114300" simplePos="0" relativeHeight="251659264" behindDoc="0" locked="0" layoutInCell="1" allowOverlap="1" wp14:anchorId="373CCB55" wp14:editId="325147A2">
                <wp:simplePos x="0" y="0"/>
                <wp:positionH relativeFrom="column">
                  <wp:posOffset>26670</wp:posOffset>
                </wp:positionH>
                <wp:positionV relativeFrom="paragraph">
                  <wp:posOffset>232631</wp:posOffset>
                </wp:positionV>
                <wp:extent cx="659765" cy="238125"/>
                <wp:effectExtent l="6350" t="6350" r="19685" b="9525"/>
                <wp:wrapNone/>
                <wp:docPr id="49" name="Rectangles 49"/>
                <wp:cNvGraphicFramePr/>
                <a:graphic xmlns:a="http://schemas.openxmlformats.org/drawingml/2006/main">
                  <a:graphicData uri="http://schemas.microsoft.com/office/word/2010/wordprocessingShape">
                    <wps:wsp>
                      <wps:cNvSpPr/>
                      <wps:spPr>
                        <a:xfrm>
                          <a:off x="0" y="0"/>
                          <a:ext cx="659765" cy="23812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6A9EB5" id="Rectangles 49" o:spid="_x0000_s1026" style="position:absolute;margin-left:2.1pt;margin-top:18.3pt;width:51.9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" fillcolor="#101010 [3024]" strokecolor="black [3200]" strokeweight=".5pt">
                <v:fill color2="black [3168]" rotate="t" colors="0 #454545;.5 black;1 black" focus="100%" type="gradient">
                  <o:fill v:ext="view" type="gradientUnscaled"/>
                </v:fill>
              </v:rect>
            </w:pict>
          </mc:Fallback>
        </mc:AlternateContent>
      </w:r>
      <w:r>
        <w:rPr>
          <w:noProof/>
        </w:rPr>
        <w:drawing>
          <wp:inline distT="0" distB="0" distL="114300" distR="114300" wp14:anchorId="7335DDD3" wp14:editId="748BEEE5">
            <wp:extent cx="5939790" cy="2773045"/>
            <wp:effectExtent l="0" t="0" r="381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9"/>
                    <a:stretch>
                      <a:fillRect/>
                    </a:stretch>
                  </pic:blipFill>
                  <pic:spPr>
                    <a:xfrm>
                      <a:off x="0" y="0"/>
                      <a:ext cx="5939790" cy="2773045"/>
                    </a:xfrm>
                    <a:prstGeom prst="rect">
                      <a:avLst/>
                    </a:prstGeom>
                    <a:noFill/>
                    <a:ln>
                      <a:noFill/>
                    </a:ln>
                  </pic:spPr>
                </pic:pic>
              </a:graphicData>
            </a:graphic>
          </wp:inline>
        </w:drawing>
      </w:r>
    </w:p>
    <w:p w14:paraId="38378212" w14:textId="77777777" w:rsidR="00566DB4" w:rsidRDefault="00566DB4" w:rsidP="00821D08">
      <w:pPr>
        <w:jc w:val="both"/>
        <w:rPr>
          <w:rFonts w:ascii="Times New Roman Regular" w:hAnsi="Times New Roman Regular" w:cs="Times New Roman Regular" w:hint="eastAsia"/>
          <w:sz w:val="24"/>
          <w:szCs w:val="24"/>
        </w:rPr>
      </w:pPr>
    </w:p>
    <w:p w14:paraId="5B8B43BC" w14:textId="77777777" w:rsidR="00566DB4" w:rsidRDefault="00566DB4" w:rsidP="00821D08">
      <w:pPr>
        <w:jc w:val="both"/>
        <w:rPr>
          <w:rFonts w:ascii="Times New Roman Regular" w:hAnsi="Times New Roman Regular" w:cs="Times New Roman Regular" w:hint="eastAsia"/>
          <w:sz w:val="24"/>
          <w:szCs w:val="24"/>
        </w:rPr>
      </w:pPr>
    </w:p>
    <w:p w14:paraId="41A56B9B" w14:textId="77777777" w:rsidR="00566DB4" w:rsidRDefault="00566DB4" w:rsidP="00821D08">
      <w:pPr>
        <w:jc w:val="both"/>
        <w:rPr>
          <w:rFonts w:ascii="Times New Roman Regular" w:hAnsi="Times New Roman Regular" w:cs="Times New Roman Regular" w:hint="eastAsia"/>
          <w:sz w:val="24"/>
          <w:szCs w:val="24"/>
        </w:rPr>
      </w:pPr>
    </w:p>
    <w:p w14:paraId="51CC4D10" w14:textId="77777777" w:rsidR="00566DB4" w:rsidRDefault="00566DB4" w:rsidP="00821D08">
      <w:pPr>
        <w:jc w:val="both"/>
        <w:rPr>
          <w:rFonts w:ascii="Times New Roman Regular" w:hAnsi="Times New Roman Regular" w:cs="Times New Roman Regular" w:hint="eastAsia"/>
          <w:sz w:val="24"/>
          <w:szCs w:val="24"/>
        </w:rPr>
      </w:pPr>
    </w:p>
    <w:p w14:paraId="35147E4A" w14:textId="77777777" w:rsidR="00566DB4" w:rsidRDefault="00566DB4" w:rsidP="00821D08">
      <w:pPr>
        <w:jc w:val="both"/>
        <w:rPr>
          <w:rFonts w:ascii="Times New Roman Regular" w:hAnsi="Times New Roman Regular" w:cs="Times New Roman Regular" w:hint="eastAsia"/>
          <w:sz w:val="24"/>
          <w:szCs w:val="24"/>
        </w:rPr>
      </w:pPr>
    </w:p>
    <w:p w14:paraId="51EDB97D" w14:textId="77777777" w:rsidR="00566DB4" w:rsidRDefault="00566DB4" w:rsidP="00821D08">
      <w:pPr>
        <w:jc w:val="both"/>
        <w:rPr>
          <w:rFonts w:ascii="Times New Roman Regular" w:hAnsi="Times New Roman Regular" w:cs="Times New Roman Regular" w:hint="eastAsia"/>
          <w:sz w:val="24"/>
          <w:szCs w:val="24"/>
        </w:rPr>
      </w:pPr>
    </w:p>
    <w:p w14:paraId="03197D38" w14:textId="77777777" w:rsidR="00566DB4" w:rsidRDefault="00566DB4" w:rsidP="00821D08">
      <w:pPr>
        <w:jc w:val="both"/>
        <w:rPr>
          <w:rFonts w:ascii="Times New Roman Regular" w:hAnsi="Times New Roman Regular" w:cs="Times New Roman Regular" w:hint="eastAsia"/>
          <w:sz w:val="24"/>
          <w:szCs w:val="24"/>
        </w:rPr>
      </w:pPr>
    </w:p>
    <w:p w14:paraId="14416459" w14:textId="77777777" w:rsidR="00566DB4" w:rsidRDefault="00566DB4" w:rsidP="00821D08">
      <w:pPr>
        <w:jc w:val="both"/>
        <w:rPr>
          <w:rFonts w:ascii="Times New Roman Regular" w:hAnsi="Times New Roman Regular" w:cs="Times New Roman Regular" w:hint="eastAsia"/>
          <w:sz w:val="24"/>
          <w:szCs w:val="24"/>
        </w:rPr>
      </w:pPr>
    </w:p>
    <w:p w14:paraId="1E0502AA" w14:textId="77777777" w:rsidR="00566DB4" w:rsidRDefault="00566DB4" w:rsidP="00821D08">
      <w:pPr>
        <w:jc w:val="both"/>
        <w:rPr>
          <w:rFonts w:ascii="Times New Roman Regular" w:hAnsi="Times New Roman Regular" w:cs="Times New Roman Regular" w:hint="eastAsia"/>
          <w:sz w:val="24"/>
          <w:szCs w:val="24"/>
        </w:rPr>
      </w:pPr>
    </w:p>
    <w:p w14:paraId="64908FF7" w14:textId="77777777" w:rsidR="00566DB4" w:rsidRDefault="00566DB4" w:rsidP="00821D08">
      <w:pPr>
        <w:jc w:val="both"/>
        <w:rPr>
          <w:rFonts w:ascii="Times New Roman Regular" w:hAnsi="Times New Roman Regular" w:cs="Times New Roman Regular" w:hint="eastAsia"/>
          <w:sz w:val="24"/>
          <w:szCs w:val="24"/>
        </w:rPr>
      </w:pPr>
    </w:p>
    <w:p w14:paraId="436EDF38" w14:textId="77777777" w:rsidR="00566DB4" w:rsidRDefault="00566DB4" w:rsidP="00821D08">
      <w:pPr>
        <w:jc w:val="both"/>
        <w:rPr>
          <w:rFonts w:ascii="Times New Roman Regular" w:hAnsi="Times New Roman Regular" w:cs="Times New Roman Regular" w:hint="eastAsia"/>
          <w:sz w:val="24"/>
          <w:szCs w:val="24"/>
        </w:rPr>
      </w:pPr>
    </w:p>
    <w:p w14:paraId="4730D3ED" w14:textId="77777777" w:rsidR="00566DB4" w:rsidRDefault="00566DB4" w:rsidP="00821D08">
      <w:pPr>
        <w:jc w:val="both"/>
        <w:rPr>
          <w:rFonts w:ascii="Times New Roman Regular" w:hAnsi="Times New Roman Regular" w:cs="Times New Roman Regular" w:hint="eastAsia"/>
          <w:sz w:val="24"/>
          <w:szCs w:val="24"/>
        </w:rPr>
      </w:pPr>
    </w:p>
    <w:p w14:paraId="089052A5" w14:textId="77777777" w:rsidR="00566DB4" w:rsidRDefault="00566DB4" w:rsidP="00821D08">
      <w:pPr>
        <w:jc w:val="both"/>
        <w:rPr>
          <w:rFonts w:ascii="Times New Roman Regular" w:hAnsi="Times New Roman Regular" w:cs="Times New Roman Regular" w:hint="eastAsia"/>
          <w:sz w:val="24"/>
          <w:szCs w:val="24"/>
        </w:rPr>
      </w:pPr>
    </w:p>
    <w:p w14:paraId="6D026CF3" w14:textId="77777777" w:rsidR="00566DB4" w:rsidRDefault="00566DB4" w:rsidP="00821D08">
      <w:pPr>
        <w:jc w:val="both"/>
        <w:rPr>
          <w:rFonts w:ascii="Times New Roman Regular" w:hAnsi="Times New Roman Regular" w:cs="Times New Roman Regular" w:hint="eastAsia"/>
          <w:sz w:val="24"/>
          <w:szCs w:val="24"/>
        </w:rPr>
      </w:pPr>
    </w:p>
    <w:p w14:paraId="704DD1A7" w14:textId="743DA2A7" w:rsidR="0071432E" w:rsidRPr="00ED2CA1" w:rsidRDefault="0071432E" w:rsidP="0071432E">
      <w:pPr>
        <w:pStyle w:val="Heading1"/>
        <w:spacing w:line="360" w:lineRule="auto"/>
        <w:rPr>
          <w:rFonts w:ascii="Times New Roman Regular" w:hAnsi="Times New Roman Regular" w:cs="Times New Roman Regular" w:hint="eastAsia"/>
          <w:b/>
          <w:bCs/>
          <w:color w:val="auto"/>
          <w:sz w:val="28"/>
          <w:szCs w:val="28"/>
        </w:rPr>
      </w:pPr>
      <w:bookmarkStart w:id="725" w:name="_Toc132325970"/>
      <w:r>
        <w:rPr>
          <w:rFonts w:ascii="Times New Roman Regular" w:hAnsi="Times New Roman Regular" w:cs="Times New Roman Regular"/>
          <w:b/>
          <w:bCs/>
          <w:color w:val="auto"/>
          <w:sz w:val="28"/>
          <w:szCs w:val="28"/>
        </w:rPr>
        <w:lastRenderedPageBreak/>
        <w:t>J.2</w:t>
      </w:r>
      <w:r w:rsidRPr="00ED2CA1">
        <w:rPr>
          <w:rFonts w:ascii="Times New Roman Regular" w:hAnsi="Times New Roman Regular" w:cs="Times New Roman Regular"/>
          <w:b/>
          <w:bCs/>
          <w:color w:val="auto"/>
          <w:sz w:val="28"/>
          <w:szCs w:val="28"/>
        </w:rPr>
        <w:t>. Extended review paper</w:t>
      </w:r>
      <w:bookmarkEnd w:id="725"/>
    </w:p>
    <w:p w14:paraId="0624385B"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3475A91"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EBDF313" w14:textId="3692A817" w:rsidR="001B48E5"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ABD0F5" wp14:editId="657FB37D">
            <wp:extent cx="4998719" cy="6483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33"/>
                    <a:stretch/>
                  </pic:blipFill>
                  <pic:spPr bwMode="auto">
                    <a:xfrm>
                      <a:off x="0" y="0"/>
                      <a:ext cx="4999153" cy="6484093"/>
                    </a:xfrm>
                    <a:prstGeom prst="rect">
                      <a:avLst/>
                    </a:prstGeom>
                    <a:ln>
                      <a:noFill/>
                    </a:ln>
                    <a:extLst>
                      <a:ext uri="{53640926-AAD7-44D8-BBD7-CCE9431645EC}">
                        <a14:shadowObscured xmlns:a14="http://schemas.microsoft.com/office/drawing/2010/main"/>
                      </a:ext>
                    </a:extLst>
                  </pic:spPr>
                </pic:pic>
              </a:graphicData>
            </a:graphic>
          </wp:inline>
        </w:drawing>
      </w:r>
    </w:p>
    <w:p w14:paraId="15EE890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50F58B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ABF1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387C221" w14:textId="1EE5B51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61CC09" wp14:editId="38DAFAEF">
            <wp:extent cx="4966943" cy="6415768"/>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l="1084" t="1174"/>
                    <a:stretch/>
                  </pic:blipFill>
                  <pic:spPr bwMode="auto">
                    <a:xfrm>
                      <a:off x="0" y="0"/>
                      <a:ext cx="4967582" cy="6416594"/>
                    </a:xfrm>
                    <a:prstGeom prst="rect">
                      <a:avLst/>
                    </a:prstGeom>
                    <a:ln>
                      <a:noFill/>
                    </a:ln>
                    <a:extLst>
                      <a:ext uri="{53640926-AAD7-44D8-BBD7-CCE9431645EC}">
                        <a14:shadowObscured xmlns:a14="http://schemas.microsoft.com/office/drawing/2010/main"/>
                      </a:ext>
                    </a:extLst>
                  </pic:spPr>
                </pic:pic>
              </a:graphicData>
            </a:graphic>
          </wp:inline>
        </w:drawing>
      </w:r>
    </w:p>
    <w:p w14:paraId="3CA89D6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A6C8B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2AEB26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F24D71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74FBBBE" w14:textId="274CFEF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4FDEFC7C" wp14:editId="42897F7D">
            <wp:extent cx="4980305" cy="641128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l="652" t="1158" b="1441"/>
                    <a:stretch/>
                  </pic:blipFill>
                  <pic:spPr bwMode="auto">
                    <a:xfrm>
                      <a:off x="0" y="0"/>
                      <a:ext cx="4981735" cy="6413127"/>
                    </a:xfrm>
                    <a:prstGeom prst="rect">
                      <a:avLst/>
                    </a:prstGeom>
                    <a:ln>
                      <a:noFill/>
                    </a:ln>
                    <a:extLst>
                      <a:ext uri="{53640926-AAD7-44D8-BBD7-CCE9431645EC}">
                        <a14:shadowObscured xmlns:a14="http://schemas.microsoft.com/office/drawing/2010/main"/>
                      </a:ext>
                    </a:extLst>
                  </pic:spPr>
                </pic:pic>
              </a:graphicData>
            </a:graphic>
          </wp:inline>
        </w:drawing>
      </w:r>
    </w:p>
    <w:p w14:paraId="2BB2BB33"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34010DB"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E52D111"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617ABF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ECF00C" w14:textId="5D6CA4A1"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2BF490E0" wp14:editId="196A1DB1">
            <wp:extent cx="4907280" cy="6399712"/>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843"/>
                    <a:stretch/>
                  </pic:blipFill>
                  <pic:spPr bwMode="auto">
                    <a:xfrm>
                      <a:off x="0" y="0"/>
                      <a:ext cx="4907705" cy="6400266"/>
                    </a:xfrm>
                    <a:prstGeom prst="rect">
                      <a:avLst/>
                    </a:prstGeom>
                    <a:ln>
                      <a:noFill/>
                    </a:ln>
                    <a:extLst>
                      <a:ext uri="{53640926-AAD7-44D8-BBD7-CCE9431645EC}">
                        <a14:shadowObscured xmlns:a14="http://schemas.microsoft.com/office/drawing/2010/main"/>
                      </a:ext>
                    </a:extLst>
                  </pic:spPr>
                </pic:pic>
              </a:graphicData>
            </a:graphic>
          </wp:inline>
        </w:drawing>
      </w:r>
    </w:p>
    <w:p w14:paraId="70844A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5F64BAA"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147279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377B36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C57116F" w14:textId="77777777" w:rsidR="00E6385B" w:rsidRDefault="00E6385B" w:rsidP="00566DB4">
      <w:pPr>
        <w:spacing w:line="360" w:lineRule="auto"/>
        <w:jc w:val="center"/>
        <w:rPr>
          <w:rFonts w:ascii="Times New Roman Regular" w:hAnsi="Times New Roman Regular" w:cs="Times New Roman Regular" w:hint="eastAsia"/>
          <w:sz w:val="24"/>
          <w:szCs w:val="24"/>
        </w:rPr>
      </w:pPr>
    </w:p>
    <w:p w14:paraId="52F54237" w14:textId="47F2E564"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B2AB137" wp14:editId="64130C75">
            <wp:extent cx="4991100" cy="63801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677"/>
                    <a:stretch/>
                  </pic:blipFill>
                  <pic:spPr bwMode="auto">
                    <a:xfrm>
                      <a:off x="0" y="0"/>
                      <a:ext cx="4991533" cy="6380672"/>
                    </a:xfrm>
                    <a:prstGeom prst="rect">
                      <a:avLst/>
                    </a:prstGeom>
                    <a:ln>
                      <a:noFill/>
                    </a:ln>
                    <a:extLst>
                      <a:ext uri="{53640926-AAD7-44D8-BBD7-CCE9431645EC}">
                        <a14:shadowObscured xmlns:a14="http://schemas.microsoft.com/office/drawing/2010/main"/>
                      </a:ext>
                    </a:extLst>
                  </pic:spPr>
                </pic:pic>
              </a:graphicData>
            </a:graphic>
          </wp:inline>
        </w:drawing>
      </w:r>
    </w:p>
    <w:p w14:paraId="473DD49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FD14A3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27B380C"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243B84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2D528AA" w14:textId="77777777" w:rsidR="007C5C2E" w:rsidRDefault="007C5C2E" w:rsidP="007845AD">
      <w:pPr>
        <w:spacing w:line="360" w:lineRule="auto"/>
        <w:rPr>
          <w:rFonts w:ascii="Times New Roman Regular" w:hAnsi="Times New Roman Regular" w:cs="Times New Roman Regular" w:hint="eastAsia"/>
          <w:sz w:val="24"/>
          <w:szCs w:val="24"/>
        </w:rPr>
      </w:pPr>
    </w:p>
    <w:p w14:paraId="2E3326D2" w14:textId="6471F51C"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12488EF6" wp14:editId="0F773C86">
            <wp:extent cx="4930140" cy="6422571"/>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840" b="-1"/>
                    <a:stretch/>
                  </pic:blipFill>
                  <pic:spPr bwMode="auto">
                    <a:xfrm>
                      <a:off x="0" y="0"/>
                      <a:ext cx="4930567" cy="6423127"/>
                    </a:xfrm>
                    <a:prstGeom prst="rect">
                      <a:avLst/>
                    </a:prstGeom>
                    <a:ln>
                      <a:noFill/>
                    </a:ln>
                    <a:extLst>
                      <a:ext uri="{53640926-AAD7-44D8-BBD7-CCE9431645EC}">
                        <a14:shadowObscured xmlns:a14="http://schemas.microsoft.com/office/drawing/2010/main"/>
                      </a:ext>
                    </a:extLst>
                  </pic:spPr>
                </pic:pic>
              </a:graphicData>
            </a:graphic>
          </wp:inline>
        </w:drawing>
      </w:r>
    </w:p>
    <w:p w14:paraId="445A74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66267A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1C48933" w14:textId="77777777" w:rsidR="007F33A6" w:rsidRDefault="007F33A6" w:rsidP="008E1E13">
      <w:pPr>
        <w:spacing w:line="360" w:lineRule="auto"/>
        <w:rPr>
          <w:rFonts w:ascii="Times New Roman Regular" w:hAnsi="Times New Roman Regular" w:cs="Times New Roman Regular" w:hint="eastAsia"/>
          <w:sz w:val="24"/>
          <w:szCs w:val="24"/>
        </w:rPr>
      </w:pPr>
    </w:p>
    <w:p w14:paraId="6ACD23EB" w14:textId="77777777" w:rsidR="007F33A6" w:rsidRDefault="007F33A6" w:rsidP="007845AD">
      <w:pPr>
        <w:spacing w:line="360" w:lineRule="auto"/>
        <w:rPr>
          <w:rFonts w:ascii="Times New Roman Regular" w:hAnsi="Times New Roman Regular" w:cs="Times New Roman Regular" w:hint="eastAsia"/>
          <w:sz w:val="24"/>
          <w:szCs w:val="24"/>
        </w:rPr>
      </w:pPr>
    </w:p>
    <w:p w14:paraId="0D4C5D4D" w14:textId="77777777" w:rsidR="007845AD" w:rsidRDefault="007845AD" w:rsidP="00566DB4">
      <w:pPr>
        <w:spacing w:line="360" w:lineRule="auto"/>
        <w:jc w:val="center"/>
        <w:rPr>
          <w:rFonts w:ascii="Times New Roman Regular" w:hAnsi="Times New Roman Regular" w:cs="Times New Roman Regular" w:hint="eastAsia"/>
          <w:sz w:val="24"/>
          <w:szCs w:val="24"/>
        </w:rPr>
      </w:pPr>
    </w:p>
    <w:p w14:paraId="2E29EC93" w14:textId="5106CF52"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A9BDD90" wp14:editId="0EDDAD65">
            <wp:extent cx="4959905" cy="5649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544" b="12930"/>
                    <a:stretch/>
                  </pic:blipFill>
                  <pic:spPr bwMode="auto">
                    <a:xfrm>
                      <a:off x="0" y="0"/>
                      <a:ext cx="4961050" cy="5650899"/>
                    </a:xfrm>
                    <a:prstGeom prst="rect">
                      <a:avLst/>
                    </a:prstGeom>
                    <a:ln>
                      <a:noFill/>
                    </a:ln>
                    <a:extLst>
                      <a:ext uri="{53640926-AAD7-44D8-BBD7-CCE9431645EC}">
                        <a14:shadowObscured xmlns:a14="http://schemas.microsoft.com/office/drawing/2010/main"/>
                      </a:ext>
                    </a:extLst>
                  </pic:spPr>
                </pic:pic>
              </a:graphicData>
            </a:graphic>
          </wp:inline>
        </w:drawing>
      </w:r>
    </w:p>
    <w:p w14:paraId="53DC61E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CFC5308" w14:textId="77777777" w:rsidR="00566DB4" w:rsidRPr="001B48E5" w:rsidRDefault="00566DB4" w:rsidP="00747A48">
      <w:pPr>
        <w:spacing w:line="360" w:lineRule="auto"/>
        <w:rPr>
          <w:rFonts w:ascii="Times New Roman Regular" w:hAnsi="Times New Roman Regular" w:cs="Times New Roman Regular" w:hint="eastAsia"/>
          <w:sz w:val="24"/>
          <w:szCs w:val="24"/>
        </w:rPr>
      </w:pP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DDFB83" w14:textId="77777777" w:rsidR="00306A68" w:rsidRDefault="00306A68">
      <w:pPr>
        <w:spacing w:line="240" w:lineRule="auto"/>
      </w:pPr>
      <w:r>
        <w:separator/>
      </w:r>
    </w:p>
  </w:endnote>
  <w:endnote w:type="continuationSeparator" w:id="0">
    <w:p w14:paraId="6FBEF8DE" w14:textId="77777777" w:rsidR="00306A68" w:rsidRDefault="00306A6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DejaVu Math TeX Gyre">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213C29" w14:textId="77777777" w:rsidR="00306A68" w:rsidRDefault="00306A68">
      <w:pPr>
        <w:spacing w:after="0"/>
      </w:pPr>
      <w:r>
        <w:separator/>
      </w:r>
    </w:p>
  </w:footnote>
  <w:footnote w:type="continuationSeparator" w:id="0">
    <w:p w14:paraId="53B976EB" w14:textId="77777777" w:rsidR="00306A68" w:rsidRDefault="00306A6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DA58FF" w:rsidRDefault="00DA58FF">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DA58FF" w:rsidRDefault="00DA58FF">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DA58FF" w:rsidRDefault="00DA58FF">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DA58FF" w:rsidRDefault="00DA58FF">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DA58FF" w:rsidRDefault="00DA58FF">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DA58FF" w:rsidRDefault="00DA58FF">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DA58FF" w:rsidRDefault="00DA58FF">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DA58FF" w:rsidRDefault="00DA58FF">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DA58FF" w:rsidRDefault="00DA58FF">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DA58FF" w:rsidRDefault="00DA58FF">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DA58FF" w:rsidRDefault="00DA58FF">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DA58FF"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DA58FF" w:rsidRDefault="00DA58FF">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DA58FF" w:rsidRDefault="00DA58FF">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DA58FF" w:rsidRDefault="00DA58FF">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DA58FF" w:rsidRDefault="00DA58FF">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DA58FF" w:rsidRDefault="00DA58FF">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DA58FF" w:rsidRDefault="00DA58FF">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DA58FF" w:rsidRPr="009774B4" w:rsidRDefault="00DA58FF"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DA58FF" w:rsidRPr="005E2C25"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DA58FF" w:rsidRPr="003C6E3B" w:rsidRDefault="00DA58FF">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DA58FF" w:rsidRPr="005E2C25" w:rsidRDefault="00DA58FF">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DA58FF" w:rsidRDefault="00DA58FF">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15"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5"/>
  </w:num>
  <w:num w:numId="2">
    <w:abstractNumId w:val="16"/>
  </w:num>
  <w:num w:numId="3">
    <w:abstractNumId w:val="10"/>
  </w:num>
  <w:num w:numId="4">
    <w:abstractNumId w:val="22"/>
  </w:num>
  <w:num w:numId="5">
    <w:abstractNumId w:val="24"/>
  </w:num>
  <w:num w:numId="6">
    <w:abstractNumId w:val="21"/>
  </w:num>
  <w:num w:numId="7">
    <w:abstractNumId w:val="8"/>
  </w:num>
  <w:num w:numId="8">
    <w:abstractNumId w:val="23"/>
  </w:num>
  <w:num w:numId="9">
    <w:abstractNumId w:val="0"/>
  </w:num>
  <w:num w:numId="10">
    <w:abstractNumId w:val="9"/>
  </w:num>
  <w:num w:numId="11">
    <w:abstractNumId w:val="26"/>
  </w:num>
  <w:num w:numId="12">
    <w:abstractNumId w:val="13"/>
  </w:num>
  <w:num w:numId="13">
    <w:abstractNumId w:val="7"/>
  </w:num>
  <w:num w:numId="14">
    <w:abstractNumId w:val="15"/>
  </w:num>
  <w:num w:numId="15">
    <w:abstractNumId w:val="28"/>
  </w:num>
  <w:num w:numId="16">
    <w:abstractNumId w:val="1"/>
  </w:num>
  <w:num w:numId="17">
    <w:abstractNumId w:val="17"/>
  </w:num>
  <w:num w:numId="18">
    <w:abstractNumId w:val="12"/>
  </w:num>
  <w:num w:numId="19">
    <w:abstractNumId w:val="4"/>
  </w:num>
  <w:num w:numId="20">
    <w:abstractNumId w:val="6"/>
  </w:num>
  <w:num w:numId="21">
    <w:abstractNumId w:val="18"/>
  </w:num>
  <w:num w:numId="22">
    <w:abstractNumId w:val="5"/>
  </w:num>
  <w:num w:numId="23">
    <w:abstractNumId w:val="11"/>
  </w:num>
  <w:num w:numId="24">
    <w:abstractNumId w:val="27"/>
  </w:num>
  <w:num w:numId="25">
    <w:abstractNumId w:val="2"/>
  </w:num>
  <w:num w:numId="26">
    <w:abstractNumId w:val="20"/>
  </w:num>
  <w:num w:numId="27">
    <w:abstractNumId w:val="14"/>
  </w:num>
  <w:num w:numId="28">
    <w:abstractNumId w:val="3"/>
  </w:num>
  <w:num w:numId="29">
    <w:abstractNumId w:val="19"/>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mmar .">
    <w15:presenceInfo w15:providerId="Windows Live" w15:userId="4db5abc376b675a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32"/>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A9F"/>
    <w:rsid w:val="00141BE2"/>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6A6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AA4"/>
    <w:rsid w:val="00541AB2"/>
    <w:rsid w:val="00541AF6"/>
    <w:rsid w:val="00542116"/>
    <w:rsid w:val="005422B3"/>
    <w:rsid w:val="005429FE"/>
    <w:rsid w:val="00542B05"/>
    <w:rsid w:val="00542B5F"/>
    <w:rsid w:val="00543919"/>
    <w:rsid w:val="0054394C"/>
    <w:rsid w:val="00543A8B"/>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11C1"/>
    <w:rsid w:val="009512CE"/>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7E4"/>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A2"/>
    <w:rsid w:val="00DC1120"/>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91" Type="http://schemas.openxmlformats.org/officeDocument/2006/relationships/image" Target="media/image7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image" Target="media/image66.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6.png"/><Relationship Id="rId192" Type="http://schemas.openxmlformats.org/officeDocument/2006/relationships/image" Target="media/image7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182" Type="http://schemas.openxmlformats.org/officeDocument/2006/relationships/image" Target="media/image67.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5" Type="http://schemas.openxmlformats.org/officeDocument/2006/relationships/header" Target="header17.xm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51" Type="http://schemas.openxmlformats.org/officeDocument/2006/relationships/header" Target="header23.xml"/><Relationship Id="rId172" Type="http://schemas.openxmlformats.org/officeDocument/2006/relationships/image" Target="media/image57.png"/><Relationship Id="rId193" Type="http://schemas.openxmlformats.org/officeDocument/2006/relationships/image" Target="media/image77.png"/><Relationship Id="rId13" Type="http://schemas.openxmlformats.org/officeDocument/2006/relationships/header" Target="header2.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20" Type="http://schemas.openxmlformats.org/officeDocument/2006/relationships/hyperlink" Target="https://doi.org/10.48550/ARXIV.1905.11065" TargetMode="External"/><Relationship Id="rId141" Type="http://schemas.openxmlformats.org/officeDocument/2006/relationships/hyperlink" Target="https://doi.org/10.3390/e21060589" TargetMode="External"/><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183"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image" Target="media/image63.png"/><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8.png"/><Relationship Id="rId194" Type="http://schemas.openxmlformats.org/officeDocument/2006/relationships/image" Target="media/image78.png"/><Relationship Id="rId199" Type="http://schemas.openxmlformats.org/officeDocument/2006/relationships/theme" Target="theme/theme1.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184" Type="http://schemas.openxmlformats.org/officeDocument/2006/relationships/image" Target="media/image69.png"/><Relationship Id="rId189"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image" Target="media/image64.png"/><Relationship Id="rId195" Type="http://schemas.openxmlformats.org/officeDocument/2006/relationships/image" Target="media/image79.png"/><Relationship Id="rId190" Type="http://schemas.openxmlformats.org/officeDocument/2006/relationships/image" Target="media/image74.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185" Type="http://schemas.openxmlformats.org/officeDocument/2006/relationships/image" Target="media/image7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5.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60.png"/><Relationship Id="rId196" Type="http://schemas.openxmlformats.org/officeDocument/2006/relationships/image" Target="media/image80.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186" Type="http://schemas.openxmlformats.org/officeDocument/2006/relationships/image" Target="media/image71.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1.png"/><Relationship Id="rId197" Type="http://schemas.openxmlformats.org/officeDocument/2006/relationships/fontTable" Target="fontTable.xml"/><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87" Type="http://schemas.openxmlformats.org/officeDocument/2006/relationships/image" Target="media/image72.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60" Type="http://schemas.openxmlformats.org/officeDocument/2006/relationships/image" Target="media/image32.png"/><Relationship Id="rId81" Type="http://schemas.openxmlformats.org/officeDocument/2006/relationships/hyperlink" Target="https://doi.org/10.48550/arXiv.1806.07366" TargetMode="External"/><Relationship Id="rId135" Type="http://schemas.openxmlformats.org/officeDocument/2006/relationships/hyperlink" Target="https://medium.com/@soumyachess1496/cross-validation-in-time-series-566ae4981ce4" TargetMode="External"/><Relationship Id="rId156" Type="http://schemas.openxmlformats.org/officeDocument/2006/relationships/image" Target="media/image41.png"/><Relationship Id="rId177" Type="http://schemas.openxmlformats.org/officeDocument/2006/relationships/image" Target="media/image62.png"/><Relationship Id="rId198" Type="http://schemas.microsoft.com/office/2011/relationships/people" Target="people.xml"/><Relationship Id="rId18" Type="http://schemas.openxmlformats.org/officeDocument/2006/relationships/image" Target="media/image3.png"/><Relationship Id="rId39" Type="http://schemas.openxmlformats.org/officeDocument/2006/relationships/header" Target="header10.xml"/><Relationship Id="rId50" Type="http://schemas.openxmlformats.org/officeDocument/2006/relationships/image" Target="media/image24.png"/><Relationship Id="rId104" Type="http://schemas.openxmlformats.org/officeDocument/2006/relationships/hyperlink" Target="https://doi.org/10.1142/S0129065721300011" TargetMode="External"/><Relationship Id="rId125" Type="http://schemas.openxmlformats.org/officeDocument/2006/relationships/hyperlink" Target="https://doi.org/10.15408/etk.v20i1.16911"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188" Type="http://schemas.openxmlformats.org/officeDocument/2006/relationships/hyperlink" Target="https://drive.google.com/file/d/1GwNYLEG649gszfBqYi9VXud5MPE70aPZ/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965DA04-39F7-4139-A172-0B82BB596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14177</TotalTime>
  <Pages>188</Pages>
  <Words>57065</Words>
  <Characters>325273</Characters>
  <Application>Microsoft Office Word</Application>
  <DocSecurity>0</DocSecurity>
  <Lines>2710</Lines>
  <Paragraphs>763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7059</cp:revision>
  <cp:lastPrinted>2023-04-12T03:44:00Z</cp:lastPrinted>
  <dcterms:created xsi:type="dcterms:W3CDTF">2022-09-26T06:16:00Z</dcterms:created>
  <dcterms:modified xsi:type="dcterms:W3CDTF">2023-04-23T04:15:00Z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