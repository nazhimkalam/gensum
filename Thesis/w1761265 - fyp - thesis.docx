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 xml:space="preserve">Mr. Torin </w:t>
      </w:r>
      <w:proofErr w:type="spellStart"/>
      <w:r w:rsidRPr="006B5E91">
        <w:rPr>
          <w:rFonts w:ascii="Times New Roman" w:hAnsi="Times New Roman" w:cs="Times New Roman"/>
          <w:sz w:val="24"/>
          <w:szCs w:val="24"/>
        </w:rPr>
        <w:t>Wirasingha</w:t>
      </w:r>
      <w:proofErr w:type="spellEnd"/>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FB540E">
      <w:pPr>
        <w:pStyle w:val="ListParagraph"/>
        <w:numPr>
          <w:ilvl w:val="0"/>
          <w:numId w:val="4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I am also grateful to my supervisor, Mr. Torin </w:t>
      </w:r>
      <w:proofErr w:type="spellStart"/>
      <w:r w:rsidRPr="00FB540E">
        <w:rPr>
          <w:rFonts w:ascii="Times New Roman Regular" w:hAnsi="Times New Roman Regular" w:cs="Times New Roman Regular"/>
          <w:sz w:val="24"/>
          <w:szCs w:val="24"/>
        </w:rPr>
        <w:t>Wirasingha</w:t>
      </w:r>
      <w:proofErr w:type="spellEnd"/>
      <w:r w:rsidRPr="00FB540E">
        <w:rPr>
          <w:rFonts w:ascii="Times New Roman Regular" w:hAnsi="Times New Roman Regular" w:cs="Times New Roman Regular"/>
          <w:sz w:val="24"/>
          <w:szCs w:val="24"/>
        </w:rPr>
        <w:t>,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Default="00FD2F9D">
          <w:pPr>
            <w:pStyle w:val="TOC1"/>
            <w:rPr>
              <w:noProof/>
            </w:rPr>
          </w:pPr>
          <w:r w:rsidRPr="000329A5">
            <w:rPr>
              <w:rFonts w:ascii="Times New Roman" w:hAnsi="Times New Roman" w:cs="Times New Roman"/>
              <w:sz w:val="24"/>
              <w:szCs w:val="24"/>
            </w:rPr>
            <w:fldChar w:fldCharType="begin"/>
          </w:r>
          <w:r w:rsidRPr="000329A5">
            <w:rPr>
              <w:rFonts w:ascii="Times New Roman" w:hAnsi="Times New Roman" w:cs="Times New Roman"/>
              <w:sz w:val="24"/>
              <w:szCs w:val="24"/>
            </w:rPr>
            <w:instrText xml:space="preserve"> TOC \o "1-3" \h \z \u </w:instrText>
          </w:r>
          <w:r w:rsidRPr="000329A5">
            <w:rPr>
              <w:rFonts w:ascii="Times New Roman" w:hAnsi="Times New Roman" w:cs="Times New Roman"/>
              <w:sz w:val="24"/>
              <w:szCs w:val="24"/>
            </w:rPr>
            <w:fldChar w:fldCharType="separate"/>
          </w:r>
          <w:hyperlink w:anchor="_Toc132325735" w:history="1">
            <w:r w:rsidR="00DC21B7" w:rsidRPr="004A42EB">
              <w:rPr>
                <w:rStyle w:val="Hyperlink"/>
                <w:rFonts w:ascii="Times New Roman" w:hAnsi="Times New Roman" w:cs="Times New Roman"/>
                <w:b/>
                <w:noProof/>
                <w:shd w:val="clear" w:color="auto" w:fill="FFFFFF"/>
              </w:rPr>
              <w:t>PUBLICATIONS</w:t>
            </w:r>
            <w:r w:rsidR="0086504A">
              <w:rPr>
                <w:noProof/>
                <w:webHidden/>
              </w:rPr>
              <w:tab/>
            </w:r>
            <w:r w:rsidR="00DC21B7">
              <w:rPr>
                <w:noProof/>
                <w:webHidden/>
              </w:rPr>
              <w:fldChar w:fldCharType="begin"/>
            </w:r>
            <w:r w:rsidR="00DC21B7">
              <w:rPr>
                <w:noProof/>
                <w:webHidden/>
              </w:rPr>
              <w:instrText xml:space="preserve"> PAGEREF _Toc132325735 \h </w:instrText>
            </w:r>
            <w:r w:rsidR="00DC21B7">
              <w:rPr>
                <w:noProof/>
                <w:webHidden/>
              </w:rPr>
            </w:r>
            <w:r w:rsidR="00DC21B7">
              <w:rPr>
                <w:noProof/>
                <w:webHidden/>
              </w:rPr>
              <w:fldChar w:fldCharType="separate"/>
            </w:r>
            <w:r w:rsidR="0086504A">
              <w:rPr>
                <w:noProof/>
                <w:webHidden/>
              </w:rPr>
              <w:t>Iii</w:t>
            </w:r>
            <w:r w:rsidR="00DC21B7">
              <w:rPr>
                <w:noProof/>
                <w:webHidden/>
              </w:rPr>
              <w:fldChar w:fldCharType="end"/>
            </w:r>
          </w:hyperlink>
        </w:p>
        <w:p w14:paraId="16FEE9F6" w14:textId="6961FF81" w:rsidR="00DC21B7" w:rsidRDefault="0082628B">
          <w:pPr>
            <w:pStyle w:val="TOC1"/>
            <w:rPr>
              <w:noProof/>
            </w:rPr>
          </w:pPr>
          <w:hyperlink w:anchor="_Toc132325736" w:history="1">
            <w:r w:rsidR="00DC21B7" w:rsidRPr="004A42EB">
              <w:rPr>
                <w:rStyle w:val="Hyperlink"/>
                <w:rFonts w:ascii="Times New Roman" w:hAnsi="Times New Roman" w:cs="Times New Roman"/>
                <w:b/>
                <w:noProof/>
                <w:shd w:val="clear" w:color="auto" w:fill="FFFFFF"/>
              </w:rPr>
              <w:t>ACKNOWLEDGEMENT</w:t>
            </w:r>
            <w:r w:rsidR="0086504A">
              <w:rPr>
                <w:noProof/>
                <w:webHidden/>
              </w:rPr>
              <w:tab/>
            </w:r>
            <w:r w:rsidR="00DC21B7">
              <w:rPr>
                <w:noProof/>
                <w:webHidden/>
              </w:rPr>
              <w:fldChar w:fldCharType="begin"/>
            </w:r>
            <w:r w:rsidR="00DC21B7">
              <w:rPr>
                <w:noProof/>
                <w:webHidden/>
              </w:rPr>
              <w:instrText xml:space="preserve"> PAGEREF _Toc132325736 \h </w:instrText>
            </w:r>
            <w:r w:rsidR="00DC21B7">
              <w:rPr>
                <w:noProof/>
                <w:webHidden/>
              </w:rPr>
            </w:r>
            <w:r w:rsidR="00DC21B7">
              <w:rPr>
                <w:noProof/>
                <w:webHidden/>
              </w:rPr>
              <w:fldChar w:fldCharType="separate"/>
            </w:r>
            <w:r w:rsidR="0086504A">
              <w:rPr>
                <w:noProof/>
                <w:webHidden/>
              </w:rPr>
              <w:t>Iv</w:t>
            </w:r>
            <w:r w:rsidR="00DC21B7">
              <w:rPr>
                <w:noProof/>
                <w:webHidden/>
              </w:rPr>
              <w:fldChar w:fldCharType="end"/>
            </w:r>
          </w:hyperlink>
        </w:p>
        <w:p w14:paraId="4C6233D2" w14:textId="7725A5E2" w:rsidR="00DC21B7" w:rsidRDefault="0082628B">
          <w:pPr>
            <w:pStyle w:val="TOC1"/>
            <w:rPr>
              <w:noProof/>
            </w:rPr>
          </w:pPr>
          <w:hyperlink w:anchor="_Toc132325737" w:history="1">
            <w:r w:rsidR="00DC21B7" w:rsidRPr="004A42EB">
              <w:rPr>
                <w:rStyle w:val="Hyperlink"/>
                <w:rFonts w:ascii="Arial" w:hAnsi="Arial" w:cs="Arial"/>
                <w:b/>
                <w:bCs/>
                <w:noProof/>
              </w:rPr>
              <w:t>LIST OF TABLES</w:t>
            </w:r>
            <w:r w:rsidR="0086504A">
              <w:rPr>
                <w:noProof/>
                <w:webHidden/>
              </w:rPr>
              <w:tab/>
            </w:r>
            <w:r w:rsidR="00DC21B7">
              <w:rPr>
                <w:noProof/>
                <w:webHidden/>
              </w:rPr>
              <w:fldChar w:fldCharType="begin"/>
            </w:r>
            <w:r w:rsidR="00DC21B7">
              <w:rPr>
                <w:noProof/>
                <w:webHidden/>
              </w:rPr>
              <w:instrText xml:space="preserve"> PAGEREF _Toc132325737 \h </w:instrText>
            </w:r>
            <w:r w:rsidR="00DC21B7">
              <w:rPr>
                <w:noProof/>
                <w:webHidden/>
              </w:rPr>
            </w:r>
            <w:r w:rsidR="00DC21B7">
              <w:rPr>
                <w:noProof/>
                <w:webHidden/>
              </w:rPr>
              <w:fldChar w:fldCharType="separate"/>
            </w:r>
            <w:r w:rsidR="0086504A">
              <w:rPr>
                <w:noProof/>
                <w:webHidden/>
              </w:rPr>
              <w:t>Xii</w:t>
            </w:r>
            <w:r w:rsidR="00DC21B7">
              <w:rPr>
                <w:noProof/>
                <w:webHidden/>
              </w:rPr>
              <w:fldChar w:fldCharType="end"/>
            </w:r>
          </w:hyperlink>
        </w:p>
        <w:p w14:paraId="6E6AD4A1" w14:textId="4E5D01D9" w:rsidR="00DC21B7" w:rsidRDefault="0082628B">
          <w:pPr>
            <w:pStyle w:val="TOC1"/>
            <w:rPr>
              <w:noProof/>
            </w:rPr>
          </w:pPr>
          <w:hyperlink w:anchor="_Toc132325738" w:history="1">
            <w:r w:rsidR="00DC21B7" w:rsidRPr="004A42EB">
              <w:rPr>
                <w:rStyle w:val="Hyperlink"/>
                <w:rFonts w:ascii="Arial" w:hAnsi="Arial" w:cs="Arial"/>
                <w:b/>
                <w:bCs/>
                <w:noProof/>
              </w:rPr>
              <w:t>LIST OF FIGURES</w:t>
            </w:r>
            <w:r w:rsidR="0086504A">
              <w:rPr>
                <w:noProof/>
                <w:webHidden/>
              </w:rPr>
              <w:tab/>
            </w:r>
            <w:r w:rsidR="00DC21B7">
              <w:rPr>
                <w:noProof/>
                <w:webHidden/>
              </w:rPr>
              <w:fldChar w:fldCharType="begin"/>
            </w:r>
            <w:r w:rsidR="00DC21B7">
              <w:rPr>
                <w:noProof/>
                <w:webHidden/>
              </w:rPr>
              <w:instrText xml:space="preserve"> PAGEREF _Toc132325738 \h </w:instrText>
            </w:r>
            <w:r w:rsidR="00DC21B7">
              <w:rPr>
                <w:noProof/>
                <w:webHidden/>
              </w:rPr>
            </w:r>
            <w:r w:rsidR="00DC21B7">
              <w:rPr>
                <w:noProof/>
                <w:webHidden/>
              </w:rPr>
              <w:fldChar w:fldCharType="separate"/>
            </w:r>
            <w:r w:rsidR="0086504A">
              <w:rPr>
                <w:noProof/>
                <w:webHidden/>
              </w:rPr>
              <w:t>Xiv</w:t>
            </w:r>
            <w:r w:rsidR="00DC21B7">
              <w:rPr>
                <w:noProof/>
                <w:webHidden/>
              </w:rPr>
              <w:fldChar w:fldCharType="end"/>
            </w:r>
          </w:hyperlink>
        </w:p>
        <w:p w14:paraId="136C206C" w14:textId="2F158A04" w:rsidR="00DC21B7" w:rsidRDefault="0082628B">
          <w:pPr>
            <w:pStyle w:val="TOC1"/>
            <w:rPr>
              <w:noProof/>
            </w:rPr>
          </w:pPr>
          <w:hyperlink w:anchor="_Toc132325739" w:history="1">
            <w:r w:rsidR="00DC21B7" w:rsidRPr="004A42EB">
              <w:rPr>
                <w:rStyle w:val="Hyperlink"/>
                <w:rFonts w:ascii="Arial" w:hAnsi="Arial" w:cs="Arial"/>
                <w:b/>
                <w:bCs/>
                <w:noProof/>
              </w:rPr>
              <w:t>LIST OF ABBREVIATIONS</w:t>
            </w:r>
            <w:r w:rsidR="0086504A">
              <w:rPr>
                <w:noProof/>
                <w:webHidden/>
              </w:rPr>
              <w:tab/>
            </w:r>
            <w:r w:rsidR="00DC21B7">
              <w:rPr>
                <w:noProof/>
                <w:webHidden/>
              </w:rPr>
              <w:fldChar w:fldCharType="begin"/>
            </w:r>
            <w:r w:rsidR="00DC21B7">
              <w:rPr>
                <w:noProof/>
                <w:webHidden/>
              </w:rPr>
              <w:instrText xml:space="preserve"> PAGEREF _Toc132325739 \h </w:instrText>
            </w:r>
            <w:r w:rsidR="00DC21B7">
              <w:rPr>
                <w:noProof/>
                <w:webHidden/>
              </w:rPr>
            </w:r>
            <w:r w:rsidR="00DC21B7">
              <w:rPr>
                <w:noProof/>
                <w:webHidden/>
              </w:rPr>
              <w:fldChar w:fldCharType="separate"/>
            </w:r>
            <w:r w:rsidR="0086504A">
              <w:rPr>
                <w:noProof/>
                <w:webHidden/>
              </w:rPr>
              <w:t>Xvi</w:t>
            </w:r>
            <w:r w:rsidR="00DC21B7">
              <w:rPr>
                <w:noProof/>
                <w:webHidden/>
              </w:rPr>
              <w:fldChar w:fldCharType="end"/>
            </w:r>
          </w:hyperlink>
        </w:p>
        <w:p w14:paraId="3624937F" w14:textId="1402BB73" w:rsidR="00DC21B7" w:rsidRDefault="0082628B">
          <w:pPr>
            <w:pStyle w:val="TOC1"/>
            <w:rPr>
              <w:noProof/>
            </w:rPr>
          </w:pPr>
          <w:hyperlink w:anchor="_Toc132325740"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01. </w:t>
            </w:r>
            <w:r w:rsidR="00DC21B7" w:rsidRPr="004A42EB">
              <w:rPr>
                <w:rStyle w:val="Hyperlink"/>
                <w:rFonts w:ascii="Arial" w:hAnsi="Arial" w:cs="Arial"/>
                <w:b/>
                <w:bCs/>
                <w:noProof/>
              </w:rPr>
              <w:t>INTRODUCTION</w:t>
            </w:r>
            <w:r w:rsidR="0086504A">
              <w:rPr>
                <w:noProof/>
                <w:webHidden/>
              </w:rPr>
              <w:tab/>
            </w:r>
            <w:r w:rsidR="00DC21B7">
              <w:rPr>
                <w:noProof/>
                <w:webHidden/>
              </w:rPr>
              <w:fldChar w:fldCharType="begin"/>
            </w:r>
            <w:r w:rsidR="00DC21B7">
              <w:rPr>
                <w:noProof/>
                <w:webHidden/>
              </w:rPr>
              <w:instrText xml:space="preserve"> PAGEREF _Toc132325740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343B34D2" w14:textId="1C04B988" w:rsidR="00DC21B7" w:rsidRDefault="0082628B">
          <w:pPr>
            <w:pStyle w:val="TOC1"/>
            <w:rPr>
              <w:noProof/>
            </w:rPr>
          </w:pPr>
          <w:hyperlink w:anchor="_Toc132325741" w:history="1">
            <w:r w:rsidR="0086504A" w:rsidRPr="004A42EB">
              <w:rPr>
                <w:rStyle w:val="Hyperlink"/>
                <w:rFonts w:ascii="Times New Roman Regular" w:hAnsi="Times New Roman Regular" w:cs="Times New Roman Regular" w:hint="eastAsia"/>
                <w:b/>
                <w:bCs/>
                <w:noProof/>
              </w:rPr>
              <w:t xml:space="preserve">1.1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_Toc132325741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5E663347" w14:textId="20551CE8" w:rsidR="00DC21B7" w:rsidRDefault="0082628B">
          <w:pPr>
            <w:pStyle w:val="TOC1"/>
            <w:rPr>
              <w:noProof/>
            </w:rPr>
          </w:pPr>
          <w:hyperlink w:anchor="_Toc132325742" w:history="1">
            <w:r w:rsidR="0086504A" w:rsidRPr="004A42EB">
              <w:rPr>
                <w:rStyle w:val="Hyperlink"/>
                <w:rFonts w:ascii="Times New Roman Regular" w:hAnsi="Times New Roman Regular" w:cs="Times New Roman Regular" w:hint="eastAsia"/>
                <w:b/>
                <w:bCs/>
                <w:noProof/>
              </w:rPr>
              <w:t xml:space="preserve">1.2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Domain</w:t>
            </w:r>
            <w:r w:rsidR="0086504A">
              <w:rPr>
                <w:noProof/>
                <w:webHidden/>
              </w:rPr>
              <w:tab/>
            </w:r>
            <w:r w:rsidR="00DC21B7">
              <w:rPr>
                <w:noProof/>
                <w:webHidden/>
              </w:rPr>
              <w:fldChar w:fldCharType="begin"/>
            </w:r>
            <w:r w:rsidR="00DC21B7">
              <w:rPr>
                <w:noProof/>
                <w:webHidden/>
              </w:rPr>
              <w:instrText xml:space="preserve"> PAGEREF _Toc132325742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11CA2694" w14:textId="7F46B3C6" w:rsidR="00DC21B7" w:rsidRDefault="0082628B">
          <w:pPr>
            <w:pStyle w:val="TOC2"/>
            <w:tabs>
              <w:tab w:val="right" w:leader="dot" w:pos="9350"/>
            </w:tabs>
            <w:rPr>
              <w:noProof/>
            </w:rPr>
          </w:pPr>
          <w:hyperlink w:anchor="_Toc132325743" w:history="1">
            <w:r w:rsidR="0086504A" w:rsidRPr="004A42EB">
              <w:rPr>
                <w:rStyle w:val="Hyperlink"/>
                <w:rFonts w:ascii="Times New Roman Regular" w:hAnsi="Times New Roman Regular" w:cs="Times New Roman Regular" w:hint="eastAsia"/>
                <w:b/>
                <w:bCs/>
                <w:noProof/>
              </w:rPr>
              <w:t xml:space="preserve">1.2.1 </w:t>
            </w:r>
            <w:r w:rsidR="00DC21B7" w:rsidRPr="004A42EB">
              <w:rPr>
                <w:rStyle w:val="Hyperlink"/>
                <w:rFonts w:ascii="Times New Roman Regular" w:hAnsi="Times New Roman Regular" w:cs="Times New Roman Regular"/>
                <w:b/>
                <w:bCs/>
                <w:noProof/>
              </w:rPr>
              <w:t xml:space="preserve">Time </w:t>
            </w:r>
            <w:r w:rsidR="0086504A" w:rsidRPr="004A42EB">
              <w:rPr>
                <w:rStyle w:val="Hyperlink"/>
                <w:rFonts w:ascii="Times New Roman Regular" w:hAnsi="Times New Roman Regular" w:cs="Times New Roman Regular" w:hint="eastAsia"/>
                <w:b/>
                <w:bCs/>
                <w:noProof/>
              </w:rPr>
              <w:t>Series Forecasting</w:t>
            </w:r>
            <w:r w:rsidR="0086504A">
              <w:rPr>
                <w:noProof/>
                <w:webHidden/>
              </w:rPr>
              <w:tab/>
            </w:r>
            <w:r w:rsidR="00DC21B7">
              <w:rPr>
                <w:noProof/>
                <w:webHidden/>
              </w:rPr>
              <w:fldChar w:fldCharType="begin"/>
            </w:r>
            <w:r w:rsidR="00DC21B7">
              <w:rPr>
                <w:noProof/>
                <w:webHidden/>
              </w:rPr>
              <w:instrText xml:space="preserve"> PAGEREF _Toc132325743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1336B1F1" w14:textId="05914683" w:rsidR="00DC21B7" w:rsidRDefault="0082628B">
          <w:pPr>
            <w:pStyle w:val="TOC2"/>
            <w:tabs>
              <w:tab w:val="right" w:leader="dot" w:pos="9350"/>
            </w:tabs>
            <w:rPr>
              <w:noProof/>
            </w:rPr>
          </w:pPr>
          <w:hyperlink w:anchor="_Toc132325744" w:history="1">
            <w:r w:rsidR="0086504A" w:rsidRPr="004A42EB">
              <w:rPr>
                <w:rStyle w:val="Hyperlink"/>
                <w:rFonts w:ascii="Times New Roman Regular" w:hAnsi="Times New Roman Regular" w:cs="Times New Roman Regular" w:hint="eastAsia"/>
                <w:b/>
                <w:bCs/>
                <w:noProof/>
              </w:rPr>
              <w:t xml:space="preserve">1.2.2 </w:t>
            </w:r>
            <w:r w:rsidR="00DC21B7" w:rsidRPr="004A42EB">
              <w:rPr>
                <w:rStyle w:val="Hyperlink"/>
                <w:rFonts w:ascii="Times New Roman Regular" w:hAnsi="Times New Roman Regular" w:cs="Times New Roman Regular"/>
                <w:b/>
                <w:bCs/>
                <w:noProof/>
              </w:rPr>
              <w:t>Liquid Time</w:t>
            </w:r>
            <w:r w:rsidR="0086504A" w:rsidRPr="004A42EB">
              <w:rPr>
                <w:rStyle w:val="Hyperlink"/>
                <w:rFonts w:ascii="Times New Roman Regular" w:hAnsi="Times New Roman Regular" w:cs="Times New Roman Regular" w:hint="eastAsia"/>
                <w:b/>
                <w:bCs/>
                <w:noProof/>
              </w:rPr>
              <w:t>-Constant (</w:t>
            </w:r>
            <w:r w:rsidR="00DC21B7" w:rsidRPr="004A42EB">
              <w:rPr>
                <w:rStyle w:val="Hyperlink"/>
                <w:rFonts w:ascii="Times New Roman Regular" w:hAnsi="Times New Roman Regular" w:cs="Times New Roman Regular"/>
                <w:b/>
                <w:bCs/>
                <w:noProof/>
              </w:rPr>
              <w:t>LTC</w:t>
            </w:r>
            <w:r w:rsidR="0086504A" w:rsidRPr="004A42EB">
              <w:rPr>
                <w:rStyle w:val="Hyperlink"/>
                <w:rFonts w:ascii="Times New Roman Regular" w:hAnsi="Times New Roman Regular" w:cs="Times New Roman Regular" w:hint="eastAsia"/>
                <w:b/>
                <w:bCs/>
                <w:noProof/>
              </w:rPr>
              <w:t>) Networks</w:t>
            </w:r>
            <w:r w:rsidR="0086504A">
              <w:rPr>
                <w:noProof/>
                <w:webHidden/>
              </w:rPr>
              <w:tab/>
            </w:r>
            <w:r w:rsidR="00DC21B7">
              <w:rPr>
                <w:noProof/>
                <w:webHidden/>
              </w:rPr>
              <w:fldChar w:fldCharType="begin"/>
            </w:r>
            <w:r w:rsidR="00DC21B7">
              <w:rPr>
                <w:noProof/>
                <w:webHidden/>
              </w:rPr>
              <w:instrText xml:space="preserve"> PAGEREF _Toc132325744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34552A8A" w14:textId="2A2FFAA9" w:rsidR="00DC21B7" w:rsidRDefault="0082628B">
          <w:pPr>
            <w:pStyle w:val="TOC2"/>
            <w:tabs>
              <w:tab w:val="right" w:leader="dot" w:pos="9350"/>
            </w:tabs>
            <w:rPr>
              <w:noProof/>
            </w:rPr>
          </w:pPr>
          <w:hyperlink w:anchor="_Toc132325745" w:history="1">
            <w:r w:rsidR="0086504A" w:rsidRPr="004A42EB">
              <w:rPr>
                <w:rStyle w:val="Hyperlink"/>
                <w:rFonts w:ascii="Times New Roman Regular" w:hAnsi="Times New Roman Regular" w:cs="Times New Roman Regular" w:hint="eastAsia"/>
                <w:b/>
                <w:bCs/>
                <w:noProof/>
              </w:rPr>
              <w:t xml:space="preserve">1.2.3 </w:t>
            </w:r>
            <w:r w:rsidR="00DC21B7" w:rsidRPr="004A42EB">
              <w:rPr>
                <w:rStyle w:val="Hyperlink"/>
                <w:rFonts w:ascii="Times New Roman Regular" w:hAnsi="Times New Roman Regular" w:cs="Times New Roman Regular"/>
                <w:b/>
                <w:bCs/>
                <w:noProof/>
              </w:rPr>
              <w:t>Cryptocurrencies</w:t>
            </w:r>
            <w:r w:rsidR="0086504A">
              <w:rPr>
                <w:noProof/>
                <w:webHidden/>
              </w:rPr>
              <w:tab/>
            </w:r>
            <w:r w:rsidR="00DC21B7">
              <w:rPr>
                <w:noProof/>
                <w:webHidden/>
              </w:rPr>
              <w:fldChar w:fldCharType="begin"/>
            </w:r>
            <w:r w:rsidR="00DC21B7">
              <w:rPr>
                <w:noProof/>
                <w:webHidden/>
              </w:rPr>
              <w:instrText xml:space="preserve"> PAGEREF _Toc132325745 \h </w:instrText>
            </w:r>
            <w:r w:rsidR="00DC21B7">
              <w:rPr>
                <w:noProof/>
                <w:webHidden/>
              </w:rPr>
            </w:r>
            <w:r w:rsidR="00DC21B7">
              <w:rPr>
                <w:noProof/>
                <w:webHidden/>
              </w:rPr>
              <w:fldChar w:fldCharType="separate"/>
            </w:r>
            <w:r w:rsidR="0086504A">
              <w:rPr>
                <w:noProof/>
                <w:webHidden/>
              </w:rPr>
              <w:t>2</w:t>
            </w:r>
            <w:r w:rsidR="00DC21B7">
              <w:rPr>
                <w:noProof/>
                <w:webHidden/>
              </w:rPr>
              <w:fldChar w:fldCharType="end"/>
            </w:r>
          </w:hyperlink>
        </w:p>
        <w:p w14:paraId="424DCE9E" w14:textId="45825613" w:rsidR="00DC21B7" w:rsidRDefault="0082628B">
          <w:pPr>
            <w:pStyle w:val="TOC1"/>
            <w:rPr>
              <w:noProof/>
            </w:rPr>
          </w:pPr>
          <w:hyperlink w:anchor="_Toc132325746" w:history="1">
            <w:r w:rsidR="0086504A" w:rsidRPr="004A42EB">
              <w:rPr>
                <w:rStyle w:val="Hyperlink"/>
                <w:rFonts w:ascii="Times New Roman Regular" w:hAnsi="Times New Roman Regular" w:cs="Times New Roman Regular" w:hint="eastAsia"/>
                <w:b/>
                <w:bCs/>
                <w:noProof/>
              </w:rPr>
              <w:t xml:space="preserve">1.3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Definition</w:t>
            </w:r>
            <w:r w:rsidR="0086504A">
              <w:rPr>
                <w:noProof/>
                <w:webHidden/>
              </w:rPr>
              <w:tab/>
            </w:r>
            <w:r w:rsidR="00DC21B7">
              <w:rPr>
                <w:noProof/>
                <w:webHidden/>
              </w:rPr>
              <w:fldChar w:fldCharType="begin"/>
            </w:r>
            <w:r w:rsidR="00DC21B7">
              <w:rPr>
                <w:noProof/>
                <w:webHidden/>
              </w:rPr>
              <w:instrText xml:space="preserve"> PAGEREF _Toc132325746 \h </w:instrText>
            </w:r>
            <w:r w:rsidR="00DC21B7">
              <w:rPr>
                <w:noProof/>
                <w:webHidden/>
              </w:rPr>
            </w:r>
            <w:r w:rsidR="00DC21B7">
              <w:rPr>
                <w:noProof/>
                <w:webHidden/>
              </w:rPr>
              <w:fldChar w:fldCharType="separate"/>
            </w:r>
            <w:r w:rsidR="0086504A">
              <w:rPr>
                <w:noProof/>
                <w:webHidden/>
              </w:rPr>
              <w:t>3</w:t>
            </w:r>
            <w:r w:rsidR="00DC21B7">
              <w:rPr>
                <w:noProof/>
                <w:webHidden/>
              </w:rPr>
              <w:fldChar w:fldCharType="end"/>
            </w:r>
          </w:hyperlink>
        </w:p>
        <w:p w14:paraId="3DFC5F1C" w14:textId="1E702135" w:rsidR="00DC21B7" w:rsidRDefault="0082628B">
          <w:pPr>
            <w:pStyle w:val="TOC2"/>
            <w:tabs>
              <w:tab w:val="right" w:leader="dot" w:pos="9350"/>
            </w:tabs>
            <w:rPr>
              <w:noProof/>
            </w:rPr>
          </w:pPr>
          <w:hyperlink w:anchor="_Toc132325747" w:history="1">
            <w:r w:rsidR="0086504A" w:rsidRPr="004A42EB">
              <w:rPr>
                <w:rStyle w:val="Hyperlink"/>
                <w:rFonts w:ascii="Times New Roman Regular" w:hAnsi="Times New Roman Regular" w:cs="Times New Roman Regular" w:hint="eastAsia"/>
                <w:b/>
                <w:bCs/>
                <w:noProof/>
              </w:rPr>
              <w:t xml:space="preserve">1.3.1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Statement</w:t>
            </w:r>
            <w:r w:rsidR="0086504A">
              <w:rPr>
                <w:noProof/>
                <w:webHidden/>
              </w:rPr>
              <w:tab/>
            </w:r>
            <w:r w:rsidR="00DC21B7">
              <w:rPr>
                <w:noProof/>
                <w:webHidden/>
              </w:rPr>
              <w:fldChar w:fldCharType="begin"/>
            </w:r>
            <w:r w:rsidR="00DC21B7">
              <w:rPr>
                <w:noProof/>
                <w:webHidden/>
              </w:rPr>
              <w:instrText xml:space="preserve"> PAGEREF _Toc132325747 \h </w:instrText>
            </w:r>
            <w:r w:rsidR="00DC21B7">
              <w:rPr>
                <w:noProof/>
                <w:webHidden/>
              </w:rPr>
            </w:r>
            <w:r w:rsidR="00DC21B7">
              <w:rPr>
                <w:noProof/>
                <w:webHidden/>
              </w:rPr>
              <w:fldChar w:fldCharType="separate"/>
            </w:r>
            <w:r w:rsidR="0086504A">
              <w:rPr>
                <w:noProof/>
                <w:webHidden/>
              </w:rPr>
              <w:t>3</w:t>
            </w:r>
            <w:r w:rsidR="00DC21B7">
              <w:rPr>
                <w:noProof/>
                <w:webHidden/>
              </w:rPr>
              <w:fldChar w:fldCharType="end"/>
            </w:r>
          </w:hyperlink>
        </w:p>
        <w:p w14:paraId="15D99B9A" w14:textId="0EC76CBF" w:rsidR="00DC21B7" w:rsidRDefault="0082628B">
          <w:pPr>
            <w:pStyle w:val="TOC1"/>
            <w:rPr>
              <w:noProof/>
            </w:rPr>
          </w:pPr>
          <w:hyperlink w:anchor="_Toc132325748" w:history="1">
            <w:r w:rsidR="0086504A" w:rsidRPr="004A42EB">
              <w:rPr>
                <w:rStyle w:val="Hyperlink"/>
                <w:rFonts w:ascii="Times New Roman Regular" w:hAnsi="Times New Roman Regular" w:cs="Times New Roman Regular" w:hint="eastAsia"/>
                <w:b/>
                <w:bCs/>
                <w:noProof/>
              </w:rPr>
              <w:t xml:space="preserve">1.4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Motivation</w:t>
            </w:r>
            <w:r w:rsidR="0086504A">
              <w:rPr>
                <w:noProof/>
                <w:webHidden/>
              </w:rPr>
              <w:tab/>
            </w:r>
            <w:r w:rsidR="00DC21B7">
              <w:rPr>
                <w:noProof/>
                <w:webHidden/>
              </w:rPr>
              <w:fldChar w:fldCharType="begin"/>
            </w:r>
            <w:r w:rsidR="00DC21B7">
              <w:rPr>
                <w:noProof/>
                <w:webHidden/>
              </w:rPr>
              <w:instrText xml:space="preserve"> PAGEREF _Toc132325748 \h </w:instrText>
            </w:r>
            <w:r w:rsidR="00DC21B7">
              <w:rPr>
                <w:noProof/>
                <w:webHidden/>
              </w:rPr>
            </w:r>
            <w:r w:rsidR="00DC21B7">
              <w:rPr>
                <w:noProof/>
                <w:webHidden/>
              </w:rPr>
              <w:fldChar w:fldCharType="separate"/>
            </w:r>
            <w:r w:rsidR="0086504A">
              <w:rPr>
                <w:noProof/>
                <w:webHidden/>
              </w:rPr>
              <w:t>3</w:t>
            </w:r>
            <w:r w:rsidR="00DC21B7">
              <w:rPr>
                <w:noProof/>
                <w:webHidden/>
              </w:rPr>
              <w:fldChar w:fldCharType="end"/>
            </w:r>
          </w:hyperlink>
        </w:p>
        <w:p w14:paraId="58332209" w14:textId="7597E0D5" w:rsidR="00DC21B7" w:rsidRDefault="0082628B">
          <w:pPr>
            <w:pStyle w:val="TOC1"/>
            <w:rPr>
              <w:noProof/>
            </w:rPr>
          </w:pPr>
          <w:hyperlink w:anchor="_Toc132325749" w:history="1">
            <w:r w:rsidR="0086504A" w:rsidRPr="004A42EB">
              <w:rPr>
                <w:rStyle w:val="Hyperlink"/>
                <w:rFonts w:ascii="Times New Roman Regular" w:hAnsi="Times New Roman Regular" w:cs="Times New Roman Regular" w:hint="eastAsia"/>
                <w:b/>
                <w:bCs/>
                <w:noProof/>
              </w:rPr>
              <w:t xml:space="preserve">1.5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Gap</w:t>
            </w:r>
            <w:r w:rsidR="0086504A">
              <w:rPr>
                <w:noProof/>
                <w:webHidden/>
              </w:rPr>
              <w:tab/>
            </w:r>
            <w:r w:rsidR="00DC21B7">
              <w:rPr>
                <w:noProof/>
                <w:webHidden/>
              </w:rPr>
              <w:fldChar w:fldCharType="begin"/>
            </w:r>
            <w:r w:rsidR="00DC21B7">
              <w:rPr>
                <w:noProof/>
                <w:webHidden/>
              </w:rPr>
              <w:instrText xml:space="preserve"> PAGEREF _Toc132325749 \h </w:instrText>
            </w:r>
            <w:r w:rsidR="00DC21B7">
              <w:rPr>
                <w:noProof/>
                <w:webHidden/>
              </w:rPr>
            </w:r>
            <w:r w:rsidR="00DC21B7">
              <w:rPr>
                <w:noProof/>
                <w:webHidden/>
              </w:rPr>
              <w:fldChar w:fldCharType="separate"/>
            </w:r>
            <w:r w:rsidR="0086504A">
              <w:rPr>
                <w:noProof/>
                <w:webHidden/>
              </w:rPr>
              <w:t>3</w:t>
            </w:r>
            <w:r w:rsidR="00DC21B7">
              <w:rPr>
                <w:noProof/>
                <w:webHidden/>
              </w:rPr>
              <w:fldChar w:fldCharType="end"/>
            </w:r>
          </w:hyperlink>
        </w:p>
        <w:p w14:paraId="3CAD8ADC" w14:textId="725BB990" w:rsidR="00DC21B7" w:rsidRDefault="0082628B">
          <w:pPr>
            <w:pStyle w:val="TOC1"/>
            <w:rPr>
              <w:noProof/>
            </w:rPr>
          </w:pPr>
          <w:hyperlink w:anchor="_Toc132325750" w:history="1">
            <w:r w:rsidR="0086504A" w:rsidRPr="004A42EB">
              <w:rPr>
                <w:rStyle w:val="Hyperlink"/>
                <w:rFonts w:ascii="Times New Roman Regular" w:hAnsi="Times New Roman Regular" w:cs="Times New Roman Regular" w:hint="eastAsia"/>
                <w:b/>
                <w:bCs/>
                <w:noProof/>
              </w:rPr>
              <w:t xml:space="preserve">1.6 </w:t>
            </w:r>
            <w:r w:rsidR="00DC21B7" w:rsidRPr="004A42EB">
              <w:rPr>
                <w:rStyle w:val="Hyperlink"/>
                <w:rFonts w:ascii="Times New Roman Regular" w:hAnsi="Times New Roman Regular" w:cs="Times New Roman Regular"/>
                <w:b/>
                <w:bCs/>
                <w:noProof/>
              </w:rPr>
              <w:t xml:space="preserve">Contribution </w:t>
            </w:r>
            <w:r w:rsidR="0086504A" w:rsidRPr="004A42EB">
              <w:rPr>
                <w:rStyle w:val="Hyperlink"/>
                <w:rFonts w:ascii="Times New Roman Regular" w:hAnsi="Times New Roman Regular" w:cs="Times New Roman Regular" w:hint="eastAsia"/>
                <w:b/>
                <w:bCs/>
                <w:noProof/>
              </w:rPr>
              <w:t>To The Body Of Knowledge</w:t>
            </w:r>
            <w:r w:rsidR="0086504A">
              <w:rPr>
                <w:noProof/>
                <w:webHidden/>
              </w:rPr>
              <w:tab/>
            </w:r>
            <w:r w:rsidR="00DC21B7">
              <w:rPr>
                <w:noProof/>
                <w:webHidden/>
              </w:rPr>
              <w:fldChar w:fldCharType="begin"/>
            </w:r>
            <w:r w:rsidR="00DC21B7">
              <w:rPr>
                <w:noProof/>
                <w:webHidden/>
              </w:rPr>
              <w:instrText xml:space="preserve"> PAGEREF _Toc132325750 \h </w:instrText>
            </w:r>
            <w:r w:rsidR="00DC21B7">
              <w:rPr>
                <w:noProof/>
                <w:webHidden/>
              </w:rPr>
            </w:r>
            <w:r w:rsidR="00DC21B7">
              <w:rPr>
                <w:noProof/>
                <w:webHidden/>
              </w:rPr>
              <w:fldChar w:fldCharType="separate"/>
            </w:r>
            <w:r w:rsidR="0086504A">
              <w:rPr>
                <w:noProof/>
                <w:webHidden/>
              </w:rPr>
              <w:t>4</w:t>
            </w:r>
            <w:r w:rsidR="00DC21B7">
              <w:rPr>
                <w:noProof/>
                <w:webHidden/>
              </w:rPr>
              <w:fldChar w:fldCharType="end"/>
            </w:r>
          </w:hyperlink>
        </w:p>
        <w:p w14:paraId="68B500B9" w14:textId="6E830B3E" w:rsidR="00DC21B7" w:rsidRDefault="0082628B">
          <w:pPr>
            <w:pStyle w:val="TOC2"/>
            <w:tabs>
              <w:tab w:val="right" w:leader="dot" w:pos="9350"/>
            </w:tabs>
            <w:rPr>
              <w:noProof/>
            </w:rPr>
          </w:pPr>
          <w:hyperlink w:anchor="_Toc132325751" w:history="1">
            <w:r w:rsidR="0086504A" w:rsidRPr="004A42EB">
              <w:rPr>
                <w:rStyle w:val="Hyperlink"/>
                <w:rFonts w:ascii="Times New Roman Regular" w:hAnsi="Times New Roman Regular" w:cs="Times New Roman Regular" w:hint="eastAsia"/>
                <w:b/>
                <w:bCs/>
                <w:noProof/>
              </w:rPr>
              <w:t xml:space="preserve">1.6.1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Domain Contribution</w:t>
            </w:r>
            <w:r w:rsidR="0086504A">
              <w:rPr>
                <w:noProof/>
                <w:webHidden/>
              </w:rPr>
              <w:tab/>
            </w:r>
            <w:r w:rsidR="00DC21B7">
              <w:rPr>
                <w:noProof/>
                <w:webHidden/>
              </w:rPr>
              <w:fldChar w:fldCharType="begin"/>
            </w:r>
            <w:r w:rsidR="00DC21B7">
              <w:rPr>
                <w:noProof/>
                <w:webHidden/>
              </w:rPr>
              <w:instrText xml:space="preserve"> PAGEREF _Toc132325751 \h </w:instrText>
            </w:r>
            <w:r w:rsidR="00DC21B7">
              <w:rPr>
                <w:noProof/>
                <w:webHidden/>
              </w:rPr>
            </w:r>
            <w:r w:rsidR="00DC21B7">
              <w:rPr>
                <w:noProof/>
                <w:webHidden/>
              </w:rPr>
              <w:fldChar w:fldCharType="separate"/>
            </w:r>
            <w:r w:rsidR="0086504A">
              <w:rPr>
                <w:noProof/>
                <w:webHidden/>
              </w:rPr>
              <w:t>5</w:t>
            </w:r>
            <w:r w:rsidR="00DC21B7">
              <w:rPr>
                <w:noProof/>
                <w:webHidden/>
              </w:rPr>
              <w:fldChar w:fldCharType="end"/>
            </w:r>
          </w:hyperlink>
        </w:p>
        <w:p w14:paraId="02E99B24" w14:textId="3759F379" w:rsidR="00DC21B7" w:rsidRDefault="0082628B">
          <w:pPr>
            <w:pStyle w:val="TOC2"/>
            <w:tabs>
              <w:tab w:val="right" w:leader="dot" w:pos="9350"/>
            </w:tabs>
            <w:rPr>
              <w:noProof/>
            </w:rPr>
          </w:pPr>
          <w:hyperlink w:anchor="_Toc132325752" w:history="1">
            <w:r w:rsidR="0086504A" w:rsidRPr="004A42EB">
              <w:rPr>
                <w:rStyle w:val="Hyperlink"/>
                <w:rFonts w:ascii="Times New Roman Regular" w:hAnsi="Times New Roman Regular" w:cs="Times New Roman Regular" w:hint="eastAsia"/>
                <w:b/>
                <w:bCs/>
                <w:noProof/>
              </w:rPr>
              <w:t xml:space="preserve">1.6.1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Domain Contribution</w:t>
            </w:r>
            <w:r w:rsidR="0086504A">
              <w:rPr>
                <w:noProof/>
                <w:webHidden/>
              </w:rPr>
              <w:tab/>
            </w:r>
            <w:r w:rsidR="00DC21B7">
              <w:rPr>
                <w:noProof/>
                <w:webHidden/>
              </w:rPr>
              <w:fldChar w:fldCharType="begin"/>
            </w:r>
            <w:r w:rsidR="00DC21B7">
              <w:rPr>
                <w:noProof/>
                <w:webHidden/>
              </w:rPr>
              <w:instrText xml:space="preserve"> PAGEREF _Toc132325752 \h </w:instrText>
            </w:r>
            <w:r w:rsidR="00DC21B7">
              <w:rPr>
                <w:noProof/>
                <w:webHidden/>
              </w:rPr>
            </w:r>
            <w:r w:rsidR="00DC21B7">
              <w:rPr>
                <w:noProof/>
                <w:webHidden/>
              </w:rPr>
              <w:fldChar w:fldCharType="separate"/>
            </w:r>
            <w:r w:rsidR="0086504A">
              <w:rPr>
                <w:noProof/>
                <w:webHidden/>
              </w:rPr>
              <w:t>5</w:t>
            </w:r>
            <w:r w:rsidR="00DC21B7">
              <w:rPr>
                <w:noProof/>
                <w:webHidden/>
              </w:rPr>
              <w:fldChar w:fldCharType="end"/>
            </w:r>
          </w:hyperlink>
        </w:p>
        <w:p w14:paraId="56F17710" w14:textId="673CDD3A" w:rsidR="00DC21B7" w:rsidRDefault="0082628B">
          <w:pPr>
            <w:pStyle w:val="TOC1"/>
            <w:rPr>
              <w:noProof/>
            </w:rPr>
          </w:pPr>
          <w:hyperlink w:anchor="_Toc132325753" w:history="1">
            <w:r w:rsidR="0086504A" w:rsidRPr="004A42EB">
              <w:rPr>
                <w:rStyle w:val="Hyperlink"/>
                <w:rFonts w:ascii="Times New Roman Regular" w:hAnsi="Times New Roman Regular" w:cs="Times New Roman Regular" w:hint="eastAsia"/>
                <w:b/>
                <w:bCs/>
                <w:noProof/>
              </w:rPr>
              <w:t xml:space="preserve">1.7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Challenge</w:t>
            </w:r>
            <w:r w:rsidR="0086504A">
              <w:rPr>
                <w:noProof/>
                <w:webHidden/>
              </w:rPr>
              <w:tab/>
            </w:r>
            <w:r w:rsidR="00DC21B7">
              <w:rPr>
                <w:noProof/>
                <w:webHidden/>
              </w:rPr>
              <w:fldChar w:fldCharType="begin"/>
            </w:r>
            <w:r w:rsidR="00DC21B7">
              <w:rPr>
                <w:noProof/>
                <w:webHidden/>
              </w:rPr>
              <w:instrText xml:space="preserve"> PAGEREF _Toc132325753 \h </w:instrText>
            </w:r>
            <w:r w:rsidR="00DC21B7">
              <w:rPr>
                <w:noProof/>
                <w:webHidden/>
              </w:rPr>
            </w:r>
            <w:r w:rsidR="00DC21B7">
              <w:rPr>
                <w:noProof/>
                <w:webHidden/>
              </w:rPr>
              <w:fldChar w:fldCharType="separate"/>
            </w:r>
            <w:r w:rsidR="0086504A">
              <w:rPr>
                <w:noProof/>
                <w:webHidden/>
              </w:rPr>
              <w:t>5</w:t>
            </w:r>
            <w:r w:rsidR="00DC21B7">
              <w:rPr>
                <w:noProof/>
                <w:webHidden/>
              </w:rPr>
              <w:fldChar w:fldCharType="end"/>
            </w:r>
          </w:hyperlink>
        </w:p>
        <w:p w14:paraId="0871897E" w14:textId="52701C0A" w:rsidR="00DC21B7" w:rsidRDefault="0082628B">
          <w:pPr>
            <w:pStyle w:val="TOC1"/>
            <w:rPr>
              <w:noProof/>
            </w:rPr>
          </w:pPr>
          <w:hyperlink w:anchor="_Toc132325754" w:history="1">
            <w:r w:rsidR="0086504A" w:rsidRPr="004A42EB">
              <w:rPr>
                <w:rStyle w:val="Hyperlink"/>
                <w:rFonts w:ascii="Times New Roman Regular" w:hAnsi="Times New Roman Regular" w:cs="Times New Roman Regular" w:hint="eastAsia"/>
                <w:b/>
                <w:bCs/>
                <w:noProof/>
              </w:rPr>
              <w:t xml:space="preserve">1.8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Questions</w:t>
            </w:r>
            <w:r w:rsidR="0086504A">
              <w:rPr>
                <w:noProof/>
                <w:webHidden/>
              </w:rPr>
              <w:tab/>
            </w:r>
            <w:r w:rsidR="00DC21B7">
              <w:rPr>
                <w:noProof/>
                <w:webHidden/>
              </w:rPr>
              <w:fldChar w:fldCharType="begin"/>
            </w:r>
            <w:r w:rsidR="00DC21B7">
              <w:rPr>
                <w:noProof/>
                <w:webHidden/>
              </w:rPr>
              <w:instrText xml:space="preserve"> PAGEREF _Toc132325754 \h </w:instrText>
            </w:r>
            <w:r w:rsidR="00DC21B7">
              <w:rPr>
                <w:noProof/>
                <w:webHidden/>
              </w:rPr>
            </w:r>
            <w:r w:rsidR="00DC21B7">
              <w:rPr>
                <w:noProof/>
                <w:webHidden/>
              </w:rPr>
              <w:fldChar w:fldCharType="separate"/>
            </w:r>
            <w:r w:rsidR="0086504A">
              <w:rPr>
                <w:noProof/>
                <w:webHidden/>
              </w:rPr>
              <w:t>6</w:t>
            </w:r>
            <w:r w:rsidR="00DC21B7">
              <w:rPr>
                <w:noProof/>
                <w:webHidden/>
              </w:rPr>
              <w:fldChar w:fldCharType="end"/>
            </w:r>
          </w:hyperlink>
        </w:p>
        <w:p w14:paraId="06B467BD" w14:textId="782F2A93" w:rsidR="00DC21B7" w:rsidRDefault="0082628B">
          <w:pPr>
            <w:pStyle w:val="TOC1"/>
            <w:rPr>
              <w:noProof/>
            </w:rPr>
          </w:pPr>
          <w:hyperlink w:anchor="_Toc132325755" w:history="1">
            <w:r w:rsidR="0086504A" w:rsidRPr="004A42EB">
              <w:rPr>
                <w:rStyle w:val="Hyperlink"/>
                <w:rFonts w:ascii="Times New Roman Regular" w:hAnsi="Times New Roman Regular" w:cs="Times New Roman Regular" w:hint="eastAsia"/>
                <w:b/>
                <w:bCs/>
                <w:noProof/>
              </w:rPr>
              <w:t xml:space="preserve">1.9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Aim</w:t>
            </w:r>
            <w:r w:rsidR="0086504A">
              <w:rPr>
                <w:noProof/>
                <w:webHidden/>
              </w:rPr>
              <w:tab/>
            </w:r>
            <w:r w:rsidR="00DC21B7">
              <w:rPr>
                <w:noProof/>
                <w:webHidden/>
              </w:rPr>
              <w:fldChar w:fldCharType="begin"/>
            </w:r>
            <w:r w:rsidR="00DC21B7">
              <w:rPr>
                <w:noProof/>
                <w:webHidden/>
              </w:rPr>
              <w:instrText xml:space="preserve"> PAGEREF _Toc132325755 \h </w:instrText>
            </w:r>
            <w:r w:rsidR="00DC21B7">
              <w:rPr>
                <w:noProof/>
                <w:webHidden/>
              </w:rPr>
            </w:r>
            <w:r w:rsidR="00DC21B7">
              <w:rPr>
                <w:noProof/>
                <w:webHidden/>
              </w:rPr>
              <w:fldChar w:fldCharType="separate"/>
            </w:r>
            <w:r w:rsidR="0086504A">
              <w:rPr>
                <w:noProof/>
                <w:webHidden/>
              </w:rPr>
              <w:t>6</w:t>
            </w:r>
            <w:r w:rsidR="00DC21B7">
              <w:rPr>
                <w:noProof/>
                <w:webHidden/>
              </w:rPr>
              <w:fldChar w:fldCharType="end"/>
            </w:r>
          </w:hyperlink>
        </w:p>
        <w:p w14:paraId="51FC83A4" w14:textId="12101D5E" w:rsidR="00DC21B7" w:rsidRDefault="0082628B">
          <w:pPr>
            <w:pStyle w:val="TOC1"/>
            <w:rPr>
              <w:noProof/>
            </w:rPr>
          </w:pPr>
          <w:hyperlink w:anchor="_Toc132325756" w:history="1">
            <w:r w:rsidR="0086504A" w:rsidRPr="004A42EB">
              <w:rPr>
                <w:rStyle w:val="Hyperlink"/>
                <w:rFonts w:ascii="Times New Roman Regular" w:hAnsi="Times New Roman Regular" w:cs="Times New Roman Regular" w:hint="eastAsia"/>
                <w:b/>
                <w:bCs/>
                <w:noProof/>
              </w:rPr>
              <w:t xml:space="preserve">1.10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Objectives</w:t>
            </w:r>
            <w:r w:rsidR="0086504A">
              <w:rPr>
                <w:noProof/>
                <w:webHidden/>
              </w:rPr>
              <w:tab/>
            </w:r>
            <w:r w:rsidR="00DC21B7">
              <w:rPr>
                <w:noProof/>
                <w:webHidden/>
              </w:rPr>
              <w:fldChar w:fldCharType="begin"/>
            </w:r>
            <w:r w:rsidR="00DC21B7">
              <w:rPr>
                <w:noProof/>
                <w:webHidden/>
              </w:rPr>
              <w:instrText xml:space="preserve"> PAGEREF _Toc132325756 \h </w:instrText>
            </w:r>
            <w:r w:rsidR="00DC21B7">
              <w:rPr>
                <w:noProof/>
                <w:webHidden/>
              </w:rPr>
            </w:r>
            <w:r w:rsidR="00DC21B7">
              <w:rPr>
                <w:noProof/>
                <w:webHidden/>
              </w:rPr>
              <w:fldChar w:fldCharType="separate"/>
            </w:r>
            <w:r w:rsidR="0086504A">
              <w:rPr>
                <w:noProof/>
                <w:webHidden/>
              </w:rPr>
              <w:t>7</w:t>
            </w:r>
            <w:r w:rsidR="00DC21B7">
              <w:rPr>
                <w:noProof/>
                <w:webHidden/>
              </w:rPr>
              <w:fldChar w:fldCharType="end"/>
            </w:r>
          </w:hyperlink>
        </w:p>
        <w:p w14:paraId="5F531D71" w14:textId="47DBA4F7" w:rsidR="00DC21B7" w:rsidRDefault="0082628B">
          <w:pPr>
            <w:pStyle w:val="TOC1"/>
            <w:rPr>
              <w:noProof/>
            </w:rPr>
          </w:pPr>
          <w:hyperlink w:anchor="_Toc132325757" w:history="1">
            <w:r w:rsidR="0086504A" w:rsidRPr="004A42EB">
              <w:rPr>
                <w:rStyle w:val="Hyperlink"/>
                <w:rFonts w:ascii="Times New Roman Regular" w:hAnsi="Times New Roman Regular" w:cs="Times New Roman Regular" w:hint="eastAsia"/>
                <w:b/>
                <w:bCs/>
                <w:noProof/>
              </w:rPr>
              <w:t xml:space="preserve">1.11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_Toc132325757 \h </w:instrText>
            </w:r>
            <w:r w:rsidR="00DC21B7">
              <w:rPr>
                <w:noProof/>
                <w:webHidden/>
              </w:rPr>
            </w:r>
            <w:r w:rsidR="00DC21B7">
              <w:rPr>
                <w:noProof/>
                <w:webHidden/>
              </w:rPr>
              <w:fldChar w:fldCharType="separate"/>
            </w:r>
            <w:r w:rsidR="0086504A">
              <w:rPr>
                <w:noProof/>
                <w:webHidden/>
              </w:rPr>
              <w:t>9</w:t>
            </w:r>
            <w:r w:rsidR="00DC21B7">
              <w:rPr>
                <w:noProof/>
                <w:webHidden/>
              </w:rPr>
              <w:fldChar w:fldCharType="end"/>
            </w:r>
          </w:hyperlink>
        </w:p>
        <w:p w14:paraId="129D635A" w14:textId="34678247" w:rsidR="00DC21B7" w:rsidRDefault="0082628B">
          <w:pPr>
            <w:pStyle w:val="TOC1"/>
            <w:rPr>
              <w:noProof/>
            </w:rPr>
          </w:pPr>
          <w:hyperlink w:anchor="_Toc132325758"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02. </w:t>
            </w:r>
            <w:r w:rsidR="00DC21B7" w:rsidRPr="004A42EB">
              <w:rPr>
                <w:rStyle w:val="Hyperlink"/>
                <w:rFonts w:ascii="Arial" w:hAnsi="Arial" w:cs="Arial"/>
                <w:b/>
                <w:bCs/>
                <w:noProof/>
              </w:rPr>
              <w:t>LITERATURE REVIEW</w:t>
            </w:r>
            <w:r w:rsidR="0086504A">
              <w:rPr>
                <w:noProof/>
                <w:webHidden/>
              </w:rPr>
              <w:tab/>
            </w:r>
            <w:r w:rsidR="00DC21B7">
              <w:rPr>
                <w:noProof/>
                <w:webHidden/>
              </w:rPr>
              <w:fldChar w:fldCharType="begin"/>
            </w:r>
            <w:r w:rsidR="00DC21B7">
              <w:rPr>
                <w:noProof/>
                <w:webHidden/>
              </w:rPr>
              <w:instrText xml:space="preserve"> PAGEREF _Toc132325758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3AF92B5E" w14:textId="27A17213" w:rsidR="00DC21B7" w:rsidRDefault="0082628B">
          <w:pPr>
            <w:pStyle w:val="TOC1"/>
            <w:rPr>
              <w:noProof/>
            </w:rPr>
          </w:pPr>
          <w:hyperlink w:anchor="_Toc132325759" w:history="1">
            <w:r w:rsidR="0086504A" w:rsidRPr="004A42EB">
              <w:rPr>
                <w:rStyle w:val="Hyperlink"/>
                <w:rFonts w:ascii="Times New Roman" w:hAnsi="Times New Roman" w:cs="Times New Roman"/>
                <w:b/>
                <w:bCs/>
                <w:noProof/>
              </w:rPr>
              <w:t xml:space="preserve">2.1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Overview</w:t>
            </w:r>
            <w:r w:rsidR="0086504A">
              <w:rPr>
                <w:noProof/>
                <w:webHidden/>
              </w:rPr>
              <w:tab/>
            </w:r>
            <w:r w:rsidR="00DC21B7">
              <w:rPr>
                <w:noProof/>
                <w:webHidden/>
              </w:rPr>
              <w:fldChar w:fldCharType="begin"/>
            </w:r>
            <w:r w:rsidR="00DC21B7">
              <w:rPr>
                <w:noProof/>
                <w:webHidden/>
              </w:rPr>
              <w:instrText xml:space="preserve"> PAGEREF _Toc132325759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04018D6B" w14:textId="3E37006E" w:rsidR="00DC21B7" w:rsidRDefault="0082628B">
          <w:pPr>
            <w:pStyle w:val="TOC1"/>
            <w:rPr>
              <w:noProof/>
            </w:rPr>
          </w:pPr>
          <w:hyperlink w:anchor="_Toc132325760" w:history="1">
            <w:r w:rsidR="0086504A" w:rsidRPr="004A42EB">
              <w:rPr>
                <w:rStyle w:val="Hyperlink"/>
                <w:rFonts w:ascii="Times New Roman" w:hAnsi="Times New Roman" w:cs="Times New Roman"/>
                <w:b/>
                <w:bCs/>
                <w:noProof/>
              </w:rPr>
              <w:t xml:space="preserve">2.2 </w:t>
            </w:r>
            <w:r w:rsidR="00DC21B7" w:rsidRPr="004A42EB">
              <w:rPr>
                <w:rStyle w:val="Hyperlink"/>
                <w:rFonts w:ascii="Times New Roman" w:hAnsi="Times New Roman" w:cs="Times New Roman"/>
                <w:b/>
                <w:bCs/>
                <w:noProof/>
              </w:rPr>
              <w:t xml:space="preserve">Concept </w:t>
            </w:r>
            <w:r w:rsidR="0086504A" w:rsidRPr="004A42EB">
              <w:rPr>
                <w:rStyle w:val="Hyperlink"/>
                <w:rFonts w:ascii="Times New Roman" w:hAnsi="Times New Roman" w:cs="Times New Roman"/>
                <w:b/>
                <w:bCs/>
                <w:noProof/>
              </w:rPr>
              <w:t>Map</w:t>
            </w:r>
            <w:r w:rsidR="0086504A">
              <w:rPr>
                <w:noProof/>
                <w:webHidden/>
              </w:rPr>
              <w:tab/>
            </w:r>
            <w:r w:rsidR="00DC21B7">
              <w:rPr>
                <w:noProof/>
                <w:webHidden/>
              </w:rPr>
              <w:fldChar w:fldCharType="begin"/>
            </w:r>
            <w:r w:rsidR="00DC21B7">
              <w:rPr>
                <w:noProof/>
                <w:webHidden/>
              </w:rPr>
              <w:instrText xml:space="preserve"> PAGEREF _Toc132325760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4A9AF44C" w14:textId="238797FC" w:rsidR="00DC21B7" w:rsidRDefault="0082628B">
          <w:pPr>
            <w:pStyle w:val="TOC1"/>
            <w:rPr>
              <w:noProof/>
            </w:rPr>
          </w:pPr>
          <w:hyperlink w:anchor="_Toc132325761" w:history="1">
            <w:r w:rsidR="0086504A" w:rsidRPr="004A42EB">
              <w:rPr>
                <w:rStyle w:val="Hyperlink"/>
                <w:rFonts w:ascii="Times New Roman" w:hAnsi="Times New Roman" w:cs="Times New Roman"/>
                <w:b/>
                <w:bCs/>
                <w:noProof/>
              </w:rPr>
              <w:t xml:space="preserve">2.3 </w:t>
            </w:r>
            <w:r w:rsidR="00DC21B7" w:rsidRPr="004A42EB">
              <w:rPr>
                <w:rStyle w:val="Hyperlink"/>
                <w:rFonts w:ascii="Times New Roman" w:hAnsi="Times New Roman" w:cs="Times New Roman"/>
                <w:b/>
                <w:bCs/>
                <w:noProof/>
              </w:rPr>
              <w:t xml:space="preserve">Problem </w:t>
            </w:r>
            <w:r w:rsidR="0086504A" w:rsidRPr="004A42EB">
              <w:rPr>
                <w:rStyle w:val="Hyperlink"/>
                <w:rFonts w:ascii="Times New Roman" w:hAnsi="Times New Roman" w:cs="Times New Roman"/>
                <w:b/>
                <w:bCs/>
                <w:noProof/>
              </w:rPr>
              <w:t>Domain</w:t>
            </w:r>
            <w:r w:rsidR="0086504A">
              <w:rPr>
                <w:noProof/>
                <w:webHidden/>
              </w:rPr>
              <w:tab/>
            </w:r>
            <w:r w:rsidR="00DC21B7">
              <w:rPr>
                <w:noProof/>
                <w:webHidden/>
              </w:rPr>
              <w:fldChar w:fldCharType="begin"/>
            </w:r>
            <w:r w:rsidR="00DC21B7">
              <w:rPr>
                <w:noProof/>
                <w:webHidden/>
              </w:rPr>
              <w:instrText xml:space="preserve"> PAGEREF _Toc132325761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359AEAD1" w14:textId="2BA2CB50" w:rsidR="00DC21B7" w:rsidRDefault="0082628B">
          <w:pPr>
            <w:pStyle w:val="TOC2"/>
            <w:tabs>
              <w:tab w:val="right" w:leader="dot" w:pos="9350"/>
            </w:tabs>
            <w:rPr>
              <w:noProof/>
            </w:rPr>
          </w:pPr>
          <w:hyperlink w:anchor="_Toc132325762" w:history="1">
            <w:r w:rsidR="0086504A" w:rsidRPr="004A42EB">
              <w:rPr>
                <w:rStyle w:val="Hyperlink"/>
                <w:rFonts w:ascii="Times New Roman" w:hAnsi="Times New Roman" w:cs="Times New Roman"/>
                <w:b/>
                <w:bCs/>
                <w:noProof/>
              </w:rPr>
              <w:t xml:space="preserve">2.3.1 </w:t>
            </w:r>
            <w:r w:rsidR="00DC21B7" w:rsidRPr="004A42EB">
              <w:rPr>
                <w:rStyle w:val="Hyperlink"/>
                <w:rFonts w:ascii="Times New Roman" w:hAnsi="Times New Roman" w:cs="Times New Roman"/>
                <w:b/>
                <w:bCs/>
                <w:noProof/>
              </w:rPr>
              <w:t xml:space="preserve">Time </w:t>
            </w:r>
            <w:r w:rsidR="0086504A" w:rsidRPr="004A42EB">
              <w:rPr>
                <w:rStyle w:val="Hyperlink"/>
                <w:rFonts w:ascii="Times New Roman" w:hAnsi="Times New Roman" w:cs="Times New Roman"/>
                <w:b/>
                <w:bCs/>
                <w:noProof/>
              </w:rPr>
              <w:t>Series Forecasting</w:t>
            </w:r>
            <w:r w:rsidR="0086504A">
              <w:rPr>
                <w:noProof/>
                <w:webHidden/>
              </w:rPr>
              <w:tab/>
            </w:r>
            <w:r w:rsidR="00DC21B7">
              <w:rPr>
                <w:noProof/>
                <w:webHidden/>
              </w:rPr>
              <w:fldChar w:fldCharType="begin"/>
            </w:r>
            <w:r w:rsidR="00DC21B7">
              <w:rPr>
                <w:noProof/>
                <w:webHidden/>
              </w:rPr>
              <w:instrText xml:space="preserve"> PAGEREF _Toc132325762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132F1A49" w14:textId="0159E954" w:rsidR="00DC21B7" w:rsidRDefault="0082628B">
          <w:pPr>
            <w:pStyle w:val="TOC2"/>
            <w:tabs>
              <w:tab w:val="right" w:leader="dot" w:pos="9350"/>
            </w:tabs>
            <w:rPr>
              <w:noProof/>
            </w:rPr>
          </w:pPr>
          <w:hyperlink w:anchor="_Toc132325763" w:history="1">
            <w:r w:rsidR="0086504A" w:rsidRPr="004A42EB">
              <w:rPr>
                <w:rStyle w:val="Hyperlink"/>
                <w:rFonts w:ascii="Times New Roman" w:hAnsi="Times New Roman" w:cs="Times New Roman"/>
                <w:b/>
                <w:bCs/>
                <w:noProof/>
              </w:rPr>
              <w:t xml:space="preserve">2.3.2 </w:t>
            </w:r>
            <w:r w:rsidR="00DC21B7" w:rsidRPr="004A42EB">
              <w:rPr>
                <w:rStyle w:val="Hyperlink"/>
                <w:rFonts w:ascii="Times New Roman" w:hAnsi="Times New Roman" w:cs="Times New Roman"/>
                <w:b/>
                <w:bCs/>
                <w:noProof/>
              </w:rPr>
              <w:t xml:space="preserve">Cryptocurrencies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Bitcoin</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_Toc132325763 \h </w:instrText>
            </w:r>
            <w:r w:rsidR="00DC21B7">
              <w:rPr>
                <w:noProof/>
                <w:webHidden/>
              </w:rPr>
            </w:r>
            <w:r w:rsidR="00DC21B7">
              <w:rPr>
                <w:noProof/>
                <w:webHidden/>
              </w:rPr>
              <w:fldChar w:fldCharType="separate"/>
            </w:r>
            <w:r w:rsidR="0086504A">
              <w:rPr>
                <w:noProof/>
                <w:webHidden/>
              </w:rPr>
              <w:t>11</w:t>
            </w:r>
            <w:r w:rsidR="00DC21B7">
              <w:rPr>
                <w:noProof/>
                <w:webHidden/>
              </w:rPr>
              <w:fldChar w:fldCharType="end"/>
            </w:r>
          </w:hyperlink>
        </w:p>
        <w:p w14:paraId="11102B81" w14:textId="362DF7A3" w:rsidR="00DC21B7" w:rsidRDefault="0082628B">
          <w:pPr>
            <w:pStyle w:val="TOC3"/>
            <w:tabs>
              <w:tab w:val="right" w:leader="dot" w:pos="9350"/>
            </w:tabs>
            <w:rPr>
              <w:noProof/>
            </w:rPr>
          </w:pPr>
          <w:hyperlink w:anchor="_Toc132325764" w:history="1">
            <w:r w:rsidR="0086504A" w:rsidRPr="004A42EB">
              <w:rPr>
                <w:rStyle w:val="Hyperlink"/>
                <w:rFonts w:ascii="Times New Roman" w:hAnsi="Times New Roman" w:cs="Times New Roman"/>
                <w:b/>
                <w:bCs/>
                <w:noProof/>
              </w:rPr>
              <w:t xml:space="preserve">2.3.2.1 </w:t>
            </w:r>
            <w:r w:rsidR="00DC21B7" w:rsidRPr="004A42EB">
              <w:rPr>
                <w:rStyle w:val="Hyperlink"/>
                <w:rFonts w:ascii="Times New Roman" w:hAnsi="Times New Roman" w:cs="Times New Roman"/>
                <w:b/>
                <w:bCs/>
                <w:noProof/>
              </w:rPr>
              <w:t xml:space="preserve">Opportunities </w:t>
            </w:r>
            <w:r w:rsidR="0086504A" w:rsidRPr="004A42EB">
              <w:rPr>
                <w:rStyle w:val="Hyperlink"/>
                <w:rFonts w:ascii="Times New Roman" w:hAnsi="Times New Roman" w:cs="Times New Roman"/>
                <w:b/>
                <w:bCs/>
                <w:noProof/>
              </w:rPr>
              <w:t>Of Cryptocurrencies</w:t>
            </w:r>
            <w:r w:rsidR="0086504A">
              <w:rPr>
                <w:noProof/>
                <w:webHidden/>
              </w:rPr>
              <w:tab/>
            </w:r>
            <w:r w:rsidR="00DC21B7">
              <w:rPr>
                <w:noProof/>
                <w:webHidden/>
              </w:rPr>
              <w:fldChar w:fldCharType="begin"/>
            </w:r>
            <w:r w:rsidR="00DC21B7">
              <w:rPr>
                <w:noProof/>
                <w:webHidden/>
              </w:rPr>
              <w:instrText xml:space="preserve"> PAGEREF _Toc132325764 \h </w:instrText>
            </w:r>
            <w:r w:rsidR="00DC21B7">
              <w:rPr>
                <w:noProof/>
                <w:webHidden/>
              </w:rPr>
            </w:r>
            <w:r w:rsidR="00DC21B7">
              <w:rPr>
                <w:noProof/>
                <w:webHidden/>
              </w:rPr>
              <w:fldChar w:fldCharType="separate"/>
            </w:r>
            <w:r w:rsidR="0086504A">
              <w:rPr>
                <w:noProof/>
                <w:webHidden/>
              </w:rPr>
              <w:t>11</w:t>
            </w:r>
            <w:r w:rsidR="00DC21B7">
              <w:rPr>
                <w:noProof/>
                <w:webHidden/>
              </w:rPr>
              <w:fldChar w:fldCharType="end"/>
            </w:r>
          </w:hyperlink>
        </w:p>
        <w:p w14:paraId="3461A431" w14:textId="206B0315" w:rsidR="00DC21B7" w:rsidRDefault="0082628B">
          <w:pPr>
            <w:pStyle w:val="TOC3"/>
            <w:tabs>
              <w:tab w:val="right" w:leader="dot" w:pos="9350"/>
            </w:tabs>
            <w:rPr>
              <w:noProof/>
            </w:rPr>
          </w:pPr>
          <w:hyperlink w:anchor="_Toc132325765" w:history="1">
            <w:r w:rsidR="0086504A" w:rsidRPr="004A42EB">
              <w:rPr>
                <w:rStyle w:val="Hyperlink"/>
                <w:rFonts w:ascii="Times New Roman" w:hAnsi="Times New Roman" w:cs="Times New Roman"/>
                <w:b/>
                <w:bCs/>
                <w:noProof/>
              </w:rPr>
              <w:t xml:space="preserve">2.3.2.2 </w:t>
            </w:r>
            <w:r w:rsidR="00DC21B7" w:rsidRPr="004A42EB">
              <w:rPr>
                <w:rStyle w:val="Hyperlink"/>
                <w:rFonts w:ascii="Times New Roman" w:hAnsi="Times New Roman" w:cs="Times New Roman"/>
                <w:b/>
                <w:bCs/>
                <w:noProof/>
              </w:rPr>
              <w:t xml:space="preserve">Challenges </w:t>
            </w:r>
            <w:r w:rsidR="0086504A" w:rsidRPr="004A42EB">
              <w:rPr>
                <w:rStyle w:val="Hyperlink"/>
                <w:rFonts w:ascii="Times New Roman" w:hAnsi="Times New Roman" w:cs="Times New Roman"/>
                <w:b/>
                <w:bCs/>
                <w:noProof/>
              </w:rPr>
              <w:t>Of Cryptocurrencies</w:t>
            </w:r>
            <w:r w:rsidR="0086504A">
              <w:rPr>
                <w:noProof/>
                <w:webHidden/>
              </w:rPr>
              <w:tab/>
            </w:r>
            <w:r w:rsidR="00DC21B7">
              <w:rPr>
                <w:noProof/>
                <w:webHidden/>
              </w:rPr>
              <w:fldChar w:fldCharType="begin"/>
            </w:r>
            <w:r w:rsidR="00DC21B7">
              <w:rPr>
                <w:noProof/>
                <w:webHidden/>
              </w:rPr>
              <w:instrText xml:space="preserve"> PAGEREF _Toc132325765 \h </w:instrText>
            </w:r>
            <w:r w:rsidR="00DC21B7">
              <w:rPr>
                <w:noProof/>
                <w:webHidden/>
              </w:rPr>
            </w:r>
            <w:r w:rsidR="00DC21B7">
              <w:rPr>
                <w:noProof/>
                <w:webHidden/>
              </w:rPr>
              <w:fldChar w:fldCharType="separate"/>
            </w:r>
            <w:r w:rsidR="0086504A">
              <w:rPr>
                <w:noProof/>
                <w:webHidden/>
              </w:rPr>
              <w:t>12</w:t>
            </w:r>
            <w:r w:rsidR="00DC21B7">
              <w:rPr>
                <w:noProof/>
                <w:webHidden/>
              </w:rPr>
              <w:fldChar w:fldCharType="end"/>
            </w:r>
          </w:hyperlink>
        </w:p>
        <w:p w14:paraId="20E4CBB6" w14:textId="58401CA6" w:rsidR="00DC21B7" w:rsidRDefault="0082628B">
          <w:pPr>
            <w:pStyle w:val="TOC3"/>
            <w:tabs>
              <w:tab w:val="right" w:leader="dot" w:pos="9350"/>
            </w:tabs>
            <w:rPr>
              <w:noProof/>
            </w:rPr>
          </w:pPr>
          <w:hyperlink w:anchor="_Toc132325766" w:history="1">
            <w:r w:rsidR="0086504A" w:rsidRPr="004A42EB">
              <w:rPr>
                <w:rStyle w:val="Hyperlink"/>
                <w:rFonts w:ascii="Times New Roman" w:hAnsi="Times New Roman" w:cs="Times New Roman"/>
                <w:b/>
                <w:bCs/>
                <w:noProof/>
              </w:rPr>
              <w:t xml:space="preserve">2.3.2.3 </w:t>
            </w:r>
            <w:r w:rsidR="00DC21B7" w:rsidRPr="004A42EB">
              <w:rPr>
                <w:rStyle w:val="Hyperlink"/>
                <w:rFonts w:ascii="Times New Roman" w:hAnsi="Times New Roman" w:cs="Times New Roman"/>
                <w:b/>
                <w:bCs/>
                <w:noProof/>
              </w:rPr>
              <w:t xml:space="preserve">Why </w:t>
            </w:r>
            <w:r w:rsidR="0086504A" w:rsidRPr="004A42EB">
              <w:rPr>
                <w:rStyle w:val="Hyperlink"/>
                <w:rFonts w:ascii="Times New Roman" w:hAnsi="Times New Roman" w:cs="Times New Roman"/>
                <w:b/>
                <w:bCs/>
                <w:noProof/>
              </w:rPr>
              <w:t>Have Cryptocurrencies Taken The World By Storm?</w:t>
            </w:r>
            <w:r w:rsidR="0086504A">
              <w:rPr>
                <w:noProof/>
                <w:webHidden/>
              </w:rPr>
              <w:tab/>
            </w:r>
            <w:r w:rsidR="00DC21B7">
              <w:rPr>
                <w:noProof/>
                <w:webHidden/>
              </w:rPr>
              <w:fldChar w:fldCharType="begin"/>
            </w:r>
            <w:r w:rsidR="00DC21B7">
              <w:rPr>
                <w:noProof/>
                <w:webHidden/>
              </w:rPr>
              <w:instrText xml:space="preserve"> PAGEREF _Toc132325766 \h </w:instrText>
            </w:r>
            <w:r w:rsidR="00DC21B7">
              <w:rPr>
                <w:noProof/>
                <w:webHidden/>
              </w:rPr>
            </w:r>
            <w:r w:rsidR="00DC21B7">
              <w:rPr>
                <w:noProof/>
                <w:webHidden/>
              </w:rPr>
              <w:fldChar w:fldCharType="separate"/>
            </w:r>
            <w:r w:rsidR="0086504A">
              <w:rPr>
                <w:noProof/>
                <w:webHidden/>
              </w:rPr>
              <w:t>12</w:t>
            </w:r>
            <w:r w:rsidR="00DC21B7">
              <w:rPr>
                <w:noProof/>
                <w:webHidden/>
              </w:rPr>
              <w:fldChar w:fldCharType="end"/>
            </w:r>
          </w:hyperlink>
        </w:p>
        <w:p w14:paraId="0467CBC7" w14:textId="65E8C58C" w:rsidR="00DC21B7" w:rsidRDefault="0082628B">
          <w:pPr>
            <w:pStyle w:val="TOC3"/>
            <w:tabs>
              <w:tab w:val="right" w:leader="dot" w:pos="9350"/>
            </w:tabs>
            <w:rPr>
              <w:noProof/>
            </w:rPr>
          </w:pPr>
          <w:hyperlink w:anchor="_Toc132325767" w:history="1">
            <w:r w:rsidR="0086504A" w:rsidRPr="004A42EB">
              <w:rPr>
                <w:rStyle w:val="Hyperlink"/>
                <w:rFonts w:ascii="Times New Roman" w:hAnsi="Times New Roman" w:cs="Times New Roman"/>
                <w:b/>
                <w:bCs/>
                <w:noProof/>
              </w:rPr>
              <w:t xml:space="preserve">2.3.2.4 </w:t>
            </w:r>
            <w:r w:rsidR="00DC21B7" w:rsidRPr="004A42EB">
              <w:rPr>
                <w:rStyle w:val="Hyperlink"/>
                <w:rFonts w:ascii="Times New Roman" w:hAnsi="Times New Roman" w:cs="Times New Roman"/>
                <w:b/>
                <w:bCs/>
                <w:noProof/>
              </w:rPr>
              <w:t xml:space="preserve">Cryptocurrency </w:t>
            </w:r>
            <w:r w:rsidR="0086504A" w:rsidRPr="004A42EB">
              <w:rPr>
                <w:rStyle w:val="Hyperlink"/>
                <w:rFonts w:ascii="Times New Roman" w:hAnsi="Times New Roman" w:cs="Times New Roman"/>
                <w:b/>
                <w:bCs/>
                <w:noProof/>
              </w:rPr>
              <w:t>Exchanges</w:t>
            </w:r>
            <w:r w:rsidR="0086504A">
              <w:rPr>
                <w:noProof/>
                <w:webHidden/>
              </w:rPr>
              <w:tab/>
            </w:r>
            <w:r w:rsidR="00DC21B7">
              <w:rPr>
                <w:noProof/>
                <w:webHidden/>
              </w:rPr>
              <w:fldChar w:fldCharType="begin"/>
            </w:r>
            <w:r w:rsidR="00DC21B7">
              <w:rPr>
                <w:noProof/>
                <w:webHidden/>
              </w:rPr>
              <w:instrText xml:space="preserve"> PAGEREF _Toc132325767 \h </w:instrText>
            </w:r>
            <w:r w:rsidR="00DC21B7">
              <w:rPr>
                <w:noProof/>
                <w:webHidden/>
              </w:rPr>
            </w:r>
            <w:r w:rsidR="00DC21B7">
              <w:rPr>
                <w:noProof/>
                <w:webHidden/>
              </w:rPr>
              <w:fldChar w:fldCharType="separate"/>
            </w:r>
            <w:r w:rsidR="0086504A">
              <w:rPr>
                <w:noProof/>
                <w:webHidden/>
              </w:rPr>
              <w:t>13</w:t>
            </w:r>
            <w:r w:rsidR="00DC21B7">
              <w:rPr>
                <w:noProof/>
                <w:webHidden/>
              </w:rPr>
              <w:fldChar w:fldCharType="end"/>
            </w:r>
          </w:hyperlink>
        </w:p>
        <w:p w14:paraId="1D014FC9" w14:textId="114FF971" w:rsidR="00DC21B7" w:rsidRDefault="0082628B">
          <w:pPr>
            <w:pStyle w:val="TOC1"/>
            <w:rPr>
              <w:noProof/>
            </w:rPr>
          </w:pPr>
          <w:hyperlink w:anchor="_Toc132325768" w:history="1">
            <w:r w:rsidR="0086504A" w:rsidRPr="004A42EB">
              <w:rPr>
                <w:rStyle w:val="Hyperlink"/>
                <w:rFonts w:ascii="Times New Roman" w:hAnsi="Times New Roman" w:cs="Times New Roman"/>
                <w:b/>
                <w:bCs/>
                <w:noProof/>
              </w:rPr>
              <w:t xml:space="preserve">2.4 </w:t>
            </w:r>
            <w:r w:rsidR="00DC21B7" w:rsidRPr="004A42EB">
              <w:rPr>
                <w:rStyle w:val="Hyperlink"/>
                <w:rFonts w:ascii="Times New Roman" w:hAnsi="Times New Roman" w:cs="Times New Roman"/>
                <w:b/>
                <w:bCs/>
                <w:noProof/>
              </w:rPr>
              <w:t xml:space="preserve">Existing </w:t>
            </w:r>
            <w:r w:rsidR="0086504A" w:rsidRPr="004A42EB">
              <w:rPr>
                <w:rStyle w:val="Hyperlink"/>
                <w:rFonts w:ascii="Times New Roman" w:hAnsi="Times New Roman" w:cs="Times New Roman"/>
                <w:b/>
                <w:bCs/>
                <w:noProof/>
              </w:rPr>
              <w:t>Work</w:t>
            </w:r>
            <w:r w:rsidR="0086504A">
              <w:rPr>
                <w:noProof/>
                <w:webHidden/>
              </w:rPr>
              <w:tab/>
            </w:r>
            <w:r w:rsidR="00DC21B7">
              <w:rPr>
                <w:noProof/>
                <w:webHidden/>
              </w:rPr>
              <w:fldChar w:fldCharType="begin"/>
            </w:r>
            <w:r w:rsidR="00DC21B7">
              <w:rPr>
                <w:noProof/>
                <w:webHidden/>
              </w:rPr>
              <w:instrText xml:space="preserve"> PAGEREF _Toc132325768 \h </w:instrText>
            </w:r>
            <w:r w:rsidR="00DC21B7">
              <w:rPr>
                <w:noProof/>
                <w:webHidden/>
              </w:rPr>
            </w:r>
            <w:r w:rsidR="00DC21B7">
              <w:rPr>
                <w:noProof/>
                <w:webHidden/>
              </w:rPr>
              <w:fldChar w:fldCharType="separate"/>
            </w:r>
            <w:r w:rsidR="0086504A">
              <w:rPr>
                <w:noProof/>
                <w:webHidden/>
              </w:rPr>
              <w:t>13</w:t>
            </w:r>
            <w:r w:rsidR="00DC21B7">
              <w:rPr>
                <w:noProof/>
                <w:webHidden/>
              </w:rPr>
              <w:fldChar w:fldCharType="end"/>
            </w:r>
          </w:hyperlink>
        </w:p>
        <w:p w14:paraId="565E983A" w14:textId="047B4411" w:rsidR="00DC21B7" w:rsidRDefault="0082628B">
          <w:pPr>
            <w:pStyle w:val="TOC2"/>
            <w:tabs>
              <w:tab w:val="right" w:leader="dot" w:pos="9350"/>
            </w:tabs>
            <w:rPr>
              <w:noProof/>
            </w:rPr>
          </w:pPr>
          <w:hyperlink w:anchor="_Toc132325769" w:history="1">
            <w:r w:rsidR="0086504A" w:rsidRPr="004A42EB">
              <w:rPr>
                <w:rStyle w:val="Hyperlink"/>
                <w:rFonts w:ascii="Times New Roman" w:hAnsi="Times New Roman" w:cs="Times New Roman"/>
                <w:b/>
                <w:bCs/>
                <w:noProof/>
              </w:rPr>
              <w:t xml:space="preserve">2.4.1 </w:t>
            </w:r>
            <w:r w:rsidR="00DC21B7" w:rsidRPr="004A42EB">
              <w:rPr>
                <w:rStyle w:val="Hyperlink"/>
                <w:rFonts w:ascii="Times New Roman" w:hAnsi="Times New Roman" w:cs="Times New Roman"/>
                <w:b/>
                <w:bCs/>
                <w:noProof/>
              </w:rPr>
              <w:t xml:space="preserve">Time </w:t>
            </w:r>
            <w:r w:rsidR="0086504A" w:rsidRPr="004A42EB">
              <w:rPr>
                <w:rStyle w:val="Hyperlink"/>
                <w:rFonts w:ascii="Times New Roman" w:hAnsi="Times New Roman" w:cs="Times New Roman"/>
                <w:b/>
                <w:bCs/>
                <w:noProof/>
              </w:rPr>
              <w:t>Series Forecasting</w:t>
            </w:r>
            <w:r w:rsidR="0086504A">
              <w:rPr>
                <w:noProof/>
                <w:webHidden/>
              </w:rPr>
              <w:tab/>
            </w:r>
            <w:r w:rsidR="00DC21B7">
              <w:rPr>
                <w:noProof/>
                <w:webHidden/>
              </w:rPr>
              <w:fldChar w:fldCharType="begin"/>
            </w:r>
            <w:r w:rsidR="00DC21B7">
              <w:rPr>
                <w:noProof/>
                <w:webHidden/>
              </w:rPr>
              <w:instrText xml:space="preserve"> PAGEREF _Toc132325769 \h </w:instrText>
            </w:r>
            <w:r w:rsidR="00DC21B7">
              <w:rPr>
                <w:noProof/>
                <w:webHidden/>
              </w:rPr>
            </w:r>
            <w:r w:rsidR="00DC21B7">
              <w:rPr>
                <w:noProof/>
                <w:webHidden/>
              </w:rPr>
              <w:fldChar w:fldCharType="separate"/>
            </w:r>
            <w:r w:rsidR="0086504A">
              <w:rPr>
                <w:noProof/>
                <w:webHidden/>
              </w:rPr>
              <w:t>13</w:t>
            </w:r>
            <w:r w:rsidR="00DC21B7">
              <w:rPr>
                <w:noProof/>
                <w:webHidden/>
              </w:rPr>
              <w:fldChar w:fldCharType="end"/>
            </w:r>
          </w:hyperlink>
        </w:p>
        <w:p w14:paraId="0602CA7B" w14:textId="0EF62FE5" w:rsidR="00DC21B7" w:rsidRDefault="0082628B">
          <w:pPr>
            <w:pStyle w:val="TOC2"/>
            <w:tabs>
              <w:tab w:val="right" w:leader="dot" w:pos="9350"/>
            </w:tabs>
            <w:rPr>
              <w:noProof/>
            </w:rPr>
          </w:pPr>
          <w:hyperlink w:anchor="_Toc132325770" w:history="1">
            <w:r w:rsidR="0086504A" w:rsidRPr="004A42EB">
              <w:rPr>
                <w:rStyle w:val="Hyperlink"/>
                <w:rFonts w:ascii="Times New Roman" w:hAnsi="Times New Roman" w:cs="Times New Roman"/>
                <w:b/>
                <w:bCs/>
                <w:noProof/>
              </w:rPr>
              <w:t xml:space="preserve">2.4.2 </w:t>
            </w:r>
            <w:r w:rsidR="00DC21B7" w:rsidRPr="004A42EB">
              <w:rPr>
                <w:rStyle w:val="Hyperlink"/>
                <w:rFonts w:ascii="Times New Roman" w:hAnsi="Times New Roman" w:cs="Times New Roman"/>
                <w:b/>
                <w:bCs/>
                <w:noProof/>
              </w:rPr>
              <w:t xml:space="preserve">Bitcoin </w:t>
            </w:r>
            <w:r w:rsidR="0086504A" w:rsidRPr="004A42EB">
              <w:rPr>
                <w:rStyle w:val="Hyperlink"/>
                <w:rFonts w:ascii="Times New Roman" w:hAnsi="Times New Roman" w:cs="Times New Roman"/>
                <w:b/>
                <w:bCs/>
                <w:noProof/>
              </w:rPr>
              <w:t>Forecasting</w:t>
            </w:r>
            <w:r w:rsidR="0086504A">
              <w:rPr>
                <w:noProof/>
                <w:webHidden/>
              </w:rPr>
              <w:tab/>
            </w:r>
            <w:r w:rsidR="00DC21B7">
              <w:rPr>
                <w:noProof/>
                <w:webHidden/>
              </w:rPr>
              <w:fldChar w:fldCharType="begin"/>
            </w:r>
            <w:r w:rsidR="00DC21B7">
              <w:rPr>
                <w:noProof/>
                <w:webHidden/>
              </w:rPr>
              <w:instrText xml:space="preserve"> PAGEREF _Toc132325770 \h </w:instrText>
            </w:r>
            <w:r w:rsidR="00DC21B7">
              <w:rPr>
                <w:noProof/>
                <w:webHidden/>
              </w:rPr>
            </w:r>
            <w:r w:rsidR="00DC21B7">
              <w:rPr>
                <w:noProof/>
                <w:webHidden/>
              </w:rPr>
              <w:fldChar w:fldCharType="separate"/>
            </w:r>
            <w:r w:rsidR="0086504A">
              <w:rPr>
                <w:noProof/>
                <w:webHidden/>
              </w:rPr>
              <w:t>13</w:t>
            </w:r>
            <w:r w:rsidR="00DC21B7">
              <w:rPr>
                <w:noProof/>
                <w:webHidden/>
              </w:rPr>
              <w:fldChar w:fldCharType="end"/>
            </w:r>
          </w:hyperlink>
        </w:p>
        <w:p w14:paraId="341E8941" w14:textId="5ECD9100" w:rsidR="00DC21B7" w:rsidRDefault="0082628B">
          <w:pPr>
            <w:pStyle w:val="TOC3"/>
            <w:tabs>
              <w:tab w:val="right" w:leader="dot" w:pos="9350"/>
            </w:tabs>
            <w:rPr>
              <w:noProof/>
            </w:rPr>
          </w:pPr>
          <w:hyperlink w:anchor="_Toc132325771" w:history="1">
            <w:r w:rsidR="0086504A" w:rsidRPr="004A42EB">
              <w:rPr>
                <w:rStyle w:val="Hyperlink"/>
                <w:rFonts w:ascii="Times New Roman" w:hAnsi="Times New Roman" w:cs="Times New Roman"/>
                <w:b/>
                <w:bCs/>
                <w:noProof/>
              </w:rPr>
              <w:t xml:space="preserve">2.4.2.1 </w:t>
            </w:r>
            <w:r w:rsidR="00DC21B7" w:rsidRPr="004A42EB">
              <w:rPr>
                <w:rStyle w:val="Hyperlink"/>
                <w:rFonts w:ascii="Times New Roman" w:hAnsi="Times New Roman" w:cs="Times New Roman"/>
                <w:b/>
                <w:bCs/>
                <w:noProof/>
              </w:rPr>
              <w:t xml:space="preserve">Factors </w:t>
            </w:r>
            <w:r w:rsidR="0086504A" w:rsidRPr="004A42EB">
              <w:rPr>
                <w:rStyle w:val="Hyperlink"/>
                <w:rFonts w:ascii="Times New Roman" w:hAnsi="Times New Roman" w:cs="Times New Roman"/>
                <w:b/>
                <w:bCs/>
                <w:noProof/>
              </w:rPr>
              <w:t xml:space="preserve">That Affect The Rate Of </w:t>
            </w:r>
            <w:r w:rsidR="00DC21B7" w:rsidRPr="004A42EB">
              <w:rPr>
                <w:rStyle w:val="Hyperlink"/>
                <w:rFonts w:ascii="Times New Roman" w:hAnsi="Times New Roman" w:cs="Times New Roman"/>
                <w:b/>
                <w:bCs/>
                <w:noProof/>
              </w:rPr>
              <w:t xml:space="preserve">Bitcoin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BTC</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_Toc132325771 \h </w:instrText>
            </w:r>
            <w:r w:rsidR="00DC21B7">
              <w:rPr>
                <w:noProof/>
                <w:webHidden/>
              </w:rPr>
            </w:r>
            <w:r w:rsidR="00DC21B7">
              <w:rPr>
                <w:noProof/>
                <w:webHidden/>
              </w:rPr>
              <w:fldChar w:fldCharType="separate"/>
            </w:r>
            <w:r w:rsidR="0086504A">
              <w:rPr>
                <w:noProof/>
                <w:webHidden/>
              </w:rPr>
              <w:t>14</w:t>
            </w:r>
            <w:r w:rsidR="00DC21B7">
              <w:rPr>
                <w:noProof/>
                <w:webHidden/>
              </w:rPr>
              <w:fldChar w:fldCharType="end"/>
            </w:r>
          </w:hyperlink>
        </w:p>
        <w:p w14:paraId="128461C6" w14:textId="3F6D4C29" w:rsidR="00DC21B7" w:rsidRDefault="0082628B">
          <w:pPr>
            <w:pStyle w:val="TOC2"/>
            <w:tabs>
              <w:tab w:val="right" w:leader="dot" w:pos="9350"/>
            </w:tabs>
            <w:rPr>
              <w:noProof/>
            </w:rPr>
          </w:pPr>
          <w:hyperlink w:anchor="_Toc132325772" w:history="1">
            <w:r w:rsidR="0086504A" w:rsidRPr="004A42EB">
              <w:rPr>
                <w:rStyle w:val="Hyperlink"/>
                <w:rFonts w:ascii="Times New Roman" w:hAnsi="Times New Roman" w:cs="Times New Roman"/>
                <w:b/>
                <w:bCs/>
                <w:noProof/>
              </w:rPr>
              <w:t xml:space="preserve">2.4.3 </w:t>
            </w:r>
            <w:r w:rsidR="00DC21B7" w:rsidRPr="004A42EB">
              <w:rPr>
                <w:rStyle w:val="Hyperlink"/>
                <w:rFonts w:ascii="Times New Roman" w:hAnsi="Times New Roman" w:cs="Times New Roman"/>
                <w:b/>
                <w:bCs/>
                <w:noProof/>
              </w:rPr>
              <w:t xml:space="preserve">Open </w:t>
            </w:r>
            <w:r w:rsidR="0086504A" w:rsidRPr="004A42EB">
              <w:rPr>
                <w:rStyle w:val="Hyperlink"/>
                <w:rFonts w:ascii="Times New Roman" w:hAnsi="Times New Roman" w:cs="Times New Roman"/>
                <w:b/>
                <w:bCs/>
                <w:noProof/>
              </w:rPr>
              <w:t>Market Forecasting</w:t>
            </w:r>
            <w:r w:rsidR="0086504A">
              <w:rPr>
                <w:noProof/>
                <w:webHidden/>
              </w:rPr>
              <w:tab/>
            </w:r>
            <w:r w:rsidR="00DC21B7">
              <w:rPr>
                <w:noProof/>
                <w:webHidden/>
              </w:rPr>
              <w:fldChar w:fldCharType="begin"/>
            </w:r>
            <w:r w:rsidR="00DC21B7">
              <w:rPr>
                <w:noProof/>
                <w:webHidden/>
              </w:rPr>
              <w:instrText xml:space="preserve"> PAGEREF _Toc132325772 \h </w:instrText>
            </w:r>
            <w:r w:rsidR="00DC21B7">
              <w:rPr>
                <w:noProof/>
                <w:webHidden/>
              </w:rPr>
            </w:r>
            <w:r w:rsidR="00DC21B7">
              <w:rPr>
                <w:noProof/>
                <w:webHidden/>
              </w:rPr>
              <w:fldChar w:fldCharType="separate"/>
            </w:r>
            <w:r w:rsidR="0086504A">
              <w:rPr>
                <w:noProof/>
                <w:webHidden/>
              </w:rPr>
              <w:t>14</w:t>
            </w:r>
            <w:r w:rsidR="00DC21B7">
              <w:rPr>
                <w:noProof/>
                <w:webHidden/>
              </w:rPr>
              <w:fldChar w:fldCharType="end"/>
            </w:r>
          </w:hyperlink>
        </w:p>
        <w:p w14:paraId="7BA7B6A1" w14:textId="50230830" w:rsidR="00DC21B7" w:rsidRDefault="0082628B">
          <w:pPr>
            <w:pStyle w:val="TOC2"/>
            <w:tabs>
              <w:tab w:val="right" w:leader="dot" w:pos="9350"/>
            </w:tabs>
            <w:rPr>
              <w:noProof/>
            </w:rPr>
          </w:pPr>
          <w:hyperlink w:anchor="_Toc132325773" w:history="1">
            <w:r w:rsidR="0086504A" w:rsidRPr="004A42EB">
              <w:rPr>
                <w:rStyle w:val="Hyperlink"/>
                <w:rFonts w:ascii="Times New Roman" w:hAnsi="Times New Roman" w:cs="Times New Roman"/>
                <w:b/>
                <w:bCs/>
                <w:noProof/>
              </w:rPr>
              <w:t xml:space="preserve">2.4.4 </w:t>
            </w:r>
            <w:r w:rsidR="00DC21B7" w:rsidRPr="004A42EB">
              <w:rPr>
                <w:rStyle w:val="Hyperlink"/>
                <w:rFonts w:ascii="Times New Roman" w:hAnsi="Times New Roman" w:cs="Times New Roman"/>
                <w:b/>
                <w:bCs/>
                <w:noProof/>
              </w:rPr>
              <w:t xml:space="preserve">Bitcoin </w:t>
            </w:r>
            <w:r w:rsidR="0086504A" w:rsidRPr="004A42EB">
              <w:rPr>
                <w:rStyle w:val="Hyperlink"/>
                <w:rFonts w:ascii="Times New Roman" w:hAnsi="Times New Roman" w:cs="Times New Roman"/>
                <w:b/>
                <w:bCs/>
                <w:noProof/>
              </w:rPr>
              <w:t>Twitter Analysis</w:t>
            </w:r>
            <w:r w:rsidR="0086504A">
              <w:rPr>
                <w:noProof/>
                <w:webHidden/>
              </w:rPr>
              <w:tab/>
            </w:r>
            <w:r w:rsidR="00DC21B7">
              <w:rPr>
                <w:noProof/>
                <w:webHidden/>
              </w:rPr>
              <w:fldChar w:fldCharType="begin"/>
            </w:r>
            <w:r w:rsidR="00DC21B7">
              <w:rPr>
                <w:noProof/>
                <w:webHidden/>
              </w:rPr>
              <w:instrText xml:space="preserve"> PAGEREF _Toc132325773 \h </w:instrText>
            </w:r>
            <w:r w:rsidR="00DC21B7">
              <w:rPr>
                <w:noProof/>
                <w:webHidden/>
              </w:rPr>
            </w:r>
            <w:r w:rsidR="00DC21B7">
              <w:rPr>
                <w:noProof/>
                <w:webHidden/>
              </w:rPr>
              <w:fldChar w:fldCharType="separate"/>
            </w:r>
            <w:r w:rsidR="0086504A">
              <w:rPr>
                <w:noProof/>
                <w:webHidden/>
              </w:rPr>
              <w:t>15</w:t>
            </w:r>
            <w:r w:rsidR="00DC21B7">
              <w:rPr>
                <w:noProof/>
                <w:webHidden/>
              </w:rPr>
              <w:fldChar w:fldCharType="end"/>
            </w:r>
          </w:hyperlink>
        </w:p>
        <w:p w14:paraId="6C162630" w14:textId="21F8C8F2" w:rsidR="00DC21B7" w:rsidRDefault="0082628B">
          <w:pPr>
            <w:pStyle w:val="TOC1"/>
            <w:rPr>
              <w:noProof/>
            </w:rPr>
          </w:pPr>
          <w:hyperlink w:anchor="_Toc132325774" w:history="1">
            <w:r w:rsidR="0086504A" w:rsidRPr="004A42EB">
              <w:rPr>
                <w:rStyle w:val="Hyperlink"/>
                <w:rFonts w:ascii="Times New Roman" w:hAnsi="Times New Roman" w:cs="Times New Roman"/>
                <w:b/>
                <w:bCs/>
                <w:noProof/>
              </w:rPr>
              <w:t xml:space="preserve">2.5 </w:t>
            </w:r>
            <w:r w:rsidR="00DC21B7" w:rsidRPr="004A42EB">
              <w:rPr>
                <w:rStyle w:val="Hyperlink"/>
                <w:rFonts w:ascii="Times New Roman" w:hAnsi="Times New Roman" w:cs="Times New Roman"/>
                <w:b/>
                <w:bCs/>
                <w:noProof/>
              </w:rPr>
              <w:t xml:space="preserve">Technological </w:t>
            </w:r>
            <w:r w:rsidR="0086504A" w:rsidRPr="004A42EB">
              <w:rPr>
                <w:rStyle w:val="Hyperlink"/>
                <w:rFonts w:ascii="Times New Roman" w:hAnsi="Times New Roman" w:cs="Times New Roman"/>
                <w:b/>
                <w:bCs/>
                <w:noProof/>
              </w:rPr>
              <w:t>Review</w:t>
            </w:r>
            <w:r w:rsidR="0086504A">
              <w:rPr>
                <w:noProof/>
                <w:webHidden/>
              </w:rPr>
              <w:tab/>
            </w:r>
            <w:r w:rsidR="00DC21B7">
              <w:rPr>
                <w:noProof/>
                <w:webHidden/>
              </w:rPr>
              <w:fldChar w:fldCharType="begin"/>
            </w:r>
            <w:r w:rsidR="00DC21B7">
              <w:rPr>
                <w:noProof/>
                <w:webHidden/>
              </w:rPr>
              <w:instrText xml:space="preserve"> PAGEREF _Toc132325774 \h </w:instrText>
            </w:r>
            <w:r w:rsidR="00DC21B7">
              <w:rPr>
                <w:noProof/>
                <w:webHidden/>
              </w:rPr>
            </w:r>
            <w:r w:rsidR="00DC21B7">
              <w:rPr>
                <w:noProof/>
                <w:webHidden/>
              </w:rPr>
              <w:fldChar w:fldCharType="separate"/>
            </w:r>
            <w:r w:rsidR="0086504A">
              <w:rPr>
                <w:noProof/>
                <w:webHidden/>
              </w:rPr>
              <w:t>16</w:t>
            </w:r>
            <w:r w:rsidR="00DC21B7">
              <w:rPr>
                <w:noProof/>
                <w:webHidden/>
              </w:rPr>
              <w:fldChar w:fldCharType="end"/>
            </w:r>
          </w:hyperlink>
        </w:p>
        <w:p w14:paraId="28C3E844" w14:textId="357003B1" w:rsidR="00DC21B7" w:rsidRDefault="0082628B">
          <w:pPr>
            <w:pStyle w:val="TOC2"/>
            <w:tabs>
              <w:tab w:val="right" w:leader="dot" w:pos="9350"/>
            </w:tabs>
            <w:rPr>
              <w:noProof/>
            </w:rPr>
          </w:pPr>
          <w:hyperlink w:anchor="_Toc132325775" w:history="1">
            <w:r w:rsidR="0086504A" w:rsidRPr="004A42EB">
              <w:rPr>
                <w:rStyle w:val="Hyperlink"/>
                <w:rFonts w:ascii="Times New Roman" w:hAnsi="Times New Roman" w:cs="Times New Roman"/>
                <w:b/>
                <w:bCs/>
                <w:noProof/>
              </w:rPr>
              <w:t xml:space="preserve">2.5.1 </w:t>
            </w:r>
            <w:r w:rsidR="00DC21B7" w:rsidRPr="004A42EB">
              <w:rPr>
                <w:rStyle w:val="Hyperlink"/>
                <w:rFonts w:ascii="Times New Roman" w:hAnsi="Times New Roman" w:cs="Times New Roman"/>
                <w:b/>
                <w:bCs/>
                <w:noProof/>
              </w:rPr>
              <w:t>Statistical</w:t>
            </w:r>
            <w:r w:rsidR="0086504A" w:rsidRPr="004A42EB">
              <w:rPr>
                <w:rStyle w:val="Hyperlink"/>
                <w:rFonts w:ascii="Times New Roman" w:hAnsi="Times New Roman" w:cs="Times New Roman"/>
                <w:b/>
                <w:bCs/>
                <w:noProof/>
              </w:rPr>
              <w:t>-Based Forecasting Techniques</w:t>
            </w:r>
            <w:r w:rsidR="0086504A">
              <w:rPr>
                <w:noProof/>
                <w:webHidden/>
              </w:rPr>
              <w:tab/>
            </w:r>
            <w:r w:rsidR="00DC21B7">
              <w:rPr>
                <w:noProof/>
                <w:webHidden/>
              </w:rPr>
              <w:fldChar w:fldCharType="begin"/>
            </w:r>
            <w:r w:rsidR="00DC21B7">
              <w:rPr>
                <w:noProof/>
                <w:webHidden/>
              </w:rPr>
              <w:instrText xml:space="preserve"> PAGEREF _Toc132325775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7EB230AC" w14:textId="005876F7" w:rsidR="00DC21B7" w:rsidRDefault="0082628B">
          <w:pPr>
            <w:pStyle w:val="TOC3"/>
            <w:tabs>
              <w:tab w:val="right" w:leader="dot" w:pos="9350"/>
            </w:tabs>
            <w:rPr>
              <w:noProof/>
            </w:rPr>
          </w:pPr>
          <w:hyperlink w:anchor="_Toc132325776" w:history="1">
            <w:r w:rsidR="0086504A" w:rsidRPr="004A42EB">
              <w:rPr>
                <w:rStyle w:val="Hyperlink"/>
                <w:rFonts w:ascii="Times New Roman" w:hAnsi="Times New Roman" w:cs="Times New Roman"/>
                <w:b/>
                <w:bCs/>
                <w:noProof/>
              </w:rPr>
              <w:t xml:space="preserve">2.5.1.1 </w:t>
            </w:r>
            <w:r w:rsidR="00DC21B7" w:rsidRPr="004A42EB">
              <w:rPr>
                <w:rStyle w:val="Hyperlink"/>
                <w:rFonts w:ascii="Times New Roman" w:hAnsi="Times New Roman" w:cs="Times New Roman"/>
                <w:b/>
                <w:bCs/>
                <w:noProof/>
              </w:rPr>
              <w:t xml:space="preserve">Autoregressive Integrated Moving Average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ARIMA</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_Toc132325776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15022AA0" w14:textId="7FA775C3" w:rsidR="00DC21B7" w:rsidRDefault="0082628B">
          <w:pPr>
            <w:pStyle w:val="TOC3"/>
            <w:tabs>
              <w:tab w:val="right" w:leader="dot" w:pos="9350"/>
            </w:tabs>
            <w:rPr>
              <w:noProof/>
            </w:rPr>
          </w:pPr>
          <w:hyperlink w:anchor="_Toc132325777" w:history="1">
            <w:r w:rsidR="0086504A" w:rsidRPr="004A42EB">
              <w:rPr>
                <w:rStyle w:val="Hyperlink"/>
                <w:rFonts w:ascii="Times New Roman" w:hAnsi="Times New Roman" w:cs="Times New Roman"/>
                <w:b/>
                <w:bCs/>
                <w:noProof/>
              </w:rPr>
              <w:t xml:space="preserve">2.5.1.2 </w:t>
            </w:r>
            <w:r w:rsidR="00DC21B7" w:rsidRPr="004A42EB">
              <w:rPr>
                <w:rStyle w:val="Hyperlink"/>
                <w:rFonts w:ascii="Times New Roman" w:hAnsi="Times New Roman" w:cs="Times New Roman"/>
                <w:b/>
                <w:bCs/>
                <w:noProof/>
              </w:rPr>
              <w:t xml:space="preserve">Seasonal Autoregressive Integrated Moving Average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SARIMA</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_Toc132325777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0F2A0495" w14:textId="5779AFE5" w:rsidR="00DC21B7" w:rsidRDefault="0082628B">
          <w:pPr>
            <w:pStyle w:val="TOC3"/>
            <w:tabs>
              <w:tab w:val="right" w:leader="dot" w:pos="9350"/>
            </w:tabs>
            <w:rPr>
              <w:noProof/>
            </w:rPr>
          </w:pPr>
          <w:hyperlink w:anchor="_Toc132325778" w:history="1">
            <w:r w:rsidR="0086504A" w:rsidRPr="004A42EB">
              <w:rPr>
                <w:rStyle w:val="Hyperlink"/>
                <w:rFonts w:ascii="Times New Roman" w:hAnsi="Times New Roman" w:cs="Times New Roman"/>
                <w:b/>
                <w:bCs/>
                <w:noProof/>
              </w:rPr>
              <w:t xml:space="preserve">2.5.1.3 </w:t>
            </w:r>
            <w:r w:rsidR="00DC21B7" w:rsidRPr="004A42EB">
              <w:rPr>
                <w:rStyle w:val="Hyperlink"/>
                <w:rFonts w:ascii="Times New Roman" w:hAnsi="Times New Roman" w:cs="Times New Roman"/>
                <w:b/>
                <w:bCs/>
                <w:noProof/>
              </w:rPr>
              <w:t xml:space="preserve">Generalized Autoregressive Conditional Heteroskedasticity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GARCH</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_Toc132325778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59FE9468" w14:textId="587B4E27" w:rsidR="00DC21B7" w:rsidRDefault="0082628B">
          <w:pPr>
            <w:pStyle w:val="TOC3"/>
            <w:tabs>
              <w:tab w:val="right" w:leader="dot" w:pos="9350"/>
            </w:tabs>
            <w:rPr>
              <w:noProof/>
            </w:rPr>
          </w:pPr>
          <w:hyperlink w:anchor="_Toc132325779" w:history="1">
            <w:r w:rsidR="0086504A" w:rsidRPr="004A42EB">
              <w:rPr>
                <w:rStyle w:val="Hyperlink"/>
                <w:rFonts w:ascii="Times New Roman" w:hAnsi="Times New Roman" w:cs="Times New Roman"/>
                <w:b/>
                <w:bCs/>
                <w:noProof/>
              </w:rPr>
              <w:t xml:space="preserve">2.5.1.4 </w:t>
            </w:r>
            <w:r w:rsidR="00DC21B7" w:rsidRPr="004A42EB">
              <w:rPr>
                <w:rStyle w:val="Hyperlink"/>
                <w:rFonts w:ascii="Times New Roman" w:hAnsi="Times New Roman" w:cs="Times New Roman"/>
                <w:b/>
                <w:bCs/>
                <w:noProof/>
              </w:rPr>
              <w:t>Prophet</w:t>
            </w:r>
            <w:r w:rsidR="0086504A">
              <w:rPr>
                <w:noProof/>
                <w:webHidden/>
              </w:rPr>
              <w:tab/>
            </w:r>
            <w:r w:rsidR="00DC21B7">
              <w:rPr>
                <w:noProof/>
                <w:webHidden/>
              </w:rPr>
              <w:fldChar w:fldCharType="begin"/>
            </w:r>
            <w:r w:rsidR="00DC21B7">
              <w:rPr>
                <w:noProof/>
                <w:webHidden/>
              </w:rPr>
              <w:instrText xml:space="preserve"> PAGEREF _Toc132325779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1690302D" w14:textId="25B805A7" w:rsidR="00DC21B7" w:rsidRDefault="0082628B">
          <w:pPr>
            <w:pStyle w:val="TOC2"/>
            <w:tabs>
              <w:tab w:val="right" w:leader="dot" w:pos="9350"/>
            </w:tabs>
            <w:rPr>
              <w:noProof/>
            </w:rPr>
          </w:pPr>
          <w:hyperlink w:anchor="_Toc132325780" w:history="1">
            <w:r w:rsidR="0086504A" w:rsidRPr="004A42EB">
              <w:rPr>
                <w:rStyle w:val="Hyperlink"/>
                <w:rFonts w:ascii="Times New Roman" w:hAnsi="Times New Roman" w:cs="Times New Roman"/>
                <w:b/>
                <w:bCs/>
                <w:noProof/>
              </w:rPr>
              <w:t xml:space="preserve">2.5.2 </w:t>
            </w:r>
            <w:r w:rsidR="00DC21B7" w:rsidRPr="004A42EB">
              <w:rPr>
                <w:rStyle w:val="Hyperlink"/>
                <w:rFonts w:ascii="Times New Roman" w:hAnsi="Times New Roman" w:cs="Times New Roman"/>
                <w:b/>
                <w:bCs/>
                <w:noProof/>
              </w:rPr>
              <w:t xml:space="preserve">Deep </w:t>
            </w:r>
            <w:r w:rsidR="0086504A" w:rsidRPr="004A42EB">
              <w:rPr>
                <w:rStyle w:val="Hyperlink"/>
                <w:rFonts w:ascii="Times New Roman" w:hAnsi="Times New Roman" w:cs="Times New Roman"/>
                <w:b/>
                <w:bCs/>
                <w:noProof/>
              </w:rPr>
              <w:t>Learning-Based Forecasting Techniques</w:t>
            </w:r>
            <w:r w:rsidR="0086504A">
              <w:rPr>
                <w:noProof/>
                <w:webHidden/>
              </w:rPr>
              <w:tab/>
            </w:r>
            <w:r w:rsidR="00DC21B7">
              <w:rPr>
                <w:noProof/>
                <w:webHidden/>
              </w:rPr>
              <w:fldChar w:fldCharType="begin"/>
            </w:r>
            <w:r w:rsidR="00DC21B7">
              <w:rPr>
                <w:noProof/>
                <w:webHidden/>
              </w:rPr>
              <w:instrText xml:space="preserve"> PAGEREF _Toc132325780 \h </w:instrText>
            </w:r>
            <w:r w:rsidR="00DC21B7">
              <w:rPr>
                <w:noProof/>
                <w:webHidden/>
              </w:rPr>
            </w:r>
            <w:r w:rsidR="00DC21B7">
              <w:rPr>
                <w:noProof/>
                <w:webHidden/>
              </w:rPr>
              <w:fldChar w:fldCharType="separate"/>
            </w:r>
            <w:r w:rsidR="0086504A">
              <w:rPr>
                <w:noProof/>
                <w:webHidden/>
              </w:rPr>
              <w:t>18</w:t>
            </w:r>
            <w:r w:rsidR="00DC21B7">
              <w:rPr>
                <w:noProof/>
                <w:webHidden/>
              </w:rPr>
              <w:fldChar w:fldCharType="end"/>
            </w:r>
          </w:hyperlink>
        </w:p>
        <w:p w14:paraId="3494F262" w14:textId="6682D643" w:rsidR="00DC21B7" w:rsidRDefault="0082628B">
          <w:pPr>
            <w:pStyle w:val="TOC3"/>
            <w:tabs>
              <w:tab w:val="right" w:leader="dot" w:pos="9350"/>
            </w:tabs>
            <w:rPr>
              <w:noProof/>
            </w:rPr>
          </w:pPr>
          <w:hyperlink w:anchor="_Toc132325781" w:history="1">
            <w:r w:rsidR="0086504A" w:rsidRPr="004A42EB">
              <w:rPr>
                <w:rStyle w:val="Hyperlink"/>
                <w:rFonts w:ascii="Times New Roman" w:hAnsi="Times New Roman" w:cs="Times New Roman"/>
                <w:b/>
                <w:bCs/>
                <w:noProof/>
              </w:rPr>
              <w:t xml:space="preserve">2.5.2.1 </w:t>
            </w:r>
            <w:r w:rsidR="00DC21B7" w:rsidRPr="004A42EB">
              <w:rPr>
                <w:rStyle w:val="Hyperlink"/>
                <w:rFonts w:ascii="Times New Roman" w:hAnsi="Times New Roman" w:cs="Times New Roman"/>
                <w:b/>
                <w:bCs/>
                <w:noProof/>
              </w:rPr>
              <w:t>Long Short</w:t>
            </w:r>
            <w:r w:rsidR="0086504A" w:rsidRPr="004A42EB">
              <w:rPr>
                <w:rStyle w:val="Hyperlink"/>
                <w:rFonts w:ascii="Times New Roman" w:hAnsi="Times New Roman" w:cs="Times New Roman"/>
                <w:b/>
                <w:bCs/>
                <w:noProof/>
              </w:rPr>
              <w:t xml:space="preserve">-Term </w:t>
            </w:r>
            <w:r w:rsidR="00DC21B7" w:rsidRPr="004A42EB">
              <w:rPr>
                <w:rStyle w:val="Hyperlink"/>
                <w:rFonts w:ascii="Times New Roman" w:hAnsi="Times New Roman" w:cs="Times New Roman"/>
                <w:b/>
                <w:bCs/>
                <w:noProof/>
              </w:rPr>
              <w:t xml:space="preserve">Memory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LSTM</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_Toc132325781 \h </w:instrText>
            </w:r>
            <w:r w:rsidR="00DC21B7">
              <w:rPr>
                <w:noProof/>
                <w:webHidden/>
              </w:rPr>
            </w:r>
            <w:r w:rsidR="00DC21B7">
              <w:rPr>
                <w:noProof/>
                <w:webHidden/>
              </w:rPr>
              <w:fldChar w:fldCharType="separate"/>
            </w:r>
            <w:r w:rsidR="0086504A">
              <w:rPr>
                <w:noProof/>
                <w:webHidden/>
              </w:rPr>
              <w:t>18</w:t>
            </w:r>
            <w:r w:rsidR="00DC21B7">
              <w:rPr>
                <w:noProof/>
                <w:webHidden/>
              </w:rPr>
              <w:fldChar w:fldCharType="end"/>
            </w:r>
          </w:hyperlink>
        </w:p>
        <w:p w14:paraId="512370BE" w14:textId="6784BA6F" w:rsidR="00DC21B7" w:rsidRDefault="0082628B">
          <w:pPr>
            <w:pStyle w:val="TOC3"/>
            <w:tabs>
              <w:tab w:val="right" w:leader="dot" w:pos="9350"/>
            </w:tabs>
            <w:rPr>
              <w:noProof/>
            </w:rPr>
          </w:pPr>
          <w:hyperlink w:anchor="_Toc132325782" w:history="1">
            <w:r w:rsidR="0086504A" w:rsidRPr="004A42EB">
              <w:rPr>
                <w:rStyle w:val="Hyperlink"/>
                <w:rFonts w:ascii="Times New Roman" w:hAnsi="Times New Roman" w:cs="Times New Roman"/>
                <w:b/>
                <w:bCs/>
                <w:noProof/>
              </w:rPr>
              <w:t xml:space="preserve">2.5.2.2 </w:t>
            </w:r>
            <w:r w:rsidR="00DC21B7" w:rsidRPr="004A42EB">
              <w:rPr>
                <w:rStyle w:val="Hyperlink"/>
                <w:rFonts w:ascii="Times New Roman" w:hAnsi="Times New Roman" w:cs="Times New Roman"/>
                <w:b/>
                <w:bCs/>
                <w:noProof/>
              </w:rPr>
              <w:t xml:space="preserve">Gated Recurrent Unit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GRU</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_Toc132325782 \h </w:instrText>
            </w:r>
            <w:r w:rsidR="00DC21B7">
              <w:rPr>
                <w:noProof/>
                <w:webHidden/>
              </w:rPr>
            </w:r>
            <w:r w:rsidR="00DC21B7">
              <w:rPr>
                <w:noProof/>
                <w:webHidden/>
              </w:rPr>
              <w:fldChar w:fldCharType="separate"/>
            </w:r>
            <w:r w:rsidR="0086504A">
              <w:rPr>
                <w:noProof/>
                <w:webHidden/>
              </w:rPr>
              <w:t>18</w:t>
            </w:r>
            <w:r w:rsidR="00DC21B7">
              <w:rPr>
                <w:noProof/>
                <w:webHidden/>
              </w:rPr>
              <w:fldChar w:fldCharType="end"/>
            </w:r>
          </w:hyperlink>
        </w:p>
        <w:p w14:paraId="57A90C61" w14:textId="3EFE5DEF" w:rsidR="00DC21B7" w:rsidRDefault="0082628B">
          <w:pPr>
            <w:pStyle w:val="TOC3"/>
            <w:tabs>
              <w:tab w:val="right" w:leader="dot" w:pos="9350"/>
            </w:tabs>
            <w:rPr>
              <w:noProof/>
            </w:rPr>
          </w:pPr>
          <w:hyperlink w:anchor="_Toc132325783" w:history="1">
            <w:r w:rsidR="0086504A" w:rsidRPr="004A42EB">
              <w:rPr>
                <w:rStyle w:val="Hyperlink"/>
                <w:rFonts w:ascii="Times New Roman" w:hAnsi="Times New Roman" w:cs="Times New Roman"/>
                <w:b/>
                <w:bCs/>
                <w:noProof/>
              </w:rPr>
              <w:t xml:space="preserve">2.5.2.3 </w:t>
            </w:r>
            <w:r w:rsidR="00DC21B7" w:rsidRPr="004A42EB">
              <w:rPr>
                <w:rStyle w:val="Hyperlink"/>
                <w:rFonts w:ascii="Times New Roman" w:hAnsi="Times New Roman" w:cs="Times New Roman"/>
                <w:b/>
                <w:bCs/>
                <w:noProof/>
              </w:rPr>
              <w:t xml:space="preserve">Neural </w:t>
            </w:r>
            <w:r w:rsidR="0086504A" w:rsidRPr="004A42EB">
              <w:rPr>
                <w:rStyle w:val="Hyperlink"/>
                <w:rFonts w:ascii="Times New Roman" w:hAnsi="Times New Roman" w:cs="Times New Roman"/>
                <w:b/>
                <w:bCs/>
                <w:noProof/>
              </w:rPr>
              <w:t xml:space="preserve">Basis </w:t>
            </w:r>
            <w:r w:rsidR="00DC21B7" w:rsidRPr="004A42EB">
              <w:rPr>
                <w:rStyle w:val="Hyperlink"/>
                <w:rFonts w:ascii="Times New Roman" w:hAnsi="Times New Roman" w:cs="Times New Roman"/>
                <w:b/>
                <w:bCs/>
                <w:noProof/>
              </w:rPr>
              <w:t xml:space="preserve">Expansion Analysis </w:t>
            </w:r>
            <w:r w:rsidR="0086504A" w:rsidRPr="004A42EB">
              <w:rPr>
                <w:rStyle w:val="Hyperlink"/>
                <w:rFonts w:ascii="Times New Roman" w:hAnsi="Times New Roman" w:cs="Times New Roman"/>
                <w:b/>
                <w:bCs/>
                <w:noProof/>
              </w:rPr>
              <w:t xml:space="preserve">For Interpretable </w:t>
            </w:r>
            <w:r w:rsidR="00DC21B7" w:rsidRPr="004A42EB">
              <w:rPr>
                <w:rStyle w:val="Hyperlink"/>
                <w:rFonts w:ascii="Times New Roman" w:hAnsi="Times New Roman" w:cs="Times New Roman"/>
                <w:b/>
                <w:bCs/>
                <w:noProof/>
              </w:rPr>
              <w:t xml:space="preserve">Time Series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N</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BEATS</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_Toc132325783 \h </w:instrText>
            </w:r>
            <w:r w:rsidR="00DC21B7">
              <w:rPr>
                <w:noProof/>
                <w:webHidden/>
              </w:rPr>
            </w:r>
            <w:r w:rsidR="00DC21B7">
              <w:rPr>
                <w:noProof/>
                <w:webHidden/>
              </w:rPr>
              <w:fldChar w:fldCharType="separate"/>
            </w:r>
            <w:r w:rsidR="0086504A">
              <w:rPr>
                <w:noProof/>
                <w:webHidden/>
              </w:rPr>
              <w:t>19</w:t>
            </w:r>
            <w:r w:rsidR="00DC21B7">
              <w:rPr>
                <w:noProof/>
                <w:webHidden/>
              </w:rPr>
              <w:fldChar w:fldCharType="end"/>
            </w:r>
          </w:hyperlink>
        </w:p>
        <w:p w14:paraId="0B4CB989" w14:textId="0F529210" w:rsidR="00DC21B7" w:rsidRDefault="0082628B">
          <w:pPr>
            <w:pStyle w:val="TOC3"/>
            <w:tabs>
              <w:tab w:val="right" w:leader="dot" w:pos="9350"/>
            </w:tabs>
            <w:rPr>
              <w:noProof/>
            </w:rPr>
          </w:pPr>
          <w:hyperlink w:anchor="_Toc132325784" w:history="1">
            <w:r w:rsidR="0086504A" w:rsidRPr="004A42EB">
              <w:rPr>
                <w:rStyle w:val="Hyperlink"/>
                <w:rFonts w:ascii="Times New Roman" w:hAnsi="Times New Roman" w:cs="Times New Roman"/>
                <w:b/>
                <w:bCs/>
                <w:noProof/>
              </w:rPr>
              <w:t xml:space="preserve">2.5.2.4 </w:t>
            </w:r>
            <w:r w:rsidR="00DC21B7" w:rsidRPr="004A42EB">
              <w:rPr>
                <w:rStyle w:val="Hyperlink"/>
                <w:rFonts w:ascii="Times New Roman" w:hAnsi="Times New Roman" w:cs="Times New Roman"/>
                <w:b/>
                <w:bCs/>
                <w:noProof/>
              </w:rPr>
              <w:t xml:space="preserve">Temporal Fusion Transformer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TFT</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_Toc132325784 \h </w:instrText>
            </w:r>
            <w:r w:rsidR="00DC21B7">
              <w:rPr>
                <w:noProof/>
                <w:webHidden/>
              </w:rPr>
            </w:r>
            <w:r w:rsidR="00DC21B7">
              <w:rPr>
                <w:noProof/>
                <w:webHidden/>
              </w:rPr>
              <w:fldChar w:fldCharType="separate"/>
            </w:r>
            <w:r w:rsidR="0086504A">
              <w:rPr>
                <w:noProof/>
                <w:webHidden/>
              </w:rPr>
              <w:t>19</w:t>
            </w:r>
            <w:r w:rsidR="00DC21B7">
              <w:rPr>
                <w:noProof/>
                <w:webHidden/>
              </w:rPr>
              <w:fldChar w:fldCharType="end"/>
            </w:r>
          </w:hyperlink>
        </w:p>
        <w:p w14:paraId="19767D83" w14:textId="4F2C104D" w:rsidR="00DC21B7" w:rsidRDefault="0082628B">
          <w:pPr>
            <w:pStyle w:val="TOC2"/>
            <w:tabs>
              <w:tab w:val="right" w:leader="dot" w:pos="9350"/>
            </w:tabs>
            <w:rPr>
              <w:noProof/>
            </w:rPr>
          </w:pPr>
          <w:hyperlink w:anchor="_Toc132325785" w:history="1">
            <w:r w:rsidR="0086504A" w:rsidRPr="004A42EB">
              <w:rPr>
                <w:rStyle w:val="Hyperlink"/>
                <w:rFonts w:ascii="Times New Roman" w:hAnsi="Times New Roman" w:cs="Times New Roman"/>
                <w:b/>
                <w:bCs/>
                <w:noProof/>
              </w:rPr>
              <w:t xml:space="preserve">2.5.3 </w:t>
            </w:r>
            <w:r w:rsidR="00DC21B7" w:rsidRPr="004A42EB">
              <w:rPr>
                <w:rStyle w:val="Hyperlink"/>
                <w:rFonts w:ascii="Times New Roman" w:hAnsi="Times New Roman" w:cs="Times New Roman"/>
                <w:b/>
                <w:bCs/>
                <w:noProof/>
              </w:rPr>
              <w:t xml:space="preserve">Concerns </w:t>
            </w:r>
            <w:r w:rsidR="0086504A" w:rsidRPr="004A42EB">
              <w:rPr>
                <w:rStyle w:val="Hyperlink"/>
                <w:rFonts w:ascii="Times New Roman" w:hAnsi="Times New Roman" w:cs="Times New Roman"/>
                <w:b/>
                <w:bCs/>
                <w:noProof/>
              </w:rPr>
              <w:t>About Existing Used Techniques</w:t>
            </w:r>
            <w:r w:rsidR="0086504A">
              <w:rPr>
                <w:noProof/>
                <w:webHidden/>
              </w:rPr>
              <w:tab/>
            </w:r>
            <w:r w:rsidR="00DC21B7">
              <w:rPr>
                <w:noProof/>
                <w:webHidden/>
              </w:rPr>
              <w:fldChar w:fldCharType="begin"/>
            </w:r>
            <w:r w:rsidR="00DC21B7">
              <w:rPr>
                <w:noProof/>
                <w:webHidden/>
              </w:rPr>
              <w:instrText xml:space="preserve"> PAGEREF _Toc132325785 \h </w:instrText>
            </w:r>
            <w:r w:rsidR="00DC21B7">
              <w:rPr>
                <w:noProof/>
                <w:webHidden/>
              </w:rPr>
            </w:r>
            <w:r w:rsidR="00DC21B7">
              <w:rPr>
                <w:noProof/>
                <w:webHidden/>
              </w:rPr>
              <w:fldChar w:fldCharType="separate"/>
            </w:r>
            <w:r w:rsidR="0086504A">
              <w:rPr>
                <w:noProof/>
                <w:webHidden/>
              </w:rPr>
              <w:t>19</w:t>
            </w:r>
            <w:r w:rsidR="00DC21B7">
              <w:rPr>
                <w:noProof/>
                <w:webHidden/>
              </w:rPr>
              <w:fldChar w:fldCharType="end"/>
            </w:r>
          </w:hyperlink>
        </w:p>
        <w:p w14:paraId="71B9BBAA" w14:textId="2016DCC9" w:rsidR="00DC21B7" w:rsidRDefault="0082628B">
          <w:pPr>
            <w:pStyle w:val="TOC3"/>
            <w:tabs>
              <w:tab w:val="right" w:leader="dot" w:pos="9350"/>
            </w:tabs>
            <w:rPr>
              <w:noProof/>
            </w:rPr>
          </w:pPr>
          <w:hyperlink w:anchor="_Toc132325786" w:history="1">
            <w:r w:rsidR="0086504A" w:rsidRPr="004A42EB">
              <w:rPr>
                <w:rStyle w:val="Hyperlink"/>
                <w:rFonts w:ascii="Times New Roman" w:hAnsi="Times New Roman" w:cs="Times New Roman"/>
                <w:b/>
                <w:bCs/>
                <w:noProof/>
              </w:rPr>
              <w:t xml:space="preserve">2.5.3.1 </w:t>
            </w:r>
            <w:r w:rsidR="00DC21B7" w:rsidRPr="004A42EB">
              <w:rPr>
                <w:rStyle w:val="Hyperlink"/>
                <w:rFonts w:ascii="Times New Roman" w:hAnsi="Times New Roman" w:cs="Times New Roman"/>
                <w:b/>
                <w:bCs/>
                <w:noProof/>
              </w:rPr>
              <w:t xml:space="preserve">Issues </w:t>
            </w:r>
            <w:r w:rsidR="0086504A" w:rsidRPr="004A42EB">
              <w:rPr>
                <w:rStyle w:val="Hyperlink"/>
                <w:rFonts w:ascii="Times New Roman" w:hAnsi="Times New Roman" w:cs="Times New Roman"/>
                <w:b/>
                <w:bCs/>
                <w:noProof/>
              </w:rPr>
              <w:t>In Statistical Models</w:t>
            </w:r>
            <w:r w:rsidR="0086504A">
              <w:rPr>
                <w:noProof/>
                <w:webHidden/>
              </w:rPr>
              <w:tab/>
            </w:r>
            <w:r w:rsidR="00DC21B7">
              <w:rPr>
                <w:noProof/>
                <w:webHidden/>
              </w:rPr>
              <w:fldChar w:fldCharType="begin"/>
            </w:r>
            <w:r w:rsidR="00DC21B7">
              <w:rPr>
                <w:noProof/>
                <w:webHidden/>
              </w:rPr>
              <w:instrText xml:space="preserve"> PAGEREF _Toc132325786 \h </w:instrText>
            </w:r>
            <w:r w:rsidR="00DC21B7">
              <w:rPr>
                <w:noProof/>
                <w:webHidden/>
              </w:rPr>
            </w:r>
            <w:r w:rsidR="00DC21B7">
              <w:rPr>
                <w:noProof/>
                <w:webHidden/>
              </w:rPr>
              <w:fldChar w:fldCharType="separate"/>
            </w:r>
            <w:r w:rsidR="0086504A">
              <w:rPr>
                <w:noProof/>
                <w:webHidden/>
              </w:rPr>
              <w:t>19</w:t>
            </w:r>
            <w:r w:rsidR="00DC21B7">
              <w:rPr>
                <w:noProof/>
                <w:webHidden/>
              </w:rPr>
              <w:fldChar w:fldCharType="end"/>
            </w:r>
          </w:hyperlink>
        </w:p>
        <w:p w14:paraId="7D6167FC" w14:textId="0FBBD77A" w:rsidR="00DC21B7" w:rsidRDefault="0082628B">
          <w:pPr>
            <w:pStyle w:val="TOC3"/>
            <w:tabs>
              <w:tab w:val="right" w:leader="dot" w:pos="9350"/>
            </w:tabs>
            <w:rPr>
              <w:noProof/>
            </w:rPr>
          </w:pPr>
          <w:hyperlink w:anchor="_Toc132325787" w:history="1">
            <w:r w:rsidR="0086504A" w:rsidRPr="004A42EB">
              <w:rPr>
                <w:rStyle w:val="Hyperlink"/>
                <w:rFonts w:ascii="Times New Roman" w:hAnsi="Times New Roman" w:cs="Times New Roman"/>
                <w:b/>
                <w:bCs/>
                <w:noProof/>
              </w:rPr>
              <w:t xml:space="preserve">2.5.3.2 </w:t>
            </w:r>
            <w:r w:rsidR="00DC21B7" w:rsidRPr="004A42EB">
              <w:rPr>
                <w:rStyle w:val="Hyperlink"/>
                <w:rFonts w:ascii="Times New Roman" w:hAnsi="Times New Roman" w:cs="Times New Roman"/>
                <w:b/>
                <w:bCs/>
                <w:noProof/>
              </w:rPr>
              <w:t xml:space="preserve">Issues </w:t>
            </w:r>
            <w:r w:rsidR="0086504A" w:rsidRPr="004A42EB">
              <w:rPr>
                <w:rStyle w:val="Hyperlink"/>
                <w:rFonts w:ascii="Times New Roman" w:hAnsi="Times New Roman" w:cs="Times New Roman"/>
                <w:b/>
                <w:bCs/>
                <w:noProof/>
              </w:rPr>
              <w:t>In Deep Learning Models</w:t>
            </w:r>
            <w:r w:rsidR="0086504A">
              <w:rPr>
                <w:noProof/>
                <w:webHidden/>
              </w:rPr>
              <w:tab/>
            </w:r>
            <w:r w:rsidR="00DC21B7">
              <w:rPr>
                <w:noProof/>
                <w:webHidden/>
              </w:rPr>
              <w:fldChar w:fldCharType="begin"/>
            </w:r>
            <w:r w:rsidR="00DC21B7">
              <w:rPr>
                <w:noProof/>
                <w:webHidden/>
              </w:rPr>
              <w:instrText xml:space="preserve"> PAGEREF _Toc132325787 \h </w:instrText>
            </w:r>
            <w:r w:rsidR="00DC21B7">
              <w:rPr>
                <w:noProof/>
                <w:webHidden/>
              </w:rPr>
            </w:r>
            <w:r w:rsidR="00DC21B7">
              <w:rPr>
                <w:noProof/>
                <w:webHidden/>
              </w:rPr>
              <w:fldChar w:fldCharType="separate"/>
            </w:r>
            <w:r w:rsidR="0086504A">
              <w:rPr>
                <w:noProof/>
                <w:webHidden/>
              </w:rPr>
              <w:t>20</w:t>
            </w:r>
            <w:r w:rsidR="00DC21B7">
              <w:rPr>
                <w:noProof/>
                <w:webHidden/>
              </w:rPr>
              <w:fldChar w:fldCharType="end"/>
            </w:r>
          </w:hyperlink>
        </w:p>
        <w:p w14:paraId="1CDF18DF" w14:textId="2DA4983D" w:rsidR="00DC21B7" w:rsidRDefault="0082628B">
          <w:pPr>
            <w:pStyle w:val="TOC2"/>
            <w:tabs>
              <w:tab w:val="right" w:leader="dot" w:pos="9350"/>
            </w:tabs>
            <w:rPr>
              <w:noProof/>
            </w:rPr>
          </w:pPr>
          <w:hyperlink w:anchor="_Toc132325788" w:history="1">
            <w:r w:rsidR="0086504A" w:rsidRPr="004A42EB">
              <w:rPr>
                <w:rStyle w:val="Hyperlink"/>
                <w:rFonts w:ascii="Times New Roman" w:hAnsi="Times New Roman" w:cs="Times New Roman"/>
                <w:b/>
                <w:bCs/>
                <w:noProof/>
              </w:rPr>
              <w:t xml:space="preserve">2.5.4 </w:t>
            </w:r>
            <w:r w:rsidR="00DC21B7" w:rsidRPr="004A42EB">
              <w:rPr>
                <w:rStyle w:val="Hyperlink"/>
                <w:rFonts w:ascii="Times New Roman" w:hAnsi="Times New Roman" w:cs="Times New Roman"/>
                <w:b/>
                <w:bCs/>
                <w:noProof/>
              </w:rPr>
              <w:t xml:space="preserve">Neural Ordinary Differential Equations </w:t>
            </w:r>
            <w:r w:rsidR="0086504A" w:rsidRPr="004A42EB">
              <w:rPr>
                <w:rStyle w:val="Hyperlink"/>
                <w:rFonts w:ascii="Times New Roman" w:hAnsi="Times New Roman" w:cs="Times New Roman"/>
                <w:b/>
                <w:bCs/>
                <w:noProof/>
              </w:rPr>
              <w:t>(Odes)</w:t>
            </w:r>
            <w:r w:rsidR="0086504A">
              <w:rPr>
                <w:noProof/>
                <w:webHidden/>
              </w:rPr>
              <w:tab/>
            </w:r>
            <w:r w:rsidR="00DC21B7">
              <w:rPr>
                <w:noProof/>
                <w:webHidden/>
              </w:rPr>
              <w:fldChar w:fldCharType="begin"/>
            </w:r>
            <w:r w:rsidR="00DC21B7">
              <w:rPr>
                <w:noProof/>
                <w:webHidden/>
              </w:rPr>
              <w:instrText xml:space="preserve"> PAGEREF _Toc132325788 \h </w:instrText>
            </w:r>
            <w:r w:rsidR="00DC21B7">
              <w:rPr>
                <w:noProof/>
                <w:webHidden/>
              </w:rPr>
            </w:r>
            <w:r w:rsidR="00DC21B7">
              <w:rPr>
                <w:noProof/>
                <w:webHidden/>
              </w:rPr>
              <w:fldChar w:fldCharType="separate"/>
            </w:r>
            <w:r w:rsidR="0086504A">
              <w:rPr>
                <w:noProof/>
                <w:webHidden/>
              </w:rPr>
              <w:t>20</w:t>
            </w:r>
            <w:r w:rsidR="00DC21B7">
              <w:rPr>
                <w:noProof/>
                <w:webHidden/>
              </w:rPr>
              <w:fldChar w:fldCharType="end"/>
            </w:r>
          </w:hyperlink>
        </w:p>
        <w:p w14:paraId="35C9F343" w14:textId="4DD27ADC" w:rsidR="00DC21B7" w:rsidRDefault="0082628B">
          <w:pPr>
            <w:pStyle w:val="TOC2"/>
            <w:tabs>
              <w:tab w:val="right" w:leader="dot" w:pos="9350"/>
            </w:tabs>
            <w:rPr>
              <w:noProof/>
            </w:rPr>
          </w:pPr>
          <w:hyperlink w:anchor="_Toc132325789" w:history="1">
            <w:r w:rsidR="0086504A" w:rsidRPr="004A42EB">
              <w:rPr>
                <w:rStyle w:val="Hyperlink"/>
                <w:rFonts w:ascii="Times New Roman" w:hAnsi="Times New Roman" w:cs="Times New Roman"/>
                <w:b/>
                <w:bCs/>
                <w:noProof/>
              </w:rPr>
              <w:t xml:space="preserve">2.5.5 </w:t>
            </w:r>
            <w:r w:rsidR="00DC21B7" w:rsidRPr="004A42EB">
              <w:rPr>
                <w:rStyle w:val="Hyperlink"/>
                <w:rFonts w:ascii="Times New Roman" w:hAnsi="Times New Roman" w:cs="Times New Roman"/>
                <w:b/>
                <w:bCs/>
                <w:noProof/>
              </w:rPr>
              <w:t xml:space="preserve">Approach </w:t>
            </w:r>
            <w:r w:rsidR="0086504A" w:rsidRPr="004A42EB">
              <w:rPr>
                <w:rStyle w:val="Hyperlink"/>
                <w:rFonts w:ascii="Times New Roman" w:hAnsi="Times New Roman" w:cs="Times New Roman"/>
                <w:b/>
                <w:bCs/>
                <w:noProof/>
              </w:rPr>
              <w:t xml:space="preserve">Proposed By A </w:t>
            </w:r>
            <w:r w:rsidR="00DC21B7" w:rsidRPr="004A42EB">
              <w:rPr>
                <w:rStyle w:val="Hyperlink"/>
                <w:rFonts w:ascii="Times New Roman" w:hAnsi="Times New Roman" w:cs="Times New Roman"/>
                <w:b/>
                <w:bCs/>
                <w:noProof/>
              </w:rPr>
              <w:t>Liquid Time</w:t>
            </w:r>
            <w:r w:rsidR="0086504A" w:rsidRPr="004A42EB">
              <w:rPr>
                <w:rStyle w:val="Hyperlink"/>
                <w:rFonts w:ascii="Times New Roman" w:hAnsi="Times New Roman" w:cs="Times New Roman"/>
                <w:b/>
                <w:bCs/>
                <w:noProof/>
              </w:rPr>
              <w:t>-Constant (</w:t>
            </w:r>
            <w:r w:rsidR="00DC21B7" w:rsidRPr="004A42EB">
              <w:rPr>
                <w:rStyle w:val="Hyperlink"/>
                <w:rFonts w:ascii="Times New Roman" w:hAnsi="Times New Roman" w:cs="Times New Roman"/>
                <w:b/>
                <w:bCs/>
                <w:noProof/>
              </w:rPr>
              <w:t>LTC</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_Toc132325789 \h </w:instrText>
            </w:r>
            <w:r w:rsidR="00DC21B7">
              <w:rPr>
                <w:noProof/>
                <w:webHidden/>
              </w:rPr>
            </w:r>
            <w:r w:rsidR="00DC21B7">
              <w:rPr>
                <w:noProof/>
                <w:webHidden/>
              </w:rPr>
              <w:fldChar w:fldCharType="separate"/>
            </w:r>
            <w:r w:rsidR="0086504A">
              <w:rPr>
                <w:noProof/>
                <w:webHidden/>
              </w:rPr>
              <w:t>21</w:t>
            </w:r>
            <w:r w:rsidR="00DC21B7">
              <w:rPr>
                <w:noProof/>
                <w:webHidden/>
              </w:rPr>
              <w:fldChar w:fldCharType="end"/>
            </w:r>
          </w:hyperlink>
        </w:p>
        <w:p w14:paraId="1F86196C" w14:textId="6D65FDB8" w:rsidR="00DC21B7" w:rsidRDefault="0082628B">
          <w:pPr>
            <w:pStyle w:val="TOC2"/>
            <w:tabs>
              <w:tab w:val="right" w:leader="dot" w:pos="9350"/>
            </w:tabs>
            <w:rPr>
              <w:noProof/>
            </w:rPr>
          </w:pPr>
          <w:hyperlink w:anchor="_Toc132325790" w:history="1">
            <w:r w:rsidR="0086504A" w:rsidRPr="004A42EB">
              <w:rPr>
                <w:rStyle w:val="Hyperlink"/>
                <w:rFonts w:ascii="Times New Roman" w:hAnsi="Times New Roman" w:cs="Times New Roman"/>
                <w:b/>
                <w:bCs/>
                <w:noProof/>
              </w:rPr>
              <w:t xml:space="preserve">2.5.6 </w:t>
            </w:r>
            <w:r w:rsidR="00DC21B7" w:rsidRPr="004A42EB">
              <w:rPr>
                <w:rStyle w:val="Hyperlink"/>
                <w:rFonts w:ascii="Times New Roman" w:hAnsi="Times New Roman" w:cs="Times New Roman"/>
                <w:b/>
                <w:bCs/>
                <w:noProof/>
              </w:rPr>
              <w:t xml:space="preserve">Neural Stochastic Differential Equations </w:t>
            </w:r>
            <w:r w:rsidR="0086504A" w:rsidRPr="004A42EB">
              <w:rPr>
                <w:rStyle w:val="Hyperlink"/>
                <w:rFonts w:ascii="Times New Roman" w:hAnsi="Times New Roman" w:cs="Times New Roman"/>
                <w:b/>
                <w:bCs/>
                <w:noProof/>
              </w:rPr>
              <w:t>(Sdes)</w:t>
            </w:r>
            <w:r w:rsidR="0086504A">
              <w:rPr>
                <w:noProof/>
                <w:webHidden/>
              </w:rPr>
              <w:tab/>
            </w:r>
            <w:r w:rsidR="00DC21B7">
              <w:rPr>
                <w:noProof/>
                <w:webHidden/>
              </w:rPr>
              <w:fldChar w:fldCharType="begin"/>
            </w:r>
            <w:r w:rsidR="00DC21B7">
              <w:rPr>
                <w:noProof/>
                <w:webHidden/>
              </w:rPr>
              <w:instrText xml:space="preserve"> PAGEREF _Toc132325790 \h </w:instrText>
            </w:r>
            <w:r w:rsidR="00DC21B7">
              <w:rPr>
                <w:noProof/>
                <w:webHidden/>
              </w:rPr>
            </w:r>
            <w:r w:rsidR="00DC21B7">
              <w:rPr>
                <w:noProof/>
                <w:webHidden/>
              </w:rPr>
              <w:fldChar w:fldCharType="separate"/>
            </w:r>
            <w:r w:rsidR="0086504A">
              <w:rPr>
                <w:noProof/>
                <w:webHidden/>
              </w:rPr>
              <w:t>22</w:t>
            </w:r>
            <w:r w:rsidR="00DC21B7">
              <w:rPr>
                <w:noProof/>
                <w:webHidden/>
              </w:rPr>
              <w:fldChar w:fldCharType="end"/>
            </w:r>
          </w:hyperlink>
        </w:p>
        <w:p w14:paraId="768A1408" w14:textId="0873F18A" w:rsidR="00DC21B7" w:rsidRDefault="0082628B">
          <w:pPr>
            <w:pStyle w:val="TOC2"/>
            <w:tabs>
              <w:tab w:val="right" w:leader="dot" w:pos="9350"/>
            </w:tabs>
            <w:rPr>
              <w:noProof/>
            </w:rPr>
          </w:pPr>
          <w:hyperlink w:anchor="_Toc132325791" w:history="1">
            <w:r w:rsidR="0086504A" w:rsidRPr="004A42EB">
              <w:rPr>
                <w:rStyle w:val="Hyperlink"/>
                <w:rFonts w:ascii="Times New Roman" w:hAnsi="Times New Roman" w:cs="Times New Roman"/>
                <w:b/>
                <w:bCs/>
                <w:noProof/>
              </w:rPr>
              <w:t xml:space="preserve">2.5.7 </w:t>
            </w:r>
            <w:r w:rsidR="00DC21B7" w:rsidRPr="004A42EB">
              <w:rPr>
                <w:rStyle w:val="Hyperlink"/>
                <w:rFonts w:ascii="Times New Roman" w:hAnsi="Times New Roman" w:cs="Times New Roman"/>
                <w:b/>
                <w:bCs/>
                <w:noProof/>
              </w:rPr>
              <w:t xml:space="preserve">Traditional </w:t>
            </w:r>
            <w:r w:rsidR="0086504A" w:rsidRPr="004A42EB">
              <w:rPr>
                <w:rStyle w:val="Hyperlink"/>
                <w:rFonts w:ascii="Times New Roman" w:hAnsi="Times New Roman" w:cs="Times New Roman"/>
                <w:b/>
                <w:bCs/>
                <w:noProof/>
              </w:rPr>
              <w:t>Required Techniques</w:t>
            </w:r>
            <w:r w:rsidR="0086504A">
              <w:rPr>
                <w:noProof/>
                <w:webHidden/>
              </w:rPr>
              <w:tab/>
            </w:r>
            <w:r w:rsidR="00DC21B7">
              <w:rPr>
                <w:noProof/>
                <w:webHidden/>
              </w:rPr>
              <w:fldChar w:fldCharType="begin"/>
            </w:r>
            <w:r w:rsidR="00DC21B7">
              <w:rPr>
                <w:noProof/>
                <w:webHidden/>
              </w:rPr>
              <w:instrText xml:space="preserve"> PAGEREF _Toc132325791 \h </w:instrText>
            </w:r>
            <w:r w:rsidR="00DC21B7">
              <w:rPr>
                <w:noProof/>
                <w:webHidden/>
              </w:rPr>
            </w:r>
            <w:r w:rsidR="00DC21B7">
              <w:rPr>
                <w:noProof/>
                <w:webHidden/>
              </w:rPr>
              <w:fldChar w:fldCharType="separate"/>
            </w:r>
            <w:r w:rsidR="0086504A">
              <w:rPr>
                <w:noProof/>
                <w:webHidden/>
              </w:rPr>
              <w:t>23</w:t>
            </w:r>
            <w:r w:rsidR="00DC21B7">
              <w:rPr>
                <w:noProof/>
                <w:webHidden/>
              </w:rPr>
              <w:fldChar w:fldCharType="end"/>
            </w:r>
          </w:hyperlink>
        </w:p>
        <w:p w14:paraId="2A2F61E8" w14:textId="6CB4A648" w:rsidR="00DC21B7" w:rsidRDefault="0082628B">
          <w:pPr>
            <w:pStyle w:val="TOC3"/>
            <w:tabs>
              <w:tab w:val="right" w:leader="dot" w:pos="9350"/>
            </w:tabs>
            <w:rPr>
              <w:noProof/>
            </w:rPr>
          </w:pPr>
          <w:hyperlink w:anchor="_Toc132325792" w:history="1">
            <w:r w:rsidR="0086504A" w:rsidRPr="004A42EB">
              <w:rPr>
                <w:rStyle w:val="Hyperlink"/>
                <w:rFonts w:ascii="Times New Roman" w:hAnsi="Times New Roman" w:cs="Times New Roman"/>
                <w:b/>
                <w:bCs/>
                <w:noProof/>
              </w:rPr>
              <w:t xml:space="preserve">2.5.7.1 </w:t>
            </w:r>
            <w:r w:rsidR="00DC21B7" w:rsidRPr="004A42EB">
              <w:rPr>
                <w:rStyle w:val="Hyperlink"/>
                <w:rFonts w:ascii="Times New Roman" w:hAnsi="Times New Roman" w:cs="Times New Roman"/>
                <w:b/>
                <w:bCs/>
                <w:noProof/>
              </w:rPr>
              <w:t xml:space="preserve">Data </w:t>
            </w:r>
            <w:r w:rsidR="0086504A" w:rsidRPr="004A42EB">
              <w:rPr>
                <w:rStyle w:val="Hyperlink"/>
                <w:rFonts w:ascii="Times New Roman" w:hAnsi="Times New Roman" w:cs="Times New Roman"/>
                <w:b/>
                <w:bCs/>
                <w:noProof/>
              </w:rPr>
              <w:t>Preprocessing</w:t>
            </w:r>
            <w:r w:rsidR="0086504A">
              <w:rPr>
                <w:noProof/>
                <w:webHidden/>
              </w:rPr>
              <w:tab/>
            </w:r>
            <w:r w:rsidR="00DC21B7">
              <w:rPr>
                <w:noProof/>
                <w:webHidden/>
              </w:rPr>
              <w:fldChar w:fldCharType="begin"/>
            </w:r>
            <w:r w:rsidR="00DC21B7">
              <w:rPr>
                <w:noProof/>
                <w:webHidden/>
              </w:rPr>
              <w:instrText xml:space="preserve"> PAGEREF _Toc132325792 \h </w:instrText>
            </w:r>
            <w:r w:rsidR="00DC21B7">
              <w:rPr>
                <w:noProof/>
                <w:webHidden/>
              </w:rPr>
            </w:r>
            <w:r w:rsidR="00DC21B7">
              <w:rPr>
                <w:noProof/>
                <w:webHidden/>
              </w:rPr>
              <w:fldChar w:fldCharType="separate"/>
            </w:r>
            <w:r w:rsidR="0086504A">
              <w:rPr>
                <w:noProof/>
                <w:webHidden/>
              </w:rPr>
              <w:t>23</w:t>
            </w:r>
            <w:r w:rsidR="00DC21B7">
              <w:rPr>
                <w:noProof/>
                <w:webHidden/>
              </w:rPr>
              <w:fldChar w:fldCharType="end"/>
            </w:r>
          </w:hyperlink>
        </w:p>
        <w:p w14:paraId="76CBC371" w14:textId="469314D5" w:rsidR="00DC21B7" w:rsidRDefault="0082628B">
          <w:pPr>
            <w:pStyle w:val="TOC3"/>
            <w:tabs>
              <w:tab w:val="right" w:leader="dot" w:pos="9350"/>
            </w:tabs>
            <w:rPr>
              <w:noProof/>
            </w:rPr>
          </w:pPr>
          <w:hyperlink w:anchor="_Toc132325793" w:history="1">
            <w:r w:rsidR="0086504A" w:rsidRPr="004A42EB">
              <w:rPr>
                <w:rStyle w:val="Hyperlink"/>
                <w:rFonts w:ascii="Times New Roman" w:hAnsi="Times New Roman" w:cs="Times New Roman"/>
                <w:b/>
                <w:bCs/>
                <w:noProof/>
              </w:rPr>
              <w:t xml:space="preserve">2.5.7.2 </w:t>
            </w:r>
            <w:r w:rsidR="00DC21B7" w:rsidRPr="004A42EB">
              <w:rPr>
                <w:rStyle w:val="Hyperlink"/>
                <w:rFonts w:ascii="Times New Roman" w:hAnsi="Times New Roman" w:cs="Times New Roman"/>
                <w:b/>
                <w:bCs/>
                <w:noProof/>
              </w:rPr>
              <w:t xml:space="preserve">Hyperparameter </w:t>
            </w:r>
            <w:r w:rsidR="0086504A" w:rsidRPr="004A42EB">
              <w:rPr>
                <w:rStyle w:val="Hyperlink"/>
                <w:rFonts w:ascii="Times New Roman" w:hAnsi="Times New Roman" w:cs="Times New Roman"/>
                <w:b/>
                <w:bCs/>
                <w:noProof/>
              </w:rPr>
              <w:t>Tuning</w:t>
            </w:r>
            <w:r w:rsidR="0086504A">
              <w:rPr>
                <w:noProof/>
                <w:webHidden/>
              </w:rPr>
              <w:tab/>
            </w:r>
            <w:r w:rsidR="00DC21B7">
              <w:rPr>
                <w:noProof/>
                <w:webHidden/>
              </w:rPr>
              <w:fldChar w:fldCharType="begin"/>
            </w:r>
            <w:r w:rsidR="00DC21B7">
              <w:rPr>
                <w:noProof/>
                <w:webHidden/>
              </w:rPr>
              <w:instrText xml:space="preserve"> PAGEREF _Toc132325793 \h </w:instrText>
            </w:r>
            <w:r w:rsidR="00DC21B7">
              <w:rPr>
                <w:noProof/>
                <w:webHidden/>
              </w:rPr>
            </w:r>
            <w:r w:rsidR="00DC21B7">
              <w:rPr>
                <w:noProof/>
                <w:webHidden/>
              </w:rPr>
              <w:fldChar w:fldCharType="separate"/>
            </w:r>
            <w:r w:rsidR="0086504A">
              <w:rPr>
                <w:noProof/>
                <w:webHidden/>
              </w:rPr>
              <w:t>24</w:t>
            </w:r>
            <w:r w:rsidR="00DC21B7">
              <w:rPr>
                <w:noProof/>
                <w:webHidden/>
              </w:rPr>
              <w:fldChar w:fldCharType="end"/>
            </w:r>
          </w:hyperlink>
        </w:p>
        <w:p w14:paraId="0215AECE" w14:textId="103A744B" w:rsidR="00DC21B7" w:rsidRDefault="0082628B">
          <w:pPr>
            <w:pStyle w:val="TOC3"/>
            <w:tabs>
              <w:tab w:val="right" w:leader="dot" w:pos="9350"/>
            </w:tabs>
            <w:rPr>
              <w:noProof/>
            </w:rPr>
          </w:pPr>
          <w:hyperlink w:anchor="_Toc132325794" w:history="1">
            <w:r w:rsidR="0086504A" w:rsidRPr="004A42EB">
              <w:rPr>
                <w:rStyle w:val="Hyperlink"/>
                <w:rFonts w:ascii="Times New Roman" w:hAnsi="Times New Roman" w:cs="Times New Roman"/>
                <w:b/>
                <w:bCs/>
                <w:noProof/>
              </w:rPr>
              <w:t xml:space="preserve">2.5.7.3 </w:t>
            </w:r>
            <w:r w:rsidR="00DC21B7" w:rsidRPr="004A42EB">
              <w:rPr>
                <w:rStyle w:val="Hyperlink"/>
                <w:rFonts w:ascii="Times New Roman" w:hAnsi="Times New Roman" w:cs="Times New Roman"/>
                <w:b/>
                <w:bCs/>
                <w:noProof/>
              </w:rPr>
              <w:t>Validation</w:t>
            </w:r>
            <w:r w:rsidR="0086504A">
              <w:rPr>
                <w:noProof/>
                <w:webHidden/>
              </w:rPr>
              <w:tab/>
            </w:r>
            <w:r w:rsidR="00DC21B7">
              <w:rPr>
                <w:noProof/>
                <w:webHidden/>
              </w:rPr>
              <w:fldChar w:fldCharType="begin"/>
            </w:r>
            <w:r w:rsidR="00DC21B7">
              <w:rPr>
                <w:noProof/>
                <w:webHidden/>
              </w:rPr>
              <w:instrText xml:space="preserve"> PAGEREF _Toc132325794 \h </w:instrText>
            </w:r>
            <w:r w:rsidR="00DC21B7">
              <w:rPr>
                <w:noProof/>
                <w:webHidden/>
              </w:rPr>
            </w:r>
            <w:r w:rsidR="00DC21B7">
              <w:rPr>
                <w:noProof/>
                <w:webHidden/>
              </w:rPr>
              <w:fldChar w:fldCharType="separate"/>
            </w:r>
            <w:r w:rsidR="0086504A">
              <w:rPr>
                <w:noProof/>
                <w:webHidden/>
              </w:rPr>
              <w:t>24</w:t>
            </w:r>
            <w:r w:rsidR="00DC21B7">
              <w:rPr>
                <w:noProof/>
                <w:webHidden/>
              </w:rPr>
              <w:fldChar w:fldCharType="end"/>
            </w:r>
          </w:hyperlink>
        </w:p>
        <w:p w14:paraId="14DFC5EB" w14:textId="19BD53C0" w:rsidR="00DC21B7" w:rsidRDefault="0082628B">
          <w:pPr>
            <w:pStyle w:val="TOC2"/>
            <w:tabs>
              <w:tab w:val="right" w:leader="dot" w:pos="9350"/>
            </w:tabs>
            <w:rPr>
              <w:noProof/>
            </w:rPr>
          </w:pPr>
          <w:hyperlink w:anchor="_Toc132325795" w:history="1">
            <w:r w:rsidR="0086504A" w:rsidRPr="004A42EB">
              <w:rPr>
                <w:rStyle w:val="Hyperlink"/>
                <w:rFonts w:ascii="Times New Roman" w:hAnsi="Times New Roman" w:cs="Times New Roman"/>
                <w:b/>
                <w:bCs/>
                <w:noProof/>
              </w:rPr>
              <w:t xml:space="preserve">2.5.8 </w:t>
            </w:r>
            <w:r w:rsidR="00DC21B7" w:rsidRPr="004A42EB">
              <w:rPr>
                <w:rStyle w:val="Hyperlink"/>
                <w:rFonts w:ascii="Times New Roman" w:hAnsi="Times New Roman" w:cs="Times New Roman"/>
                <w:b/>
                <w:bCs/>
                <w:noProof/>
              </w:rPr>
              <w:t xml:space="preserve">NLP </w:t>
            </w:r>
            <w:r w:rsidR="0086504A" w:rsidRPr="004A42EB">
              <w:rPr>
                <w:rStyle w:val="Hyperlink"/>
                <w:rFonts w:ascii="Times New Roman" w:hAnsi="Times New Roman" w:cs="Times New Roman"/>
                <w:b/>
                <w:bCs/>
                <w:noProof/>
              </w:rPr>
              <w:t>Techniques That Can Assist</w:t>
            </w:r>
            <w:r w:rsidR="0086504A">
              <w:rPr>
                <w:noProof/>
                <w:webHidden/>
              </w:rPr>
              <w:tab/>
            </w:r>
            <w:r w:rsidR="00DC21B7">
              <w:rPr>
                <w:noProof/>
                <w:webHidden/>
              </w:rPr>
              <w:fldChar w:fldCharType="begin"/>
            </w:r>
            <w:r w:rsidR="00DC21B7">
              <w:rPr>
                <w:noProof/>
                <w:webHidden/>
              </w:rPr>
              <w:instrText xml:space="preserve"> PAGEREF _Toc132325795 \h </w:instrText>
            </w:r>
            <w:r w:rsidR="00DC21B7">
              <w:rPr>
                <w:noProof/>
                <w:webHidden/>
              </w:rPr>
            </w:r>
            <w:r w:rsidR="00DC21B7">
              <w:rPr>
                <w:noProof/>
                <w:webHidden/>
              </w:rPr>
              <w:fldChar w:fldCharType="separate"/>
            </w:r>
            <w:r w:rsidR="0086504A">
              <w:rPr>
                <w:noProof/>
                <w:webHidden/>
              </w:rPr>
              <w:t>25</w:t>
            </w:r>
            <w:r w:rsidR="00DC21B7">
              <w:rPr>
                <w:noProof/>
                <w:webHidden/>
              </w:rPr>
              <w:fldChar w:fldCharType="end"/>
            </w:r>
          </w:hyperlink>
        </w:p>
        <w:p w14:paraId="67B87ADF" w14:textId="16042ED9" w:rsidR="00DC21B7" w:rsidRDefault="0082628B">
          <w:pPr>
            <w:pStyle w:val="TOC3"/>
            <w:tabs>
              <w:tab w:val="right" w:leader="dot" w:pos="9350"/>
            </w:tabs>
            <w:rPr>
              <w:noProof/>
            </w:rPr>
          </w:pPr>
          <w:hyperlink w:anchor="_Toc132325796" w:history="1">
            <w:r w:rsidR="0086504A" w:rsidRPr="004A42EB">
              <w:rPr>
                <w:rStyle w:val="Hyperlink"/>
                <w:rFonts w:ascii="Times New Roman" w:hAnsi="Times New Roman" w:cs="Times New Roman"/>
                <w:b/>
                <w:bCs/>
                <w:noProof/>
              </w:rPr>
              <w:t xml:space="preserve">2.5.8.1 </w:t>
            </w:r>
            <w:r w:rsidR="00DC21B7" w:rsidRPr="004A42EB">
              <w:rPr>
                <w:rStyle w:val="Hyperlink"/>
                <w:rFonts w:ascii="Times New Roman" w:hAnsi="Times New Roman" w:cs="Times New Roman"/>
                <w:b/>
                <w:bCs/>
                <w:noProof/>
              </w:rPr>
              <w:t xml:space="preserve">Sentiment </w:t>
            </w:r>
            <w:r w:rsidR="0086504A" w:rsidRPr="004A42EB">
              <w:rPr>
                <w:rStyle w:val="Hyperlink"/>
                <w:rFonts w:ascii="Times New Roman" w:hAnsi="Times New Roman" w:cs="Times New Roman"/>
                <w:b/>
                <w:bCs/>
                <w:noProof/>
              </w:rPr>
              <w:t>Analysis</w:t>
            </w:r>
            <w:r w:rsidR="0086504A">
              <w:rPr>
                <w:noProof/>
                <w:webHidden/>
              </w:rPr>
              <w:tab/>
            </w:r>
            <w:r w:rsidR="00DC21B7">
              <w:rPr>
                <w:noProof/>
                <w:webHidden/>
              </w:rPr>
              <w:fldChar w:fldCharType="begin"/>
            </w:r>
            <w:r w:rsidR="00DC21B7">
              <w:rPr>
                <w:noProof/>
                <w:webHidden/>
              </w:rPr>
              <w:instrText xml:space="preserve"> PAGEREF _Toc132325796 \h </w:instrText>
            </w:r>
            <w:r w:rsidR="00DC21B7">
              <w:rPr>
                <w:noProof/>
                <w:webHidden/>
              </w:rPr>
            </w:r>
            <w:r w:rsidR="00DC21B7">
              <w:rPr>
                <w:noProof/>
                <w:webHidden/>
              </w:rPr>
              <w:fldChar w:fldCharType="separate"/>
            </w:r>
            <w:r w:rsidR="0086504A">
              <w:rPr>
                <w:noProof/>
                <w:webHidden/>
              </w:rPr>
              <w:t>25</w:t>
            </w:r>
            <w:r w:rsidR="00DC21B7">
              <w:rPr>
                <w:noProof/>
                <w:webHidden/>
              </w:rPr>
              <w:fldChar w:fldCharType="end"/>
            </w:r>
          </w:hyperlink>
        </w:p>
        <w:p w14:paraId="2B4EBE31" w14:textId="770FB036" w:rsidR="00DC21B7" w:rsidRDefault="0082628B">
          <w:pPr>
            <w:pStyle w:val="TOC3"/>
            <w:tabs>
              <w:tab w:val="right" w:leader="dot" w:pos="9350"/>
            </w:tabs>
            <w:rPr>
              <w:noProof/>
            </w:rPr>
          </w:pPr>
          <w:hyperlink w:anchor="_Toc132325797" w:history="1">
            <w:r w:rsidR="0086504A" w:rsidRPr="004A42EB">
              <w:rPr>
                <w:rStyle w:val="Hyperlink"/>
                <w:rFonts w:ascii="Times New Roman" w:hAnsi="Times New Roman" w:cs="Times New Roman"/>
                <w:b/>
                <w:bCs/>
                <w:noProof/>
              </w:rPr>
              <w:t xml:space="preserve">2.5.8.2 </w:t>
            </w:r>
            <w:r w:rsidR="00DC21B7" w:rsidRPr="004A42EB">
              <w:rPr>
                <w:rStyle w:val="Hyperlink"/>
                <w:rFonts w:ascii="Times New Roman" w:hAnsi="Times New Roman" w:cs="Times New Roman"/>
                <w:b/>
                <w:bCs/>
                <w:noProof/>
              </w:rPr>
              <w:t xml:space="preserve">Named Entity Recognition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NER</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_Toc132325797 \h </w:instrText>
            </w:r>
            <w:r w:rsidR="00DC21B7">
              <w:rPr>
                <w:noProof/>
                <w:webHidden/>
              </w:rPr>
            </w:r>
            <w:r w:rsidR="00DC21B7">
              <w:rPr>
                <w:noProof/>
                <w:webHidden/>
              </w:rPr>
              <w:fldChar w:fldCharType="separate"/>
            </w:r>
            <w:r w:rsidR="0086504A">
              <w:rPr>
                <w:noProof/>
                <w:webHidden/>
              </w:rPr>
              <w:t>25</w:t>
            </w:r>
            <w:r w:rsidR="00DC21B7">
              <w:rPr>
                <w:noProof/>
                <w:webHidden/>
              </w:rPr>
              <w:fldChar w:fldCharType="end"/>
            </w:r>
          </w:hyperlink>
        </w:p>
        <w:p w14:paraId="06E316FA" w14:textId="2C8BF14D" w:rsidR="00DC21B7" w:rsidRDefault="0082628B">
          <w:pPr>
            <w:pStyle w:val="TOC2"/>
            <w:tabs>
              <w:tab w:val="right" w:leader="dot" w:pos="9350"/>
            </w:tabs>
            <w:rPr>
              <w:noProof/>
            </w:rPr>
          </w:pPr>
          <w:hyperlink w:anchor="_Toc132325798" w:history="1">
            <w:r w:rsidR="0086504A" w:rsidRPr="004A42EB">
              <w:rPr>
                <w:rStyle w:val="Hyperlink"/>
                <w:rFonts w:ascii="Times New Roman" w:hAnsi="Times New Roman" w:cs="Times New Roman"/>
                <w:b/>
                <w:bCs/>
                <w:noProof/>
              </w:rPr>
              <w:t xml:space="preserve">2.5.9 </w:t>
            </w:r>
            <w:r w:rsidR="00DC21B7" w:rsidRPr="004A42EB">
              <w:rPr>
                <w:rStyle w:val="Hyperlink"/>
                <w:rFonts w:ascii="Times New Roman" w:hAnsi="Times New Roman" w:cs="Times New Roman"/>
                <w:b/>
                <w:bCs/>
                <w:noProof/>
              </w:rPr>
              <w:t xml:space="preserve">Proposed </w:t>
            </w:r>
            <w:r w:rsidR="0086504A" w:rsidRPr="004A42EB">
              <w:rPr>
                <w:rStyle w:val="Hyperlink"/>
                <w:rFonts w:ascii="Times New Roman" w:hAnsi="Times New Roman" w:cs="Times New Roman"/>
                <w:b/>
                <w:bCs/>
                <w:noProof/>
              </w:rPr>
              <w:t>Architecture</w:t>
            </w:r>
            <w:r w:rsidR="0086504A">
              <w:rPr>
                <w:noProof/>
                <w:webHidden/>
              </w:rPr>
              <w:tab/>
            </w:r>
            <w:r w:rsidR="00DC21B7">
              <w:rPr>
                <w:noProof/>
                <w:webHidden/>
              </w:rPr>
              <w:fldChar w:fldCharType="begin"/>
            </w:r>
            <w:r w:rsidR="00DC21B7">
              <w:rPr>
                <w:noProof/>
                <w:webHidden/>
              </w:rPr>
              <w:instrText xml:space="preserve"> PAGEREF _Toc132325798 \h </w:instrText>
            </w:r>
            <w:r w:rsidR="00DC21B7">
              <w:rPr>
                <w:noProof/>
                <w:webHidden/>
              </w:rPr>
            </w:r>
            <w:r w:rsidR="00DC21B7">
              <w:rPr>
                <w:noProof/>
                <w:webHidden/>
              </w:rPr>
              <w:fldChar w:fldCharType="separate"/>
            </w:r>
            <w:r w:rsidR="0086504A">
              <w:rPr>
                <w:noProof/>
                <w:webHidden/>
              </w:rPr>
              <w:t>26</w:t>
            </w:r>
            <w:r w:rsidR="00DC21B7">
              <w:rPr>
                <w:noProof/>
                <w:webHidden/>
              </w:rPr>
              <w:fldChar w:fldCharType="end"/>
            </w:r>
          </w:hyperlink>
        </w:p>
        <w:p w14:paraId="50F518A3" w14:textId="6E0E0E8C" w:rsidR="00DC21B7" w:rsidRDefault="0082628B">
          <w:pPr>
            <w:pStyle w:val="TOC1"/>
            <w:rPr>
              <w:noProof/>
            </w:rPr>
          </w:pPr>
          <w:hyperlink w:anchor="_Toc132325799" w:history="1">
            <w:r w:rsidR="0086504A" w:rsidRPr="004A42EB">
              <w:rPr>
                <w:rStyle w:val="Hyperlink"/>
                <w:rFonts w:ascii="Times New Roman" w:hAnsi="Times New Roman" w:cs="Times New Roman"/>
                <w:b/>
                <w:bCs/>
                <w:noProof/>
              </w:rPr>
              <w:t xml:space="preserve">2.6 </w:t>
            </w:r>
            <w:r w:rsidR="00DC21B7" w:rsidRPr="004A42EB">
              <w:rPr>
                <w:rStyle w:val="Hyperlink"/>
                <w:rFonts w:ascii="Times New Roman" w:hAnsi="Times New Roman" w:cs="Times New Roman"/>
                <w:b/>
                <w:bCs/>
                <w:noProof/>
              </w:rPr>
              <w:t>Evaluation</w:t>
            </w:r>
            <w:r w:rsidR="0086504A">
              <w:rPr>
                <w:noProof/>
                <w:webHidden/>
              </w:rPr>
              <w:tab/>
            </w:r>
            <w:r w:rsidR="00DC21B7">
              <w:rPr>
                <w:noProof/>
                <w:webHidden/>
              </w:rPr>
              <w:fldChar w:fldCharType="begin"/>
            </w:r>
            <w:r w:rsidR="00DC21B7">
              <w:rPr>
                <w:noProof/>
                <w:webHidden/>
              </w:rPr>
              <w:instrText xml:space="preserve"> PAGEREF _Toc132325799 \h </w:instrText>
            </w:r>
            <w:r w:rsidR="00DC21B7">
              <w:rPr>
                <w:noProof/>
                <w:webHidden/>
              </w:rPr>
            </w:r>
            <w:r w:rsidR="00DC21B7">
              <w:rPr>
                <w:noProof/>
                <w:webHidden/>
              </w:rPr>
              <w:fldChar w:fldCharType="separate"/>
            </w:r>
            <w:r w:rsidR="0086504A">
              <w:rPr>
                <w:noProof/>
                <w:webHidden/>
              </w:rPr>
              <w:t>26</w:t>
            </w:r>
            <w:r w:rsidR="00DC21B7">
              <w:rPr>
                <w:noProof/>
                <w:webHidden/>
              </w:rPr>
              <w:fldChar w:fldCharType="end"/>
            </w:r>
          </w:hyperlink>
        </w:p>
        <w:p w14:paraId="65BEF84F" w14:textId="5ED6BB76" w:rsidR="00DC21B7" w:rsidRDefault="0082628B">
          <w:pPr>
            <w:pStyle w:val="TOC2"/>
            <w:tabs>
              <w:tab w:val="right" w:leader="dot" w:pos="9350"/>
            </w:tabs>
            <w:rPr>
              <w:noProof/>
            </w:rPr>
          </w:pPr>
          <w:hyperlink w:anchor="_Toc132325800" w:history="1">
            <w:r w:rsidR="0086504A" w:rsidRPr="004A42EB">
              <w:rPr>
                <w:rStyle w:val="Hyperlink"/>
                <w:rFonts w:ascii="Times New Roman" w:hAnsi="Times New Roman" w:cs="Times New Roman"/>
                <w:b/>
                <w:bCs/>
                <w:noProof/>
              </w:rPr>
              <w:t xml:space="preserve">2.6.1 </w:t>
            </w:r>
            <w:r w:rsidR="00DC21B7" w:rsidRPr="004A42EB">
              <w:rPr>
                <w:rStyle w:val="Hyperlink"/>
                <w:rFonts w:ascii="Times New Roman" w:hAnsi="Times New Roman" w:cs="Times New Roman"/>
                <w:b/>
                <w:bCs/>
                <w:noProof/>
              </w:rPr>
              <w:t xml:space="preserve">Evaluation </w:t>
            </w:r>
            <w:r w:rsidR="0086504A" w:rsidRPr="004A42EB">
              <w:rPr>
                <w:rStyle w:val="Hyperlink"/>
                <w:rFonts w:ascii="Times New Roman" w:hAnsi="Times New Roman" w:cs="Times New Roman"/>
                <w:b/>
                <w:bCs/>
                <w:noProof/>
              </w:rPr>
              <w:t>Approaches</w:t>
            </w:r>
            <w:r w:rsidR="0086504A">
              <w:rPr>
                <w:noProof/>
                <w:webHidden/>
              </w:rPr>
              <w:tab/>
            </w:r>
            <w:r w:rsidR="00DC21B7">
              <w:rPr>
                <w:noProof/>
                <w:webHidden/>
              </w:rPr>
              <w:fldChar w:fldCharType="begin"/>
            </w:r>
            <w:r w:rsidR="00DC21B7">
              <w:rPr>
                <w:noProof/>
                <w:webHidden/>
              </w:rPr>
              <w:instrText xml:space="preserve"> PAGEREF _Toc132325800 \h </w:instrText>
            </w:r>
            <w:r w:rsidR="00DC21B7">
              <w:rPr>
                <w:noProof/>
                <w:webHidden/>
              </w:rPr>
            </w:r>
            <w:r w:rsidR="00DC21B7">
              <w:rPr>
                <w:noProof/>
                <w:webHidden/>
              </w:rPr>
              <w:fldChar w:fldCharType="separate"/>
            </w:r>
            <w:r w:rsidR="0086504A">
              <w:rPr>
                <w:noProof/>
                <w:webHidden/>
              </w:rPr>
              <w:t>26</w:t>
            </w:r>
            <w:r w:rsidR="00DC21B7">
              <w:rPr>
                <w:noProof/>
                <w:webHidden/>
              </w:rPr>
              <w:fldChar w:fldCharType="end"/>
            </w:r>
          </w:hyperlink>
        </w:p>
        <w:p w14:paraId="6A48D965" w14:textId="17BE4401" w:rsidR="00DC21B7" w:rsidRDefault="0082628B">
          <w:pPr>
            <w:pStyle w:val="TOC2"/>
            <w:tabs>
              <w:tab w:val="right" w:leader="dot" w:pos="9350"/>
            </w:tabs>
            <w:rPr>
              <w:noProof/>
            </w:rPr>
          </w:pPr>
          <w:hyperlink w:anchor="_Toc132325801" w:history="1">
            <w:r w:rsidR="0086504A" w:rsidRPr="004A42EB">
              <w:rPr>
                <w:rStyle w:val="Hyperlink"/>
                <w:rFonts w:ascii="Times New Roman" w:hAnsi="Times New Roman" w:cs="Times New Roman"/>
                <w:b/>
                <w:bCs/>
                <w:noProof/>
              </w:rPr>
              <w:t xml:space="preserve">2.6.2 </w:t>
            </w:r>
            <w:r w:rsidR="00DC21B7" w:rsidRPr="004A42EB">
              <w:rPr>
                <w:rStyle w:val="Hyperlink"/>
                <w:rFonts w:ascii="Times New Roman" w:hAnsi="Times New Roman" w:cs="Times New Roman"/>
                <w:b/>
                <w:bCs/>
                <w:noProof/>
              </w:rPr>
              <w:t>Benchmarking</w:t>
            </w:r>
            <w:r w:rsidR="0086504A">
              <w:rPr>
                <w:noProof/>
                <w:webHidden/>
              </w:rPr>
              <w:tab/>
            </w:r>
            <w:r w:rsidR="00DC21B7">
              <w:rPr>
                <w:noProof/>
                <w:webHidden/>
              </w:rPr>
              <w:fldChar w:fldCharType="begin"/>
            </w:r>
            <w:r w:rsidR="00DC21B7">
              <w:rPr>
                <w:noProof/>
                <w:webHidden/>
              </w:rPr>
              <w:instrText xml:space="preserve"> PAGEREF _Toc132325801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07C8EAB6" w14:textId="45AEC036" w:rsidR="00DC21B7" w:rsidRDefault="0082628B">
          <w:pPr>
            <w:pStyle w:val="TOC3"/>
            <w:tabs>
              <w:tab w:val="right" w:leader="dot" w:pos="9350"/>
            </w:tabs>
            <w:rPr>
              <w:noProof/>
            </w:rPr>
          </w:pPr>
          <w:hyperlink w:anchor="_Toc132325802" w:history="1">
            <w:r w:rsidR="0086504A" w:rsidRPr="004A42EB">
              <w:rPr>
                <w:rStyle w:val="Hyperlink"/>
                <w:rFonts w:ascii="Times New Roman" w:hAnsi="Times New Roman" w:cs="Times New Roman"/>
                <w:b/>
                <w:bCs/>
                <w:noProof/>
              </w:rPr>
              <w:t xml:space="preserve">2.6.2.1 </w:t>
            </w:r>
            <w:r w:rsidR="00DC21B7" w:rsidRPr="004A42EB">
              <w:rPr>
                <w:rStyle w:val="Hyperlink"/>
                <w:rFonts w:ascii="Times New Roman" w:hAnsi="Times New Roman" w:cs="Times New Roman"/>
                <w:b/>
                <w:bCs/>
                <w:noProof/>
              </w:rPr>
              <w:t xml:space="preserve">System </w:t>
            </w:r>
            <w:r w:rsidR="0086504A" w:rsidRPr="004A42EB">
              <w:rPr>
                <w:rStyle w:val="Hyperlink"/>
                <w:rFonts w:ascii="Times New Roman" w:hAnsi="Times New Roman" w:cs="Times New Roman"/>
                <w:b/>
                <w:bCs/>
                <w:noProof/>
              </w:rPr>
              <w:t>Benchmarking</w:t>
            </w:r>
            <w:r w:rsidR="0086504A">
              <w:rPr>
                <w:noProof/>
                <w:webHidden/>
              </w:rPr>
              <w:tab/>
            </w:r>
            <w:r w:rsidR="00DC21B7">
              <w:rPr>
                <w:noProof/>
                <w:webHidden/>
              </w:rPr>
              <w:fldChar w:fldCharType="begin"/>
            </w:r>
            <w:r w:rsidR="00DC21B7">
              <w:rPr>
                <w:noProof/>
                <w:webHidden/>
              </w:rPr>
              <w:instrText xml:space="preserve"> PAGEREF _Toc132325802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41E0F4A0" w14:textId="18E80B58" w:rsidR="00DC21B7" w:rsidRDefault="0082628B">
          <w:pPr>
            <w:pStyle w:val="TOC3"/>
            <w:tabs>
              <w:tab w:val="right" w:leader="dot" w:pos="9350"/>
            </w:tabs>
            <w:rPr>
              <w:noProof/>
            </w:rPr>
          </w:pPr>
          <w:hyperlink w:anchor="_Toc132325803" w:history="1">
            <w:r w:rsidR="0086504A" w:rsidRPr="004A42EB">
              <w:rPr>
                <w:rStyle w:val="Hyperlink"/>
                <w:rFonts w:ascii="Times New Roman" w:hAnsi="Times New Roman" w:cs="Times New Roman"/>
                <w:b/>
                <w:bCs/>
                <w:noProof/>
              </w:rPr>
              <w:t xml:space="preserve">2.6.2.2 </w:t>
            </w:r>
            <w:r w:rsidR="00DC21B7" w:rsidRPr="004A42EB">
              <w:rPr>
                <w:rStyle w:val="Hyperlink"/>
                <w:rFonts w:ascii="Times New Roman" w:hAnsi="Times New Roman" w:cs="Times New Roman"/>
                <w:b/>
                <w:bCs/>
                <w:noProof/>
              </w:rPr>
              <w:t xml:space="preserve">Algorithm </w:t>
            </w:r>
            <w:r w:rsidR="0086504A" w:rsidRPr="004A42EB">
              <w:rPr>
                <w:rStyle w:val="Hyperlink"/>
                <w:rFonts w:ascii="Times New Roman" w:hAnsi="Times New Roman" w:cs="Times New Roman"/>
                <w:b/>
                <w:bCs/>
                <w:noProof/>
              </w:rPr>
              <w:t>Benchmarking</w:t>
            </w:r>
            <w:r w:rsidR="0086504A">
              <w:rPr>
                <w:noProof/>
                <w:webHidden/>
              </w:rPr>
              <w:tab/>
            </w:r>
            <w:r w:rsidR="00DC21B7">
              <w:rPr>
                <w:noProof/>
                <w:webHidden/>
              </w:rPr>
              <w:fldChar w:fldCharType="begin"/>
            </w:r>
            <w:r w:rsidR="00DC21B7">
              <w:rPr>
                <w:noProof/>
                <w:webHidden/>
              </w:rPr>
              <w:instrText xml:space="preserve"> PAGEREF _Toc132325803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6E1573EA" w14:textId="0093C063" w:rsidR="00DC21B7" w:rsidRDefault="0082628B">
          <w:pPr>
            <w:pStyle w:val="TOC2"/>
            <w:tabs>
              <w:tab w:val="right" w:leader="dot" w:pos="9350"/>
            </w:tabs>
            <w:rPr>
              <w:noProof/>
            </w:rPr>
          </w:pPr>
          <w:hyperlink w:anchor="_Toc132325804" w:history="1">
            <w:r w:rsidR="0086504A" w:rsidRPr="004A42EB">
              <w:rPr>
                <w:rStyle w:val="Hyperlink"/>
                <w:rFonts w:ascii="Times New Roman" w:hAnsi="Times New Roman" w:cs="Times New Roman"/>
                <w:b/>
                <w:bCs/>
                <w:noProof/>
              </w:rPr>
              <w:t xml:space="preserve">2.6.3 </w:t>
            </w:r>
            <w:r w:rsidR="00DC21B7" w:rsidRPr="004A42EB">
              <w:rPr>
                <w:rStyle w:val="Hyperlink"/>
                <w:rFonts w:ascii="Times New Roman" w:hAnsi="Times New Roman" w:cs="Times New Roman"/>
                <w:b/>
                <w:bCs/>
                <w:noProof/>
              </w:rPr>
              <w:t xml:space="preserve">Research </w:t>
            </w:r>
            <w:r w:rsidR="0086504A" w:rsidRPr="004A42EB">
              <w:rPr>
                <w:rStyle w:val="Hyperlink"/>
                <w:rFonts w:ascii="Times New Roman" w:hAnsi="Times New Roman" w:cs="Times New Roman"/>
                <w:b/>
                <w:bCs/>
                <w:noProof/>
              </w:rPr>
              <w:t>Justification</w:t>
            </w:r>
            <w:r w:rsidR="0086504A">
              <w:rPr>
                <w:noProof/>
                <w:webHidden/>
              </w:rPr>
              <w:tab/>
            </w:r>
            <w:r w:rsidR="00DC21B7">
              <w:rPr>
                <w:noProof/>
                <w:webHidden/>
              </w:rPr>
              <w:fldChar w:fldCharType="begin"/>
            </w:r>
            <w:r w:rsidR="00DC21B7">
              <w:rPr>
                <w:noProof/>
                <w:webHidden/>
              </w:rPr>
              <w:instrText xml:space="preserve"> PAGEREF _Toc132325804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480CD763" w14:textId="2E181A77" w:rsidR="00DC21B7" w:rsidRDefault="0082628B">
          <w:pPr>
            <w:pStyle w:val="TOC1"/>
            <w:rPr>
              <w:noProof/>
            </w:rPr>
          </w:pPr>
          <w:hyperlink w:anchor="_Toc132325805" w:history="1">
            <w:r w:rsidR="0086504A" w:rsidRPr="004A42EB">
              <w:rPr>
                <w:rStyle w:val="Hyperlink"/>
                <w:rFonts w:ascii="Times New Roman" w:hAnsi="Times New Roman" w:cs="Times New Roman"/>
                <w:b/>
                <w:bCs/>
                <w:noProof/>
              </w:rPr>
              <w:t xml:space="preserve">2.7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Summary</w:t>
            </w:r>
            <w:r w:rsidR="0086504A">
              <w:rPr>
                <w:noProof/>
                <w:webHidden/>
              </w:rPr>
              <w:tab/>
            </w:r>
            <w:r w:rsidR="00DC21B7">
              <w:rPr>
                <w:noProof/>
                <w:webHidden/>
              </w:rPr>
              <w:fldChar w:fldCharType="begin"/>
            </w:r>
            <w:r w:rsidR="00DC21B7">
              <w:rPr>
                <w:noProof/>
                <w:webHidden/>
              </w:rPr>
              <w:instrText xml:space="preserve"> PAGEREF _Toc132325805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2FAFC2B7" w14:textId="5A623E05" w:rsidR="00DC21B7" w:rsidRDefault="0082628B">
          <w:pPr>
            <w:pStyle w:val="TOC1"/>
            <w:rPr>
              <w:noProof/>
            </w:rPr>
          </w:pPr>
          <w:hyperlink w:anchor="_Toc132325806"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03. </w:t>
            </w:r>
            <w:r w:rsidR="00DC21B7" w:rsidRPr="004A42EB">
              <w:rPr>
                <w:rStyle w:val="Hyperlink"/>
                <w:rFonts w:ascii="Arial" w:hAnsi="Arial" w:cs="Arial"/>
                <w:b/>
                <w:bCs/>
                <w:noProof/>
              </w:rPr>
              <w:t>METHODOLOGY</w:t>
            </w:r>
            <w:r w:rsidR="0086504A">
              <w:rPr>
                <w:noProof/>
                <w:webHidden/>
              </w:rPr>
              <w:tab/>
            </w:r>
            <w:r w:rsidR="00DC21B7">
              <w:rPr>
                <w:noProof/>
                <w:webHidden/>
              </w:rPr>
              <w:fldChar w:fldCharType="begin"/>
            </w:r>
            <w:r w:rsidR="00DC21B7">
              <w:rPr>
                <w:noProof/>
                <w:webHidden/>
              </w:rPr>
              <w:instrText xml:space="preserve"> PAGEREF _Toc132325806 \h </w:instrText>
            </w:r>
            <w:r w:rsidR="00DC21B7">
              <w:rPr>
                <w:noProof/>
                <w:webHidden/>
              </w:rPr>
            </w:r>
            <w:r w:rsidR="00DC21B7">
              <w:rPr>
                <w:noProof/>
                <w:webHidden/>
              </w:rPr>
              <w:fldChar w:fldCharType="separate"/>
            </w:r>
            <w:r w:rsidR="0086504A">
              <w:rPr>
                <w:noProof/>
                <w:webHidden/>
              </w:rPr>
              <w:t>29</w:t>
            </w:r>
            <w:r w:rsidR="00DC21B7">
              <w:rPr>
                <w:noProof/>
                <w:webHidden/>
              </w:rPr>
              <w:fldChar w:fldCharType="end"/>
            </w:r>
          </w:hyperlink>
        </w:p>
        <w:p w14:paraId="04CDA07B" w14:textId="10D2528E" w:rsidR="00DC21B7" w:rsidRDefault="0082628B">
          <w:pPr>
            <w:pStyle w:val="TOC1"/>
            <w:rPr>
              <w:noProof/>
            </w:rPr>
          </w:pPr>
          <w:hyperlink w:anchor="_Toc132325807" w:history="1">
            <w:r w:rsidR="0086504A" w:rsidRPr="004A42EB">
              <w:rPr>
                <w:rStyle w:val="Hyperlink"/>
                <w:rFonts w:ascii="Times New Roman" w:hAnsi="Times New Roman" w:cs="Times New Roman"/>
                <w:b/>
                <w:bCs/>
                <w:noProof/>
              </w:rPr>
              <w:t xml:space="preserve">3.1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Overview</w:t>
            </w:r>
            <w:r w:rsidR="0086504A">
              <w:rPr>
                <w:noProof/>
                <w:webHidden/>
              </w:rPr>
              <w:tab/>
            </w:r>
            <w:r w:rsidR="00DC21B7">
              <w:rPr>
                <w:noProof/>
                <w:webHidden/>
              </w:rPr>
              <w:fldChar w:fldCharType="begin"/>
            </w:r>
            <w:r w:rsidR="00DC21B7">
              <w:rPr>
                <w:noProof/>
                <w:webHidden/>
              </w:rPr>
              <w:instrText xml:space="preserve"> PAGEREF _Toc132325807 \h </w:instrText>
            </w:r>
            <w:r w:rsidR="00DC21B7">
              <w:rPr>
                <w:noProof/>
                <w:webHidden/>
              </w:rPr>
            </w:r>
            <w:r w:rsidR="00DC21B7">
              <w:rPr>
                <w:noProof/>
                <w:webHidden/>
              </w:rPr>
              <w:fldChar w:fldCharType="separate"/>
            </w:r>
            <w:r w:rsidR="0086504A">
              <w:rPr>
                <w:noProof/>
                <w:webHidden/>
              </w:rPr>
              <w:t>29</w:t>
            </w:r>
            <w:r w:rsidR="00DC21B7">
              <w:rPr>
                <w:noProof/>
                <w:webHidden/>
              </w:rPr>
              <w:fldChar w:fldCharType="end"/>
            </w:r>
          </w:hyperlink>
        </w:p>
        <w:p w14:paraId="5F92326C" w14:textId="348B7B5E" w:rsidR="00DC21B7" w:rsidRDefault="0082628B">
          <w:pPr>
            <w:pStyle w:val="TOC1"/>
            <w:rPr>
              <w:noProof/>
            </w:rPr>
          </w:pPr>
          <w:hyperlink w:anchor="_Toc132325808" w:history="1">
            <w:r w:rsidR="0086504A" w:rsidRPr="004A42EB">
              <w:rPr>
                <w:rStyle w:val="Hyperlink"/>
                <w:rFonts w:ascii="Times New Roman" w:hAnsi="Times New Roman" w:cs="Times New Roman"/>
                <w:b/>
                <w:bCs/>
                <w:noProof/>
              </w:rPr>
              <w:t xml:space="preserve">3.2 </w:t>
            </w:r>
            <w:r w:rsidR="00DC21B7" w:rsidRPr="004A42EB">
              <w:rPr>
                <w:rStyle w:val="Hyperlink"/>
                <w:rFonts w:ascii="Times New Roman" w:hAnsi="Times New Roman" w:cs="Times New Roman"/>
                <w:b/>
                <w:bCs/>
                <w:noProof/>
              </w:rPr>
              <w:t xml:space="preserve">Research </w:t>
            </w:r>
            <w:r w:rsidR="0086504A" w:rsidRPr="004A42EB">
              <w:rPr>
                <w:rStyle w:val="Hyperlink"/>
                <w:rFonts w:ascii="Times New Roman" w:hAnsi="Times New Roman" w:cs="Times New Roman"/>
                <w:b/>
                <w:bCs/>
                <w:noProof/>
              </w:rPr>
              <w:t>Methodology</w:t>
            </w:r>
            <w:r w:rsidR="0086504A">
              <w:rPr>
                <w:noProof/>
                <w:webHidden/>
              </w:rPr>
              <w:tab/>
            </w:r>
            <w:r w:rsidR="00DC21B7">
              <w:rPr>
                <w:noProof/>
                <w:webHidden/>
              </w:rPr>
              <w:fldChar w:fldCharType="begin"/>
            </w:r>
            <w:r w:rsidR="00DC21B7">
              <w:rPr>
                <w:noProof/>
                <w:webHidden/>
              </w:rPr>
              <w:instrText xml:space="preserve"> PAGEREF _Toc132325808 \h </w:instrText>
            </w:r>
            <w:r w:rsidR="00DC21B7">
              <w:rPr>
                <w:noProof/>
                <w:webHidden/>
              </w:rPr>
            </w:r>
            <w:r w:rsidR="00DC21B7">
              <w:rPr>
                <w:noProof/>
                <w:webHidden/>
              </w:rPr>
              <w:fldChar w:fldCharType="separate"/>
            </w:r>
            <w:r w:rsidR="0086504A">
              <w:rPr>
                <w:noProof/>
                <w:webHidden/>
              </w:rPr>
              <w:t>29</w:t>
            </w:r>
            <w:r w:rsidR="00DC21B7">
              <w:rPr>
                <w:noProof/>
                <w:webHidden/>
              </w:rPr>
              <w:fldChar w:fldCharType="end"/>
            </w:r>
          </w:hyperlink>
        </w:p>
        <w:p w14:paraId="06A54BBB" w14:textId="0B7284E1" w:rsidR="00DC21B7" w:rsidRDefault="0082628B">
          <w:pPr>
            <w:pStyle w:val="TOC1"/>
            <w:rPr>
              <w:noProof/>
            </w:rPr>
          </w:pPr>
          <w:hyperlink w:anchor="_Toc132325809" w:history="1">
            <w:r w:rsidR="0086504A" w:rsidRPr="004A42EB">
              <w:rPr>
                <w:rStyle w:val="Hyperlink"/>
                <w:rFonts w:ascii="Times New Roman" w:hAnsi="Times New Roman" w:cs="Times New Roman"/>
                <w:b/>
                <w:bCs/>
                <w:noProof/>
              </w:rPr>
              <w:t xml:space="preserve">3.3 </w:t>
            </w:r>
            <w:r w:rsidR="00DC21B7" w:rsidRPr="004A42EB">
              <w:rPr>
                <w:rStyle w:val="Hyperlink"/>
                <w:rFonts w:ascii="Times New Roman" w:hAnsi="Times New Roman" w:cs="Times New Roman"/>
                <w:b/>
                <w:bCs/>
                <w:noProof/>
              </w:rPr>
              <w:t xml:space="preserve">Development </w:t>
            </w:r>
            <w:r w:rsidR="0086504A" w:rsidRPr="004A42EB">
              <w:rPr>
                <w:rStyle w:val="Hyperlink"/>
                <w:rFonts w:ascii="Times New Roman" w:hAnsi="Times New Roman" w:cs="Times New Roman"/>
                <w:b/>
                <w:bCs/>
                <w:noProof/>
              </w:rPr>
              <w:t>Methodology</w:t>
            </w:r>
            <w:r w:rsidR="0086504A">
              <w:rPr>
                <w:noProof/>
                <w:webHidden/>
              </w:rPr>
              <w:tab/>
            </w:r>
            <w:r w:rsidR="00DC21B7">
              <w:rPr>
                <w:noProof/>
                <w:webHidden/>
              </w:rPr>
              <w:fldChar w:fldCharType="begin"/>
            </w:r>
            <w:r w:rsidR="00DC21B7">
              <w:rPr>
                <w:noProof/>
                <w:webHidden/>
              </w:rPr>
              <w:instrText xml:space="preserve"> PAGEREF _Toc132325809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0E56E708" w14:textId="0182FE7B" w:rsidR="00DC21B7" w:rsidRDefault="0082628B">
          <w:pPr>
            <w:pStyle w:val="TOC2"/>
            <w:tabs>
              <w:tab w:val="right" w:leader="dot" w:pos="9350"/>
            </w:tabs>
            <w:rPr>
              <w:noProof/>
            </w:rPr>
          </w:pPr>
          <w:hyperlink w:anchor="_Toc132325810" w:history="1">
            <w:r w:rsidR="0086504A" w:rsidRPr="004A42EB">
              <w:rPr>
                <w:rStyle w:val="Hyperlink"/>
                <w:rFonts w:ascii="Times New Roman" w:hAnsi="Times New Roman" w:cs="Times New Roman"/>
                <w:b/>
                <w:bCs/>
                <w:noProof/>
              </w:rPr>
              <w:t xml:space="preserve">3.3.1 </w:t>
            </w:r>
            <w:r w:rsidR="00DC21B7" w:rsidRPr="004A42EB">
              <w:rPr>
                <w:rStyle w:val="Hyperlink"/>
                <w:rFonts w:ascii="Times New Roman" w:hAnsi="Times New Roman" w:cs="Times New Roman"/>
                <w:b/>
                <w:bCs/>
                <w:noProof/>
              </w:rPr>
              <w:t xml:space="preserve">Life </w:t>
            </w:r>
            <w:r w:rsidR="0086504A" w:rsidRPr="004A42EB">
              <w:rPr>
                <w:rStyle w:val="Hyperlink"/>
                <w:rFonts w:ascii="Times New Roman" w:hAnsi="Times New Roman" w:cs="Times New Roman"/>
                <w:b/>
                <w:bCs/>
                <w:noProof/>
              </w:rPr>
              <w:t>Cycle Model</w:t>
            </w:r>
            <w:r w:rsidR="0086504A">
              <w:rPr>
                <w:noProof/>
                <w:webHidden/>
              </w:rPr>
              <w:tab/>
            </w:r>
            <w:r w:rsidR="00DC21B7">
              <w:rPr>
                <w:noProof/>
                <w:webHidden/>
              </w:rPr>
              <w:fldChar w:fldCharType="begin"/>
            </w:r>
            <w:r w:rsidR="00DC21B7">
              <w:rPr>
                <w:noProof/>
                <w:webHidden/>
              </w:rPr>
              <w:instrText xml:space="preserve"> PAGEREF _Toc132325810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36E9C3D2" w14:textId="4325B322" w:rsidR="00DC21B7" w:rsidRDefault="0082628B">
          <w:pPr>
            <w:pStyle w:val="TOC2"/>
            <w:tabs>
              <w:tab w:val="right" w:leader="dot" w:pos="9350"/>
            </w:tabs>
            <w:rPr>
              <w:noProof/>
            </w:rPr>
          </w:pPr>
          <w:hyperlink w:anchor="_Toc132325811" w:history="1">
            <w:r w:rsidR="0086504A" w:rsidRPr="004A42EB">
              <w:rPr>
                <w:rStyle w:val="Hyperlink"/>
                <w:rFonts w:ascii="Times New Roman" w:hAnsi="Times New Roman" w:cs="Times New Roman"/>
                <w:b/>
                <w:bCs/>
                <w:noProof/>
              </w:rPr>
              <w:t xml:space="preserve">3.3.2 </w:t>
            </w:r>
            <w:r w:rsidR="00DC21B7" w:rsidRPr="004A42EB">
              <w:rPr>
                <w:rStyle w:val="Hyperlink"/>
                <w:rFonts w:ascii="Times New Roman" w:hAnsi="Times New Roman" w:cs="Times New Roman"/>
                <w:b/>
                <w:bCs/>
                <w:noProof/>
              </w:rPr>
              <w:t xml:space="preserve">Requirement </w:t>
            </w:r>
            <w:r w:rsidR="0086504A" w:rsidRPr="004A42EB">
              <w:rPr>
                <w:rStyle w:val="Hyperlink"/>
                <w:rFonts w:ascii="Times New Roman" w:hAnsi="Times New Roman" w:cs="Times New Roman"/>
                <w:b/>
                <w:bCs/>
                <w:noProof/>
              </w:rPr>
              <w:t>Elicitation Methodology</w:t>
            </w:r>
            <w:r w:rsidR="0086504A">
              <w:rPr>
                <w:noProof/>
                <w:webHidden/>
              </w:rPr>
              <w:tab/>
            </w:r>
            <w:r w:rsidR="00DC21B7">
              <w:rPr>
                <w:noProof/>
                <w:webHidden/>
              </w:rPr>
              <w:fldChar w:fldCharType="begin"/>
            </w:r>
            <w:r w:rsidR="00DC21B7">
              <w:rPr>
                <w:noProof/>
                <w:webHidden/>
              </w:rPr>
              <w:instrText xml:space="preserve"> PAGEREF _Toc132325811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410A25AF" w14:textId="7635CB50" w:rsidR="00DC21B7" w:rsidRDefault="0082628B">
          <w:pPr>
            <w:pStyle w:val="TOC2"/>
            <w:tabs>
              <w:tab w:val="right" w:leader="dot" w:pos="9350"/>
            </w:tabs>
            <w:rPr>
              <w:noProof/>
            </w:rPr>
          </w:pPr>
          <w:hyperlink w:anchor="_Toc132325812" w:history="1">
            <w:r w:rsidR="0086504A" w:rsidRPr="004A42EB">
              <w:rPr>
                <w:rStyle w:val="Hyperlink"/>
                <w:rFonts w:ascii="Times New Roman" w:hAnsi="Times New Roman" w:cs="Times New Roman"/>
                <w:b/>
                <w:bCs/>
                <w:noProof/>
              </w:rPr>
              <w:t xml:space="preserve">3.3.3 </w:t>
            </w:r>
            <w:r w:rsidR="00DC21B7" w:rsidRPr="004A42EB">
              <w:rPr>
                <w:rStyle w:val="Hyperlink"/>
                <w:rFonts w:ascii="Times New Roman" w:hAnsi="Times New Roman" w:cs="Times New Roman"/>
                <w:b/>
                <w:bCs/>
                <w:noProof/>
              </w:rPr>
              <w:t xml:space="preserve">Design </w:t>
            </w:r>
            <w:r w:rsidR="0086504A" w:rsidRPr="004A42EB">
              <w:rPr>
                <w:rStyle w:val="Hyperlink"/>
                <w:rFonts w:ascii="Times New Roman" w:hAnsi="Times New Roman" w:cs="Times New Roman"/>
                <w:b/>
                <w:bCs/>
                <w:noProof/>
              </w:rPr>
              <w:t>Methodology</w:t>
            </w:r>
            <w:r w:rsidR="0086504A">
              <w:rPr>
                <w:noProof/>
                <w:webHidden/>
              </w:rPr>
              <w:tab/>
            </w:r>
            <w:r w:rsidR="00DC21B7">
              <w:rPr>
                <w:noProof/>
                <w:webHidden/>
              </w:rPr>
              <w:fldChar w:fldCharType="begin"/>
            </w:r>
            <w:r w:rsidR="00DC21B7">
              <w:rPr>
                <w:noProof/>
                <w:webHidden/>
              </w:rPr>
              <w:instrText xml:space="preserve"> PAGEREF _Toc132325812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3D546E9C" w14:textId="78AD901F" w:rsidR="00DC21B7" w:rsidRDefault="0082628B">
          <w:pPr>
            <w:pStyle w:val="TOC2"/>
            <w:tabs>
              <w:tab w:val="right" w:leader="dot" w:pos="9350"/>
            </w:tabs>
            <w:rPr>
              <w:noProof/>
            </w:rPr>
          </w:pPr>
          <w:hyperlink w:anchor="_Toc132325813" w:history="1">
            <w:r w:rsidR="0086504A" w:rsidRPr="004A42EB">
              <w:rPr>
                <w:rStyle w:val="Hyperlink"/>
                <w:rFonts w:ascii="Times New Roman" w:hAnsi="Times New Roman" w:cs="Times New Roman"/>
                <w:b/>
                <w:bCs/>
                <w:noProof/>
              </w:rPr>
              <w:t xml:space="preserve">3.3.4 </w:t>
            </w:r>
            <w:r w:rsidR="00DC21B7" w:rsidRPr="004A42EB">
              <w:rPr>
                <w:rStyle w:val="Hyperlink"/>
                <w:rFonts w:ascii="Times New Roman" w:hAnsi="Times New Roman" w:cs="Times New Roman"/>
                <w:b/>
                <w:bCs/>
                <w:noProof/>
              </w:rPr>
              <w:t xml:space="preserve">Software </w:t>
            </w:r>
            <w:r w:rsidR="0086504A" w:rsidRPr="004A42EB">
              <w:rPr>
                <w:rStyle w:val="Hyperlink"/>
                <w:rFonts w:ascii="Times New Roman" w:hAnsi="Times New Roman" w:cs="Times New Roman"/>
                <w:b/>
                <w:bCs/>
                <w:noProof/>
              </w:rPr>
              <w:t>Development Methodology</w:t>
            </w:r>
            <w:r w:rsidR="0086504A">
              <w:rPr>
                <w:noProof/>
                <w:webHidden/>
              </w:rPr>
              <w:tab/>
            </w:r>
            <w:r w:rsidR="00DC21B7">
              <w:rPr>
                <w:noProof/>
                <w:webHidden/>
              </w:rPr>
              <w:fldChar w:fldCharType="begin"/>
            </w:r>
            <w:r w:rsidR="00DC21B7">
              <w:rPr>
                <w:noProof/>
                <w:webHidden/>
              </w:rPr>
              <w:instrText xml:space="preserve"> PAGEREF _Toc132325813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6B242DD0" w14:textId="024E6BC4" w:rsidR="00DC21B7" w:rsidRDefault="0082628B">
          <w:pPr>
            <w:pStyle w:val="TOC1"/>
            <w:rPr>
              <w:noProof/>
            </w:rPr>
          </w:pPr>
          <w:hyperlink w:anchor="_Toc132325814" w:history="1">
            <w:r w:rsidR="0086504A" w:rsidRPr="004A42EB">
              <w:rPr>
                <w:rStyle w:val="Hyperlink"/>
                <w:rFonts w:ascii="Times New Roman" w:hAnsi="Times New Roman" w:cs="Times New Roman"/>
                <w:b/>
                <w:bCs/>
                <w:noProof/>
              </w:rPr>
              <w:t xml:space="preserve">3.4 </w:t>
            </w:r>
            <w:r w:rsidR="00DC21B7" w:rsidRPr="004A42EB">
              <w:rPr>
                <w:rStyle w:val="Hyperlink"/>
                <w:rFonts w:ascii="Times New Roman" w:hAnsi="Times New Roman" w:cs="Times New Roman"/>
                <w:b/>
                <w:bCs/>
                <w:noProof/>
              </w:rPr>
              <w:t xml:space="preserve">Project </w:t>
            </w:r>
            <w:r w:rsidR="0086504A" w:rsidRPr="004A42EB">
              <w:rPr>
                <w:rStyle w:val="Hyperlink"/>
                <w:rFonts w:ascii="Times New Roman" w:hAnsi="Times New Roman" w:cs="Times New Roman"/>
                <w:b/>
                <w:bCs/>
                <w:noProof/>
              </w:rPr>
              <w:t>Management Methodology</w:t>
            </w:r>
            <w:r w:rsidR="0086504A">
              <w:rPr>
                <w:noProof/>
                <w:webHidden/>
              </w:rPr>
              <w:tab/>
            </w:r>
            <w:r w:rsidR="00DC21B7">
              <w:rPr>
                <w:noProof/>
                <w:webHidden/>
              </w:rPr>
              <w:fldChar w:fldCharType="begin"/>
            </w:r>
            <w:r w:rsidR="00DC21B7">
              <w:rPr>
                <w:noProof/>
                <w:webHidden/>
              </w:rPr>
              <w:instrText xml:space="preserve"> PAGEREF _Toc132325814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65FE67EA" w14:textId="2A428171" w:rsidR="00DC21B7" w:rsidRDefault="0082628B">
          <w:pPr>
            <w:pStyle w:val="TOC2"/>
            <w:tabs>
              <w:tab w:val="right" w:leader="dot" w:pos="9350"/>
            </w:tabs>
            <w:rPr>
              <w:noProof/>
            </w:rPr>
          </w:pPr>
          <w:hyperlink w:anchor="_Toc132325815" w:history="1">
            <w:r w:rsidR="0086504A" w:rsidRPr="004A42EB">
              <w:rPr>
                <w:rStyle w:val="Hyperlink"/>
                <w:rFonts w:ascii="Times New Roman" w:hAnsi="Times New Roman" w:cs="Times New Roman"/>
                <w:b/>
                <w:bCs/>
                <w:noProof/>
              </w:rPr>
              <w:t xml:space="preserve">3.4.1 </w:t>
            </w:r>
            <w:r w:rsidR="00DC21B7" w:rsidRPr="004A42EB">
              <w:rPr>
                <w:rStyle w:val="Hyperlink"/>
                <w:rFonts w:ascii="Times New Roman" w:hAnsi="Times New Roman" w:cs="Times New Roman"/>
                <w:b/>
                <w:bCs/>
                <w:noProof/>
              </w:rPr>
              <w:t>Schedule</w:t>
            </w:r>
            <w:r w:rsidR="0086504A">
              <w:rPr>
                <w:noProof/>
                <w:webHidden/>
              </w:rPr>
              <w:tab/>
            </w:r>
            <w:r w:rsidR="00DC21B7">
              <w:rPr>
                <w:noProof/>
                <w:webHidden/>
              </w:rPr>
              <w:fldChar w:fldCharType="begin"/>
            </w:r>
            <w:r w:rsidR="00DC21B7">
              <w:rPr>
                <w:noProof/>
                <w:webHidden/>
              </w:rPr>
              <w:instrText xml:space="preserve"> PAGEREF _Toc132325815 \h </w:instrText>
            </w:r>
            <w:r w:rsidR="00DC21B7">
              <w:rPr>
                <w:noProof/>
                <w:webHidden/>
              </w:rPr>
            </w:r>
            <w:r w:rsidR="00DC21B7">
              <w:rPr>
                <w:noProof/>
                <w:webHidden/>
              </w:rPr>
              <w:fldChar w:fldCharType="separate"/>
            </w:r>
            <w:r w:rsidR="0086504A">
              <w:rPr>
                <w:noProof/>
                <w:webHidden/>
              </w:rPr>
              <w:t>31</w:t>
            </w:r>
            <w:r w:rsidR="00DC21B7">
              <w:rPr>
                <w:noProof/>
                <w:webHidden/>
              </w:rPr>
              <w:fldChar w:fldCharType="end"/>
            </w:r>
          </w:hyperlink>
        </w:p>
        <w:p w14:paraId="6BE576D0" w14:textId="5229E3D7" w:rsidR="00DC21B7" w:rsidRDefault="0082628B">
          <w:pPr>
            <w:pStyle w:val="TOC3"/>
            <w:tabs>
              <w:tab w:val="right" w:leader="dot" w:pos="9350"/>
            </w:tabs>
            <w:rPr>
              <w:noProof/>
            </w:rPr>
          </w:pPr>
          <w:hyperlink w:anchor="_Toc132325816" w:history="1">
            <w:r w:rsidR="0086504A" w:rsidRPr="004A42EB">
              <w:rPr>
                <w:rStyle w:val="Hyperlink"/>
                <w:rFonts w:ascii="Times New Roman" w:hAnsi="Times New Roman" w:cs="Times New Roman"/>
                <w:b/>
                <w:bCs/>
                <w:noProof/>
              </w:rPr>
              <w:t xml:space="preserve">3.4.1.1 </w:t>
            </w:r>
            <w:r w:rsidR="00DC21B7" w:rsidRPr="004A42EB">
              <w:rPr>
                <w:rStyle w:val="Hyperlink"/>
                <w:rFonts w:ascii="Times New Roman" w:hAnsi="Times New Roman" w:cs="Times New Roman"/>
                <w:b/>
                <w:bCs/>
                <w:noProof/>
              </w:rPr>
              <w:t xml:space="preserve">Gantt </w:t>
            </w:r>
            <w:r w:rsidR="0086504A" w:rsidRPr="004A42EB">
              <w:rPr>
                <w:rStyle w:val="Hyperlink"/>
                <w:rFonts w:ascii="Times New Roman" w:hAnsi="Times New Roman" w:cs="Times New Roman"/>
                <w:b/>
                <w:bCs/>
                <w:noProof/>
              </w:rPr>
              <w:t>Chart</w:t>
            </w:r>
            <w:r w:rsidR="0086504A">
              <w:rPr>
                <w:noProof/>
                <w:webHidden/>
              </w:rPr>
              <w:tab/>
            </w:r>
            <w:r w:rsidR="00DC21B7">
              <w:rPr>
                <w:noProof/>
                <w:webHidden/>
              </w:rPr>
              <w:fldChar w:fldCharType="begin"/>
            </w:r>
            <w:r w:rsidR="00DC21B7">
              <w:rPr>
                <w:noProof/>
                <w:webHidden/>
              </w:rPr>
              <w:instrText xml:space="preserve"> PAGEREF _Toc132325816 \h </w:instrText>
            </w:r>
            <w:r w:rsidR="00DC21B7">
              <w:rPr>
                <w:noProof/>
                <w:webHidden/>
              </w:rPr>
            </w:r>
            <w:r w:rsidR="00DC21B7">
              <w:rPr>
                <w:noProof/>
                <w:webHidden/>
              </w:rPr>
              <w:fldChar w:fldCharType="separate"/>
            </w:r>
            <w:r w:rsidR="0086504A">
              <w:rPr>
                <w:noProof/>
                <w:webHidden/>
              </w:rPr>
              <w:t>31</w:t>
            </w:r>
            <w:r w:rsidR="00DC21B7">
              <w:rPr>
                <w:noProof/>
                <w:webHidden/>
              </w:rPr>
              <w:fldChar w:fldCharType="end"/>
            </w:r>
          </w:hyperlink>
        </w:p>
        <w:p w14:paraId="5D0BFE99" w14:textId="2A666A43" w:rsidR="00DC21B7" w:rsidRDefault="0082628B">
          <w:pPr>
            <w:pStyle w:val="TOC3"/>
            <w:tabs>
              <w:tab w:val="right" w:leader="dot" w:pos="9350"/>
            </w:tabs>
            <w:rPr>
              <w:noProof/>
            </w:rPr>
          </w:pPr>
          <w:hyperlink w:anchor="_Toc132325817" w:history="1">
            <w:r w:rsidR="0086504A" w:rsidRPr="004A42EB">
              <w:rPr>
                <w:rStyle w:val="Hyperlink"/>
                <w:rFonts w:ascii="Times New Roman" w:hAnsi="Times New Roman" w:cs="Times New Roman"/>
                <w:b/>
                <w:bCs/>
                <w:noProof/>
              </w:rPr>
              <w:t xml:space="preserve">3.4.1.2 </w:t>
            </w:r>
            <w:r w:rsidR="00DC21B7" w:rsidRPr="004A42EB">
              <w:rPr>
                <w:rStyle w:val="Hyperlink"/>
                <w:rFonts w:ascii="Times New Roman" w:hAnsi="Times New Roman" w:cs="Times New Roman"/>
                <w:b/>
                <w:bCs/>
                <w:noProof/>
              </w:rPr>
              <w:t>Deliverables</w:t>
            </w:r>
            <w:r w:rsidR="0086504A">
              <w:rPr>
                <w:noProof/>
                <w:webHidden/>
              </w:rPr>
              <w:tab/>
            </w:r>
            <w:r w:rsidR="00DC21B7">
              <w:rPr>
                <w:noProof/>
                <w:webHidden/>
              </w:rPr>
              <w:fldChar w:fldCharType="begin"/>
            </w:r>
            <w:r w:rsidR="00DC21B7">
              <w:rPr>
                <w:noProof/>
                <w:webHidden/>
              </w:rPr>
              <w:instrText xml:space="preserve"> PAGEREF _Toc132325817 \h </w:instrText>
            </w:r>
            <w:r w:rsidR="00DC21B7">
              <w:rPr>
                <w:noProof/>
                <w:webHidden/>
              </w:rPr>
            </w:r>
            <w:r w:rsidR="00DC21B7">
              <w:rPr>
                <w:noProof/>
                <w:webHidden/>
              </w:rPr>
              <w:fldChar w:fldCharType="separate"/>
            </w:r>
            <w:r w:rsidR="0086504A">
              <w:rPr>
                <w:noProof/>
                <w:webHidden/>
              </w:rPr>
              <w:t>32</w:t>
            </w:r>
            <w:r w:rsidR="00DC21B7">
              <w:rPr>
                <w:noProof/>
                <w:webHidden/>
              </w:rPr>
              <w:fldChar w:fldCharType="end"/>
            </w:r>
          </w:hyperlink>
        </w:p>
        <w:p w14:paraId="3033294C" w14:textId="1952BC9C" w:rsidR="00DC21B7" w:rsidRDefault="0082628B">
          <w:pPr>
            <w:pStyle w:val="TOC1"/>
            <w:rPr>
              <w:noProof/>
            </w:rPr>
          </w:pPr>
          <w:hyperlink w:anchor="_Toc132325818" w:history="1">
            <w:r w:rsidR="0086504A" w:rsidRPr="004A42EB">
              <w:rPr>
                <w:rStyle w:val="Hyperlink"/>
                <w:rFonts w:ascii="Times New Roman" w:hAnsi="Times New Roman" w:cs="Times New Roman"/>
                <w:b/>
                <w:bCs/>
                <w:noProof/>
              </w:rPr>
              <w:t xml:space="preserve">3.5 </w:t>
            </w:r>
            <w:r w:rsidR="00DC21B7" w:rsidRPr="004A42EB">
              <w:rPr>
                <w:rStyle w:val="Hyperlink"/>
                <w:rFonts w:ascii="Times New Roman" w:hAnsi="Times New Roman" w:cs="Times New Roman"/>
                <w:b/>
                <w:bCs/>
                <w:noProof/>
              </w:rPr>
              <w:t>Resources</w:t>
            </w:r>
            <w:r w:rsidR="0086504A">
              <w:rPr>
                <w:noProof/>
                <w:webHidden/>
              </w:rPr>
              <w:tab/>
            </w:r>
            <w:r w:rsidR="00DC21B7">
              <w:rPr>
                <w:noProof/>
                <w:webHidden/>
              </w:rPr>
              <w:fldChar w:fldCharType="begin"/>
            </w:r>
            <w:r w:rsidR="00DC21B7">
              <w:rPr>
                <w:noProof/>
                <w:webHidden/>
              </w:rPr>
              <w:instrText xml:space="preserve"> PAGEREF _Toc132325818 \h </w:instrText>
            </w:r>
            <w:r w:rsidR="00DC21B7">
              <w:rPr>
                <w:noProof/>
                <w:webHidden/>
              </w:rPr>
            </w:r>
            <w:r w:rsidR="00DC21B7">
              <w:rPr>
                <w:noProof/>
                <w:webHidden/>
              </w:rPr>
              <w:fldChar w:fldCharType="separate"/>
            </w:r>
            <w:r w:rsidR="0086504A">
              <w:rPr>
                <w:noProof/>
                <w:webHidden/>
              </w:rPr>
              <w:t>32</w:t>
            </w:r>
            <w:r w:rsidR="00DC21B7">
              <w:rPr>
                <w:noProof/>
                <w:webHidden/>
              </w:rPr>
              <w:fldChar w:fldCharType="end"/>
            </w:r>
          </w:hyperlink>
        </w:p>
        <w:p w14:paraId="35C409CC" w14:textId="0D482507" w:rsidR="00DC21B7" w:rsidRDefault="0082628B">
          <w:pPr>
            <w:pStyle w:val="TOC2"/>
            <w:tabs>
              <w:tab w:val="right" w:leader="dot" w:pos="9350"/>
            </w:tabs>
            <w:rPr>
              <w:noProof/>
            </w:rPr>
          </w:pPr>
          <w:hyperlink w:anchor="_Toc132325819" w:history="1">
            <w:r w:rsidR="0086504A" w:rsidRPr="004A42EB">
              <w:rPr>
                <w:rStyle w:val="Hyperlink"/>
                <w:rFonts w:ascii="Times New Roman" w:hAnsi="Times New Roman" w:cs="Times New Roman"/>
                <w:b/>
                <w:bCs/>
                <w:noProof/>
              </w:rPr>
              <w:t xml:space="preserve">3.5.1 </w:t>
            </w:r>
            <w:r w:rsidR="00DC21B7" w:rsidRPr="004A42EB">
              <w:rPr>
                <w:rStyle w:val="Hyperlink"/>
                <w:rFonts w:ascii="Times New Roman" w:hAnsi="Times New Roman" w:cs="Times New Roman"/>
                <w:b/>
                <w:bCs/>
                <w:noProof/>
              </w:rPr>
              <w:t xml:space="preserve">Software </w:t>
            </w:r>
            <w:r w:rsidR="0086504A" w:rsidRPr="004A42EB">
              <w:rPr>
                <w:rStyle w:val="Hyperlink"/>
                <w:rFonts w:ascii="Times New Roman" w:hAnsi="Times New Roman" w:cs="Times New Roman"/>
                <w:b/>
                <w:bCs/>
                <w:noProof/>
              </w:rPr>
              <w:t>Requirements</w:t>
            </w:r>
            <w:r w:rsidR="0086504A">
              <w:rPr>
                <w:noProof/>
                <w:webHidden/>
              </w:rPr>
              <w:tab/>
            </w:r>
            <w:r w:rsidR="00DC21B7">
              <w:rPr>
                <w:noProof/>
                <w:webHidden/>
              </w:rPr>
              <w:fldChar w:fldCharType="begin"/>
            </w:r>
            <w:r w:rsidR="00DC21B7">
              <w:rPr>
                <w:noProof/>
                <w:webHidden/>
              </w:rPr>
              <w:instrText xml:space="preserve"> PAGEREF _Toc132325819 \h </w:instrText>
            </w:r>
            <w:r w:rsidR="00DC21B7">
              <w:rPr>
                <w:noProof/>
                <w:webHidden/>
              </w:rPr>
            </w:r>
            <w:r w:rsidR="00DC21B7">
              <w:rPr>
                <w:noProof/>
                <w:webHidden/>
              </w:rPr>
              <w:fldChar w:fldCharType="separate"/>
            </w:r>
            <w:r w:rsidR="0086504A">
              <w:rPr>
                <w:noProof/>
                <w:webHidden/>
              </w:rPr>
              <w:t>32</w:t>
            </w:r>
            <w:r w:rsidR="00DC21B7">
              <w:rPr>
                <w:noProof/>
                <w:webHidden/>
              </w:rPr>
              <w:fldChar w:fldCharType="end"/>
            </w:r>
          </w:hyperlink>
        </w:p>
        <w:p w14:paraId="3CB8B1FF" w14:textId="4219555B" w:rsidR="00DC21B7" w:rsidRDefault="0082628B">
          <w:pPr>
            <w:pStyle w:val="TOC2"/>
            <w:tabs>
              <w:tab w:val="right" w:leader="dot" w:pos="9350"/>
            </w:tabs>
            <w:rPr>
              <w:noProof/>
            </w:rPr>
          </w:pPr>
          <w:hyperlink w:anchor="_Toc132325820" w:history="1">
            <w:r w:rsidR="0086504A" w:rsidRPr="004A42EB">
              <w:rPr>
                <w:rStyle w:val="Hyperlink"/>
                <w:rFonts w:ascii="Times New Roman" w:hAnsi="Times New Roman" w:cs="Times New Roman"/>
                <w:b/>
                <w:bCs/>
                <w:noProof/>
              </w:rPr>
              <w:t xml:space="preserve">3.5.2 </w:t>
            </w:r>
            <w:r w:rsidR="00DC21B7" w:rsidRPr="004A42EB">
              <w:rPr>
                <w:rStyle w:val="Hyperlink"/>
                <w:rFonts w:ascii="Times New Roman" w:hAnsi="Times New Roman" w:cs="Times New Roman"/>
                <w:b/>
                <w:bCs/>
                <w:noProof/>
              </w:rPr>
              <w:t xml:space="preserve">Hardware </w:t>
            </w:r>
            <w:r w:rsidR="0086504A" w:rsidRPr="004A42EB">
              <w:rPr>
                <w:rStyle w:val="Hyperlink"/>
                <w:rFonts w:ascii="Times New Roman" w:hAnsi="Times New Roman" w:cs="Times New Roman"/>
                <w:b/>
                <w:bCs/>
                <w:noProof/>
              </w:rPr>
              <w:t>Requirements</w:t>
            </w:r>
            <w:r w:rsidR="0086504A">
              <w:rPr>
                <w:noProof/>
                <w:webHidden/>
              </w:rPr>
              <w:tab/>
            </w:r>
            <w:r w:rsidR="00DC21B7">
              <w:rPr>
                <w:noProof/>
                <w:webHidden/>
              </w:rPr>
              <w:fldChar w:fldCharType="begin"/>
            </w:r>
            <w:r w:rsidR="00DC21B7">
              <w:rPr>
                <w:noProof/>
                <w:webHidden/>
              </w:rPr>
              <w:instrText xml:space="preserve"> PAGEREF _Toc132325820 \h </w:instrText>
            </w:r>
            <w:r w:rsidR="00DC21B7">
              <w:rPr>
                <w:noProof/>
                <w:webHidden/>
              </w:rPr>
            </w:r>
            <w:r w:rsidR="00DC21B7">
              <w:rPr>
                <w:noProof/>
                <w:webHidden/>
              </w:rPr>
              <w:fldChar w:fldCharType="separate"/>
            </w:r>
            <w:r w:rsidR="0086504A">
              <w:rPr>
                <w:noProof/>
                <w:webHidden/>
              </w:rPr>
              <w:t>34</w:t>
            </w:r>
            <w:r w:rsidR="00DC21B7">
              <w:rPr>
                <w:noProof/>
                <w:webHidden/>
              </w:rPr>
              <w:fldChar w:fldCharType="end"/>
            </w:r>
          </w:hyperlink>
        </w:p>
        <w:p w14:paraId="14916A24" w14:textId="58F3F9F5" w:rsidR="00DC21B7" w:rsidRDefault="0082628B">
          <w:pPr>
            <w:pStyle w:val="TOC2"/>
            <w:tabs>
              <w:tab w:val="right" w:leader="dot" w:pos="9350"/>
            </w:tabs>
            <w:rPr>
              <w:noProof/>
            </w:rPr>
          </w:pPr>
          <w:hyperlink w:anchor="_Toc132325821" w:history="1">
            <w:r w:rsidR="0086504A" w:rsidRPr="004A42EB">
              <w:rPr>
                <w:rStyle w:val="Hyperlink"/>
                <w:rFonts w:ascii="Times New Roman" w:hAnsi="Times New Roman" w:cs="Times New Roman"/>
                <w:b/>
                <w:bCs/>
                <w:noProof/>
              </w:rPr>
              <w:t xml:space="preserve">3.5.3 </w:t>
            </w:r>
            <w:r w:rsidR="00DC21B7" w:rsidRPr="004A42EB">
              <w:rPr>
                <w:rStyle w:val="Hyperlink"/>
                <w:rFonts w:ascii="Times New Roman" w:hAnsi="Times New Roman" w:cs="Times New Roman"/>
                <w:b/>
                <w:bCs/>
                <w:noProof/>
              </w:rPr>
              <w:t xml:space="preserve">Technical </w:t>
            </w:r>
            <w:r w:rsidR="0086504A" w:rsidRPr="004A42EB">
              <w:rPr>
                <w:rStyle w:val="Hyperlink"/>
                <w:rFonts w:ascii="Times New Roman" w:hAnsi="Times New Roman" w:cs="Times New Roman"/>
                <w:b/>
                <w:bCs/>
                <w:noProof/>
              </w:rPr>
              <w:t>Skills</w:t>
            </w:r>
            <w:r w:rsidR="0086504A">
              <w:rPr>
                <w:noProof/>
                <w:webHidden/>
              </w:rPr>
              <w:tab/>
            </w:r>
            <w:r w:rsidR="00DC21B7">
              <w:rPr>
                <w:noProof/>
                <w:webHidden/>
              </w:rPr>
              <w:fldChar w:fldCharType="begin"/>
            </w:r>
            <w:r w:rsidR="00DC21B7">
              <w:rPr>
                <w:noProof/>
                <w:webHidden/>
              </w:rPr>
              <w:instrText xml:space="preserve"> PAGEREF _Toc132325821 \h </w:instrText>
            </w:r>
            <w:r w:rsidR="00DC21B7">
              <w:rPr>
                <w:noProof/>
                <w:webHidden/>
              </w:rPr>
            </w:r>
            <w:r w:rsidR="00DC21B7">
              <w:rPr>
                <w:noProof/>
                <w:webHidden/>
              </w:rPr>
              <w:fldChar w:fldCharType="separate"/>
            </w:r>
            <w:r w:rsidR="0086504A">
              <w:rPr>
                <w:noProof/>
                <w:webHidden/>
              </w:rPr>
              <w:t>34</w:t>
            </w:r>
            <w:r w:rsidR="00DC21B7">
              <w:rPr>
                <w:noProof/>
                <w:webHidden/>
              </w:rPr>
              <w:fldChar w:fldCharType="end"/>
            </w:r>
          </w:hyperlink>
        </w:p>
        <w:p w14:paraId="29A1AD23" w14:textId="073E09F5" w:rsidR="00DC21B7" w:rsidRDefault="0082628B">
          <w:pPr>
            <w:pStyle w:val="TOC2"/>
            <w:tabs>
              <w:tab w:val="right" w:leader="dot" w:pos="9350"/>
            </w:tabs>
            <w:rPr>
              <w:noProof/>
            </w:rPr>
          </w:pPr>
          <w:hyperlink w:anchor="_Toc132325822" w:history="1">
            <w:r w:rsidR="0086504A" w:rsidRPr="004A42EB">
              <w:rPr>
                <w:rStyle w:val="Hyperlink"/>
                <w:rFonts w:ascii="Times New Roman" w:hAnsi="Times New Roman" w:cs="Times New Roman"/>
                <w:b/>
                <w:bCs/>
                <w:noProof/>
              </w:rPr>
              <w:t xml:space="preserve">3.5.4 </w:t>
            </w:r>
            <w:r w:rsidR="00DC21B7" w:rsidRPr="004A42EB">
              <w:rPr>
                <w:rStyle w:val="Hyperlink"/>
                <w:rFonts w:ascii="Times New Roman" w:hAnsi="Times New Roman" w:cs="Times New Roman"/>
                <w:b/>
                <w:bCs/>
                <w:noProof/>
              </w:rPr>
              <w:t xml:space="preserve">Data </w:t>
            </w:r>
            <w:r w:rsidR="0086504A" w:rsidRPr="004A42EB">
              <w:rPr>
                <w:rStyle w:val="Hyperlink"/>
                <w:rFonts w:ascii="Times New Roman" w:hAnsi="Times New Roman" w:cs="Times New Roman"/>
                <w:b/>
                <w:bCs/>
                <w:noProof/>
              </w:rPr>
              <w:t>Requirements</w:t>
            </w:r>
            <w:r w:rsidR="0086504A">
              <w:rPr>
                <w:noProof/>
                <w:webHidden/>
              </w:rPr>
              <w:tab/>
            </w:r>
            <w:r w:rsidR="00DC21B7">
              <w:rPr>
                <w:noProof/>
                <w:webHidden/>
              </w:rPr>
              <w:fldChar w:fldCharType="begin"/>
            </w:r>
            <w:r w:rsidR="00DC21B7">
              <w:rPr>
                <w:noProof/>
                <w:webHidden/>
              </w:rPr>
              <w:instrText xml:space="preserve"> PAGEREF _Toc132325822 \h </w:instrText>
            </w:r>
            <w:r w:rsidR="00DC21B7">
              <w:rPr>
                <w:noProof/>
                <w:webHidden/>
              </w:rPr>
            </w:r>
            <w:r w:rsidR="00DC21B7">
              <w:rPr>
                <w:noProof/>
                <w:webHidden/>
              </w:rPr>
              <w:fldChar w:fldCharType="separate"/>
            </w:r>
            <w:r w:rsidR="0086504A">
              <w:rPr>
                <w:noProof/>
                <w:webHidden/>
              </w:rPr>
              <w:t>34</w:t>
            </w:r>
            <w:r w:rsidR="00DC21B7">
              <w:rPr>
                <w:noProof/>
                <w:webHidden/>
              </w:rPr>
              <w:fldChar w:fldCharType="end"/>
            </w:r>
          </w:hyperlink>
        </w:p>
        <w:p w14:paraId="3A7BEB30" w14:textId="3D41FB6F" w:rsidR="00DC21B7" w:rsidRDefault="0082628B">
          <w:pPr>
            <w:pStyle w:val="TOC1"/>
            <w:rPr>
              <w:noProof/>
            </w:rPr>
          </w:pPr>
          <w:hyperlink w:anchor="_Toc132325823" w:history="1">
            <w:r w:rsidR="0086504A" w:rsidRPr="004A42EB">
              <w:rPr>
                <w:rStyle w:val="Hyperlink"/>
                <w:rFonts w:ascii="Times New Roman" w:hAnsi="Times New Roman" w:cs="Times New Roman"/>
                <w:b/>
                <w:bCs/>
                <w:noProof/>
              </w:rPr>
              <w:t xml:space="preserve">3.6 </w:t>
            </w:r>
            <w:r w:rsidR="00DC21B7" w:rsidRPr="004A42EB">
              <w:rPr>
                <w:rStyle w:val="Hyperlink"/>
                <w:rFonts w:ascii="Times New Roman" w:hAnsi="Times New Roman" w:cs="Times New Roman"/>
                <w:b/>
                <w:bCs/>
                <w:noProof/>
              </w:rPr>
              <w:t xml:space="preserve">Risks </w:t>
            </w:r>
            <w:r w:rsidR="0086504A" w:rsidRPr="004A42EB">
              <w:rPr>
                <w:rStyle w:val="Hyperlink"/>
                <w:rFonts w:ascii="Times New Roman" w:hAnsi="Times New Roman" w:cs="Times New Roman"/>
                <w:b/>
                <w:bCs/>
                <w:noProof/>
              </w:rPr>
              <w:t>&amp; Mitigation</w:t>
            </w:r>
            <w:r w:rsidR="0086504A">
              <w:rPr>
                <w:noProof/>
                <w:webHidden/>
              </w:rPr>
              <w:tab/>
            </w:r>
            <w:r w:rsidR="00DC21B7">
              <w:rPr>
                <w:noProof/>
                <w:webHidden/>
              </w:rPr>
              <w:fldChar w:fldCharType="begin"/>
            </w:r>
            <w:r w:rsidR="00DC21B7">
              <w:rPr>
                <w:noProof/>
                <w:webHidden/>
              </w:rPr>
              <w:instrText xml:space="preserve"> PAGEREF _Toc132325823 \h </w:instrText>
            </w:r>
            <w:r w:rsidR="00DC21B7">
              <w:rPr>
                <w:noProof/>
                <w:webHidden/>
              </w:rPr>
            </w:r>
            <w:r w:rsidR="00DC21B7">
              <w:rPr>
                <w:noProof/>
                <w:webHidden/>
              </w:rPr>
              <w:fldChar w:fldCharType="separate"/>
            </w:r>
            <w:r w:rsidR="0086504A">
              <w:rPr>
                <w:noProof/>
                <w:webHidden/>
              </w:rPr>
              <w:t>35</w:t>
            </w:r>
            <w:r w:rsidR="00DC21B7">
              <w:rPr>
                <w:noProof/>
                <w:webHidden/>
              </w:rPr>
              <w:fldChar w:fldCharType="end"/>
            </w:r>
          </w:hyperlink>
        </w:p>
        <w:p w14:paraId="3EFA5140" w14:textId="4DF00CBB" w:rsidR="00DC21B7" w:rsidRDefault="0082628B">
          <w:pPr>
            <w:pStyle w:val="TOC1"/>
            <w:rPr>
              <w:noProof/>
            </w:rPr>
          </w:pPr>
          <w:hyperlink w:anchor="_Toc132325824" w:history="1">
            <w:r w:rsidR="0086504A" w:rsidRPr="004A42EB">
              <w:rPr>
                <w:rStyle w:val="Hyperlink"/>
                <w:rFonts w:ascii="Times New Roman" w:hAnsi="Times New Roman" w:cs="Times New Roman"/>
                <w:b/>
                <w:bCs/>
                <w:noProof/>
              </w:rPr>
              <w:t xml:space="preserve">3.7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Summary</w:t>
            </w:r>
            <w:r w:rsidR="0086504A">
              <w:rPr>
                <w:noProof/>
                <w:webHidden/>
              </w:rPr>
              <w:tab/>
            </w:r>
            <w:r w:rsidR="00DC21B7">
              <w:rPr>
                <w:noProof/>
                <w:webHidden/>
              </w:rPr>
              <w:fldChar w:fldCharType="begin"/>
            </w:r>
            <w:r w:rsidR="00DC21B7">
              <w:rPr>
                <w:noProof/>
                <w:webHidden/>
              </w:rPr>
              <w:instrText xml:space="preserve"> PAGEREF _Toc132325824 \h </w:instrText>
            </w:r>
            <w:r w:rsidR="00DC21B7">
              <w:rPr>
                <w:noProof/>
                <w:webHidden/>
              </w:rPr>
            </w:r>
            <w:r w:rsidR="00DC21B7">
              <w:rPr>
                <w:noProof/>
                <w:webHidden/>
              </w:rPr>
              <w:fldChar w:fldCharType="separate"/>
            </w:r>
            <w:r w:rsidR="0086504A">
              <w:rPr>
                <w:noProof/>
                <w:webHidden/>
              </w:rPr>
              <w:t>35</w:t>
            </w:r>
            <w:r w:rsidR="00DC21B7">
              <w:rPr>
                <w:noProof/>
                <w:webHidden/>
              </w:rPr>
              <w:fldChar w:fldCharType="end"/>
            </w:r>
          </w:hyperlink>
        </w:p>
        <w:p w14:paraId="240BE2A9" w14:textId="24363F7E" w:rsidR="00DC21B7" w:rsidRDefault="0082628B">
          <w:pPr>
            <w:pStyle w:val="TOC1"/>
            <w:rPr>
              <w:noProof/>
            </w:rPr>
          </w:pPr>
          <w:hyperlink w:anchor="_Toc132325825"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04. </w:t>
            </w:r>
            <w:r w:rsidR="00DC21B7" w:rsidRPr="004A42EB">
              <w:rPr>
                <w:rStyle w:val="Hyperlink"/>
                <w:rFonts w:ascii="Arial" w:hAnsi="Arial" w:cs="Arial"/>
                <w:b/>
                <w:bCs/>
                <w:noProof/>
              </w:rPr>
              <w:t>SOFTWARE REQUIREMENTS SPECIFICATION</w:t>
            </w:r>
            <w:r w:rsidR="0086504A">
              <w:rPr>
                <w:noProof/>
                <w:webHidden/>
              </w:rPr>
              <w:tab/>
            </w:r>
            <w:r w:rsidR="00DC21B7">
              <w:rPr>
                <w:noProof/>
                <w:webHidden/>
              </w:rPr>
              <w:fldChar w:fldCharType="begin"/>
            </w:r>
            <w:r w:rsidR="00DC21B7">
              <w:rPr>
                <w:noProof/>
                <w:webHidden/>
              </w:rPr>
              <w:instrText xml:space="preserve"> PAGEREF _Toc132325825 \h </w:instrText>
            </w:r>
            <w:r w:rsidR="00DC21B7">
              <w:rPr>
                <w:noProof/>
                <w:webHidden/>
              </w:rPr>
            </w:r>
            <w:r w:rsidR="00DC21B7">
              <w:rPr>
                <w:noProof/>
                <w:webHidden/>
              </w:rPr>
              <w:fldChar w:fldCharType="separate"/>
            </w:r>
            <w:r w:rsidR="0086504A">
              <w:rPr>
                <w:noProof/>
                <w:webHidden/>
              </w:rPr>
              <w:t>36</w:t>
            </w:r>
            <w:r w:rsidR="00DC21B7">
              <w:rPr>
                <w:noProof/>
                <w:webHidden/>
              </w:rPr>
              <w:fldChar w:fldCharType="end"/>
            </w:r>
          </w:hyperlink>
        </w:p>
        <w:p w14:paraId="77034223" w14:textId="3D6F7A9F" w:rsidR="00DC21B7" w:rsidRDefault="0082628B">
          <w:pPr>
            <w:pStyle w:val="TOC1"/>
            <w:rPr>
              <w:noProof/>
            </w:rPr>
          </w:pPr>
          <w:hyperlink w:anchor="_Toc132325826" w:history="1">
            <w:r w:rsidR="0086504A" w:rsidRPr="004A42EB">
              <w:rPr>
                <w:rStyle w:val="Hyperlink"/>
                <w:rFonts w:ascii="Times New Roman Regular" w:hAnsi="Times New Roman Regular" w:cs="Times New Roman Regular" w:hint="eastAsia"/>
                <w:b/>
                <w:bCs/>
                <w:noProof/>
              </w:rPr>
              <w:t xml:space="preserve">4.1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_Toc132325826 \h </w:instrText>
            </w:r>
            <w:r w:rsidR="00DC21B7">
              <w:rPr>
                <w:noProof/>
                <w:webHidden/>
              </w:rPr>
            </w:r>
            <w:r w:rsidR="00DC21B7">
              <w:rPr>
                <w:noProof/>
                <w:webHidden/>
              </w:rPr>
              <w:fldChar w:fldCharType="separate"/>
            </w:r>
            <w:r w:rsidR="0086504A">
              <w:rPr>
                <w:noProof/>
                <w:webHidden/>
              </w:rPr>
              <w:t>36</w:t>
            </w:r>
            <w:r w:rsidR="00DC21B7">
              <w:rPr>
                <w:noProof/>
                <w:webHidden/>
              </w:rPr>
              <w:fldChar w:fldCharType="end"/>
            </w:r>
          </w:hyperlink>
        </w:p>
        <w:p w14:paraId="530D2343" w14:textId="4CFDFD65" w:rsidR="00DC21B7" w:rsidRDefault="0082628B">
          <w:pPr>
            <w:pStyle w:val="TOC1"/>
            <w:rPr>
              <w:noProof/>
            </w:rPr>
          </w:pPr>
          <w:hyperlink w:anchor="_Toc132325827" w:history="1">
            <w:r w:rsidR="0086504A" w:rsidRPr="004A42EB">
              <w:rPr>
                <w:rStyle w:val="Hyperlink"/>
                <w:rFonts w:ascii="Times New Roman Regular" w:hAnsi="Times New Roman Regular" w:cs="Times New Roman Regular" w:hint="eastAsia"/>
                <w:b/>
                <w:bCs/>
                <w:noProof/>
              </w:rPr>
              <w:t xml:space="preserve">4.2 </w:t>
            </w:r>
            <w:r w:rsidR="00DC21B7" w:rsidRPr="004A42EB">
              <w:rPr>
                <w:rStyle w:val="Hyperlink"/>
                <w:rFonts w:ascii="Times New Roman Regular" w:hAnsi="Times New Roman Regular" w:cs="Times New Roman Regular"/>
                <w:b/>
                <w:bCs/>
                <w:noProof/>
              </w:rPr>
              <w:t xml:space="preserve">Rich </w:t>
            </w:r>
            <w:r w:rsidR="0086504A" w:rsidRPr="004A42EB">
              <w:rPr>
                <w:rStyle w:val="Hyperlink"/>
                <w:rFonts w:ascii="Times New Roman Regular" w:hAnsi="Times New Roman Regular" w:cs="Times New Roman Regular" w:hint="eastAsia"/>
                <w:b/>
                <w:bCs/>
                <w:noProof/>
              </w:rPr>
              <w:t>Picture</w:t>
            </w:r>
            <w:r w:rsidR="0086504A">
              <w:rPr>
                <w:noProof/>
                <w:webHidden/>
              </w:rPr>
              <w:tab/>
            </w:r>
            <w:r w:rsidR="00DC21B7">
              <w:rPr>
                <w:noProof/>
                <w:webHidden/>
              </w:rPr>
              <w:fldChar w:fldCharType="begin"/>
            </w:r>
            <w:r w:rsidR="00DC21B7">
              <w:rPr>
                <w:noProof/>
                <w:webHidden/>
              </w:rPr>
              <w:instrText xml:space="preserve"> PAGEREF _Toc132325827 \h </w:instrText>
            </w:r>
            <w:r w:rsidR="00DC21B7">
              <w:rPr>
                <w:noProof/>
                <w:webHidden/>
              </w:rPr>
            </w:r>
            <w:r w:rsidR="00DC21B7">
              <w:rPr>
                <w:noProof/>
                <w:webHidden/>
              </w:rPr>
              <w:fldChar w:fldCharType="separate"/>
            </w:r>
            <w:r w:rsidR="0086504A">
              <w:rPr>
                <w:noProof/>
                <w:webHidden/>
              </w:rPr>
              <w:t>36</w:t>
            </w:r>
            <w:r w:rsidR="00DC21B7">
              <w:rPr>
                <w:noProof/>
                <w:webHidden/>
              </w:rPr>
              <w:fldChar w:fldCharType="end"/>
            </w:r>
          </w:hyperlink>
        </w:p>
        <w:p w14:paraId="3A0EA692" w14:textId="4FED7E08" w:rsidR="00DC21B7" w:rsidRDefault="0082628B">
          <w:pPr>
            <w:pStyle w:val="TOC1"/>
            <w:rPr>
              <w:noProof/>
            </w:rPr>
          </w:pPr>
          <w:hyperlink w:anchor="_Toc132325828" w:history="1">
            <w:r w:rsidR="0086504A" w:rsidRPr="004A42EB">
              <w:rPr>
                <w:rStyle w:val="Hyperlink"/>
                <w:rFonts w:ascii="Times New Roman Regular" w:hAnsi="Times New Roman Regular" w:cs="Times New Roman Regular" w:hint="eastAsia"/>
                <w:b/>
                <w:bCs/>
                <w:noProof/>
              </w:rPr>
              <w:t xml:space="preserve">4.3 </w:t>
            </w:r>
            <w:r w:rsidR="00DC21B7" w:rsidRPr="004A42EB">
              <w:rPr>
                <w:rStyle w:val="Hyperlink"/>
                <w:rFonts w:ascii="Times New Roman Regular" w:hAnsi="Times New Roman Regular" w:cs="Times New Roman Regular"/>
                <w:b/>
                <w:bCs/>
                <w:noProof/>
              </w:rPr>
              <w:t xml:space="preserve">Stakeholder </w:t>
            </w:r>
            <w:r w:rsidR="0086504A" w:rsidRPr="004A42EB">
              <w:rPr>
                <w:rStyle w:val="Hyperlink"/>
                <w:rFonts w:ascii="Times New Roman Regular" w:hAnsi="Times New Roman Regular" w:cs="Times New Roman Regular" w:hint="eastAsia"/>
                <w:b/>
                <w:bCs/>
                <w:noProof/>
              </w:rPr>
              <w:t>Analysis</w:t>
            </w:r>
            <w:r w:rsidR="0086504A">
              <w:rPr>
                <w:noProof/>
                <w:webHidden/>
              </w:rPr>
              <w:tab/>
            </w:r>
            <w:r w:rsidR="00DC21B7">
              <w:rPr>
                <w:noProof/>
                <w:webHidden/>
              </w:rPr>
              <w:fldChar w:fldCharType="begin"/>
            </w:r>
            <w:r w:rsidR="00DC21B7">
              <w:rPr>
                <w:noProof/>
                <w:webHidden/>
              </w:rPr>
              <w:instrText xml:space="preserve"> PAGEREF _Toc132325828 \h </w:instrText>
            </w:r>
            <w:r w:rsidR="00DC21B7">
              <w:rPr>
                <w:noProof/>
                <w:webHidden/>
              </w:rPr>
            </w:r>
            <w:r w:rsidR="00DC21B7">
              <w:rPr>
                <w:noProof/>
                <w:webHidden/>
              </w:rPr>
              <w:fldChar w:fldCharType="separate"/>
            </w:r>
            <w:r w:rsidR="0086504A">
              <w:rPr>
                <w:noProof/>
                <w:webHidden/>
              </w:rPr>
              <w:t>37</w:t>
            </w:r>
            <w:r w:rsidR="00DC21B7">
              <w:rPr>
                <w:noProof/>
                <w:webHidden/>
              </w:rPr>
              <w:fldChar w:fldCharType="end"/>
            </w:r>
          </w:hyperlink>
        </w:p>
        <w:p w14:paraId="5F18F1B9" w14:textId="34ECB1CB" w:rsidR="00DC21B7" w:rsidRDefault="0082628B">
          <w:pPr>
            <w:pStyle w:val="TOC2"/>
            <w:tabs>
              <w:tab w:val="right" w:leader="dot" w:pos="9350"/>
            </w:tabs>
            <w:rPr>
              <w:noProof/>
            </w:rPr>
          </w:pPr>
          <w:hyperlink w:anchor="_Toc132325829" w:history="1">
            <w:r w:rsidR="0086504A" w:rsidRPr="004A42EB">
              <w:rPr>
                <w:rStyle w:val="Hyperlink"/>
                <w:rFonts w:ascii="Times New Roman Regular" w:hAnsi="Times New Roman Regular" w:cs="Times New Roman Regular" w:hint="eastAsia"/>
                <w:b/>
                <w:bCs/>
                <w:noProof/>
              </w:rPr>
              <w:t xml:space="preserve">4.3.1 </w:t>
            </w:r>
            <w:r w:rsidR="00DC21B7" w:rsidRPr="004A42EB">
              <w:rPr>
                <w:rStyle w:val="Hyperlink"/>
                <w:rFonts w:ascii="Times New Roman Regular" w:hAnsi="Times New Roman Regular" w:cs="Times New Roman Regular"/>
                <w:b/>
                <w:bCs/>
                <w:noProof/>
              </w:rPr>
              <w:t xml:space="preserve">Stakeholder </w:t>
            </w:r>
            <w:r w:rsidR="0086504A" w:rsidRPr="004A42EB">
              <w:rPr>
                <w:rStyle w:val="Hyperlink"/>
                <w:rFonts w:ascii="Times New Roman Regular" w:hAnsi="Times New Roman Regular" w:cs="Times New Roman Regular" w:hint="eastAsia"/>
                <w:b/>
                <w:bCs/>
                <w:noProof/>
              </w:rPr>
              <w:t>Onion Model</w:t>
            </w:r>
            <w:r w:rsidR="0086504A">
              <w:rPr>
                <w:noProof/>
                <w:webHidden/>
              </w:rPr>
              <w:tab/>
            </w:r>
            <w:r w:rsidR="00DC21B7">
              <w:rPr>
                <w:noProof/>
                <w:webHidden/>
              </w:rPr>
              <w:fldChar w:fldCharType="begin"/>
            </w:r>
            <w:r w:rsidR="00DC21B7">
              <w:rPr>
                <w:noProof/>
                <w:webHidden/>
              </w:rPr>
              <w:instrText xml:space="preserve"> PAGEREF _Toc132325829 \h </w:instrText>
            </w:r>
            <w:r w:rsidR="00DC21B7">
              <w:rPr>
                <w:noProof/>
                <w:webHidden/>
              </w:rPr>
            </w:r>
            <w:r w:rsidR="00DC21B7">
              <w:rPr>
                <w:noProof/>
                <w:webHidden/>
              </w:rPr>
              <w:fldChar w:fldCharType="separate"/>
            </w:r>
            <w:r w:rsidR="0086504A">
              <w:rPr>
                <w:noProof/>
                <w:webHidden/>
              </w:rPr>
              <w:t>37</w:t>
            </w:r>
            <w:r w:rsidR="00DC21B7">
              <w:rPr>
                <w:noProof/>
                <w:webHidden/>
              </w:rPr>
              <w:fldChar w:fldCharType="end"/>
            </w:r>
          </w:hyperlink>
        </w:p>
        <w:p w14:paraId="5AFE395F" w14:textId="064A0B27" w:rsidR="00DC21B7" w:rsidRDefault="0082628B">
          <w:pPr>
            <w:pStyle w:val="TOC2"/>
            <w:tabs>
              <w:tab w:val="right" w:leader="dot" w:pos="9350"/>
            </w:tabs>
            <w:rPr>
              <w:noProof/>
            </w:rPr>
          </w:pPr>
          <w:hyperlink w:anchor="_Toc132325830" w:history="1">
            <w:r w:rsidR="0086504A" w:rsidRPr="004A42EB">
              <w:rPr>
                <w:rStyle w:val="Hyperlink"/>
                <w:rFonts w:ascii="Times New Roman Regular" w:hAnsi="Times New Roman Regular" w:cs="Times New Roman Regular" w:hint="eastAsia"/>
                <w:b/>
                <w:bCs/>
                <w:noProof/>
              </w:rPr>
              <w:t xml:space="preserve">4.3.2 </w:t>
            </w:r>
            <w:r w:rsidR="00DC21B7" w:rsidRPr="004A42EB">
              <w:rPr>
                <w:rStyle w:val="Hyperlink"/>
                <w:rFonts w:ascii="Times New Roman Regular" w:hAnsi="Times New Roman Regular" w:cs="Times New Roman Regular"/>
                <w:b/>
                <w:bCs/>
                <w:noProof/>
              </w:rPr>
              <w:t xml:space="preserve">Stakeholder </w:t>
            </w:r>
            <w:r w:rsidR="0086504A" w:rsidRPr="004A42EB">
              <w:rPr>
                <w:rStyle w:val="Hyperlink"/>
                <w:rFonts w:ascii="Times New Roman Regular" w:hAnsi="Times New Roman Regular" w:cs="Times New Roman Regular" w:hint="eastAsia"/>
                <w:b/>
                <w:bCs/>
                <w:noProof/>
              </w:rPr>
              <w:t>Viewpoints</w:t>
            </w:r>
            <w:r w:rsidR="0086504A">
              <w:rPr>
                <w:noProof/>
                <w:webHidden/>
              </w:rPr>
              <w:tab/>
            </w:r>
            <w:r w:rsidR="00DC21B7">
              <w:rPr>
                <w:noProof/>
                <w:webHidden/>
              </w:rPr>
              <w:fldChar w:fldCharType="begin"/>
            </w:r>
            <w:r w:rsidR="00DC21B7">
              <w:rPr>
                <w:noProof/>
                <w:webHidden/>
              </w:rPr>
              <w:instrText xml:space="preserve"> PAGEREF _Toc132325830 \h </w:instrText>
            </w:r>
            <w:r w:rsidR="00DC21B7">
              <w:rPr>
                <w:noProof/>
                <w:webHidden/>
              </w:rPr>
            </w:r>
            <w:r w:rsidR="00DC21B7">
              <w:rPr>
                <w:noProof/>
                <w:webHidden/>
              </w:rPr>
              <w:fldChar w:fldCharType="separate"/>
            </w:r>
            <w:r w:rsidR="0086504A">
              <w:rPr>
                <w:noProof/>
                <w:webHidden/>
              </w:rPr>
              <w:t>38</w:t>
            </w:r>
            <w:r w:rsidR="00DC21B7">
              <w:rPr>
                <w:noProof/>
                <w:webHidden/>
              </w:rPr>
              <w:fldChar w:fldCharType="end"/>
            </w:r>
          </w:hyperlink>
        </w:p>
        <w:p w14:paraId="65EBD251" w14:textId="7EEE9AA2" w:rsidR="00DC21B7" w:rsidRDefault="0082628B">
          <w:pPr>
            <w:pStyle w:val="TOC1"/>
            <w:rPr>
              <w:noProof/>
            </w:rPr>
          </w:pPr>
          <w:hyperlink w:anchor="_Toc132325831" w:history="1">
            <w:r w:rsidR="0086504A" w:rsidRPr="004A42EB">
              <w:rPr>
                <w:rStyle w:val="Hyperlink"/>
                <w:rFonts w:ascii="Times New Roman Regular" w:hAnsi="Times New Roman Regular" w:cs="Times New Roman Regular" w:hint="eastAsia"/>
                <w:b/>
                <w:bCs/>
                <w:noProof/>
              </w:rPr>
              <w:t xml:space="preserve">4.4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Requirement Elicitation Methodologies</w:t>
            </w:r>
            <w:r w:rsidR="0086504A">
              <w:rPr>
                <w:noProof/>
                <w:webHidden/>
              </w:rPr>
              <w:tab/>
            </w:r>
            <w:r w:rsidR="00DC21B7">
              <w:rPr>
                <w:noProof/>
                <w:webHidden/>
              </w:rPr>
              <w:fldChar w:fldCharType="begin"/>
            </w:r>
            <w:r w:rsidR="00DC21B7">
              <w:rPr>
                <w:noProof/>
                <w:webHidden/>
              </w:rPr>
              <w:instrText xml:space="preserve"> PAGEREF _Toc132325831 \h </w:instrText>
            </w:r>
            <w:r w:rsidR="00DC21B7">
              <w:rPr>
                <w:noProof/>
                <w:webHidden/>
              </w:rPr>
            </w:r>
            <w:r w:rsidR="00DC21B7">
              <w:rPr>
                <w:noProof/>
                <w:webHidden/>
              </w:rPr>
              <w:fldChar w:fldCharType="separate"/>
            </w:r>
            <w:r w:rsidR="0086504A">
              <w:rPr>
                <w:noProof/>
                <w:webHidden/>
              </w:rPr>
              <w:t>39</w:t>
            </w:r>
            <w:r w:rsidR="00DC21B7">
              <w:rPr>
                <w:noProof/>
                <w:webHidden/>
              </w:rPr>
              <w:fldChar w:fldCharType="end"/>
            </w:r>
          </w:hyperlink>
        </w:p>
        <w:p w14:paraId="22F06158" w14:textId="01BA03A8" w:rsidR="00DC21B7" w:rsidRDefault="0082628B">
          <w:pPr>
            <w:pStyle w:val="TOC1"/>
            <w:rPr>
              <w:noProof/>
            </w:rPr>
          </w:pPr>
          <w:hyperlink w:anchor="_Toc132325832" w:history="1">
            <w:r w:rsidR="0086504A" w:rsidRPr="004A42EB">
              <w:rPr>
                <w:rStyle w:val="Hyperlink"/>
                <w:rFonts w:ascii="Times New Roman Regular" w:hAnsi="Times New Roman Regular" w:cs="Times New Roman Regular" w:hint="eastAsia"/>
                <w:b/>
                <w:bCs/>
                <w:noProof/>
              </w:rPr>
              <w:t xml:space="preserve">4.5 </w:t>
            </w:r>
            <w:r w:rsidR="00DC21B7" w:rsidRPr="004A42EB">
              <w:rPr>
                <w:rStyle w:val="Hyperlink"/>
                <w:rFonts w:ascii="Times New Roman Regular" w:hAnsi="Times New Roman Regular" w:cs="Times New Roman Regular"/>
                <w:b/>
                <w:bCs/>
                <w:noProof/>
              </w:rPr>
              <w:t xml:space="preserve">Discussion </w:t>
            </w:r>
            <w:r w:rsidR="0086504A" w:rsidRPr="004A42EB">
              <w:rPr>
                <w:rStyle w:val="Hyperlink"/>
                <w:rFonts w:ascii="Times New Roman Regular" w:hAnsi="Times New Roman Regular" w:cs="Times New Roman Regular" w:hint="eastAsia"/>
                <w:b/>
                <w:bCs/>
                <w:noProof/>
              </w:rPr>
              <w:t>Of Findings</w:t>
            </w:r>
            <w:r w:rsidR="0086504A">
              <w:rPr>
                <w:noProof/>
                <w:webHidden/>
              </w:rPr>
              <w:tab/>
            </w:r>
            <w:r w:rsidR="00DC21B7">
              <w:rPr>
                <w:noProof/>
                <w:webHidden/>
              </w:rPr>
              <w:fldChar w:fldCharType="begin"/>
            </w:r>
            <w:r w:rsidR="00DC21B7">
              <w:rPr>
                <w:noProof/>
                <w:webHidden/>
              </w:rPr>
              <w:instrText xml:space="preserve"> PAGEREF _Toc132325832 \h </w:instrText>
            </w:r>
            <w:r w:rsidR="00DC21B7">
              <w:rPr>
                <w:noProof/>
                <w:webHidden/>
              </w:rPr>
            </w:r>
            <w:r w:rsidR="00DC21B7">
              <w:rPr>
                <w:noProof/>
                <w:webHidden/>
              </w:rPr>
              <w:fldChar w:fldCharType="separate"/>
            </w:r>
            <w:r w:rsidR="0086504A">
              <w:rPr>
                <w:noProof/>
                <w:webHidden/>
              </w:rPr>
              <w:t>40</w:t>
            </w:r>
            <w:r w:rsidR="00DC21B7">
              <w:rPr>
                <w:noProof/>
                <w:webHidden/>
              </w:rPr>
              <w:fldChar w:fldCharType="end"/>
            </w:r>
          </w:hyperlink>
        </w:p>
        <w:p w14:paraId="7AD3205E" w14:textId="19242E99" w:rsidR="00DC21B7" w:rsidRDefault="0082628B">
          <w:pPr>
            <w:pStyle w:val="TOC2"/>
            <w:tabs>
              <w:tab w:val="right" w:leader="dot" w:pos="9350"/>
            </w:tabs>
            <w:rPr>
              <w:noProof/>
            </w:rPr>
          </w:pPr>
          <w:hyperlink w:anchor="_Toc132325833" w:history="1">
            <w:r w:rsidR="0086504A" w:rsidRPr="004A42EB">
              <w:rPr>
                <w:rStyle w:val="Hyperlink"/>
                <w:rFonts w:ascii="Times New Roman Regular" w:hAnsi="Times New Roman Regular" w:cs="Times New Roman Regular" w:hint="eastAsia"/>
                <w:b/>
                <w:bCs/>
                <w:noProof/>
              </w:rPr>
              <w:t xml:space="preserve">4.5.1 </w:t>
            </w:r>
            <w:r w:rsidR="00DC21B7" w:rsidRPr="004A42EB">
              <w:rPr>
                <w:rStyle w:val="Hyperlink"/>
                <w:rFonts w:ascii="Times New Roman Regular" w:hAnsi="Times New Roman Regular" w:cs="Times New Roman Regular"/>
                <w:b/>
                <w:bCs/>
                <w:noProof/>
              </w:rPr>
              <w:t xml:space="preserve">Literature </w:t>
            </w:r>
            <w:r w:rsidR="0086504A" w:rsidRPr="004A42EB">
              <w:rPr>
                <w:rStyle w:val="Hyperlink"/>
                <w:rFonts w:ascii="Times New Roman Regular" w:hAnsi="Times New Roman Regular" w:cs="Times New Roman Regular" w:hint="eastAsia"/>
                <w:b/>
                <w:bCs/>
                <w:noProof/>
              </w:rPr>
              <w:t>Review</w:t>
            </w:r>
            <w:r w:rsidR="0086504A">
              <w:rPr>
                <w:noProof/>
                <w:webHidden/>
              </w:rPr>
              <w:tab/>
            </w:r>
            <w:r w:rsidR="00DC21B7">
              <w:rPr>
                <w:noProof/>
                <w:webHidden/>
              </w:rPr>
              <w:fldChar w:fldCharType="begin"/>
            </w:r>
            <w:r w:rsidR="00DC21B7">
              <w:rPr>
                <w:noProof/>
                <w:webHidden/>
              </w:rPr>
              <w:instrText xml:space="preserve"> PAGEREF _Toc132325833 \h </w:instrText>
            </w:r>
            <w:r w:rsidR="00DC21B7">
              <w:rPr>
                <w:noProof/>
                <w:webHidden/>
              </w:rPr>
            </w:r>
            <w:r w:rsidR="00DC21B7">
              <w:rPr>
                <w:noProof/>
                <w:webHidden/>
              </w:rPr>
              <w:fldChar w:fldCharType="separate"/>
            </w:r>
            <w:r w:rsidR="0086504A">
              <w:rPr>
                <w:noProof/>
                <w:webHidden/>
              </w:rPr>
              <w:t>40</w:t>
            </w:r>
            <w:r w:rsidR="00DC21B7">
              <w:rPr>
                <w:noProof/>
                <w:webHidden/>
              </w:rPr>
              <w:fldChar w:fldCharType="end"/>
            </w:r>
          </w:hyperlink>
        </w:p>
        <w:p w14:paraId="108DA738" w14:textId="71F8A5FD" w:rsidR="00DC21B7" w:rsidRDefault="0082628B">
          <w:pPr>
            <w:pStyle w:val="TOC2"/>
            <w:tabs>
              <w:tab w:val="right" w:leader="dot" w:pos="9350"/>
            </w:tabs>
            <w:rPr>
              <w:noProof/>
            </w:rPr>
          </w:pPr>
          <w:hyperlink w:anchor="_Toc132325834" w:history="1">
            <w:r w:rsidR="0086504A" w:rsidRPr="004A42EB">
              <w:rPr>
                <w:rStyle w:val="Hyperlink"/>
                <w:rFonts w:ascii="Times New Roman Regular" w:hAnsi="Times New Roman Regular" w:cs="Times New Roman Regular" w:hint="eastAsia"/>
                <w:b/>
                <w:bCs/>
                <w:noProof/>
              </w:rPr>
              <w:t xml:space="preserve">4.5.2 </w:t>
            </w:r>
            <w:r w:rsidR="00DC21B7" w:rsidRPr="004A42EB">
              <w:rPr>
                <w:rStyle w:val="Hyperlink"/>
                <w:rFonts w:ascii="Times New Roman Regular" w:hAnsi="Times New Roman Regular" w:cs="Times New Roman Regular"/>
                <w:b/>
                <w:bCs/>
                <w:noProof/>
              </w:rPr>
              <w:t>Observations</w:t>
            </w:r>
            <w:r w:rsidR="0086504A">
              <w:rPr>
                <w:noProof/>
                <w:webHidden/>
              </w:rPr>
              <w:tab/>
            </w:r>
            <w:r w:rsidR="00DC21B7">
              <w:rPr>
                <w:noProof/>
                <w:webHidden/>
              </w:rPr>
              <w:fldChar w:fldCharType="begin"/>
            </w:r>
            <w:r w:rsidR="00DC21B7">
              <w:rPr>
                <w:noProof/>
                <w:webHidden/>
              </w:rPr>
              <w:instrText xml:space="preserve"> PAGEREF _Toc132325834 \h </w:instrText>
            </w:r>
            <w:r w:rsidR="00DC21B7">
              <w:rPr>
                <w:noProof/>
                <w:webHidden/>
              </w:rPr>
            </w:r>
            <w:r w:rsidR="00DC21B7">
              <w:rPr>
                <w:noProof/>
                <w:webHidden/>
              </w:rPr>
              <w:fldChar w:fldCharType="separate"/>
            </w:r>
            <w:r w:rsidR="0086504A">
              <w:rPr>
                <w:noProof/>
                <w:webHidden/>
              </w:rPr>
              <w:t>40</w:t>
            </w:r>
            <w:r w:rsidR="00DC21B7">
              <w:rPr>
                <w:noProof/>
                <w:webHidden/>
              </w:rPr>
              <w:fldChar w:fldCharType="end"/>
            </w:r>
          </w:hyperlink>
        </w:p>
        <w:p w14:paraId="2554C691" w14:textId="69578B99" w:rsidR="00DC21B7" w:rsidRDefault="0082628B">
          <w:pPr>
            <w:pStyle w:val="TOC2"/>
            <w:tabs>
              <w:tab w:val="right" w:leader="dot" w:pos="9350"/>
            </w:tabs>
            <w:rPr>
              <w:noProof/>
            </w:rPr>
          </w:pPr>
          <w:hyperlink w:anchor="_Toc132325835" w:history="1">
            <w:r w:rsidR="0086504A" w:rsidRPr="004A42EB">
              <w:rPr>
                <w:rStyle w:val="Hyperlink"/>
                <w:rFonts w:ascii="Times New Roman Regular" w:hAnsi="Times New Roman Regular" w:cs="Times New Roman Regular" w:hint="eastAsia"/>
                <w:b/>
                <w:bCs/>
                <w:noProof/>
              </w:rPr>
              <w:t xml:space="preserve">4.5.3 </w:t>
            </w:r>
            <w:r w:rsidR="00DC21B7" w:rsidRPr="004A42EB">
              <w:rPr>
                <w:rStyle w:val="Hyperlink"/>
                <w:rFonts w:ascii="Times New Roman Regular" w:hAnsi="Times New Roman Regular" w:cs="Times New Roman Regular"/>
                <w:b/>
                <w:bCs/>
                <w:noProof/>
              </w:rPr>
              <w:t>Interviews</w:t>
            </w:r>
            <w:r w:rsidR="0086504A">
              <w:rPr>
                <w:noProof/>
                <w:webHidden/>
              </w:rPr>
              <w:tab/>
            </w:r>
            <w:r w:rsidR="00DC21B7">
              <w:rPr>
                <w:noProof/>
                <w:webHidden/>
              </w:rPr>
              <w:fldChar w:fldCharType="begin"/>
            </w:r>
            <w:r w:rsidR="00DC21B7">
              <w:rPr>
                <w:noProof/>
                <w:webHidden/>
              </w:rPr>
              <w:instrText xml:space="preserve"> PAGEREF _Toc132325835 \h </w:instrText>
            </w:r>
            <w:r w:rsidR="00DC21B7">
              <w:rPr>
                <w:noProof/>
                <w:webHidden/>
              </w:rPr>
            </w:r>
            <w:r w:rsidR="00DC21B7">
              <w:rPr>
                <w:noProof/>
                <w:webHidden/>
              </w:rPr>
              <w:fldChar w:fldCharType="separate"/>
            </w:r>
            <w:r w:rsidR="0086504A">
              <w:rPr>
                <w:noProof/>
                <w:webHidden/>
              </w:rPr>
              <w:t>41</w:t>
            </w:r>
            <w:r w:rsidR="00DC21B7">
              <w:rPr>
                <w:noProof/>
                <w:webHidden/>
              </w:rPr>
              <w:fldChar w:fldCharType="end"/>
            </w:r>
          </w:hyperlink>
        </w:p>
        <w:p w14:paraId="40527D7F" w14:textId="72FABC5A" w:rsidR="00DC21B7" w:rsidRDefault="0082628B">
          <w:pPr>
            <w:pStyle w:val="TOC2"/>
            <w:tabs>
              <w:tab w:val="right" w:leader="dot" w:pos="9350"/>
            </w:tabs>
            <w:rPr>
              <w:noProof/>
            </w:rPr>
          </w:pPr>
          <w:hyperlink w:anchor="_Toc132325836" w:history="1">
            <w:r w:rsidR="0086504A" w:rsidRPr="004A42EB">
              <w:rPr>
                <w:rStyle w:val="Hyperlink"/>
                <w:rFonts w:ascii="Times New Roman Regular" w:hAnsi="Times New Roman Regular" w:cs="Times New Roman Regular" w:hint="eastAsia"/>
                <w:b/>
                <w:bCs/>
                <w:noProof/>
              </w:rPr>
              <w:t xml:space="preserve">4.5.4 </w:t>
            </w:r>
            <w:r w:rsidR="00DC21B7" w:rsidRPr="004A42EB">
              <w:rPr>
                <w:rStyle w:val="Hyperlink"/>
                <w:rFonts w:ascii="Times New Roman Regular" w:hAnsi="Times New Roman Regular" w:cs="Times New Roman Regular"/>
                <w:b/>
                <w:bCs/>
                <w:noProof/>
              </w:rPr>
              <w:t>Survey</w:t>
            </w:r>
            <w:r w:rsidR="0086504A">
              <w:rPr>
                <w:noProof/>
                <w:webHidden/>
              </w:rPr>
              <w:tab/>
            </w:r>
            <w:r w:rsidR="00DC21B7">
              <w:rPr>
                <w:noProof/>
                <w:webHidden/>
              </w:rPr>
              <w:fldChar w:fldCharType="begin"/>
            </w:r>
            <w:r w:rsidR="00DC21B7">
              <w:rPr>
                <w:noProof/>
                <w:webHidden/>
              </w:rPr>
              <w:instrText xml:space="preserve"> PAGEREF _Toc132325836 \h </w:instrText>
            </w:r>
            <w:r w:rsidR="00DC21B7">
              <w:rPr>
                <w:noProof/>
                <w:webHidden/>
              </w:rPr>
            </w:r>
            <w:r w:rsidR="00DC21B7">
              <w:rPr>
                <w:noProof/>
                <w:webHidden/>
              </w:rPr>
              <w:fldChar w:fldCharType="separate"/>
            </w:r>
            <w:r w:rsidR="0086504A">
              <w:rPr>
                <w:noProof/>
                <w:webHidden/>
              </w:rPr>
              <w:t>42</w:t>
            </w:r>
            <w:r w:rsidR="00DC21B7">
              <w:rPr>
                <w:noProof/>
                <w:webHidden/>
              </w:rPr>
              <w:fldChar w:fldCharType="end"/>
            </w:r>
          </w:hyperlink>
        </w:p>
        <w:p w14:paraId="37A53C4A" w14:textId="408899A5" w:rsidR="00DC21B7" w:rsidRDefault="0082628B">
          <w:pPr>
            <w:pStyle w:val="TOC2"/>
            <w:tabs>
              <w:tab w:val="right" w:leader="dot" w:pos="9350"/>
            </w:tabs>
            <w:rPr>
              <w:noProof/>
            </w:rPr>
          </w:pPr>
          <w:hyperlink w:anchor="_Toc132325837" w:history="1">
            <w:r w:rsidR="0086504A" w:rsidRPr="004A42EB">
              <w:rPr>
                <w:rStyle w:val="Hyperlink"/>
                <w:rFonts w:ascii="Times New Roman Regular" w:hAnsi="Times New Roman Regular" w:cs="Times New Roman Regular" w:hint="eastAsia"/>
                <w:b/>
                <w:bCs/>
                <w:noProof/>
              </w:rPr>
              <w:t xml:space="preserve">4.5.5 </w:t>
            </w:r>
            <w:r w:rsidR="00DC21B7" w:rsidRPr="004A42EB">
              <w:rPr>
                <w:rStyle w:val="Hyperlink"/>
                <w:rFonts w:ascii="Times New Roman Regular" w:hAnsi="Times New Roman Regular" w:cs="Times New Roman Regular"/>
                <w:b/>
                <w:bCs/>
                <w:noProof/>
              </w:rPr>
              <w:t>Prototyping</w:t>
            </w:r>
            <w:r w:rsidR="0086504A">
              <w:rPr>
                <w:noProof/>
                <w:webHidden/>
              </w:rPr>
              <w:tab/>
            </w:r>
            <w:r w:rsidR="00DC21B7">
              <w:rPr>
                <w:noProof/>
                <w:webHidden/>
              </w:rPr>
              <w:fldChar w:fldCharType="begin"/>
            </w:r>
            <w:r w:rsidR="00DC21B7">
              <w:rPr>
                <w:noProof/>
                <w:webHidden/>
              </w:rPr>
              <w:instrText xml:space="preserve"> PAGEREF _Toc132325837 \h </w:instrText>
            </w:r>
            <w:r w:rsidR="00DC21B7">
              <w:rPr>
                <w:noProof/>
                <w:webHidden/>
              </w:rPr>
            </w:r>
            <w:r w:rsidR="00DC21B7">
              <w:rPr>
                <w:noProof/>
                <w:webHidden/>
              </w:rPr>
              <w:fldChar w:fldCharType="separate"/>
            </w:r>
            <w:r w:rsidR="0086504A">
              <w:rPr>
                <w:noProof/>
                <w:webHidden/>
              </w:rPr>
              <w:t>47</w:t>
            </w:r>
            <w:r w:rsidR="00DC21B7">
              <w:rPr>
                <w:noProof/>
                <w:webHidden/>
              </w:rPr>
              <w:fldChar w:fldCharType="end"/>
            </w:r>
          </w:hyperlink>
        </w:p>
        <w:p w14:paraId="5906C3D7" w14:textId="2AF1C82F" w:rsidR="00DC21B7" w:rsidRDefault="0082628B">
          <w:pPr>
            <w:pStyle w:val="TOC2"/>
            <w:tabs>
              <w:tab w:val="right" w:leader="dot" w:pos="9350"/>
            </w:tabs>
            <w:rPr>
              <w:noProof/>
            </w:rPr>
          </w:pPr>
          <w:hyperlink w:anchor="_Toc132325838" w:history="1">
            <w:r w:rsidR="0086504A" w:rsidRPr="004A42EB">
              <w:rPr>
                <w:rStyle w:val="Hyperlink"/>
                <w:rFonts w:ascii="Times New Roman Regular" w:hAnsi="Times New Roman Regular" w:cs="Times New Roman Regular" w:hint="eastAsia"/>
                <w:b/>
                <w:bCs/>
                <w:noProof/>
              </w:rPr>
              <w:t xml:space="preserve">4.5.6 </w:t>
            </w:r>
            <w:r w:rsidR="00DC21B7" w:rsidRPr="004A42EB">
              <w:rPr>
                <w:rStyle w:val="Hyperlink"/>
                <w:rFonts w:ascii="Times New Roman Regular" w:hAnsi="Times New Roman Regular" w:cs="Times New Roman Regular"/>
                <w:b/>
                <w:bCs/>
                <w:noProof/>
              </w:rPr>
              <w:t xml:space="preserve">Summary </w:t>
            </w:r>
            <w:r w:rsidR="0086504A" w:rsidRPr="004A42EB">
              <w:rPr>
                <w:rStyle w:val="Hyperlink"/>
                <w:rFonts w:ascii="Times New Roman Regular" w:hAnsi="Times New Roman Regular" w:cs="Times New Roman Regular" w:hint="eastAsia"/>
                <w:b/>
                <w:bCs/>
                <w:noProof/>
              </w:rPr>
              <w:t>Of Findings</w:t>
            </w:r>
            <w:r w:rsidR="0086504A">
              <w:rPr>
                <w:noProof/>
                <w:webHidden/>
              </w:rPr>
              <w:tab/>
            </w:r>
            <w:r w:rsidR="00DC21B7">
              <w:rPr>
                <w:noProof/>
                <w:webHidden/>
              </w:rPr>
              <w:fldChar w:fldCharType="begin"/>
            </w:r>
            <w:r w:rsidR="00DC21B7">
              <w:rPr>
                <w:noProof/>
                <w:webHidden/>
              </w:rPr>
              <w:instrText xml:space="preserve"> PAGEREF _Toc132325838 \h </w:instrText>
            </w:r>
            <w:r w:rsidR="00DC21B7">
              <w:rPr>
                <w:noProof/>
                <w:webHidden/>
              </w:rPr>
            </w:r>
            <w:r w:rsidR="00DC21B7">
              <w:rPr>
                <w:noProof/>
                <w:webHidden/>
              </w:rPr>
              <w:fldChar w:fldCharType="separate"/>
            </w:r>
            <w:r w:rsidR="0086504A">
              <w:rPr>
                <w:noProof/>
                <w:webHidden/>
              </w:rPr>
              <w:t>49</w:t>
            </w:r>
            <w:r w:rsidR="00DC21B7">
              <w:rPr>
                <w:noProof/>
                <w:webHidden/>
              </w:rPr>
              <w:fldChar w:fldCharType="end"/>
            </w:r>
          </w:hyperlink>
        </w:p>
        <w:p w14:paraId="7393EA97" w14:textId="51C67CDE" w:rsidR="00DC21B7" w:rsidRDefault="0082628B">
          <w:pPr>
            <w:pStyle w:val="TOC1"/>
            <w:rPr>
              <w:noProof/>
            </w:rPr>
          </w:pPr>
          <w:hyperlink w:anchor="_Toc132325839" w:history="1">
            <w:r w:rsidR="0086504A" w:rsidRPr="004A42EB">
              <w:rPr>
                <w:rStyle w:val="Hyperlink"/>
                <w:rFonts w:ascii="Times New Roman Regular" w:hAnsi="Times New Roman Regular" w:cs="Times New Roman Regular" w:hint="eastAsia"/>
                <w:b/>
                <w:bCs/>
                <w:noProof/>
              </w:rPr>
              <w:t xml:space="preserve">4.6 </w:t>
            </w:r>
            <w:r w:rsidR="00DC21B7" w:rsidRPr="004A42EB">
              <w:rPr>
                <w:rStyle w:val="Hyperlink"/>
                <w:rFonts w:ascii="Times New Roman Regular" w:hAnsi="Times New Roman Regular" w:cs="Times New Roman Regular"/>
                <w:b/>
                <w:bCs/>
                <w:noProof/>
              </w:rPr>
              <w:t xml:space="preserve">Context </w:t>
            </w:r>
            <w:r w:rsidR="0086504A" w:rsidRPr="004A42EB">
              <w:rPr>
                <w:rStyle w:val="Hyperlink"/>
                <w:rFonts w:ascii="Times New Roman Regular" w:hAnsi="Times New Roman Regular" w:cs="Times New Roman Regular" w:hint="eastAsia"/>
                <w:b/>
                <w:bCs/>
                <w:noProof/>
              </w:rPr>
              <w:t>Diagram</w:t>
            </w:r>
            <w:r w:rsidR="0086504A">
              <w:rPr>
                <w:noProof/>
                <w:webHidden/>
              </w:rPr>
              <w:tab/>
            </w:r>
            <w:r w:rsidR="00DC21B7">
              <w:rPr>
                <w:noProof/>
                <w:webHidden/>
              </w:rPr>
              <w:fldChar w:fldCharType="begin"/>
            </w:r>
            <w:r w:rsidR="00DC21B7">
              <w:rPr>
                <w:noProof/>
                <w:webHidden/>
              </w:rPr>
              <w:instrText xml:space="preserve"> PAGEREF _Toc132325839 \h </w:instrText>
            </w:r>
            <w:r w:rsidR="00DC21B7">
              <w:rPr>
                <w:noProof/>
                <w:webHidden/>
              </w:rPr>
            </w:r>
            <w:r w:rsidR="00DC21B7">
              <w:rPr>
                <w:noProof/>
                <w:webHidden/>
              </w:rPr>
              <w:fldChar w:fldCharType="separate"/>
            </w:r>
            <w:r w:rsidR="0086504A">
              <w:rPr>
                <w:noProof/>
                <w:webHidden/>
              </w:rPr>
              <w:t>50</w:t>
            </w:r>
            <w:r w:rsidR="00DC21B7">
              <w:rPr>
                <w:noProof/>
                <w:webHidden/>
              </w:rPr>
              <w:fldChar w:fldCharType="end"/>
            </w:r>
          </w:hyperlink>
        </w:p>
        <w:p w14:paraId="0C9B9ABF" w14:textId="10BBCA80" w:rsidR="00DC21B7" w:rsidRDefault="0082628B">
          <w:pPr>
            <w:pStyle w:val="TOC1"/>
            <w:rPr>
              <w:noProof/>
            </w:rPr>
          </w:pPr>
          <w:hyperlink w:anchor="_Toc132325840" w:history="1">
            <w:r w:rsidR="0086504A" w:rsidRPr="004A42EB">
              <w:rPr>
                <w:rStyle w:val="Hyperlink"/>
                <w:rFonts w:ascii="Times New Roman Regular" w:hAnsi="Times New Roman Regular" w:cs="Times New Roman Regular" w:hint="eastAsia"/>
                <w:b/>
                <w:bCs/>
                <w:noProof/>
              </w:rPr>
              <w:t xml:space="preserve">4.7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Case Diagram</w:t>
            </w:r>
            <w:r w:rsidR="0086504A">
              <w:rPr>
                <w:noProof/>
                <w:webHidden/>
              </w:rPr>
              <w:tab/>
            </w:r>
            <w:r w:rsidR="00DC21B7">
              <w:rPr>
                <w:noProof/>
                <w:webHidden/>
              </w:rPr>
              <w:fldChar w:fldCharType="begin"/>
            </w:r>
            <w:r w:rsidR="00DC21B7">
              <w:rPr>
                <w:noProof/>
                <w:webHidden/>
              </w:rPr>
              <w:instrText xml:space="preserve"> PAGEREF _Toc132325840 \h </w:instrText>
            </w:r>
            <w:r w:rsidR="00DC21B7">
              <w:rPr>
                <w:noProof/>
                <w:webHidden/>
              </w:rPr>
            </w:r>
            <w:r w:rsidR="00DC21B7">
              <w:rPr>
                <w:noProof/>
                <w:webHidden/>
              </w:rPr>
              <w:fldChar w:fldCharType="separate"/>
            </w:r>
            <w:r w:rsidR="0086504A">
              <w:rPr>
                <w:noProof/>
                <w:webHidden/>
              </w:rPr>
              <w:t>50</w:t>
            </w:r>
            <w:r w:rsidR="00DC21B7">
              <w:rPr>
                <w:noProof/>
                <w:webHidden/>
              </w:rPr>
              <w:fldChar w:fldCharType="end"/>
            </w:r>
          </w:hyperlink>
        </w:p>
        <w:p w14:paraId="488C367A" w14:textId="4513B08B" w:rsidR="00DC21B7" w:rsidRDefault="0082628B">
          <w:pPr>
            <w:pStyle w:val="TOC1"/>
            <w:rPr>
              <w:noProof/>
            </w:rPr>
          </w:pPr>
          <w:hyperlink w:anchor="_Toc132325841" w:history="1">
            <w:r w:rsidR="0086504A" w:rsidRPr="004A42EB">
              <w:rPr>
                <w:rStyle w:val="Hyperlink"/>
                <w:rFonts w:ascii="Times New Roman Regular" w:hAnsi="Times New Roman Regular" w:cs="Times New Roman Regular" w:hint="eastAsia"/>
                <w:b/>
                <w:bCs/>
                <w:noProof/>
              </w:rPr>
              <w:t xml:space="preserve">4.8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Case Descriptions</w:t>
            </w:r>
            <w:r w:rsidR="0086504A">
              <w:rPr>
                <w:noProof/>
                <w:webHidden/>
              </w:rPr>
              <w:tab/>
            </w:r>
            <w:r w:rsidR="00DC21B7">
              <w:rPr>
                <w:noProof/>
                <w:webHidden/>
              </w:rPr>
              <w:fldChar w:fldCharType="begin"/>
            </w:r>
            <w:r w:rsidR="00DC21B7">
              <w:rPr>
                <w:noProof/>
                <w:webHidden/>
              </w:rPr>
              <w:instrText xml:space="preserve"> PAGEREF _Toc132325841 \h </w:instrText>
            </w:r>
            <w:r w:rsidR="00DC21B7">
              <w:rPr>
                <w:noProof/>
                <w:webHidden/>
              </w:rPr>
            </w:r>
            <w:r w:rsidR="00DC21B7">
              <w:rPr>
                <w:noProof/>
                <w:webHidden/>
              </w:rPr>
              <w:fldChar w:fldCharType="separate"/>
            </w:r>
            <w:r w:rsidR="0086504A">
              <w:rPr>
                <w:noProof/>
                <w:webHidden/>
              </w:rPr>
              <w:t>51</w:t>
            </w:r>
            <w:r w:rsidR="00DC21B7">
              <w:rPr>
                <w:noProof/>
                <w:webHidden/>
              </w:rPr>
              <w:fldChar w:fldCharType="end"/>
            </w:r>
          </w:hyperlink>
        </w:p>
        <w:p w14:paraId="4612BCCA" w14:textId="4FA716DA" w:rsidR="00DC21B7" w:rsidRDefault="0082628B">
          <w:pPr>
            <w:pStyle w:val="TOC1"/>
            <w:rPr>
              <w:noProof/>
            </w:rPr>
          </w:pPr>
          <w:hyperlink w:anchor="_Toc132325842" w:history="1">
            <w:r w:rsidR="0086504A" w:rsidRPr="004A42EB">
              <w:rPr>
                <w:rStyle w:val="Hyperlink"/>
                <w:rFonts w:ascii="Times New Roman Regular" w:hAnsi="Times New Roman Regular" w:cs="Times New Roman Regular" w:hint="eastAsia"/>
                <w:b/>
                <w:bCs/>
                <w:noProof/>
              </w:rPr>
              <w:t xml:space="preserve">4.9 </w:t>
            </w:r>
            <w:r w:rsidR="00DC21B7" w:rsidRPr="004A42EB">
              <w:rPr>
                <w:rStyle w:val="Hyperlink"/>
                <w:rFonts w:ascii="Times New Roman Regular" w:hAnsi="Times New Roman Regular" w:cs="Times New Roman Regular"/>
                <w:b/>
                <w:bCs/>
                <w:noProof/>
              </w:rPr>
              <w:t>Requirements</w:t>
            </w:r>
            <w:r w:rsidR="0086504A">
              <w:rPr>
                <w:noProof/>
                <w:webHidden/>
              </w:rPr>
              <w:tab/>
            </w:r>
            <w:r w:rsidR="00DC21B7">
              <w:rPr>
                <w:noProof/>
                <w:webHidden/>
              </w:rPr>
              <w:fldChar w:fldCharType="begin"/>
            </w:r>
            <w:r w:rsidR="00DC21B7">
              <w:rPr>
                <w:noProof/>
                <w:webHidden/>
              </w:rPr>
              <w:instrText xml:space="preserve"> PAGEREF _Toc132325842 \h </w:instrText>
            </w:r>
            <w:r w:rsidR="00DC21B7">
              <w:rPr>
                <w:noProof/>
                <w:webHidden/>
              </w:rPr>
            </w:r>
            <w:r w:rsidR="00DC21B7">
              <w:rPr>
                <w:noProof/>
                <w:webHidden/>
              </w:rPr>
              <w:fldChar w:fldCharType="separate"/>
            </w:r>
            <w:r w:rsidR="0086504A">
              <w:rPr>
                <w:noProof/>
                <w:webHidden/>
              </w:rPr>
              <w:t>52</w:t>
            </w:r>
            <w:r w:rsidR="00DC21B7">
              <w:rPr>
                <w:noProof/>
                <w:webHidden/>
              </w:rPr>
              <w:fldChar w:fldCharType="end"/>
            </w:r>
          </w:hyperlink>
        </w:p>
        <w:p w14:paraId="57E15C63" w14:textId="78504003" w:rsidR="00DC21B7" w:rsidRDefault="0082628B">
          <w:pPr>
            <w:pStyle w:val="TOC2"/>
            <w:tabs>
              <w:tab w:val="right" w:leader="dot" w:pos="9350"/>
            </w:tabs>
            <w:rPr>
              <w:noProof/>
            </w:rPr>
          </w:pPr>
          <w:hyperlink w:anchor="_Toc132325843" w:history="1">
            <w:r w:rsidR="0086504A" w:rsidRPr="004A42EB">
              <w:rPr>
                <w:rStyle w:val="Hyperlink"/>
                <w:rFonts w:ascii="Times New Roman Regular" w:hAnsi="Times New Roman Regular" w:cs="Times New Roman Regular" w:hint="eastAsia"/>
                <w:b/>
                <w:bCs/>
                <w:noProof/>
              </w:rPr>
              <w:t xml:space="preserve">4.9.1 </w:t>
            </w:r>
            <w:r w:rsidR="00DC21B7" w:rsidRPr="004A42EB">
              <w:rPr>
                <w:rStyle w:val="Hyperlink"/>
                <w:rFonts w:ascii="Times New Roman Regular" w:hAnsi="Times New Roman Regular" w:cs="Times New Roman Regular"/>
                <w:b/>
                <w:bCs/>
                <w:noProof/>
              </w:rPr>
              <w:t xml:space="preserve">Functional </w:t>
            </w:r>
            <w:r w:rsidR="0086504A" w:rsidRPr="004A42EB">
              <w:rPr>
                <w:rStyle w:val="Hyperlink"/>
                <w:rFonts w:ascii="Times New Roman Regular" w:hAnsi="Times New Roman Regular" w:cs="Times New Roman Regular" w:hint="eastAsia"/>
                <w:b/>
                <w:bCs/>
                <w:noProof/>
              </w:rPr>
              <w:t>Requirements</w:t>
            </w:r>
            <w:r w:rsidR="0086504A">
              <w:rPr>
                <w:noProof/>
                <w:webHidden/>
              </w:rPr>
              <w:tab/>
            </w:r>
            <w:r w:rsidR="00DC21B7">
              <w:rPr>
                <w:noProof/>
                <w:webHidden/>
              </w:rPr>
              <w:fldChar w:fldCharType="begin"/>
            </w:r>
            <w:r w:rsidR="00DC21B7">
              <w:rPr>
                <w:noProof/>
                <w:webHidden/>
              </w:rPr>
              <w:instrText xml:space="preserve"> PAGEREF _Toc132325843 \h </w:instrText>
            </w:r>
            <w:r w:rsidR="00DC21B7">
              <w:rPr>
                <w:noProof/>
                <w:webHidden/>
              </w:rPr>
            </w:r>
            <w:r w:rsidR="00DC21B7">
              <w:rPr>
                <w:noProof/>
                <w:webHidden/>
              </w:rPr>
              <w:fldChar w:fldCharType="separate"/>
            </w:r>
            <w:r w:rsidR="0086504A">
              <w:rPr>
                <w:noProof/>
                <w:webHidden/>
              </w:rPr>
              <w:t>52</w:t>
            </w:r>
            <w:r w:rsidR="00DC21B7">
              <w:rPr>
                <w:noProof/>
                <w:webHidden/>
              </w:rPr>
              <w:fldChar w:fldCharType="end"/>
            </w:r>
          </w:hyperlink>
        </w:p>
        <w:p w14:paraId="7BA214FB" w14:textId="49D8F4C8" w:rsidR="00DC21B7" w:rsidRDefault="0082628B">
          <w:pPr>
            <w:pStyle w:val="TOC2"/>
            <w:tabs>
              <w:tab w:val="right" w:leader="dot" w:pos="9350"/>
            </w:tabs>
            <w:rPr>
              <w:noProof/>
            </w:rPr>
          </w:pPr>
          <w:hyperlink w:anchor="_Toc132325844" w:history="1">
            <w:r w:rsidR="0086504A" w:rsidRPr="004A42EB">
              <w:rPr>
                <w:rStyle w:val="Hyperlink"/>
                <w:rFonts w:ascii="Times New Roman Regular" w:hAnsi="Times New Roman Regular" w:cs="Times New Roman Regular" w:hint="eastAsia"/>
                <w:b/>
                <w:bCs/>
                <w:noProof/>
              </w:rPr>
              <w:t xml:space="preserve">4.9.2 </w:t>
            </w:r>
            <w:r w:rsidR="00DC21B7" w:rsidRPr="004A42EB">
              <w:rPr>
                <w:rStyle w:val="Hyperlink"/>
                <w:rFonts w:ascii="Times New Roman Regular" w:hAnsi="Times New Roman Regular" w:cs="Times New Roman Regular"/>
                <w:b/>
                <w:bCs/>
                <w:noProof/>
              </w:rPr>
              <w:t>Non</w:t>
            </w:r>
            <w:r w:rsidR="0086504A" w:rsidRPr="004A42EB">
              <w:rPr>
                <w:rStyle w:val="Hyperlink"/>
                <w:rFonts w:ascii="Times New Roman Regular" w:hAnsi="Times New Roman Regular" w:cs="Times New Roman Regular" w:hint="eastAsia"/>
                <w:b/>
                <w:bCs/>
                <w:noProof/>
              </w:rPr>
              <w:t>-Functional Requirements</w:t>
            </w:r>
            <w:r w:rsidR="0086504A">
              <w:rPr>
                <w:noProof/>
                <w:webHidden/>
              </w:rPr>
              <w:tab/>
            </w:r>
            <w:r w:rsidR="00DC21B7">
              <w:rPr>
                <w:noProof/>
                <w:webHidden/>
              </w:rPr>
              <w:fldChar w:fldCharType="begin"/>
            </w:r>
            <w:r w:rsidR="00DC21B7">
              <w:rPr>
                <w:noProof/>
                <w:webHidden/>
              </w:rPr>
              <w:instrText xml:space="preserve"> PAGEREF _Toc132325844 \h </w:instrText>
            </w:r>
            <w:r w:rsidR="00DC21B7">
              <w:rPr>
                <w:noProof/>
                <w:webHidden/>
              </w:rPr>
            </w:r>
            <w:r w:rsidR="00DC21B7">
              <w:rPr>
                <w:noProof/>
                <w:webHidden/>
              </w:rPr>
              <w:fldChar w:fldCharType="separate"/>
            </w:r>
            <w:r w:rsidR="0086504A">
              <w:rPr>
                <w:noProof/>
                <w:webHidden/>
              </w:rPr>
              <w:t>53</w:t>
            </w:r>
            <w:r w:rsidR="00DC21B7">
              <w:rPr>
                <w:noProof/>
                <w:webHidden/>
              </w:rPr>
              <w:fldChar w:fldCharType="end"/>
            </w:r>
          </w:hyperlink>
        </w:p>
        <w:p w14:paraId="140BEB48" w14:textId="5E65CD04" w:rsidR="00DC21B7" w:rsidRDefault="0082628B">
          <w:pPr>
            <w:pStyle w:val="TOC1"/>
            <w:rPr>
              <w:noProof/>
            </w:rPr>
          </w:pPr>
          <w:hyperlink w:anchor="_Toc132325845" w:history="1">
            <w:r w:rsidR="0086504A" w:rsidRPr="004A42EB">
              <w:rPr>
                <w:rStyle w:val="Hyperlink"/>
                <w:rFonts w:ascii="Times New Roman Regular" w:hAnsi="Times New Roman Regular" w:cs="Times New Roman Regular" w:hint="eastAsia"/>
                <w:b/>
                <w:bCs/>
                <w:noProof/>
              </w:rPr>
              <w:t xml:space="preserve">4.10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_Toc132325845 \h </w:instrText>
            </w:r>
            <w:r w:rsidR="00DC21B7">
              <w:rPr>
                <w:noProof/>
                <w:webHidden/>
              </w:rPr>
            </w:r>
            <w:r w:rsidR="00DC21B7">
              <w:rPr>
                <w:noProof/>
                <w:webHidden/>
              </w:rPr>
              <w:fldChar w:fldCharType="separate"/>
            </w:r>
            <w:r w:rsidR="0086504A">
              <w:rPr>
                <w:noProof/>
                <w:webHidden/>
              </w:rPr>
              <w:t>54</w:t>
            </w:r>
            <w:r w:rsidR="00DC21B7">
              <w:rPr>
                <w:noProof/>
                <w:webHidden/>
              </w:rPr>
              <w:fldChar w:fldCharType="end"/>
            </w:r>
          </w:hyperlink>
        </w:p>
        <w:p w14:paraId="284DD3A4" w14:textId="218ABFE5" w:rsidR="00DC21B7" w:rsidRDefault="0082628B">
          <w:pPr>
            <w:pStyle w:val="TOC1"/>
            <w:rPr>
              <w:noProof/>
            </w:rPr>
          </w:pPr>
          <w:hyperlink w:anchor="_Toc132325846"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05. </w:t>
            </w:r>
            <w:r w:rsidR="00DC21B7" w:rsidRPr="004A42EB">
              <w:rPr>
                <w:rStyle w:val="Hyperlink"/>
                <w:rFonts w:ascii="Arial" w:hAnsi="Arial" w:cs="Arial"/>
                <w:b/>
                <w:bCs/>
                <w:noProof/>
              </w:rPr>
              <w:t>SOCIAL</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LEGAL</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 xml:space="preserve">ETHICAL </w:t>
            </w:r>
            <w:r w:rsidR="0086504A" w:rsidRPr="004A42EB">
              <w:rPr>
                <w:rStyle w:val="Hyperlink"/>
                <w:rFonts w:ascii="Arial" w:hAnsi="Arial" w:cs="Arial"/>
                <w:b/>
                <w:bCs/>
                <w:noProof/>
              </w:rPr>
              <w:t xml:space="preserve">&amp; </w:t>
            </w:r>
            <w:r w:rsidR="00DC21B7" w:rsidRPr="004A42EB">
              <w:rPr>
                <w:rStyle w:val="Hyperlink"/>
                <w:rFonts w:ascii="Arial" w:hAnsi="Arial" w:cs="Arial"/>
                <w:b/>
                <w:bCs/>
                <w:noProof/>
              </w:rPr>
              <w:t>PROFESSIONAL ISSUES</w:t>
            </w:r>
            <w:r w:rsidR="0086504A">
              <w:rPr>
                <w:noProof/>
                <w:webHidden/>
              </w:rPr>
              <w:tab/>
            </w:r>
            <w:r w:rsidR="00DC21B7">
              <w:rPr>
                <w:noProof/>
                <w:webHidden/>
              </w:rPr>
              <w:fldChar w:fldCharType="begin"/>
            </w:r>
            <w:r w:rsidR="00DC21B7">
              <w:rPr>
                <w:noProof/>
                <w:webHidden/>
              </w:rPr>
              <w:instrText xml:space="preserve"> PAGEREF _Toc132325846 \h </w:instrText>
            </w:r>
            <w:r w:rsidR="00DC21B7">
              <w:rPr>
                <w:noProof/>
                <w:webHidden/>
              </w:rPr>
            </w:r>
            <w:r w:rsidR="00DC21B7">
              <w:rPr>
                <w:noProof/>
                <w:webHidden/>
              </w:rPr>
              <w:fldChar w:fldCharType="separate"/>
            </w:r>
            <w:r w:rsidR="0086504A">
              <w:rPr>
                <w:noProof/>
                <w:webHidden/>
              </w:rPr>
              <w:t>55</w:t>
            </w:r>
            <w:r w:rsidR="00DC21B7">
              <w:rPr>
                <w:noProof/>
                <w:webHidden/>
              </w:rPr>
              <w:fldChar w:fldCharType="end"/>
            </w:r>
          </w:hyperlink>
        </w:p>
        <w:p w14:paraId="4CBD140B" w14:textId="237651A4" w:rsidR="00DC21B7" w:rsidRDefault="0082628B">
          <w:pPr>
            <w:pStyle w:val="TOC1"/>
            <w:rPr>
              <w:noProof/>
            </w:rPr>
          </w:pPr>
          <w:hyperlink w:anchor="_Toc132325847" w:history="1">
            <w:r w:rsidR="0086504A" w:rsidRPr="004A42EB">
              <w:rPr>
                <w:rStyle w:val="Hyperlink"/>
                <w:rFonts w:ascii="Times New Roman" w:hAnsi="Times New Roman" w:cs="Times New Roman"/>
                <w:b/>
                <w:bCs/>
                <w:noProof/>
              </w:rPr>
              <w:t xml:space="preserve">5.1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Overview</w:t>
            </w:r>
            <w:r w:rsidR="0086504A">
              <w:rPr>
                <w:noProof/>
                <w:webHidden/>
              </w:rPr>
              <w:tab/>
            </w:r>
            <w:r w:rsidR="00DC21B7">
              <w:rPr>
                <w:noProof/>
                <w:webHidden/>
              </w:rPr>
              <w:fldChar w:fldCharType="begin"/>
            </w:r>
            <w:r w:rsidR="00DC21B7">
              <w:rPr>
                <w:noProof/>
                <w:webHidden/>
              </w:rPr>
              <w:instrText xml:space="preserve"> PAGEREF _Toc132325847 \h </w:instrText>
            </w:r>
            <w:r w:rsidR="00DC21B7">
              <w:rPr>
                <w:noProof/>
                <w:webHidden/>
              </w:rPr>
            </w:r>
            <w:r w:rsidR="00DC21B7">
              <w:rPr>
                <w:noProof/>
                <w:webHidden/>
              </w:rPr>
              <w:fldChar w:fldCharType="separate"/>
            </w:r>
            <w:r w:rsidR="0086504A">
              <w:rPr>
                <w:noProof/>
                <w:webHidden/>
              </w:rPr>
              <w:t>55</w:t>
            </w:r>
            <w:r w:rsidR="00DC21B7">
              <w:rPr>
                <w:noProof/>
                <w:webHidden/>
              </w:rPr>
              <w:fldChar w:fldCharType="end"/>
            </w:r>
          </w:hyperlink>
        </w:p>
        <w:p w14:paraId="0CB6BF31" w14:textId="3C87A37E" w:rsidR="00DC21B7" w:rsidRDefault="0082628B">
          <w:pPr>
            <w:pStyle w:val="TOC1"/>
            <w:rPr>
              <w:noProof/>
            </w:rPr>
          </w:pPr>
          <w:hyperlink w:anchor="_Toc132325848" w:history="1">
            <w:r w:rsidR="0086504A" w:rsidRPr="004A42EB">
              <w:rPr>
                <w:rStyle w:val="Hyperlink"/>
                <w:rFonts w:ascii="Times New Roman" w:hAnsi="Times New Roman" w:cs="Times New Roman"/>
                <w:b/>
                <w:bCs/>
                <w:noProof/>
              </w:rPr>
              <w:t xml:space="preserve">5.2 </w:t>
            </w:r>
            <w:r w:rsidR="00DC21B7" w:rsidRPr="004A42EB">
              <w:rPr>
                <w:rStyle w:val="Hyperlink"/>
                <w:rFonts w:ascii="Times New Roman" w:hAnsi="Times New Roman" w:cs="Times New Roman"/>
                <w:b/>
                <w:bCs/>
                <w:noProof/>
              </w:rPr>
              <w:t xml:space="preserve">SLEP </w:t>
            </w:r>
            <w:r w:rsidR="0086504A" w:rsidRPr="004A42EB">
              <w:rPr>
                <w:rStyle w:val="Hyperlink"/>
                <w:rFonts w:ascii="Times New Roman" w:hAnsi="Times New Roman" w:cs="Times New Roman"/>
                <w:b/>
                <w:bCs/>
                <w:noProof/>
              </w:rPr>
              <w:t>Issues And Mitigation</w:t>
            </w:r>
            <w:r w:rsidR="0086504A">
              <w:rPr>
                <w:noProof/>
                <w:webHidden/>
              </w:rPr>
              <w:tab/>
            </w:r>
            <w:r w:rsidR="00DC21B7">
              <w:rPr>
                <w:noProof/>
                <w:webHidden/>
              </w:rPr>
              <w:fldChar w:fldCharType="begin"/>
            </w:r>
            <w:r w:rsidR="00DC21B7">
              <w:rPr>
                <w:noProof/>
                <w:webHidden/>
              </w:rPr>
              <w:instrText xml:space="preserve"> PAGEREF _Toc132325848 \h </w:instrText>
            </w:r>
            <w:r w:rsidR="00DC21B7">
              <w:rPr>
                <w:noProof/>
                <w:webHidden/>
              </w:rPr>
            </w:r>
            <w:r w:rsidR="00DC21B7">
              <w:rPr>
                <w:noProof/>
                <w:webHidden/>
              </w:rPr>
              <w:fldChar w:fldCharType="separate"/>
            </w:r>
            <w:r w:rsidR="0086504A">
              <w:rPr>
                <w:noProof/>
                <w:webHidden/>
              </w:rPr>
              <w:t>55</w:t>
            </w:r>
            <w:r w:rsidR="00DC21B7">
              <w:rPr>
                <w:noProof/>
                <w:webHidden/>
              </w:rPr>
              <w:fldChar w:fldCharType="end"/>
            </w:r>
          </w:hyperlink>
        </w:p>
        <w:p w14:paraId="59D1826E" w14:textId="6D3FA7DD" w:rsidR="00DC21B7" w:rsidRDefault="0082628B">
          <w:pPr>
            <w:pStyle w:val="TOC1"/>
            <w:rPr>
              <w:noProof/>
            </w:rPr>
          </w:pPr>
          <w:hyperlink w:anchor="_Toc132325849" w:history="1">
            <w:r w:rsidR="0086504A" w:rsidRPr="004A42EB">
              <w:rPr>
                <w:rStyle w:val="Hyperlink"/>
                <w:rFonts w:ascii="Times New Roman" w:hAnsi="Times New Roman" w:cs="Times New Roman"/>
                <w:b/>
                <w:bCs/>
                <w:noProof/>
              </w:rPr>
              <w:t xml:space="preserve">5.3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Summary</w:t>
            </w:r>
            <w:r w:rsidR="0086504A">
              <w:rPr>
                <w:noProof/>
                <w:webHidden/>
              </w:rPr>
              <w:tab/>
            </w:r>
            <w:r w:rsidR="00DC21B7">
              <w:rPr>
                <w:noProof/>
                <w:webHidden/>
              </w:rPr>
              <w:fldChar w:fldCharType="begin"/>
            </w:r>
            <w:r w:rsidR="00DC21B7">
              <w:rPr>
                <w:noProof/>
                <w:webHidden/>
              </w:rPr>
              <w:instrText xml:space="preserve"> PAGEREF _Toc132325849 \h </w:instrText>
            </w:r>
            <w:r w:rsidR="00DC21B7">
              <w:rPr>
                <w:noProof/>
                <w:webHidden/>
              </w:rPr>
            </w:r>
            <w:r w:rsidR="00DC21B7">
              <w:rPr>
                <w:noProof/>
                <w:webHidden/>
              </w:rPr>
              <w:fldChar w:fldCharType="separate"/>
            </w:r>
            <w:r w:rsidR="0086504A">
              <w:rPr>
                <w:noProof/>
                <w:webHidden/>
              </w:rPr>
              <w:t>55</w:t>
            </w:r>
            <w:r w:rsidR="00DC21B7">
              <w:rPr>
                <w:noProof/>
                <w:webHidden/>
              </w:rPr>
              <w:fldChar w:fldCharType="end"/>
            </w:r>
          </w:hyperlink>
        </w:p>
        <w:p w14:paraId="5585A8AD" w14:textId="27522A46" w:rsidR="00DC21B7" w:rsidRDefault="0082628B">
          <w:pPr>
            <w:pStyle w:val="TOC1"/>
            <w:rPr>
              <w:noProof/>
            </w:rPr>
          </w:pPr>
          <w:hyperlink w:anchor="_Toc132325850"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06. </w:t>
            </w:r>
            <w:r w:rsidR="00DC21B7" w:rsidRPr="004A42EB">
              <w:rPr>
                <w:rStyle w:val="Hyperlink"/>
                <w:rFonts w:ascii="Arial" w:hAnsi="Arial" w:cs="Arial"/>
                <w:b/>
                <w:bCs/>
                <w:noProof/>
              </w:rPr>
              <w:t>DESIGN</w:t>
            </w:r>
            <w:r w:rsidR="0086504A">
              <w:rPr>
                <w:noProof/>
                <w:webHidden/>
              </w:rPr>
              <w:tab/>
            </w:r>
            <w:r w:rsidR="00DC21B7">
              <w:rPr>
                <w:noProof/>
                <w:webHidden/>
              </w:rPr>
              <w:fldChar w:fldCharType="begin"/>
            </w:r>
            <w:r w:rsidR="00DC21B7">
              <w:rPr>
                <w:noProof/>
                <w:webHidden/>
              </w:rPr>
              <w:instrText xml:space="preserve"> PAGEREF _Toc132325850 \h </w:instrText>
            </w:r>
            <w:r w:rsidR="00DC21B7">
              <w:rPr>
                <w:noProof/>
                <w:webHidden/>
              </w:rPr>
            </w:r>
            <w:r w:rsidR="00DC21B7">
              <w:rPr>
                <w:noProof/>
                <w:webHidden/>
              </w:rPr>
              <w:fldChar w:fldCharType="separate"/>
            </w:r>
            <w:r w:rsidR="0086504A">
              <w:rPr>
                <w:noProof/>
                <w:webHidden/>
              </w:rPr>
              <w:t>56</w:t>
            </w:r>
            <w:r w:rsidR="00DC21B7">
              <w:rPr>
                <w:noProof/>
                <w:webHidden/>
              </w:rPr>
              <w:fldChar w:fldCharType="end"/>
            </w:r>
          </w:hyperlink>
        </w:p>
        <w:p w14:paraId="03A4D236" w14:textId="2CC88FD1" w:rsidR="00DC21B7" w:rsidRDefault="0082628B">
          <w:pPr>
            <w:pStyle w:val="TOC1"/>
            <w:rPr>
              <w:noProof/>
            </w:rPr>
          </w:pPr>
          <w:hyperlink w:anchor="_Toc132325851" w:history="1">
            <w:r w:rsidR="0086504A" w:rsidRPr="004A42EB">
              <w:rPr>
                <w:rStyle w:val="Hyperlink"/>
                <w:rFonts w:ascii="Times New Roman Regular" w:hAnsi="Times New Roman Regular" w:cs="Times New Roman Regular" w:hint="eastAsia"/>
                <w:b/>
                <w:bCs/>
                <w:noProof/>
              </w:rPr>
              <w:t xml:space="preserve">6.1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_Toc132325851 \h </w:instrText>
            </w:r>
            <w:r w:rsidR="00DC21B7">
              <w:rPr>
                <w:noProof/>
                <w:webHidden/>
              </w:rPr>
            </w:r>
            <w:r w:rsidR="00DC21B7">
              <w:rPr>
                <w:noProof/>
                <w:webHidden/>
              </w:rPr>
              <w:fldChar w:fldCharType="separate"/>
            </w:r>
            <w:r w:rsidR="0086504A">
              <w:rPr>
                <w:noProof/>
                <w:webHidden/>
              </w:rPr>
              <w:t>56</w:t>
            </w:r>
            <w:r w:rsidR="00DC21B7">
              <w:rPr>
                <w:noProof/>
                <w:webHidden/>
              </w:rPr>
              <w:fldChar w:fldCharType="end"/>
            </w:r>
          </w:hyperlink>
        </w:p>
        <w:p w14:paraId="65212187" w14:textId="44A17EF3" w:rsidR="00DC21B7" w:rsidRDefault="0082628B">
          <w:pPr>
            <w:pStyle w:val="TOC1"/>
            <w:rPr>
              <w:noProof/>
            </w:rPr>
          </w:pPr>
          <w:hyperlink w:anchor="_Toc132325852" w:history="1">
            <w:r w:rsidR="0086504A" w:rsidRPr="004A42EB">
              <w:rPr>
                <w:rStyle w:val="Hyperlink"/>
                <w:rFonts w:ascii="Times New Roman Regular" w:hAnsi="Times New Roman Regular" w:cs="Times New Roman Regular" w:hint="eastAsia"/>
                <w:b/>
                <w:bCs/>
                <w:noProof/>
              </w:rPr>
              <w:t xml:space="preserve">6.2 </w:t>
            </w:r>
            <w:r w:rsidR="00DC21B7" w:rsidRPr="004A42EB">
              <w:rPr>
                <w:rStyle w:val="Hyperlink"/>
                <w:rFonts w:ascii="Times New Roman Regular" w:hAnsi="Times New Roman Regular" w:cs="Times New Roman Regular"/>
                <w:b/>
                <w:bCs/>
                <w:noProof/>
              </w:rPr>
              <w:t xml:space="preserve">Design </w:t>
            </w:r>
            <w:r w:rsidR="0086504A" w:rsidRPr="004A42EB">
              <w:rPr>
                <w:rStyle w:val="Hyperlink"/>
                <w:rFonts w:ascii="Times New Roman Regular" w:hAnsi="Times New Roman Regular" w:cs="Times New Roman Regular" w:hint="eastAsia"/>
                <w:b/>
                <w:bCs/>
                <w:noProof/>
              </w:rPr>
              <w:t>Goals</w:t>
            </w:r>
            <w:r w:rsidR="0086504A">
              <w:rPr>
                <w:noProof/>
                <w:webHidden/>
              </w:rPr>
              <w:tab/>
            </w:r>
            <w:r w:rsidR="00DC21B7">
              <w:rPr>
                <w:noProof/>
                <w:webHidden/>
              </w:rPr>
              <w:fldChar w:fldCharType="begin"/>
            </w:r>
            <w:r w:rsidR="00DC21B7">
              <w:rPr>
                <w:noProof/>
                <w:webHidden/>
              </w:rPr>
              <w:instrText xml:space="preserve"> PAGEREF _Toc132325852 \h </w:instrText>
            </w:r>
            <w:r w:rsidR="00DC21B7">
              <w:rPr>
                <w:noProof/>
                <w:webHidden/>
              </w:rPr>
            </w:r>
            <w:r w:rsidR="00DC21B7">
              <w:rPr>
                <w:noProof/>
                <w:webHidden/>
              </w:rPr>
              <w:fldChar w:fldCharType="separate"/>
            </w:r>
            <w:r w:rsidR="0086504A">
              <w:rPr>
                <w:noProof/>
                <w:webHidden/>
              </w:rPr>
              <w:t>56</w:t>
            </w:r>
            <w:r w:rsidR="00DC21B7">
              <w:rPr>
                <w:noProof/>
                <w:webHidden/>
              </w:rPr>
              <w:fldChar w:fldCharType="end"/>
            </w:r>
          </w:hyperlink>
        </w:p>
        <w:p w14:paraId="431035EC" w14:textId="692F7168" w:rsidR="00DC21B7" w:rsidRDefault="0082628B">
          <w:pPr>
            <w:pStyle w:val="TOC1"/>
            <w:rPr>
              <w:noProof/>
            </w:rPr>
          </w:pPr>
          <w:hyperlink w:anchor="_Toc132325853" w:history="1">
            <w:r w:rsidR="0086504A" w:rsidRPr="004A42EB">
              <w:rPr>
                <w:rStyle w:val="Hyperlink"/>
                <w:rFonts w:ascii="Times New Roman Regular" w:hAnsi="Times New Roman Regular" w:cs="Times New Roman Regular" w:hint="eastAsia"/>
                <w:b/>
                <w:bCs/>
                <w:noProof/>
              </w:rPr>
              <w:t xml:space="preserve">6.3 </w:t>
            </w:r>
            <w:r w:rsidR="00DC21B7" w:rsidRPr="004A42EB">
              <w:rPr>
                <w:rStyle w:val="Hyperlink"/>
                <w:rFonts w:ascii="Times New Roman Regular" w:hAnsi="Times New Roman Regular" w:cs="Times New Roman Regular"/>
                <w:b/>
                <w:bCs/>
                <w:noProof/>
              </w:rPr>
              <w:t xml:space="preserve">System </w:t>
            </w:r>
            <w:r w:rsidR="0086504A" w:rsidRPr="004A42EB">
              <w:rPr>
                <w:rStyle w:val="Hyperlink"/>
                <w:rFonts w:ascii="Times New Roman Regular" w:hAnsi="Times New Roman Regular" w:cs="Times New Roman Regular" w:hint="eastAsia"/>
                <w:b/>
                <w:bCs/>
                <w:noProof/>
              </w:rPr>
              <w:t>Architecture Design</w:t>
            </w:r>
            <w:r w:rsidR="0086504A">
              <w:rPr>
                <w:noProof/>
                <w:webHidden/>
              </w:rPr>
              <w:tab/>
            </w:r>
            <w:r w:rsidR="00DC21B7">
              <w:rPr>
                <w:noProof/>
                <w:webHidden/>
              </w:rPr>
              <w:fldChar w:fldCharType="begin"/>
            </w:r>
            <w:r w:rsidR="00DC21B7">
              <w:rPr>
                <w:noProof/>
                <w:webHidden/>
              </w:rPr>
              <w:instrText xml:space="preserve"> PAGEREF _Toc132325853 \h </w:instrText>
            </w:r>
            <w:r w:rsidR="00DC21B7">
              <w:rPr>
                <w:noProof/>
                <w:webHidden/>
              </w:rPr>
            </w:r>
            <w:r w:rsidR="00DC21B7">
              <w:rPr>
                <w:noProof/>
                <w:webHidden/>
              </w:rPr>
              <w:fldChar w:fldCharType="separate"/>
            </w:r>
            <w:r w:rsidR="0086504A">
              <w:rPr>
                <w:noProof/>
                <w:webHidden/>
              </w:rPr>
              <w:t>57</w:t>
            </w:r>
            <w:r w:rsidR="00DC21B7">
              <w:rPr>
                <w:noProof/>
                <w:webHidden/>
              </w:rPr>
              <w:fldChar w:fldCharType="end"/>
            </w:r>
          </w:hyperlink>
        </w:p>
        <w:p w14:paraId="5FF17E91" w14:textId="26A2B59E" w:rsidR="00DC21B7" w:rsidRDefault="0082628B">
          <w:pPr>
            <w:pStyle w:val="TOC2"/>
            <w:tabs>
              <w:tab w:val="right" w:leader="dot" w:pos="9350"/>
            </w:tabs>
            <w:rPr>
              <w:noProof/>
            </w:rPr>
          </w:pPr>
          <w:hyperlink w:anchor="_Toc132325854" w:history="1">
            <w:r w:rsidR="0086504A" w:rsidRPr="004A42EB">
              <w:rPr>
                <w:rStyle w:val="Hyperlink"/>
                <w:rFonts w:ascii="Times New Roman Regular" w:hAnsi="Times New Roman Regular" w:cs="Times New Roman Regular" w:hint="eastAsia"/>
                <w:b/>
                <w:bCs/>
                <w:noProof/>
              </w:rPr>
              <w:t xml:space="preserve">6.3.1 </w:t>
            </w:r>
            <w:r w:rsidR="00DC21B7" w:rsidRPr="004A42EB">
              <w:rPr>
                <w:rStyle w:val="Hyperlink"/>
                <w:rFonts w:ascii="Times New Roman Regular" w:hAnsi="Times New Roman Regular" w:cs="Times New Roman Regular"/>
                <w:b/>
                <w:bCs/>
                <w:noProof/>
              </w:rPr>
              <w:t xml:space="preserve">Architecture </w:t>
            </w:r>
            <w:r w:rsidR="0086504A" w:rsidRPr="004A42EB">
              <w:rPr>
                <w:rStyle w:val="Hyperlink"/>
                <w:rFonts w:ascii="Times New Roman Regular" w:hAnsi="Times New Roman Regular" w:cs="Times New Roman Regular" w:hint="eastAsia"/>
                <w:b/>
                <w:bCs/>
                <w:noProof/>
              </w:rPr>
              <w:t>Diagram</w:t>
            </w:r>
            <w:r w:rsidR="0086504A">
              <w:rPr>
                <w:noProof/>
                <w:webHidden/>
              </w:rPr>
              <w:tab/>
            </w:r>
            <w:r w:rsidR="00DC21B7">
              <w:rPr>
                <w:noProof/>
                <w:webHidden/>
              </w:rPr>
              <w:fldChar w:fldCharType="begin"/>
            </w:r>
            <w:r w:rsidR="00DC21B7">
              <w:rPr>
                <w:noProof/>
                <w:webHidden/>
              </w:rPr>
              <w:instrText xml:space="preserve"> PAGEREF _Toc132325854 \h </w:instrText>
            </w:r>
            <w:r w:rsidR="00DC21B7">
              <w:rPr>
                <w:noProof/>
                <w:webHidden/>
              </w:rPr>
            </w:r>
            <w:r w:rsidR="00DC21B7">
              <w:rPr>
                <w:noProof/>
                <w:webHidden/>
              </w:rPr>
              <w:fldChar w:fldCharType="separate"/>
            </w:r>
            <w:r w:rsidR="0086504A">
              <w:rPr>
                <w:noProof/>
                <w:webHidden/>
              </w:rPr>
              <w:t>57</w:t>
            </w:r>
            <w:r w:rsidR="00DC21B7">
              <w:rPr>
                <w:noProof/>
                <w:webHidden/>
              </w:rPr>
              <w:fldChar w:fldCharType="end"/>
            </w:r>
          </w:hyperlink>
        </w:p>
        <w:p w14:paraId="4E9166BA" w14:textId="37F0BE4F" w:rsidR="00DC21B7" w:rsidRDefault="0082628B">
          <w:pPr>
            <w:pStyle w:val="TOC2"/>
            <w:tabs>
              <w:tab w:val="right" w:leader="dot" w:pos="9350"/>
            </w:tabs>
            <w:rPr>
              <w:noProof/>
            </w:rPr>
          </w:pPr>
          <w:hyperlink w:anchor="_Toc132325855" w:history="1">
            <w:r w:rsidR="0086504A" w:rsidRPr="004A42EB">
              <w:rPr>
                <w:rStyle w:val="Hyperlink"/>
                <w:rFonts w:ascii="Times New Roman Regular" w:hAnsi="Times New Roman Regular" w:cs="Times New Roman Regular" w:hint="eastAsia"/>
                <w:b/>
                <w:bCs/>
                <w:noProof/>
              </w:rPr>
              <w:t xml:space="preserve">6.3.2 </w:t>
            </w:r>
            <w:r w:rsidR="00DC21B7" w:rsidRPr="004A42EB">
              <w:rPr>
                <w:rStyle w:val="Hyperlink"/>
                <w:rFonts w:ascii="Times New Roman Regular" w:hAnsi="Times New Roman Regular" w:cs="Times New Roman Regular"/>
                <w:b/>
                <w:bCs/>
                <w:noProof/>
              </w:rPr>
              <w:t xml:space="preserve">Discussion </w:t>
            </w:r>
            <w:r w:rsidR="0086504A" w:rsidRPr="004A42EB">
              <w:rPr>
                <w:rStyle w:val="Hyperlink"/>
                <w:rFonts w:ascii="Times New Roman Regular" w:hAnsi="Times New Roman Regular" w:cs="Times New Roman Regular" w:hint="eastAsia"/>
                <w:b/>
                <w:bCs/>
                <w:noProof/>
              </w:rPr>
              <w:t>Of Tiers Of The Architecture</w:t>
            </w:r>
            <w:r w:rsidR="0086504A">
              <w:rPr>
                <w:noProof/>
                <w:webHidden/>
              </w:rPr>
              <w:tab/>
            </w:r>
            <w:r w:rsidR="00DC21B7">
              <w:rPr>
                <w:noProof/>
                <w:webHidden/>
              </w:rPr>
              <w:fldChar w:fldCharType="begin"/>
            </w:r>
            <w:r w:rsidR="00DC21B7">
              <w:rPr>
                <w:noProof/>
                <w:webHidden/>
              </w:rPr>
              <w:instrText xml:space="preserve"> PAGEREF _Toc132325855 \h </w:instrText>
            </w:r>
            <w:r w:rsidR="00DC21B7">
              <w:rPr>
                <w:noProof/>
                <w:webHidden/>
              </w:rPr>
            </w:r>
            <w:r w:rsidR="00DC21B7">
              <w:rPr>
                <w:noProof/>
                <w:webHidden/>
              </w:rPr>
              <w:fldChar w:fldCharType="separate"/>
            </w:r>
            <w:r w:rsidR="0086504A">
              <w:rPr>
                <w:noProof/>
                <w:webHidden/>
              </w:rPr>
              <w:t>58</w:t>
            </w:r>
            <w:r w:rsidR="00DC21B7">
              <w:rPr>
                <w:noProof/>
                <w:webHidden/>
              </w:rPr>
              <w:fldChar w:fldCharType="end"/>
            </w:r>
          </w:hyperlink>
        </w:p>
        <w:p w14:paraId="3B1ED68C" w14:textId="1DFD7915" w:rsidR="00DC21B7" w:rsidRDefault="0082628B">
          <w:pPr>
            <w:pStyle w:val="TOC1"/>
            <w:rPr>
              <w:noProof/>
            </w:rPr>
          </w:pPr>
          <w:hyperlink w:anchor="_Toc132325856" w:history="1">
            <w:r w:rsidR="0086504A" w:rsidRPr="004A42EB">
              <w:rPr>
                <w:rStyle w:val="Hyperlink"/>
                <w:rFonts w:ascii="Times New Roman Regular" w:hAnsi="Times New Roman Regular" w:cs="Times New Roman Regular" w:hint="eastAsia"/>
                <w:b/>
                <w:bCs/>
                <w:noProof/>
              </w:rPr>
              <w:t xml:space="preserve">6.4 </w:t>
            </w:r>
            <w:r w:rsidR="00DC21B7" w:rsidRPr="004A42EB">
              <w:rPr>
                <w:rStyle w:val="Hyperlink"/>
                <w:rFonts w:ascii="Times New Roman Regular" w:hAnsi="Times New Roman Regular" w:cs="Times New Roman Regular"/>
                <w:b/>
                <w:bCs/>
                <w:noProof/>
              </w:rPr>
              <w:t xml:space="preserve">Detailed </w:t>
            </w:r>
            <w:r w:rsidR="0086504A" w:rsidRPr="004A42EB">
              <w:rPr>
                <w:rStyle w:val="Hyperlink"/>
                <w:rFonts w:ascii="Times New Roman Regular" w:hAnsi="Times New Roman Regular" w:cs="Times New Roman Regular" w:hint="eastAsia"/>
                <w:b/>
                <w:bCs/>
                <w:noProof/>
              </w:rPr>
              <w:t>Design</w:t>
            </w:r>
            <w:r w:rsidR="0086504A">
              <w:rPr>
                <w:noProof/>
                <w:webHidden/>
              </w:rPr>
              <w:tab/>
            </w:r>
            <w:r w:rsidR="00DC21B7">
              <w:rPr>
                <w:noProof/>
                <w:webHidden/>
              </w:rPr>
              <w:fldChar w:fldCharType="begin"/>
            </w:r>
            <w:r w:rsidR="00DC21B7">
              <w:rPr>
                <w:noProof/>
                <w:webHidden/>
              </w:rPr>
              <w:instrText xml:space="preserve"> PAGEREF _Toc132325856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29197EB2" w14:textId="1360C8F1" w:rsidR="00DC21B7" w:rsidRDefault="0082628B">
          <w:pPr>
            <w:pStyle w:val="TOC2"/>
            <w:tabs>
              <w:tab w:val="right" w:leader="dot" w:pos="9350"/>
            </w:tabs>
            <w:rPr>
              <w:noProof/>
            </w:rPr>
          </w:pPr>
          <w:hyperlink w:anchor="_Toc132325857" w:history="1">
            <w:r w:rsidR="0086504A" w:rsidRPr="004A42EB">
              <w:rPr>
                <w:rStyle w:val="Hyperlink"/>
                <w:rFonts w:ascii="Times New Roman Regular" w:hAnsi="Times New Roman Regular" w:cs="Times New Roman Regular" w:hint="eastAsia"/>
                <w:b/>
                <w:bCs/>
                <w:noProof/>
              </w:rPr>
              <w:t xml:space="preserve">6.4.1 </w:t>
            </w:r>
            <w:r w:rsidR="00DC21B7" w:rsidRPr="004A42EB">
              <w:rPr>
                <w:rStyle w:val="Hyperlink"/>
                <w:rFonts w:ascii="Times New Roman Regular" w:hAnsi="Times New Roman Regular" w:cs="Times New Roman Regular"/>
                <w:b/>
                <w:bCs/>
                <w:noProof/>
              </w:rPr>
              <w:t xml:space="preserve">Choice </w:t>
            </w:r>
            <w:r w:rsidR="0086504A" w:rsidRPr="004A42EB">
              <w:rPr>
                <w:rStyle w:val="Hyperlink"/>
                <w:rFonts w:ascii="Times New Roman Regular" w:hAnsi="Times New Roman Regular" w:cs="Times New Roman Regular" w:hint="eastAsia"/>
                <w:b/>
                <w:bCs/>
                <w:noProof/>
              </w:rPr>
              <w:t>Of Design Paradigm</w:t>
            </w:r>
            <w:r w:rsidR="0086504A">
              <w:rPr>
                <w:noProof/>
                <w:webHidden/>
              </w:rPr>
              <w:tab/>
            </w:r>
            <w:r w:rsidR="00DC21B7">
              <w:rPr>
                <w:noProof/>
                <w:webHidden/>
              </w:rPr>
              <w:fldChar w:fldCharType="begin"/>
            </w:r>
            <w:r w:rsidR="00DC21B7">
              <w:rPr>
                <w:noProof/>
                <w:webHidden/>
              </w:rPr>
              <w:instrText xml:space="preserve"> PAGEREF _Toc132325857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521E313A" w14:textId="54884F05" w:rsidR="00DC21B7" w:rsidRDefault="0082628B">
          <w:pPr>
            <w:pStyle w:val="TOC1"/>
            <w:rPr>
              <w:noProof/>
            </w:rPr>
          </w:pPr>
          <w:hyperlink w:anchor="_Toc132325858" w:history="1">
            <w:r w:rsidR="0086504A" w:rsidRPr="004A42EB">
              <w:rPr>
                <w:rStyle w:val="Hyperlink"/>
                <w:rFonts w:ascii="Times New Roman Regular" w:hAnsi="Times New Roman Regular" w:cs="Times New Roman Regular" w:hint="eastAsia"/>
                <w:b/>
                <w:bCs/>
                <w:noProof/>
              </w:rPr>
              <w:t xml:space="preserve">6.5 </w:t>
            </w:r>
            <w:r w:rsidR="00DC21B7" w:rsidRPr="004A42EB">
              <w:rPr>
                <w:rStyle w:val="Hyperlink"/>
                <w:rFonts w:ascii="Times New Roman Regular" w:hAnsi="Times New Roman Regular" w:cs="Times New Roman Regular"/>
                <w:b/>
                <w:bCs/>
                <w:noProof/>
              </w:rPr>
              <w:t xml:space="preserve">Design </w:t>
            </w:r>
            <w:r w:rsidR="0086504A" w:rsidRPr="004A42EB">
              <w:rPr>
                <w:rStyle w:val="Hyperlink"/>
                <w:rFonts w:ascii="Times New Roman Regular" w:hAnsi="Times New Roman Regular" w:cs="Times New Roman Regular" w:hint="eastAsia"/>
                <w:b/>
                <w:bCs/>
                <w:noProof/>
              </w:rPr>
              <w:t>Diagrams</w:t>
            </w:r>
            <w:r w:rsidR="0086504A">
              <w:rPr>
                <w:noProof/>
                <w:webHidden/>
              </w:rPr>
              <w:tab/>
            </w:r>
            <w:r w:rsidR="00DC21B7">
              <w:rPr>
                <w:noProof/>
                <w:webHidden/>
              </w:rPr>
              <w:fldChar w:fldCharType="begin"/>
            </w:r>
            <w:r w:rsidR="00DC21B7">
              <w:rPr>
                <w:noProof/>
                <w:webHidden/>
              </w:rPr>
              <w:instrText xml:space="preserve"> PAGEREF _Toc132325858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6B53719B" w14:textId="3FB28EE0" w:rsidR="00DC21B7" w:rsidRDefault="0082628B">
          <w:pPr>
            <w:pStyle w:val="TOC2"/>
            <w:tabs>
              <w:tab w:val="right" w:leader="dot" w:pos="9350"/>
            </w:tabs>
            <w:rPr>
              <w:noProof/>
            </w:rPr>
          </w:pPr>
          <w:hyperlink w:anchor="_Toc132325859" w:history="1">
            <w:r w:rsidR="0086504A" w:rsidRPr="004A42EB">
              <w:rPr>
                <w:rStyle w:val="Hyperlink"/>
                <w:rFonts w:ascii="Times New Roman Regular" w:hAnsi="Times New Roman Regular" w:cs="Times New Roman Regular" w:hint="eastAsia"/>
                <w:b/>
                <w:bCs/>
                <w:noProof/>
              </w:rPr>
              <w:t xml:space="preserve">6.5.1 </w:t>
            </w:r>
            <w:r w:rsidR="00DC21B7" w:rsidRPr="004A42EB">
              <w:rPr>
                <w:rStyle w:val="Hyperlink"/>
                <w:rFonts w:ascii="Times New Roman Regular" w:hAnsi="Times New Roman Regular" w:cs="Times New Roman Regular"/>
                <w:b/>
                <w:bCs/>
                <w:noProof/>
              </w:rPr>
              <w:t xml:space="preserve">Data </w:t>
            </w:r>
            <w:r w:rsidR="0086504A" w:rsidRPr="004A42EB">
              <w:rPr>
                <w:rStyle w:val="Hyperlink"/>
                <w:rFonts w:ascii="Times New Roman Regular" w:hAnsi="Times New Roman Regular" w:cs="Times New Roman Regular" w:hint="eastAsia"/>
                <w:b/>
                <w:bCs/>
                <w:noProof/>
              </w:rPr>
              <w:t>Flow Diagrams</w:t>
            </w:r>
            <w:r w:rsidR="0086504A">
              <w:rPr>
                <w:noProof/>
                <w:webHidden/>
              </w:rPr>
              <w:tab/>
            </w:r>
            <w:r w:rsidR="00DC21B7">
              <w:rPr>
                <w:noProof/>
                <w:webHidden/>
              </w:rPr>
              <w:fldChar w:fldCharType="begin"/>
            </w:r>
            <w:r w:rsidR="00DC21B7">
              <w:rPr>
                <w:noProof/>
                <w:webHidden/>
              </w:rPr>
              <w:instrText xml:space="preserve"> PAGEREF _Toc132325859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7B3A4AF4" w14:textId="5878B3FD" w:rsidR="00DC21B7" w:rsidRDefault="0082628B">
          <w:pPr>
            <w:pStyle w:val="TOC3"/>
            <w:tabs>
              <w:tab w:val="right" w:leader="dot" w:pos="9350"/>
            </w:tabs>
            <w:rPr>
              <w:noProof/>
            </w:rPr>
          </w:pPr>
          <w:hyperlink w:anchor="_Toc132325860" w:history="1">
            <w:r w:rsidR="0086504A" w:rsidRPr="004A42EB">
              <w:rPr>
                <w:rStyle w:val="Hyperlink"/>
                <w:rFonts w:ascii="Times New Roman Regular" w:hAnsi="Times New Roman Regular" w:cs="Times New Roman Regular" w:hint="eastAsia"/>
                <w:b/>
                <w:bCs/>
                <w:noProof/>
              </w:rPr>
              <w:t xml:space="preserve">6.5.1.1 </w:t>
            </w:r>
            <w:r w:rsidR="00DC21B7" w:rsidRPr="004A42EB">
              <w:rPr>
                <w:rStyle w:val="Hyperlink"/>
                <w:rFonts w:ascii="Times New Roman Regular" w:hAnsi="Times New Roman Regular" w:cs="Times New Roman Regular"/>
                <w:b/>
                <w:bCs/>
                <w:noProof/>
              </w:rPr>
              <w:t xml:space="preserve">Level </w:t>
            </w:r>
            <w:r w:rsidR="0086504A" w:rsidRPr="004A42EB">
              <w:rPr>
                <w:rStyle w:val="Hyperlink"/>
                <w:rFonts w:ascii="Times New Roman Regular" w:hAnsi="Times New Roman Regular" w:cs="Times New Roman Regular" w:hint="eastAsia"/>
                <w:b/>
                <w:bCs/>
                <w:noProof/>
              </w:rPr>
              <w:t>01 Data Flow Diagram</w:t>
            </w:r>
            <w:r w:rsidR="0086504A">
              <w:rPr>
                <w:noProof/>
                <w:webHidden/>
              </w:rPr>
              <w:tab/>
            </w:r>
            <w:r w:rsidR="00DC21B7">
              <w:rPr>
                <w:noProof/>
                <w:webHidden/>
              </w:rPr>
              <w:fldChar w:fldCharType="begin"/>
            </w:r>
            <w:r w:rsidR="00DC21B7">
              <w:rPr>
                <w:noProof/>
                <w:webHidden/>
              </w:rPr>
              <w:instrText xml:space="preserve"> PAGEREF _Toc132325860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065A7864" w14:textId="4DD02C4B" w:rsidR="00DC21B7" w:rsidRDefault="0082628B">
          <w:pPr>
            <w:pStyle w:val="TOC3"/>
            <w:tabs>
              <w:tab w:val="right" w:leader="dot" w:pos="9350"/>
            </w:tabs>
            <w:rPr>
              <w:noProof/>
            </w:rPr>
          </w:pPr>
          <w:hyperlink w:anchor="_Toc132325861" w:history="1">
            <w:r w:rsidR="0086504A" w:rsidRPr="004A42EB">
              <w:rPr>
                <w:rStyle w:val="Hyperlink"/>
                <w:rFonts w:ascii="Times New Roman Regular" w:hAnsi="Times New Roman Regular" w:cs="Times New Roman Regular" w:hint="eastAsia"/>
                <w:b/>
                <w:bCs/>
                <w:noProof/>
              </w:rPr>
              <w:t xml:space="preserve">6.5.1.2 </w:t>
            </w:r>
            <w:r w:rsidR="00DC21B7" w:rsidRPr="004A42EB">
              <w:rPr>
                <w:rStyle w:val="Hyperlink"/>
                <w:rFonts w:ascii="Times New Roman Regular" w:hAnsi="Times New Roman Regular" w:cs="Times New Roman Regular"/>
                <w:b/>
                <w:bCs/>
                <w:noProof/>
              </w:rPr>
              <w:t xml:space="preserve">Level </w:t>
            </w:r>
            <w:r w:rsidR="0086504A" w:rsidRPr="004A42EB">
              <w:rPr>
                <w:rStyle w:val="Hyperlink"/>
                <w:rFonts w:ascii="Times New Roman Regular" w:hAnsi="Times New Roman Regular" w:cs="Times New Roman Regular" w:hint="eastAsia"/>
                <w:b/>
                <w:bCs/>
                <w:noProof/>
              </w:rPr>
              <w:t>02 Data Flow Diagram</w:t>
            </w:r>
            <w:r w:rsidR="0086504A">
              <w:rPr>
                <w:noProof/>
                <w:webHidden/>
              </w:rPr>
              <w:tab/>
            </w:r>
            <w:r w:rsidR="00DC21B7">
              <w:rPr>
                <w:noProof/>
                <w:webHidden/>
              </w:rPr>
              <w:fldChar w:fldCharType="begin"/>
            </w:r>
            <w:r w:rsidR="00DC21B7">
              <w:rPr>
                <w:noProof/>
                <w:webHidden/>
              </w:rPr>
              <w:instrText xml:space="preserve"> PAGEREF _Toc132325861 \h </w:instrText>
            </w:r>
            <w:r w:rsidR="00DC21B7">
              <w:rPr>
                <w:noProof/>
                <w:webHidden/>
              </w:rPr>
            </w:r>
            <w:r w:rsidR="00DC21B7">
              <w:rPr>
                <w:noProof/>
                <w:webHidden/>
              </w:rPr>
              <w:fldChar w:fldCharType="separate"/>
            </w:r>
            <w:r w:rsidR="0086504A">
              <w:rPr>
                <w:noProof/>
                <w:webHidden/>
              </w:rPr>
              <w:t>60</w:t>
            </w:r>
            <w:r w:rsidR="00DC21B7">
              <w:rPr>
                <w:noProof/>
                <w:webHidden/>
              </w:rPr>
              <w:fldChar w:fldCharType="end"/>
            </w:r>
          </w:hyperlink>
        </w:p>
        <w:p w14:paraId="57C950A5" w14:textId="65A2386E" w:rsidR="00DC21B7" w:rsidRDefault="0082628B">
          <w:pPr>
            <w:pStyle w:val="TOC2"/>
            <w:tabs>
              <w:tab w:val="right" w:leader="dot" w:pos="9350"/>
            </w:tabs>
            <w:rPr>
              <w:noProof/>
            </w:rPr>
          </w:pPr>
          <w:hyperlink w:anchor="_Toc132325862" w:history="1">
            <w:r w:rsidR="0086504A" w:rsidRPr="004A42EB">
              <w:rPr>
                <w:rStyle w:val="Hyperlink"/>
                <w:rFonts w:ascii="Times New Roman Regular" w:hAnsi="Times New Roman Regular" w:cs="Times New Roman Regular" w:hint="eastAsia"/>
                <w:b/>
                <w:bCs/>
                <w:noProof/>
              </w:rPr>
              <w:t xml:space="preserve">6.5.2 </w:t>
            </w:r>
            <w:r w:rsidR="00DC21B7" w:rsidRPr="004A42EB">
              <w:rPr>
                <w:rStyle w:val="Hyperlink"/>
                <w:rFonts w:ascii="Times New Roman Regular" w:hAnsi="Times New Roman Regular" w:cs="Times New Roman Regular"/>
                <w:b/>
                <w:bCs/>
                <w:noProof/>
              </w:rPr>
              <w:t xml:space="preserve">Algorithm </w:t>
            </w:r>
            <w:r w:rsidR="0086504A" w:rsidRPr="004A42EB">
              <w:rPr>
                <w:rStyle w:val="Hyperlink"/>
                <w:rFonts w:ascii="Times New Roman Regular" w:hAnsi="Times New Roman Regular" w:cs="Times New Roman Regular" w:hint="eastAsia"/>
                <w:b/>
                <w:bCs/>
                <w:noProof/>
              </w:rPr>
              <w:t>Design</w:t>
            </w:r>
            <w:r w:rsidR="0086504A">
              <w:rPr>
                <w:noProof/>
                <w:webHidden/>
              </w:rPr>
              <w:tab/>
            </w:r>
            <w:r w:rsidR="00DC21B7">
              <w:rPr>
                <w:noProof/>
                <w:webHidden/>
              </w:rPr>
              <w:fldChar w:fldCharType="begin"/>
            </w:r>
            <w:r w:rsidR="00DC21B7">
              <w:rPr>
                <w:noProof/>
                <w:webHidden/>
              </w:rPr>
              <w:instrText xml:space="preserve"> PAGEREF _Toc132325862 \h </w:instrText>
            </w:r>
            <w:r w:rsidR="00DC21B7">
              <w:rPr>
                <w:noProof/>
                <w:webHidden/>
              </w:rPr>
            </w:r>
            <w:r w:rsidR="00DC21B7">
              <w:rPr>
                <w:noProof/>
                <w:webHidden/>
              </w:rPr>
              <w:fldChar w:fldCharType="separate"/>
            </w:r>
            <w:r w:rsidR="0086504A">
              <w:rPr>
                <w:noProof/>
                <w:webHidden/>
              </w:rPr>
              <w:t>61</w:t>
            </w:r>
            <w:r w:rsidR="00DC21B7">
              <w:rPr>
                <w:noProof/>
                <w:webHidden/>
              </w:rPr>
              <w:fldChar w:fldCharType="end"/>
            </w:r>
          </w:hyperlink>
        </w:p>
        <w:p w14:paraId="6127AC3F" w14:textId="7E1B6419" w:rsidR="00DC21B7" w:rsidRDefault="0082628B">
          <w:pPr>
            <w:pStyle w:val="TOC3"/>
            <w:tabs>
              <w:tab w:val="right" w:leader="dot" w:pos="9350"/>
            </w:tabs>
            <w:rPr>
              <w:noProof/>
            </w:rPr>
          </w:pPr>
          <w:hyperlink w:anchor="_Toc132325863" w:history="1">
            <w:r w:rsidR="0086504A" w:rsidRPr="004A42EB">
              <w:rPr>
                <w:rStyle w:val="Hyperlink"/>
                <w:rFonts w:ascii="Times New Roman Regular" w:hAnsi="Times New Roman Regular" w:cs="Times New Roman Regular" w:hint="eastAsia"/>
                <w:b/>
                <w:bCs/>
                <w:noProof/>
              </w:rPr>
              <w:t xml:space="preserve">6.5.2.1 </w:t>
            </w:r>
            <w:r w:rsidR="00DC21B7" w:rsidRPr="004A42EB">
              <w:rPr>
                <w:rStyle w:val="Hyperlink"/>
                <w:rFonts w:ascii="Times New Roman Regular" w:hAnsi="Times New Roman Regular" w:cs="Times New Roman Regular"/>
                <w:b/>
                <w:bCs/>
                <w:noProof/>
              </w:rPr>
              <w:t>Liquid Time</w:t>
            </w:r>
            <w:r w:rsidR="0086504A" w:rsidRPr="004A42EB">
              <w:rPr>
                <w:rStyle w:val="Hyperlink"/>
                <w:rFonts w:ascii="Times New Roman Regular" w:hAnsi="Times New Roman Regular" w:cs="Times New Roman Regular" w:hint="eastAsia"/>
                <w:b/>
                <w:bCs/>
                <w:noProof/>
              </w:rPr>
              <w:t>-Stochasticity (</w:t>
            </w:r>
            <w:r w:rsidR="00DC21B7" w:rsidRPr="004A42EB">
              <w:rPr>
                <w:rStyle w:val="Hyperlink"/>
                <w:rFonts w:ascii="Times New Roman Regular" w:hAnsi="Times New Roman Regular" w:cs="Times New Roman Regular"/>
                <w:b/>
                <w:bCs/>
                <w:noProof/>
              </w:rPr>
              <w:t>LTS</w:t>
            </w:r>
            <w:r w:rsidR="0086504A" w:rsidRPr="004A42EB">
              <w:rPr>
                <w:rStyle w:val="Hyperlink"/>
                <w:rFonts w:ascii="Times New Roman Regular" w:hAnsi="Times New Roman Regular" w:cs="Times New Roman Regular" w:hint="eastAsia"/>
                <w:b/>
                <w:bCs/>
                <w:noProof/>
              </w:rPr>
              <w:t>) Algorithm</w:t>
            </w:r>
            <w:r w:rsidR="0086504A">
              <w:rPr>
                <w:noProof/>
                <w:webHidden/>
              </w:rPr>
              <w:tab/>
            </w:r>
            <w:r w:rsidR="00DC21B7">
              <w:rPr>
                <w:noProof/>
                <w:webHidden/>
              </w:rPr>
              <w:fldChar w:fldCharType="begin"/>
            </w:r>
            <w:r w:rsidR="00DC21B7">
              <w:rPr>
                <w:noProof/>
                <w:webHidden/>
              </w:rPr>
              <w:instrText xml:space="preserve"> PAGEREF _Toc132325863 \h </w:instrText>
            </w:r>
            <w:r w:rsidR="00DC21B7">
              <w:rPr>
                <w:noProof/>
                <w:webHidden/>
              </w:rPr>
            </w:r>
            <w:r w:rsidR="00DC21B7">
              <w:rPr>
                <w:noProof/>
                <w:webHidden/>
              </w:rPr>
              <w:fldChar w:fldCharType="separate"/>
            </w:r>
            <w:r w:rsidR="0086504A">
              <w:rPr>
                <w:noProof/>
                <w:webHidden/>
              </w:rPr>
              <w:t>61</w:t>
            </w:r>
            <w:r w:rsidR="00DC21B7">
              <w:rPr>
                <w:noProof/>
                <w:webHidden/>
              </w:rPr>
              <w:fldChar w:fldCharType="end"/>
            </w:r>
          </w:hyperlink>
        </w:p>
        <w:p w14:paraId="4A07D2B7" w14:textId="0D3E3E31" w:rsidR="00DC21B7" w:rsidRDefault="0082628B">
          <w:pPr>
            <w:pStyle w:val="TOC3"/>
            <w:tabs>
              <w:tab w:val="right" w:leader="dot" w:pos="9350"/>
            </w:tabs>
            <w:rPr>
              <w:noProof/>
            </w:rPr>
          </w:pPr>
          <w:hyperlink w:anchor="_Toc132325864" w:history="1">
            <w:r w:rsidR="0086504A" w:rsidRPr="004A42EB">
              <w:rPr>
                <w:rStyle w:val="Hyperlink"/>
                <w:rFonts w:ascii="Times New Roman Regular" w:hAnsi="Times New Roman Regular" w:cs="Times New Roman Regular" w:hint="eastAsia"/>
                <w:b/>
                <w:bCs/>
                <w:noProof/>
              </w:rPr>
              <w:t xml:space="preserve">6.5.2.2 </w:t>
            </w:r>
            <w:r w:rsidR="00DC21B7" w:rsidRPr="004A42EB">
              <w:rPr>
                <w:rStyle w:val="Hyperlink"/>
                <w:rFonts w:ascii="Times New Roman Regular" w:hAnsi="Times New Roman Regular" w:cs="Times New Roman Regular"/>
                <w:b/>
                <w:bCs/>
                <w:noProof/>
              </w:rPr>
              <w:t xml:space="preserve">Tweet </w:t>
            </w:r>
            <w:r w:rsidR="0086504A" w:rsidRPr="004A42EB">
              <w:rPr>
                <w:rStyle w:val="Hyperlink"/>
                <w:rFonts w:ascii="Times New Roman Regular" w:hAnsi="Times New Roman Regular" w:cs="Times New Roman Regular" w:hint="eastAsia"/>
                <w:b/>
                <w:bCs/>
                <w:noProof/>
              </w:rPr>
              <w:t>Sentiment Weighting Algorithm</w:t>
            </w:r>
            <w:r w:rsidR="0086504A">
              <w:rPr>
                <w:noProof/>
                <w:webHidden/>
              </w:rPr>
              <w:tab/>
            </w:r>
            <w:r w:rsidR="00DC21B7">
              <w:rPr>
                <w:noProof/>
                <w:webHidden/>
              </w:rPr>
              <w:fldChar w:fldCharType="begin"/>
            </w:r>
            <w:r w:rsidR="00DC21B7">
              <w:rPr>
                <w:noProof/>
                <w:webHidden/>
              </w:rPr>
              <w:instrText xml:space="preserve"> PAGEREF _Toc132325864 \h </w:instrText>
            </w:r>
            <w:r w:rsidR="00DC21B7">
              <w:rPr>
                <w:noProof/>
                <w:webHidden/>
              </w:rPr>
            </w:r>
            <w:r w:rsidR="00DC21B7">
              <w:rPr>
                <w:noProof/>
                <w:webHidden/>
              </w:rPr>
              <w:fldChar w:fldCharType="separate"/>
            </w:r>
            <w:r w:rsidR="0086504A">
              <w:rPr>
                <w:noProof/>
                <w:webHidden/>
              </w:rPr>
              <w:t>63</w:t>
            </w:r>
            <w:r w:rsidR="00DC21B7">
              <w:rPr>
                <w:noProof/>
                <w:webHidden/>
              </w:rPr>
              <w:fldChar w:fldCharType="end"/>
            </w:r>
          </w:hyperlink>
        </w:p>
        <w:p w14:paraId="292B8A8D" w14:textId="0D682E6B" w:rsidR="00DC21B7" w:rsidRDefault="0082628B">
          <w:pPr>
            <w:pStyle w:val="TOC2"/>
            <w:tabs>
              <w:tab w:val="right" w:leader="dot" w:pos="9350"/>
            </w:tabs>
            <w:rPr>
              <w:noProof/>
            </w:rPr>
          </w:pPr>
          <w:hyperlink w:anchor="_Toc132325865" w:history="1">
            <w:r w:rsidR="0086504A" w:rsidRPr="004A42EB">
              <w:rPr>
                <w:rStyle w:val="Hyperlink"/>
                <w:rFonts w:ascii="Times New Roman Regular" w:hAnsi="Times New Roman Regular" w:cs="Times New Roman Regular" w:hint="eastAsia"/>
                <w:b/>
                <w:bCs/>
                <w:noProof/>
              </w:rPr>
              <w:t xml:space="preserve">6.5.3 </w:t>
            </w:r>
            <w:r w:rsidR="00DC21B7" w:rsidRPr="004A42EB">
              <w:rPr>
                <w:rStyle w:val="Hyperlink"/>
                <w:rFonts w:ascii="Times New Roman Regular" w:hAnsi="Times New Roman Regular" w:cs="Times New Roman Regular"/>
                <w:b/>
                <w:bCs/>
                <w:noProof/>
              </w:rPr>
              <w:t xml:space="preserve">LTS </w:t>
            </w:r>
            <w:r w:rsidR="0086504A" w:rsidRPr="004A42EB">
              <w:rPr>
                <w:rStyle w:val="Hyperlink"/>
                <w:rFonts w:ascii="Times New Roman Regular" w:hAnsi="Times New Roman Regular" w:cs="Times New Roman Regular" w:hint="eastAsia"/>
                <w:b/>
                <w:bCs/>
                <w:noProof/>
              </w:rPr>
              <w:t>Algorithm Analysis</w:t>
            </w:r>
            <w:r w:rsidR="0086504A">
              <w:rPr>
                <w:noProof/>
                <w:webHidden/>
              </w:rPr>
              <w:tab/>
            </w:r>
            <w:r w:rsidR="00DC21B7">
              <w:rPr>
                <w:noProof/>
                <w:webHidden/>
              </w:rPr>
              <w:fldChar w:fldCharType="begin"/>
            </w:r>
            <w:r w:rsidR="00DC21B7">
              <w:rPr>
                <w:noProof/>
                <w:webHidden/>
              </w:rPr>
              <w:instrText xml:space="preserve"> PAGEREF _Toc132325865 \h </w:instrText>
            </w:r>
            <w:r w:rsidR="00DC21B7">
              <w:rPr>
                <w:noProof/>
                <w:webHidden/>
              </w:rPr>
            </w:r>
            <w:r w:rsidR="00DC21B7">
              <w:rPr>
                <w:noProof/>
                <w:webHidden/>
              </w:rPr>
              <w:fldChar w:fldCharType="separate"/>
            </w:r>
            <w:r w:rsidR="0086504A">
              <w:rPr>
                <w:noProof/>
                <w:webHidden/>
              </w:rPr>
              <w:t>63</w:t>
            </w:r>
            <w:r w:rsidR="00DC21B7">
              <w:rPr>
                <w:noProof/>
                <w:webHidden/>
              </w:rPr>
              <w:fldChar w:fldCharType="end"/>
            </w:r>
          </w:hyperlink>
        </w:p>
        <w:p w14:paraId="066F156C" w14:textId="3BE4112C" w:rsidR="00DC21B7" w:rsidRDefault="0082628B">
          <w:pPr>
            <w:pStyle w:val="TOC2"/>
            <w:tabs>
              <w:tab w:val="right" w:leader="dot" w:pos="9350"/>
            </w:tabs>
            <w:rPr>
              <w:noProof/>
            </w:rPr>
          </w:pPr>
          <w:hyperlink w:anchor="_Toc132325866" w:history="1">
            <w:r w:rsidR="0086504A" w:rsidRPr="004A42EB">
              <w:rPr>
                <w:rStyle w:val="Hyperlink"/>
                <w:rFonts w:ascii="Times New Roman Regular" w:hAnsi="Times New Roman Regular" w:cs="Times New Roman Regular" w:hint="eastAsia"/>
                <w:b/>
                <w:bCs/>
                <w:noProof/>
              </w:rPr>
              <w:t xml:space="preserve">6.5.4 </w:t>
            </w:r>
            <w:r w:rsidR="00DC21B7" w:rsidRPr="004A42EB">
              <w:rPr>
                <w:rStyle w:val="Hyperlink"/>
                <w:rFonts w:ascii="Times New Roman Regular" w:hAnsi="Times New Roman Regular" w:cs="Times New Roman Regular"/>
                <w:b/>
                <w:bCs/>
                <w:noProof/>
              </w:rPr>
              <w:t xml:space="preserve">UI </w:t>
            </w:r>
            <w:r w:rsidR="0086504A" w:rsidRPr="004A42EB">
              <w:rPr>
                <w:rStyle w:val="Hyperlink"/>
                <w:rFonts w:ascii="Times New Roman Regular" w:hAnsi="Times New Roman Regular" w:cs="Times New Roman Regular" w:hint="eastAsia"/>
                <w:b/>
                <w:bCs/>
                <w:noProof/>
              </w:rPr>
              <w:t>Design</w:t>
            </w:r>
            <w:r w:rsidR="0086504A">
              <w:rPr>
                <w:noProof/>
                <w:webHidden/>
              </w:rPr>
              <w:tab/>
            </w:r>
            <w:r w:rsidR="00DC21B7">
              <w:rPr>
                <w:noProof/>
                <w:webHidden/>
              </w:rPr>
              <w:fldChar w:fldCharType="begin"/>
            </w:r>
            <w:r w:rsidR="00DC21B7">
              <w:rPr>
                <w:noProof/>
                <w:webHidden/>
              </w:rPr>
              <w:instrText xml:space="preserve"> PAGEREF _Toc132325866 \h </w:instrText>
            </w:r>
            <w:r w:rsidR="00DC21B7">
              <w:rPr>
                <w:noProof/>
                <w:webHidden/>
              </w:rPr>
            </w:r>
            <w:r w:rsidR="00DC21B7">
              <w:rPr>
                <w:noProof/>
                <w:webHidden/>
              </w:rPr>
              <w:fldChar w:fldCharType="separate"/>
            </w:r>
            <w:r w:rsidR="0086504A">
              <w:rPr>
                <w:noProof/>
                <w:webHidden/>
              </w:rPr>
              <w:t>64</w:t>
            </w:r>
            <w:r w:rsidR="00DC21B7">
              <w:rPr>
                <w:noProof/>
                <w:webHidden/>
              </w:rPr>
              <w:fldChar w:fldCharType="end"/>
            </w:r>
          </w:hyperlink>
        </w:p>
        <w:p w14:paraId="6E958DAC" w14:textId="1919601E" w:rsidR="00DC21B7" w:rsidRDefault="0082628B">
          <w:pPr>
            <w:pStyle w:val="TOC2"/>
            <w:tabs>
              <w:tab w:val="right" w:leader="dot" w:pos="9350"/>
            </w:tabs>
            <w:rPr>
              <w:noProof/>
            </w:rPr>
          </w:pPr>
          <w:hyperlink w:anchor="_Toc132325867" w:history="1">
            <w:r w:rsidR="0086504A" w:rsidRPr="004A42EB">
              <w:rPr>
                <w:rStyle w:val="Hyperlink"/>
                <w:rFonts w:ascii="Times New Roman Regular" w:hAnsi="Times New Roman Regular" w:cs="Times New Roman Regular" w:hint="eastAsia"/>
                <w:b/>
                <w:bCs/>
                <w:noProof/>
              </w:rPr>
              <w:t xml:space="preserve">6.5.5 </w:t>
            </w:r>
            <w:r w:rsidR="00DC21B7" w:rsidRPr="004A42EB">
              <w:rPr>
                <w:rStyle w:val="Hyperlink"/>
                <w:rFonts w:ascii="Times New Roman Regular" w:hAnsi="Times New Roman Regular" w:cs="Times New Roman Regular"/>
                <w:b/>
                <w:bCs/>
                <w:noProof/>
              </w:rPr>
              <w:t xml:space="preserve">System </w:t>
            </w:r>
            <w:r w:rsidR="0086504A" w:rsidRPr="004A42EB">
              <w:rPr>
                <w:rStyle w:val="Hyperlink"/>
                <w:rFonts w:ascii="Times New Roman Regular" w:hAnsi="Times New Roman Regular" w:cs="Times New Roman Regular" w:hint="eastAsia"/>
                <w:b/>
                <w:bCs/>
                <w:noProof/>
              </w:rPr>
              <w:t>Process Activity Diagram</w:t>
            </w:r>
            <w:r w:rsidR="0086504A">
              <w:rPr>
                <w:noProof/>
                <w:webHidden/>
              </w:rPr>
              <w:tab/>
            </w:r>
            <w:r w:rsidR="00DC21B7">
              <w:rPr>
                <w:noProof/>
                <w:webHidden/>
              </w:rPr>
              <w:fldChar w:fldCharType="begin"/>
            </w:r>
            <w:r w:rsidR="00DC21B7">
              <w:rPr>
                <w:noProof/>
                <w:webHidden/>
              </w:rPr>
              <w:instrText xml:space="preserve"> PAGEREF _Toc132325867 \h </w:instrText>
            </w:r>
            <w:r w:rsidR="00DC21B7">
              <w:rPr>
                <w:noProof/>
                <w:webHidden/>
              </w:rPr>
            </w:r>
            <w:r w:rsidR="00DC21B7">
              <w:rPr>
                <w:noProof/>
                <w:webHidden/>
              </w:rPr>
              <w:fldChar w:fldCharType="separate"/>
            </w:r>
            <w:r w:rsidR="0086504A">
              <w:rPr>
                <w:noProof/>
                <w:webHidden/>
              </w:rPr>
              <w:t>64</w:t>
            </w:r>
            <w:r w:rsidR="00DC21B7">
              <w:rPr>
                <w:noProof/>
                <w:webHidden/>
              </w:rPr>
              <w:fldChar w:fldCharType="end"/>
            </w:r>
          </w:hyperlink>
        </w:p>
        <w:p w14:paraId="7A68FD96" w14:textId="2FC519A2" w:rsidR="00DC21B7" w:rsidRDefault="0082628B">
          <w:pPr>
            <w:pStyle w:val="TOC1"/>
            <w:rPr>
              <w:noProof/>
            </w:rPr>
          </w:pPr>
          <w:hyperlink w:anchor="_Toc132325868" w:history="1">
            <w:r w:rsidR="0086504A" w:rsidRPr="004A42EB">
              <w:rPr>
                <w:rStyle w:val="Hyperlink"/>
                <w:rFonts w:ascii="Times New Roman Regular" w:hAnsi="Times New Roman Regular" w:cs="Times New Roman Regular" w:hint="eastAsia"/>
                <w:b/>
                <w:bCs/>
                <w:noProof/>
              </w:rPr>
              <w:t xml:space="preserve">6.6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_Toc132325868 \h </w:instrText>
            </w:r>
            <w:r w:rsidR="00DC21B7">
              <w:rPr>
                <w:noProof/>
                <w:webHidden/>
              </w:rPr>
            </w:r>
            <w:r w:rsidR="00DC21B7">
              <w:rPr>
                <w:noProof/>
                <w:webHidden/>
              </w:rPr>
              <w:fldChar w:fldCharType="separate"/>
            </w:r>
            <w:r w:rsidR="0086504A">
              <w:rPr>
                <w:noProof/>
                <w:webHidden/>
              </w:rPr>
              <w:t>64</w:t>
            </w:r>
            <w:r w:rsidR="00DC21B7">
              <w:rPr>
                <w:noProof/>
                <w:webHidden/>
              </w:rPr>
              <w:fldChar w:fldCharType="end"/>
            </w:r>
          </w:hyperlink>
        </w:p>
        <w:p w14:paraId="28D5584F" w14:textId="48AAA6CA" w:rsidR="00DC21B7" w:rsidRDefault="0082628B">
          <w:pPr>
            <w:pStyle w:val="TOC1"/>
            <w:rPr>
              <w:noProof/>
            </w:rPr>
          </w:pPr>
          <w:hyperlink w:anchor="_Toc132325869"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07. </w:t>
            </w:r>
            <w:r w:rsidR="00DC21B7" w:rsidRPr="004A42EB">
              <w:rPr>
                <w:rStyle w:val="Hyperlink"/>
                <w:rFonts w:ascii="Arial" w:hAnsi="Arial" w:cs="Arial"/>
                <w:b/>
                <w:bCs/>
                <w:noProof/>
              </w:rPr>
              <w:t>IMPLEMENTATION</w:t>
            </w:r>
            <w:r w:rsidR="0086504A">
              <w:rPr>
                <w:noProof/>
                <w:webHidden/>
              </w:rPr>
              <w:tab/>
            </w:r>
            <w:r w:rsidR="00DC21B7">
              <w:rPr>
                <w:noProof/>
                <w:webHidden/>
              </w:rPr>
              <w:fldChar w:fldCharType="begin"/>
            </w:r>
            <w:r w:rsidR="00DC21B7">
              <w:rPr>
                <w:noProof/>
                <w:webHidden/>
              </w:rPr>
              <w:instrText xml:space="preserve"> PAGEREF _Toc132325869 \h </w:instrText>
            </w:r>
            <w:r w:rsidR="00DC21B7">
              <w:rPr>
                <w:noProof/>
                <w:webHidden/>
              </w:rPr>
            </w:r>
            <w:r w:rsidR="00DC21B7">
              <w:rPr>
                <w:noProof/>
                <w:webHidden/>
              </w:rPr>
              <w:fldChar w:fldCharType="separate"/>
            </w:r>
            <w:r w:rsidR="0086504A">
              <w:rPr>
                <w:noProof/>
                <w:webHidden/>
              </w:rPr>
              <w:t>65</w:t>
            </w:r>
            <w:r w:rsidR="00DC21B7">
              <w:rPr>
                <w:noProof/>
                <w:webHidden/>
              </w:rPr>
              <w:fldChar w:fldCharType="end"/>
            </w:r>
          </w:hyperlink>
        </w:p>
        <w:p w14:paraId="1BA98912" w14:textId="05D3438E" w:rsidR="00DC21B7" w:rsidRDefault="0082628B">
          <w:pPr>
            <w:pStyle w:val="TOC1"/>
            <w:rPr>
              <w:noProof/>
            </w:rPr>
          </w:pPr>
          <w:hyperlink w:anchor="_Toc132325870" w:history="1">
            <w:r w:rsidR="0086504A" w:rsidRPr="004A42EB">
              <w:rPr>
                <w:rStyle w:val="Hyperlink"/>
                <w:rFonts w:ascii="Times New Roman Regular" w:hAnsi="Times New Roman Regular" w:cs="Times New Roman Regular" w:hint="eastAsia"/>
                <w:b/>
                <w:bCs/>
                <w:noProof/>
              </w:rPr>
              <w:t xml:space="preserve">7.1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_Toc132325870 \h </w:instrText>
            </w:r>
            <w:r w:rsidR="00DC21B7">
              <w:rPr>
                <w:noProof/>
                <w:webHidden/>
              </w:rPr>
            </w:r>
            <w:r w:rsidR="00DC21B7">
              <w:rPr>
                <w:noProof/>
                <w:webHidden/>
              </w:rPr>
              <w:fldChar w:fldCharType="separate"/>
            </w:r>
            <w:r w:rsidR="0086504A">
              <w:rPr>
                <w:noProof/>
                <w:webHidden/>
              </w:rPr>
              <w:t>65</w:t>
            </w:r>
            <w:r w:rsidR="00DC21B7">
              <w:rPr>
                <w:noProof/>
                <w:webHidden/>
              </w:rPr>
              <w:fldChar w:fldCharType="end"/>
            </w:r>
          </w:hyperlink>
        </w:p>
        <w:p w14:paraId="51FC3E1F" w14:textId="5E264B64" w:rsidR="00DC21B7" w:rsidRDefault="0082628B">
          <w:pPr>
            <w:pStyle w:val="TOC1"/>
            <w:rPr>
              <w:noProof/>
            </w:rPr>
          </w:pPr>
          <w:hyperlink w:anchor="_Toc132325871" w:history="1">
            <w:r w:rsidR="0086504A" w:rsidRPr="004A42EB">
              <w:rPr>
                <w:rStyle w:val="Hyperlink"/>
                <w:rFonts w:ascii="Times New Roman Regular" w:hAnsi="Times New Roman Regular" w:cs="Times New Roman Regular" w:hint="eastAsia"/>
                <w:b/>
                <w:bCs/>
                <w:noProof/>
              </w:rPr>
              <w:t xml:space="preserve">7.2 </w:t>
            </w:r>
            <w:r w:rsidR="00DC21B7" w:rsidRPr="004A42EB">
              <w:rPr>
                <w:rStyle w:val="Hyperlink"/>
                <w:rFonts w:ascii="Times New Roman Regular" w:hAnsi="Times New Roman Regular" w:cs="Times New Roman Regular"/>
                <w:b/>
                <w:bCs/>
                <w:noProof/>
              </w:rPr>
              <w:t xml:space="preserve">Technology </w:t>
            </w:r>
            <w:r w:rsidR="0086504A" w:rsidRPr="004A42EB">
              <w:rPr>
                <w:rStyle w:val="Hyperlink"/>
                <w:rFonts w:ascii="Times New Roman Regular" w:hAnsi="Times New Roman Regular" w:cs="Times New Roman Regular" w:hint="eastAsia"/>
                <w:b/>
                <w:bCs/>
                <w:noProof/>
              </w:rPr>
              <w:t>Selection</w:t>
            </w:r>
            <w:r w:rsidR="0086504A">
              <w:rPr>
                <w:noProof/>
                <w:webHidden/>
              </w:rPr>
              <w:tab/>
            </w:r>
            <w:r w:rsidR="00DC21B7">
              <w:rPr>
                <w:noProof/>
                <w:webHidden/>
              </w:rPr>
              <w:fldChar w:fldCharType="begin"/>
            </w:r>
            <w:r w:rsidR="00DC21B7">
              <w:rPr>
                <w:noProof/>
                <w:webHidden/>
              </w:rPr>
              <w:instrText xml:space="preserve"> PAGEREF _Toc132325871 \h </w:instrText>
            </w:r>
            <w:r w:rsidR="00DC21B7">
              <w:rPr>
                <w:noProof/>
                <w:webHidden/>
              </w:rPr>
            </w:r>
            <w:r w:rsidR="00DC21B7">
              <w:rPr>
                <w:noProof/>
                <w:webHidden/>
              </w:rPr>
              <w:fldChar w:fldCharType="separate"/>
            </w:r>
            <w:r w:rsidR="0086504A">
              <w:rPr>
                <w:noProof/>
                <w:webHidden/>
              </w:rPr>
              <w:t>65</w:t>
            </w:r>
            <w:r w:rsidR="00DC21B7">
              <w:rPr>
                <w:noProof/>
                <w:webHidden/>
              </w:rPr>
              <w:fldChar w:fldCharType="end"/>
            </w:r>
          </w:hyperlink>
        </w:p>
        <w:p w14:paraId="54E80925" w14:textId="0012657E" w:rsidR="00DC21B7" w:rsidRDefault="0082628B">
          <w:pPr>
            <w:pStyle w:val="TOC2"/>
            <w:tabs>
              <w:tab w:val="right" w:leader="dot" w:pos="9350"/>
            </w:tabs>
            <w:rPr>
              <w:noProof/>
            </w:rPr>
          </w:pPr>
          <w:hyperlink w:anchor="_Toc132325872" w:history="1">
            <w:r w:rsidR="0086504A" w:rsidRPr="004A42EB">
              <w:rPr>
                <w:rStyle w:val="Hyperlink"/>
                <w:rFonts w:ascii="Times New Roman Regular" w:hAnsi="Times New Roman Regular" w:cs="Times New Roman Regular" w:hint="eastAsia"/>
                <w:b/>
                <w:bCs/>
                <w:noProof/>
              </w:rPr>
              <w:t xml:space="preserve">7.2.1 </w:t>
            </w:r>
            <w:r w:rsidR="00DC21B7" w:rsidRPr="004A42EB">
              <w:rPr>
                <w:rStyle w:val="Hyperlink"/>
                <w:rFonts w:ascii="Times New Roman Regular" w:hAnsi="Times New Roman Regular" w:cs="Times New Roman Regular"/>
                <w:b/>
                <w:bCs/>
                <w:noProof/>
              </w:rPr>
              <w:t xml:space="preserve">Technology </w:t>
            </w:r>
            <w:r w:rsidR="0086504A" w:rsidRPr="004A42EB">
              <w:rPr>
                <w:rStyle w:val="Hyperlink"/>
                <w:rFonts w:ascii="Times New Roman Regular" w:hAnsi="Times New Roman Regular" w:cs="Times New Roman Regular" w:hint="eastAsia"/>
                <w:b/>
                <w:bCs/>
                <w:noProof/>
              </w:rPr>
              <w:t>Stack</w:t>
            </w:r>
            <w:r w:rsidR="0086504A">
              <w:rPr>
                <w:noProof/>
                <w:webHidden/>
              </w:rPr>
              <w:tab/>
            </w:r>
            <w:r w:rsidR="00DC21B7">
              <w:rPr>
                <w:noProof/>
                <w:webHidden/>
              </w:rPr>
              <w:fldChar w:fldCharType="begin"/>
            </w:r>
            <w:r w:rsidR="00DC21B7">
              <w:rPr>
                <w:noProof/>
                <w:webHidden/>
              </w:rPr>
              <w:instrText xml:space="preserve"> PAGEREF _Toc132325872 \h </w:instrText>
            </w:r>
            <w:r w:rsidR="00DC21B7">
              <w:rPr>
                <w:noProof/>
                <w:webHidden/>
              </w:rPr>
            </w:r>
            <w:r w:rsidR="00DC21B7">
              <w:rPr>
                <w:noProof/>
                <w:webHidden/>
              </w:rPr>
              <w:fldChar w:fldCharType="separate"/>
            </w:r>
            <w:r w:rsidR="0086504A">
              <w:rPr>
                <w:noProof/>
                <w:webHidden/>
              </w:rPr>
              <w:t>65</w:t>
            </w:r>
            <w:r w:rsidR="00DC21B7">
              <w:rPr>
                <w:noProof/>
                <w:webHidden/>
              </w:rPr>
              <w:fldChar w:fldCharType="end"/>
            </w:r>
          </w:hyperlink>
        </w:p>
        <w:p w14:paraId="64B3C122" w14:textId="4A58B9D1" w:rsidR="00DC21B7" w:rsidRDefault="0082628B">
          <w:pPr>
            <w:pStyle w:val="TOC2"/>
            <w:tabs>
              <w:tab w:val="right" w:leader="dot" w:pos="9350"/>
            </w:tabs>
            <w:rPr>
              <w:noProof/>
            </w:rPr>
          </w:pPr>
          <w:hyperlink w:anchor="_Toc132325873" w:history="1">
            <w:r w:rsidR="0086504A" w:rsidRPr="004A42EB">
              <w:rPr>
                <w:rStyle w:val="Hyperlink"/>
                <w:rFonts w:ascii="Times New Roman Regular" w:hAnsi="Times New Roman Regular" w:cs="Times New Roman Regular" w:hint="eastAsia"/>
                <w:b/>
                <w:bCs/>
                <w:noProof/>
              </w:rPr>
              <w:t xml:space="preserve">7.2.2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Data</w:t>
            </w:r>
            <w:r w:rsidR="0086504A">
              <w:rPr>
                <w:noProof/>
                <w:webHidden/>
              </w:rPr>
              <w:tab/>
            </w:r>
            <w:r w:rsidR="00DC21B7">
              <w:rPr>
                <w:noProof/>
                <w:webHidden/>
              </w:rPr>
              <w:fldChar w:fldCharType="begin"/>
            </w:r>
            <w:r w:rsidR="00DC21B7">
              <w:rPr>
                <w:noProof/>
                <w:webHidden/>
              </w:rPr>
              <w:instrText xml:space="preserve"> PAGEREF _Toc132325873 \h </w:instrText>
            </w:r>
            <w:r w:rsidR="00DC21B7">
              <w:rPr>
                <w:noProof/>
                <w:webHidden/>
              </w:rPr>
            </w:r>
            <w:r w:rsidR="00DC21B7">
              <w:rPr>
                <w:noProof/>
                <w:webHidden/>
              </w:rPr>
              <w:fldChar w:fldCharType="separate"/>
            </w:r>
            <w:r w:rsidR="0086504A">
              <w:rPr>
                <w:noProof/>
                <w:webHidden/>
              </w:rPr>
              <w:t>66</w:t>
            </w:r>
            <w:r w:rsidR="00DC21B7">
              <w:rPr>
                <w:noProof/>
                <w:webHidden/>
              </w:rPr>
              <w:fldChar w:fldCharType="end"/>
            </w:r>
          </w:hyperlink>
        </w:p>
        <w:p w14:paraId="5F051662" w14:textId="54041855" w:rsidR="00DC21B7" w:rsidRDefault="0082628B">
          <w:pPr>
            <w:pStyle w:val="TOC2"/>
            <w:tabs>
              <w:tab w:val="right" w:leader="dot" w:pos="9350"/>
            </w:tabs>
            <w:rPr>
              <w:noProof/>
            </w:rPr>
          </w:pPr>
          <w:hyperlink w:anchor="_Toc132325874" w:history="1">
            <w:r w:rsidR="0086504A" w:rsidRPr="004A42EB">
              <w:rPr>
                <w:rStyle w:val="Hyperlink"/>
                <w:rFonts w:ascii="Times New Roman Regular" w:hAnsi="Times New Roman Regular" w:cs="Times New Roman Regular" w:hint="eastAsia"/>
                <w:b/>
                <w:bCs/>
                <w:noProof/>
              </w:rPr>
              <w:t xml:space="preserve">7.2.3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Programming Language</w:t>
            </w:r>
            <w:r w:rsidR="0086504A">
              <w:rPr>
                <w:noProof/>
                <w:webHidden/>
              </w:rPr>
              <w:tab/>
            </w:r>
            <w:r w:rsidR="00DC21B7">
              <w:rPr>
                <w:noProof/>
                <w:webHidden/>
              </w:rPr>
              <w:fldChar w:fldCharType="begin"/>
            </w:r>
            <w:r w:rsidR="00DC21B7">
              <w:rPr>
                <w:noProof/>
                <w:webHidden/>
              </w:rPr>
              <w:instrText xml:space="preserve"> PAGEREF _Toc132325874 \h </w:instrText>
            </w:r>
            <w:r w:rsidR="00DC21B7">
              <w:rPr>
                <w:noProof/>
                <w:webHidden/>
              </w:rPr>
            </w:r>
            <w:r w:rsidR="00DC21B7">
              <w:rPr>
                <w:noProof/>
                <w:webHidden/>
              </w:rPr>
              <w:fldChar w:fldCharType="separate"/>
            </w:r>
            <w:r w:rsidR="0086504A">
              <w:rPr>
                <w:noProof/>
                <w:webHidden/>
              </w:rPr>
              <w:t>66</w:t>
            </w:r>
            <w:r w:rsidR="00DC21B7">
              <w:rPr>
                <w:noProof/>
                <w:webHidden/>
              </w:rPr>
              <w:fldChar w:fldCharType="end"/>
            </w:r>
          </w:hyperlink>
        </w:p>
        <w:p w14:paraId="6138900E" w14:textId="0DBE0E5B" w:rsidR="00DC21B7" w:rsidRDefault="0082628B">
          <w:pPr>
            <w:pStyle w:val="TOC2"/>
            <w:tabs>
              <w:tab w:val="right" w:leader="dot" w:pos="9350"/>
            </w:tabs>
            <w:rPr>
              <w:noProof/>
            </w:rPr>
          </w:pPr>
          <w:hyperlink w:anchor="_Toc132325875" w:history="1">
            <w:r w:rsidR="0086504A" w:rsidRPr="004A42EB">
              <w:rPr>
                <w:rStyle w:val="Hyperlink"/>
                <w:rFonts w:ascii="Times New Roman Regular" w:hAnsi="Times New Roman Regular" w:cs="Times New Roman Regular" w:hint="eastAsia"/>
                <w:b/>
                <w:bCs/>
                <w:noProof/>
              </w:rPr>
              <w:t xml:space="preserve">7.2.4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Development Framework</w:t>
            </w:r>
            <w:r w:rsidR="0086504A">
              <w:rPr>
                <w:noProof/>
                <w:webHidden/>
              </w:rPr>
              <w:tab/>
            </w:r>
            <w:r w:rsidR="00DC21B7">
              <w:rPr>
                <w:noProof/>
                <w:webHidden/>
              </w:rPr>
              <w:fldChar w:fldCharType="begin"/>
            </w:r>
            <w:r w:rsidR="00DC21B7">
              <w:rPr>
                <w:noProof/>
                <w:webHidden/>
              </w:rPr>
              <w:instrText xml:space="preserve"> PAGEREF _Toc132325875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51FB5CD9" w14:textId="3BCBCC86" w:rsidR="00DC21B7" w:rsidRDefault="0082628B">
          <w:pPr>
            <w:pStyle w:val="TOC3"/>
            <w:tabs>
              <w:tab w:val="right" w:leader="dot" w:pos="9350"/>
            </w:tabs>
            <w:rPr>
              <w:noProof/>
            </w:rPr>
          </w:pPr>
          <w:hyperlink w:anchor="_Toc132325876" w:history="1">
            <w:r w:rsidR="0086504A" w:rsidRPr="004A42EB">
              <w:rPr>
                <w:rStyle w:val="Hyperlink"/>
                <w:rFonts w:ascii="Times New Roman Regular" w:hAnsi="Times New Roman Regular" w:cs="Times New Roman Regular" w:hint="eastAsia"/>
                <w:b/>
                <w:bCs/>
                <w:noProof/>
              </w:rPr>
              <w:t xml:space="preserve">7.2.4.1 </w:t>
            </w:r>
            <w:r w:rsidR="00DC21B7" w:rsidRPr="004A42EB">
              <w:rPr>
                <w:rStyle w:val="Hyperlink"/>
                <w:rFonts w:ascii="Times New Roman Regular" w:hAnsi="Times New Roman Regular" w:cs="Times New Roman Regular"/>
                <w:b/>
                <w:bCs/>
                <w:noProof/>
              </w:rPr>
              <w:t xml:space="preserve">Deep Learning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DL</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_Toc132325876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3325E306" w14:textId="0CAC7488" w:rsidR="00DC21B7" w:rsidRDefault="0082628B">
          <w:pPr>
            <w:pStyle w:val="TOC3"/>
            <w:tabs>
              <w:tab w:val="right" w:leader="dot" w:pos="9350"/>
            </w:tabs>
            <w:rPr>
              <w:noProof/>
            </w:rPr>
          </w:pPr>
          <w:hyperlink w:anchor="_Toc132325877" w:history="1">
            <w:r w:rsidR="0086504A" w:rsidRPr="004A42EB">
              <w:rPr>
                <w:rStyle w:val="Hyperlink"/>
                <w:rFonts w:ascii="Times New Roman Regular" w:hAnsi="Times New Roman Regular" w:cs="Times New Roman Regular" w:hint="eastAsia"/>
                <w:b/>
                <w:bCs/>
                <w:noProof/>
              </w:rPr>
              <w:t xml:space="preserve">7.2.4.2 </w:t>
            </w:r>
            <w:r w:rsidR="00DC21B7" w:rsidRPr="004A42EB">
              <w:rPr>
                <w:rStyle w:val="Hyperlink"/>
                <w:rFonts w:ascii="Times New Roman Regular" w:hAnsi="Times New Roman Regular" w:cs="Times New Roman Regular"/>
                <w:b/>
                <w:bCs/>
                <w:noProof/>
              </w:rPr>
              <w:t xml:space="preserve">User Interface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UI</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_Toc132325877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4F833020" w14:textId="27042674" w:rsidR="00DC21B7" w:rsidRDefault="0082628B">
          <w:pPr>
            <w:pStyle w:val="TOC3"/>
            <w:tabs>
              <w:tab w:val="right" w:leader="dot" w:pos="9350"/>
            </w:tabs>
            <w:rPr>
              <w:noProof/>
            </w:rPr>
          </w:pPr>
          <w:hyperlink w:anchor="_Toc132325878" w:history="1">
            <w:r w:rsidR="0086504A" w:rsidRPr="004A42EB">
              <w:rPr>
                <w:rStyle w:val="Hyperlink"/>
                <w:rFonts w:ascii="Times New Roman Regular" w:hAnsi="Times New Roman Regular" w:cs="Times New Roman Regular" w:hint="eastAsia"/>
                <w:b/>
                <w:bCs/>
                <w:noProof/>
              </w:rPr>
              <w:t xml:space="preserve">7.2.4.3 </w:t>
            </w:r>
            <w:r w:rsidR="00DC21B7" w:rsidRPr="004A42EB">
              <w:rPr>
                <w:rStyle w:val="Hyperlink"/>
                <w:rFonts w:ascii="Times New Roman Regular" w:hAnsi="Times New Roman Regular" w:cs="Times New Roman Regular"/>
                <w:b/>
                <w:bCs/>
                <w:noProof/>
              </w:rPr>
              <w:t xml:space="preserve">Application Programming Interface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API</w:t>
            </w:r>
            <w:r w:rsidR="0086504A" w:rsidRPr="004A42EB">
              <w:rPr>
                <w:rStyle w:val="Hyperlink"/>
                <w:rFonts w:ascii="Times New Roman Regular" w:hAnsi="Times New Roman Regular" w:cs="Times New Roman Regular" w:hint="eastAsia"/>
                <w:b/>
                <w:bCs/>
                <w:noProof/>
              </w:rPr>
              <w:t>) Web Framework</w:t>
            </w:r>
            <w:r w:rsidR="0086504A">
              <w:rPr>
                <w:noProof/>
                <w:webHidden/>
              </w:rPr>
              <w:tab/>
            </w:r>
            <w:r w:rsidR="00DC21B7">
              <w:rPr>
                <w:noProof/>
                <w:webHidden/>
              </w:rPr>
              <w:fldChar w:fldCharType="begin"/>
            </w:r>
            <w:r w:rsidR="00DC21B7">
              <w:rPr>
                <w:noProof/>
                <w:webHidden/>
              </w:rPr>
              <w:instrText xml:space="preserve"> PAGEREF _Toc132325878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76DA1862" w14:textId="1B41E5DB" w:rsidR="00DC21B7" w:rsidRDefault="0082628B">
          <w:pPr>
            <w:pStyle w:val="TOC2"/>
            <w:tabs>
              <w:tab w:val="right" w:leader="dot" w:pos="9350"/>
            </w:tabs>
            <w:rPr>
              <w:noProof/>
            </w:rPr>
          </w:pPr>
          <w:hyperlink w:anchor="_Toc132325879" w:history="1">
            <w:r w:rsidR="0086504A" w:rsidRPr="004A42EB">
              <w:rPr>
                <w:rStyle w:val="Hyperlink"/>
                <w:rFonts w:ascii="Times New Roman Regular" w:hAnsi="Times New Roman Regular" w:cs="Times New Roman Regular" w:hint="eastAsia"/>
                <w:b/>
                <w:bCs/>
                <w:noProof/>
              </w:rPr>
              <w:t xml:space="preserve">7.2.5 </w:t>
            </w:r>
            <w:r w:rsidR="00DC21B7" w:rsidRPr="004A42EB">
              <w:rPr>
                <w:rStyle w:val="Hyperlink"/>
                <w:rFonts w:ascii="Times New Roman Regular" w:hAnsi="Times New Roman Regular" w:cs="Times New Roman Regular"/>
                <w:b/>
                <w:bCs/>
                <w:noProof/>
              </w:rPr>
              <w:t xml:space="preserve">Other </w:t>
            </w:r>
            <w:r w:rsidR="0086504A" w:rsidRPr="004A42EB">
              <w:rPr>
                <w:rStyle w:val="Hyperlink"/>
                <w:rFonts w:ascii="Times New Roman Regular" w:hAnsi="Times New Roman Regular" w:cs="Times New Roman Regular" w:hint="eastAsia"/>
                <w:b/>
                <w:bCs/>
                <w:noProof/>
              </w:rPr>
              <w:t>Libraries &amp; Tools</w:t>
            </w:r>
            <w:r w:rsidR="0086504A">
              <w:rPr>
                <w:noProof/>
                <w:webHidden/>
              </w:rPr>
              <w:tab/>
            </w:r>
            <w:r w:rsidR="00DC21B7">
              <w:rPr>
                <w:noProof/>
                <w:webHidden/>
              </w:rPr>
              <w:fldChar w:fldCharType="begin"/>
            </w:r>
            <w:r w:rsidR="00DC21B7">
              <w:rPr>
                <w:noProof/>
                <w:webHidden/>
              </w:rPr>
              <w:instrText xml:space="preserve"> PAGEREF _Toc132325879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27E662DC" w14:textId="2B487469" w:rsidR="00DC21B7" w:rsidRDefault="0082628B">
          <w:pPr>
            <w:pStyle w:val="TOC2"/>
            <w:tabs>
              <w:tab w:val="right" w:leader="dot" w:pos="9350"/>
            </w:tabs>
            <w:rPr>
              <w:noProof/>
            </w:rPr>
          </w:pPr>
          <w:hyperlink w:anchor="_Toc132325880" w:history="1">
            <w:r w:rsidR="0086504A" w:rsidRPr="004A42EB">
              <w:rPr>
                <w:rStyle w:val="Hyperlink"/>
                <w:rFonts w:ascii="Times New Roman Regular" w:hAnsi="Times New Roman Regular" w:cs="Times New Roman Regular" w:hint="eastAsia"/>
                <w:b/>
                <w:bCs/>
                <w:noProof/>
              </w:rPr>
              <w:t xml:space="preserve">7.2.6 </w:t>
            </w:r>
            <w:r w:rsidR="00DC21B7" w:rsidRPr="004A42EB">
              <w:rPr>
                <w:rStyle w:val="Hyperlink"/>
                <w:rFonts w:ascii="Times New Roman Regular" w:hAnsi="Times New Roman Regular" w:cs="Times New Roman Regular"/>
                <w:b/>
                <w:bCs/>
                <w:noProof/>
              </w:rPr>
              <w:t xml:space="preserve">Integrated Development Environment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IDE</w:t>
            </w:r>
            <w:r w:rsidR="0086504A" w:rsidRPr="004A42EB">
              <w:rPr>
                <w:rStyle w:val="Hyperlink"/>
                <w:rFonts w:ascii="Times New Roman Regular" w:hAnsi="Times New Roman Regular" w:cs="Times New Roman Regular" w:hint="eastAsia"/>
                <w:b/>
                <w:bCs/>
                <w:noProof/>
              </w:rPr>
              <w:t>)</w:t>
            </w:r>
            <w:r w:rsidR="0086504A">
              <w:rPr>
                <w:noProof/>
                <w:webHidden/>
              </w:rPr>
              <w:tab/>
            </w:r>
            <w:r w:rsidR="00DC21B7">
              <w:rPr>
                <w:noProof/>
                <w:webHidden/>
              </w:rPr>
              <w:fldChar w:fldCharType="begin"/>
            </w:r>
            <w:r w:rsidR="00DC21B7">
              <w:rPr>
                <w:noProof/>
                <w:webHidden/>
              </w:rPr>
              <w:instrText xml:space="preserve"> PAGEREF _Toc132325880 \h </w:instrText>
            </w:r>
            <w:r w:rsidR="00DC21B7">
              <w:rPr>
                <w:noProof/>
                <w:webHidden/>
              </w:rPr>
            </w:r>
            <w:r w:rsidR="00DC21B7">
              <w:rPr>
                <w:noProof/>
                <w:webHidden/>
              </w:rPr>
              <w:fldChar w:fldCharType="separate"/>
            </w:r>
            <w:r w:rsidR="0086504A">
              <w:rPr>
                <w:noProof/>
                <w:webHidden/>
              </w:rPr>
              <w:t>68</w:t>
            </w:r>
            <w:r w:rsidR="00DC21B7">
              <w:rPr>
                <w:noProof/>
                <w:webHidden/>
              </w:rPr>
              <w:fldChar w:fldCharType="end"/>
            </w:r>
          </w:hyperlink>
        </w:p>
        <w:p w14:paraId="4C6B641E" w14:textId="6452CFBB" w:rsidR="00DC21B7" w:rsidRDefault="0082628B">
          <w:pPr>
            <w:pStyle w:val="TOC2"/>
            <w:tabs>
              <w:tab w:val="right" w:leader="dot" w:pos="9350"/>
            </w:tabs>
            <w:rPr>
              <w:noProof/>
            </w:rPr>
          </w:pPr>
          <w:hyperlink w:anchor="_Toc132325881" w:history="1">
            <w:r w:rsidR="0086504A" w:rsidRPr="004A42EB">
              <w:rPr>
                <w:rStyle w:val="Hyperlink"/>
                <w:rFonts w:ascii="Times New Roman Regular" w:hAnsi="Times New Roman Regular" w:cs="Times New Roman Regular" w:hint="eastAsia"/>
                <w:b/>
                <w:bCs/>
                <w:noProof/>
              </w:rPr>
              <w:t xml:space="preserve">7.2.7 </w:t>
            </w:r>
            <w:r w:rsidR="00DC21B7" w:rsidRPr="004A42EB">
              <w:rPr>
                <w:rStyle w:val="Hyperlink"/>
                <w:rFonts w:ascii="Times New Roman Regular" w:hAnsi="Times New Roman Regular" w:cs="Times New Roman Regular"/>
                <w:b/>
                <w:bCs/>
                <w:noProof/>
              </w:rPr>
              <w:t xml:space="preserve">Summary </w:t>
            </w:r>
            <w:r w:rsidR="0086504A" w:rsidRPr="004A42EB">
              <w:rPr>
                <w:rStyle w:val="Hyperlink"/>
                <w:rFonts w:ascii="Times New Roman Regular" w:hAnsi="Times New Roman Regular" w:cs="Times New Roman Regular" w:hint="eastAsia"/>
                <w:b/>
                <w:bCs/>
                <w:noProof/>
              </w:rPr>
              <w:t>Of Chosen Tools &amp; Technologies</w:t>
            </w:r>
            <w:r w:rsidR="0086504A">
              <w:rPr>
                <w:noProof/>
                <w:webHidden/>
              </w:rPr>
              <w:tab/>
            </w:r>
            <w:r w:rsidR="00DC21B7">
              <w:rPr>
                <w:noProof/>
                <w:webHidden/>
              </w:rPr>
              <w:fldChar w:fldCharType="begin"/>
            </w:r>
            <w:r w:rsidR="00DC21B7">
              <w:rPr>
                <w:noProof/>
                <w:webHidden/>
              </w:rPr>
              <w:instrText xml:space="preserve"> PAGEREF _Toc132325881 \h </w:instrText>
            </w:r>
            <w:r w:rsidR="00DC21B7">
              <w:rPr>
                <w:noProof/>
                <w:webHidden/>
              </w:rPr>
            </w:r>
            <w:r w:rsidR="00DC21B7">
              <w:rPr>
                <w:noProof/>
                <w:webHidden/>
              </w:rPr>
              <w:fldChar w:fldCharType="separate"/>
            </w:r>
            <w:r w:rsidR="0086504A">
              <w:rPr>
                <w:noProof/>
                <w:webHidden/>
              </w:rPr>
              <w:t>68</w:t>
            </w:r>
            <w:r w:rsidR="00DC21B7">
              <w:rPr>
                <w:noProof/>
                <w:webHidden/>
              </w:rPr>
              <w:fldChar w:fldCharType="end"/>
            </w:r>
          </w:hyperlink>
        </w:p>
        <w:p w14:paraId="4EECB6B4" w14:textId="63933C28" w:rsidR="00DC21B7" w:rsidRDefault="0082628B">
          <w:pPr>
            <w:pStyle w:val="TOC1"/>
            <w:rPr>
              <w:noProof/>
            </w:rPr>
          </w:pPr>
          <w:hyperlink w:anchor="_Toc132325882" w:history="1">
            <w:r w:rsidR="0086504A" w:rsidRPr="004A42EB">
              <w:rPr>
                <w:rStyle w:val="Hyperlink"/>
                <w:rFonts w:ascii="Times New Roman Regular" w:hAnsi="Times New Roman Regular" w:cs="Times New Roman Regular" w:hint="eastAsia"/>
                <w:b/>
                <w:bCs/>
                <w:noProof/>
              </w:rPr>
              <w:t xml:space="preserve">7.3 </w:t>
            </w:r>
            <w:r w:rsidR="00DC21B7" w:rsidRPr="004A42EB">
              <w:rPr>
                <w:rStyle w:val="Hyperlink"/>
                <w:rFonts w:ascii="Times New Roman Regular" w:hAnsi="Times New Roman Regular" w:cs="Times New Roman Regular"/>
                <w:b/>
                <w:bCs/>
                <w:noProof/>
              </w:rPr>
              <w:t xml:space="preserve">Implementation </w:t>
            </w:r>
            <w:r w:rsidR="0086504A" w:rsidRPr="004A42EB">
              <w:rPr>
                <w:rStyle w:val="Hyperlink"/>
                <w:rFonts w:ascii="Times New Roman Regular" w:hAnsi="Times New Roman Regular" w:cs="Times New Roman Regular" w:hint="eastAsia"/>
                <w:b/>
                <w:bCs/>
                <w:noProof/>
              </w:rPr>
              <w:t>Of Core Functionalities</w:t>
            </w:r>
            <w:r w:rsidR="0086504A">
              <w:rPr>
                <w:noProof/>
                <w:webHidden/>
              </w:rPr>
              <w:tab/>
            </w:r>
            <w:r w:rsidR="00DC21B7">
              <w:rPr>
                <w:noProof/>
                <w:webHidden/>
              </w:rPr>
              <w:fldChar w:fldCharType="begin"/>
            </w:r>
            <w:r w:rsidR="00DC21B7">
              <w:rPr>
                <w:noProof/>
                <w:webHidden/>
              </w:rPr>
              <w:instrText xml:space="preserve"> PAGEREF _Toc132325882 \h </w:instrText>
            </w:r>
            <w:r w:rsidR="00DC21B7">
              <w:rPr>
                <w:noProof/>
                <w:webHidden/>
              </w:rPr>
            </w:r>
            <w:r w:rsidR="00DC21B7">
              <w:rPr>
                <w:noProof/>
                <w:webHidden/>
              </w:rPr>
              <w:fldChar w:fldCharType="separate"/>
            </w:r>
            <w:r w:rsidR="0086504A">
              <w:rPr>
                <w:noProof/>
                <w:webHidden/>
              </w:rPr>
              <w:t>69</w:t>
            </w:r>
            <w:r w:rsidR="00DC21B7">
              <w:rPr>
                <w:noProof/>
                <w:webHidden/>
              </w:rPr>
              <w:fldChar w:fldCharType="end"/>
            </w:r>
          </w:hyperlink>
        </w:p>
        <w:p w14:paraId="6A29EF21" w14:textId="67211971" w:rsidR="00DC21B7" w:rsidRDefault="0082628B">
          <w:pPr>
            <w:pStyle w:val="TOC2"/>
            <w:tabs>
              <w:tab w:val="right" w:leader="dot" w:pos="9350"/>
            </w:tabs>
            <w:rPr>
              <w:noProof/>
            </w:rPr>
          </w:pPr>
          <w:hyperlink w:anchor="_Toc132325883" w:history="1">
            <w:r w:rsidR="0086504A" w:rsidRPr="004A42EB">
              <w:rPr>
                <w:rStyle w:val="Hyperlink"/>
                <w:rFonts w:ascii="Times New Roman Regular" w:hAnsi="Times New Roman Regular" w:cs="Times New Roman Regular" w:hint="eastAsia"/>
                <w:b/>
                <w:bCs/>
                <w:noProof/>
              </w:rPr>
              <w:t xml:space="preserve">7.3.1 </w:t>
            </w:r>
            <w:r w:rsidR="00DC21B7" w:rsidRPr="004A42EB">
              <w:rPr>
                <w:rStyle w:val="Hyperlink"/>
                <w:rFonts w:ascii="Times New Roman Regular" w:hAnsi="Times New Roman Regular" w:cs="Times New Roman Regular"/>
                <w:b/>
                <w:bCs/>
                <w:noProof/>
              </w:rPr>
              <w:t xml:space="preserve">Algorithm </w:t>
            </w:r>
            <w:r w:rsidR="0086504A" w:rsidRPr="004A42EB">
              <w:rPr>
                <w:rStyle w:val="Hyperlink"/>
                <w:rFonts w:ascii="Times New Roman Regular" w:hAnsi="Times New Roman Regular" w:cs="Times New Roman Regular" w:hint="eastAsia"/>
                <w:b/>
                <w:bCs/>
                <w:noProof/>
              </w:rPr>
              <w:t>Implementation</w:t>
            </w:r>
            <w:r w:rsidR="0086504A">
              <w:rPr>
                <w:noProof/>
                <w:webHidden/>
              </w:rPr>
              <w:tab/>
            </w:r>
            <w:r w:rsidR="00DC21B7">
              <w:rPr>
                <w:noProof/>
                <w:webHidden/>
              </w:rPr>
              <w:fldChar w:fldCharType="begin"/>
            </w:r>
            <w:r w:rsidR="00DC21B7">
              <w:rPr>
                <w:noProof/>
                <w:webHidden/>
              </w:rPr>
              <w:instrText xml:space="preserve"> PAGEREF _Toc132325883 \h </w:instrText>
            </w:r>
            <w:r w:rsidR="00DC21B7">
              <w:rPr>
                <w:noProof/>
                <w:webHidden/>
              </w:rPr>
            </w:r>
            <w:r w:rsidR="00DC21B7">
              <w:rPr>
                <w:noProof/>
                <w:webHidden/>
              </w:rPr>
              <w:fldChar w:fldCharType="separate"/>
            </w:r>
            <w:r w:rsidR="0086504A">
              <w:rPr>
                <w:noProof/>
                <w:webHidden/>
              </w:rPr>
              <w:t>69</w:t>
            </w:r>
            <w:r w:rsidR="00DC21B7">
              <w:rPr>
                <w:noProof/>
                <w:webHidden/>
              </w:rPr>
              <w:fldChar w:fldCharType="end"/>
            </w:r>
          </w:hyperlink>
        </w:p>
        <w:p w14:paraId="65C7B9B9" w14:textId="5738370A" w:rsidR="00DC21B7" w:rsidRDefault="0082628B">
          <w:pPr>
            <w:pStyle w:val="TOC2"/>
            <w:tabs>
              <w:tab w:val="right" w:leader="dot" w:pos="9350"/>
            </w:tabs>
            <w:rPr>
              <w:noProof/>
            </w:rPr>
          </w:pPr>
          <w:hyperlink w:anchor="_Toc132325884" w:history="1">
            <w:r w:rsidR="0086504A" w:rsidRPr="004A42EB">
              <w:rPr>
                <w:rStyle w:val="Hyperlink"/>
                <w:rFonts w:ascii="Times New Roman Regular" w:hAnsi="Times New Roman Regular" w:cs="Times New Roman Regular" w:hint="eastAsia"/>
                <w:b/>
                <w:bCs/>
                <w:noProof/>
              </w:rPr>
              <w:t xml:space="preserve">7.3.2 </w:t>
            </w:r>
            <w:r w:rsidR="00DC21B7" w:rsidRPr="004A42EB">
              <w:rPr>
                <w:rStyle w:val="Hyperlink"/>
                <w:rFonts w:ascii="Times New Roman Regular" w:hAnsi="Times New Roman Regular" w:cs="Times New Roman Regular"/>
                <w:b/>
                <w:bCs/>
                <w:noProof/>
              </w:rPr>
              <w:t xml:space="preserve">Data </w:t>
            </w:r>
            <w:r w:rsidR="0086504A" w:rsidRPr="004A42EB">
              <w:rPr>
                <w:rStyle w:val="Hyperlink"/>
                <w:rFonts w:ascii="Times New Roman Regular" w:hAnsi="Times New Roman Regular" w:cs="Times New Roman Regular" w:hint="eastAsia"/>
                <w:b/>
                <w:bCs/>
                <w:noProof/>
              </w:rPr>
              <w:t>Fetchers</w:t>
            </w:r>
            <w:r w:rsidR="0086504A">
              <w:rPr>
                <w:noProof/>
                <w:webHidden/>
              </w:rPr>
              <w:tab/>
            </w:r>
            <w:r w:rsidR="00DC21B7">
              <w:rPr>
                <w:noProof/>
                <w:webHidden/>
              </w:rPr>
              <w:fldChar w:fldCharType="begin"/>
            </w:r>
            <w:r w:rsidR="00DC21B7">
              <w:rPr>
                <w:noProof/>
                <w:webHidden/>
              </w:rPr>
              <w:instrText xml:space="preserve"> PAGEREF _Toc132325884 \h </w:instrText>
            </w:r>
            <w:r w:rsidR="00DC21B7">
              <w:rPr>
                <w:noProof/>
                <w:webHidden/>
              </w:rPr>
            </w:r>
            <w:r w:rsidR="00DC21B7">
              <w:rPr>
                <w:noProof/>
                <w:webHidden/>
              </w:rPr>
              <w:fldChar w:fldCharType="separate"/>
            </w:r>
            <w:r w:rsidR="0086504A">
              <w:rPr>
                <w:noProof/>
                <w:webHidden/>
              </w:rPr>
              <w:t>71</w:t>
            </w:r>
            <w:r w:rsidR="00DC21B7">
              <w:rPr>
                <w:noProof/>
                <w:webHidden/>
              </w:rPr>
              <w:fldChar w:fldCharType="end"/>
            </w:r>
          </w:hyperlink>
        </w:p>
        <w:p w14:paraId="3A2CEE43" w14:textId="69E1E1EF" w:rsidR="00DC21B7" w:rsidRDefault="0082628B">
          <w:pPr>
            <w:pStyle w:val="TOC2"/>
            <w:tabs>
              <w:tab w:val="right" w:leader="dot" w:pos="9350"/>
            </w:tabs>
            <w:rPr>
              <w:noProof/>
            </w:rPr>
          </w:pPr>
          <w:hyperlink w:anchor="_Toc132325885" w:history="1">
            <w:r w:rsidR="0086504A" w:rsidRPr="004A42EB">
              <w:rPr>
                <w:rStyle w:val="Hyperlink"/>
                <w:rFonts w:ascii="Times New Roman Regular" w:hAnsi="Times New Roman Regular" w:cs="Times New Roman Regular" w:hint="eastAsia"/>
                <w:b/>
                <w:bCs/>
                <w:noProof/>
              </w:rPr>
              <w:t xml:space="preserve">7.3.3 </w:t>
            </w:r>
            <w:r w:rsidR="00DC21B7" w:rsidRPr="004A42EB">
              <w:rPr>
                <w:rStyle w:val="Hyperlink"/>
                <w:rFonts w:ascii="Times New Roman Regular" w:hAnsi="Times New Roman Regular" w:cs="Times New Roman Regular"/>
                <w:b/>
                <w:bCs/>
                <w:noProof/>
              </w:rPr>
              <w:t>Preprocessing</w:t>
            </w:r>
            <w:r w:rsidR="0086504A">
              <w:rPr>
                <w:noProof/>
                <w:webHidden/>
              </w:rPr>
              <w:tab/>
            </w:r>
            <w:r w:rsidR="00DC21B7">
              <w:rPr>
                <w:noProof/>
                <w:webHidden/>
              </w:rPr>
              <w:fldChar w:fldCharType="begin"/>
            </w:r>
            <w:r w:rsidR="00DC21B7">
              <w:rPr>
                <w:noProof/>
                <w:webHidden/>
              </w:rPr>
              <w:instrText xml:space="preserve"> PAGEREF _Toc132325885 \h </w:instrText>
            </w:r>
            <w:r w:rsidR="00DC21B7">
              <w:rPr>
                <w:noProof/>
                <w:webHidden/>
              </w:rPr>
            </w:r>
            <w:r w:rsidR="00DC21B7">
              <w:rPr>
                <w:noProof/>
                <w:webHidden/>
              </w:rPr>
              <w:fldChar w:fldCharType="separate"/>
            </w:r>
            <w:r w:rsidR="0086504A">
              <w:rPr>
                <w:noProof/>
                <w:webHidden/>
              </w:rPr>
              <w:t>72</w:t>
            </w:r>
            <w:r w:rsidR="00DC21B7">
              <w:rPr>
                <w:noProof/>
                <w:webHidden/>
              </w:rPr>
              <w:fldChar w:fldCharType="end"/>
            </w:r>
          </w:hyperlink>
        </w:p>
        <w:p w14:paraId="68BD4413" w14:textId="2C714086" w:rsidR="00DC21B7" w:rsidRDefault="0082628B">
          <w:pPr>
            <w:pStyle w:val="TOC1"/>
            <w:rPr>
              <w:noProof/>
            </w:rPr>
          </w:pPr>
          <w:hyperlink w:anchor="_Toc132325886" w:history="1">
            <w:r w:rsidR="0086504A" w:rsidRPr="004A42EB">
              <w:rPr>
                <w:rStyle w:val="Hyperlink"/>
                <w:rFonts w:ascii="Times New Roman Regular" w:hAnsi="Times New Roman Regular" w:cs="Times New Roman Regular" w:hint="eastAsia"/>
                <w:b/>
                <w:bCs/>
                <w:noProof/>
              </w:rPr>
              <w:t xml:space="preserve">7.4 </w:t>
            </w:r>
            <w:r w:rsidR="00DC21B7" w:rsidRPr="004A42EB">
              <w:rPr>
                <w:rStyle w:val="Hyperlink"/>
                <w:rFonts w:ascii="Times New Roman Regular" w:hAnsi="Times New Roman Regular" w:cs="Times New Roman Regular"/>
                <w:b/>
                <w:bCs/>
                <w:noProof/>
              </w:rPr>
              <w:t xml:space="preserve">User </w:t>
            </w:r>
            <w:r w:rsidR="0086504A" w:rsidRPr="004A42EB">
              <w:rPr>
                <w:rStyle w:val="Hyperlink"/>
                <w:rFonts w:ascii="Times New Roman Regular" w:hAnsi="Times New Roman Regular" w:cs="Times New Roman Regular" w:hint="eastAsia"/>
                <w:b/>
                <w:bCs/>
                <w:noProof/>
              </w:rPr>
              <w:t>Interface</w:t>
            </w:r>
            <w:r w:rsidR="0086504A">
              <w:rPr>
                <w:noProof/>
                <w:webHidden/>
              </w:rPr>
              <w:tab/>
            </w:r>
            <w:r w:rsidR="00DC21B7">
              <w:rPr>
                <w:noProof/>
                <w:webHidden/>
              </w:rPr>
              <w:fldChar w:fldCharType="begin"/>
            </w:r>
            <w:r w:rsidR="00DC21B7">
              <w:rPr>
                <w:noProof/>
                <w:webHidden/>
              </w:rPr>
              <w:instrText xml:space="preserve"> PAGEREF _Toc132325886 \h </w:instrText>
            </w:r>
            <w:r w:rsidR="00DC21B7">
              <w:rPr>
                <w:noProof/>
                <w:webHidden/>
              </w:rPr>
            </w:r>
            <w:r w:rsidR="00DC21B7">
              <w:rPr>
                <w:noProof/>
                <w:webHidden/>
              </w:rPr>
              <w:fldChar w:fldCharType="separate"/>
            </w:r>
            <w:r w:rsidR="0086504A">
              <w:rPr>
                <w:noProof/>
                <w:webHidden/>
              </w:rPr>
              <w:t>72</w:t>
            </w:r>
            <w:r w:rsidR="00DC21B7">
              <w:rPr>
                <w:noProof/>
                <w:webHidden/>
              </w:rPr>
              <w:fldChar w:fldCharType="end"/>
            </w:r>
          </w:hyperlink>
        </w:p>
        <w:p w14:paraId="3FE96E89" w14:textId="49B9B9C9" w:rsidR="00DC21B7" w:rsidRDefault="0082628B">
          <w:pPr>
            <w:pStyle w:val="TOC1"/>
            <w:rPr>
              <w:noProof/>
            </w:rPr>
          </w:pPr>
          <w:hyperlink w:anchor="_Toc132325887" w:history="1">
            <w:r w:rsidR="0086504A" w:rsidRPr="004A42EB">
              <w:rPr>
                <w:rStyle w:val="Hyperlink"/>
                <w:rFonts w:ascii="Times New Roman Regular" w:hAnsi="Times New Roman Regular" w:cs="Times New Roman Regular" w:hint="eastAsia"/>
                <w:b/>
                <w:bCs/>
                <w:noProof/>
              </w:rPr>
              <w:t xml:space="preserve">7.5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_Toc132325887 \h </w:instrText>
            </w:r>
            <w:r w:rsidR="00DC21B7">
              <w:rPr>
                <w:noProof/>
                <w:webHidden/>
              </w:rPr>
            </w:r>
            <w:r w:rsidR="00DC21B7">
              <w:rPr>
                <w:noProof/>
                <w:webHidden/>
              </w:rPr>
              <w:fldChar w:fldCharType="separate"/>
            </w:r>
            <w:r w:rsidR="0086504A">
              <w:rPr>
                <w:noProof/>
                <w:webHidden/>
              </w:rPr>
              <w:t>72</w:t>
            </w:r>
            <w:r w:rsidR="00DC21B7">
              <w:rPr>
                <w:noProof/>
                <w:webHidden/>
              </w:rPr>
              <w:fldChar w:fldCharType="end"/>
            </w:r>
          </w:hyperlink>
        </w:p>
        <w:p w14:paraId="79424B3E" w14:textId="270B6584" w:rsidR="00DC21B7" w:rsidRDefault="0082628B">
          <w:pPr>
            <w:pStyle w:val="TOC1"/>
            <w:rPr>
              <w:noProof/>
            </w:rPr>
          </w:pPr>
          <w:hyperlink w:anchor="_Toc132325888"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08. </w:t>
            </w:r>
            <w:r w:rsidR="00DC21B7" w:rsidRPr="004A42EB">
              <w:rPr>
                <w:rStyle w:val="Hyperlink"/>
                <w:rFonts w:ascii="Arial" w:hAnsi="Arial" w:cs="Arial"/>
                <w:b/>
                <w:bCs/>
                <w:noProof/>
              </w:rPr>
              <w:t>TESTING</w:t>
            </w:r>
            <w:r w:rsidR="0086504A">
              <w:rPr>
                <w:noProof/>
                <w:webHidden/>
              </w:rPr>
              <w:tab/>
            </w:r>
            <w:r w:rsidR="00DC21B7">
              <w:rPr>
                <w:noProof/>
                <w:webHidden/>
              </w:rPr>
              <w:fldChar w:fldCharType="begin"/>
            </w:r>
            <w:r w:rsidR="00DC21B7">
              <w:rPr>
                <w:noProof/>
                <w:webHidden/>
              </w:rPr>
              <w:instrText xml:space="preserve"> PAGEREF _Toc132325888 \h </w:instrText>
            </w:r>
            <w:r w:rsidR="00DC21B7">
              <w:rPr>
                <w:noProof/>
                <w:webHidden/>
              </w:rPr>
            </w:r>
            <w:r w:rsidR="00DC21B7">
              <w:rPr>
                <w:noProof/>
                <w:webHidden/>
              </w:rPr>
              <w:fldChar w:fldCharType="separate"/>
            </w:r>
            <w:r w:rsidR="0086504A">
              <w:rPr>
                <w:noProof/>
                <w:webHidden/>
              </w:rPr>
              <w:t>73</w:t>
            </w:r>
            <w:r w:rsidR="00DC21B7">
              <w:rPr>
                <w:noProof/>
                <w:webHidden/>
              </w:rPr>
              <w:fldChar w:fldCharType="end"/>
            </w:r>
          </w:hyperlink>
        </w:p>
        <w:p w14:paraId="7F4D82AE" w14:textId="400DF010" w:rsidR="00DC21B7" w:rsidRDefault="0082628B">
          <w:pPr>
            <w:pStyle w:val="TOC1"/>
            <w:rPr>
              <w:noProof/>
            </w:rPr>
          </w:pPr>
          <w:hyperlink w:anchor="_Toc132325889" w:history="1">
            <w:r w:rsidR="0086504A" w:rsidRPr="004A42EB">
              <w:rPr>
                <w:rStyle w:val="Hyperlink"/>
                <w:rFonts w:ascii="Times New Roman Regular" w:hAnsi="Times New Roman Regular" w:cs="Times New Roman Regular" w:hint="eastAsia"/>
                <w:b/>
                <w:bCs/>
                <w:noProof/>
              </w:rPr>
              <w:t xml:space="preserve">8.1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_Toc132325889 \h </w:instrText>
            </w:r>
            <w:r w:rsidR="00DC21B7">
              <w:rPr>
                <w:noProof/>
                <w:webHidden/>
              </w:rPr>
            </w:r>
            <w:r w:rsidR="00DC21B7">
              <w:rPr>
                <w:noProof/>
                <w:webHidden/>
              </w:rPr>
              <w:fldChar w:fldCharType="separate"/>
            </w:r>
            <w:r w:rsidR="0086504A">
              <w:rPr>
                <w:noProof/>
                <w:webHidden/>
              </w:rPr>
              <w:t>73</w:t>
            </w:r>
            <w:r w:rsidR="00DC21B7">
              <w:rPr>
                <w:noProof/>
                <w:webHidden/>
              </w:rPr>
              <w:fldChar w:fldCharType="end"/>
            </w:r>
          </w:hyperlink>
        </w:p>
        <w:p w14:paraId="5B9B4279" w14:textId="1F2DCA0C" w:rsidR="00DC21B7" w:rsidRDefault="0082628B">
          <w:pPr>
            <w:pStyle w:val="TOC1"/>
            <w:rPr>
              <w:noProof/>
            </w:rPr>
          </w:pPr>
          <w:hyperlink w:anchor="_Toc132325890" w:history="1">
            <w:r w:rsidR="0086504A" w:rsidRPr="004A42EB">
              <w:rPr>
                <w:rStyle w:val="Hyperlink"/>
                <w:rFonts w:ascii="Times New Roman Regular" w:hAnsi="Times New Roman Regular" w:cs="Times New Roman Regular" w:hint="eastAsia"/>
                <w:b/>
                <w:bCs/>
                <w:noProof/>
              </w:rPr>
              <w:t xml:space="preserve">8.2 </w:t>
            </w:r>
            <w:r w:rsidR="00DC21B7" w:rsidRPr="004A42EB">
              <w:rPr>
                <w:rStyle w:val="Hyperlink"/>
                <w:rFonts w:ascii="Times New Roman Regular" w:hAnsi="Times New Roman Regular" w:cs="Times New Roman Regular"/>
                <w:b/>
                <w:bCs/>
                <w:noProof/>
              </w:rPr>
              <w:t xml:space="preserve">Testing </w:t>
            </w:r>
            <w:r w:rsidR="0086504A" w:rsidRPr="004A42EB">
              <w:rPr>
                <w:rStyle w:val="Hyperlink"/>
                <w:rFonts w:ascii="Times New Roman Regular" w:hAnsi="Times New Roman Regular" w:cs="Times New Roman Regular" w:hint="eastAsia"/>
                <w:b/>
                <w:bCs/>
                <w:noProof/>
              </w:rPr>
              <w:t>Objectives &amp; Goals</w:t>
            </w:r>
            <w:r w:rsidR="0086504A">
              <w:rPr>
                <w:noProof/>
                <w:webHidden/>
              </w:rPr>
              <w:tab/>
            </w:r>
            <w:r w:rsidR="00DC21B7">
              <w:rPr>
                <w:noProof/>
                <w:webHidden/>
              </w:rPr>
              <w:fldChar w:fldCharType="begin"/>
            </w:r>
            <w:r w:rsidR="00DC21B7">
              <w:rPr>
                <w:noProof/>
                <w:webHidden/>
              </w:rPr>
              <w:instrText xml:space="preserve"> PAGEREF _Toc132325890 \h </w:instrText>
            </w:r>
            <w:r w:rsidR="00DC21B7">
              <w:rPr>
                <w:noProof/>
                <w:webHidden/>
              </w:rPr>
            </w:r>
            <w:r w:rsidR="00DC21B7">
              <w:rPr>
                <w:noProof/>
                <w:webHidden/>
              </w:rPr>
              <w:fldChar w:fldCharType="separate"/>
            </w:r>
            <w:r w:rsidR="0086504A">
              <w:rPr>
                <w:noProof/>
                <w:webHidden/>
              </w:rPr>
              <w:t>73</w:t>
            </w:r>
            <w:r w:rsidR="00DC21B7">
              <w:rPr>
                <w:noProof/>
                <w:webHidden/>
              </w:rPr>
              <w:fldChar w:fldCharType="end"/>
            </w:r>
          </w:hyperlink>
        </w:p>
        <w:p w14:paraId="6E520022" w14:textId="7C641CA6" w:rsidR="00DC21B7" w:rsidRDefault="0082628B">
          <w:pPr>
            <w:pStyle w:val="TOC1"/>
            <w:rPr>
              <w:noProof/>
            </w:rPr>
          </w:pPr>
          <w:hyperlink w:anchor="_Toc132325891" w:history="1">
            <w:r w:rsidR="0086504A" w:rsidRPr="004A42EB">
              <w:rPr>
                <w:rStyle w:val="Hyperlink"/>
                <w:rFonts w:ascii="Times New Roman Regular" w:hAnsi="Times New Roman Regular" w:cs="Times New Roman Regular" w:hint="eastAsia"/>
                <w:b/>
                <w:bCs/>
                <w:noProof/>
              </w:rPr>
              <w:t xml:space="preserve">8.3 </w:t>
            </w:r>
            <w:r w:rsidR="00DC21B7" w:rsidRPr="004A42EB">
              <w:rPr>
                <w:rStyle w:val="Hyperlink"/>
                <w:rFonts w:ascii="Times New Roman Regular" w:hAnsi="Times New Roman Regular" w:cs="Times New Roman Regular"/>
                <w:b/>
                <w:bCs/>
                <w:noProof/>
              </w:rPr>
              <w:t xml:space="preserve">Testing </w:t>
            </w:r>
            <w:r w:rsidR="0086504A" w:rsidRPr="004A42EB">
              <w:rPr>
                <w:rStyle w:val="Hyperlink"/>
                <w:rFonts w:ascii="Times New Roman Regular" w:hAnsi="Times New Roman Regular" w:cs="Times New Roman Regular" w:hint="eastAsia"/>
                <w:b/>
                <w:bCs/>
                <w:noProof/>
              </w:rPr>
              <w:t>Criteria</w:t>
            </w:r>
            <w:r w:rsidR="0086504A">
              <w:rPr>
                <w:noProof/>
                <w:webHidden/>
              </w:rPr>
              <w:tab/>
            </w:r>
            <w:r w:rsidR="00DC21B7">
              <w:rPr>
                <w:noProof/>
                <w:webHidden/>
              </w:rPr>
              <w:fldChar w:fldCharType="begin"/>
            </w:r>
            <w:r w:rsidR="00DC21B7">
              <w:rPr>
                <w:noProof/>
                <w:webHidden/>
              </w:rPr>
              <w:instrText xml:space="preserve"> PAGEREF _Toc132325891 \h </w:instrText>
            </w:r>
            <w:r w:rsidR="00DC21B7">
              <w:rPr>
                <w:noProof/>
                <w:webHidden/>
              </w:rPr>
            </w:r>
            <w:r w:rsidR="00DC21B7">
              <w:rPr>
                <w:noProof/>
                <w:webHidden/>
              </w:rPr>
              <w:fldChar w:fldCharType="separate"/>
            </w:r>
            <w:r w:rsidR="0086504A">
              <w:rPr>
                <w:noProof/>
                <w:webHidden/>
              </w:rPr>
              <w:t>73</w:t>
            </w:r>
            <w:r w:rsidR="00DC21B7">
              <w:rPr>
                <w:noProof/>
                <w:webHidden/>
              </w:rPr>
              <w:fldChar w:fldCharType="end"/>
            </w:r>
          </w:hyperlink>
        </w:p>
        <w:p w14:paraId="5ADC12EF" w14:textId="54C9CB53" w:rsidR="00DC21B7" w:rsidRDefault="0082628B">
          <w:pPr>
            <w:pStyle w:val="TOC1"/>
            <w:rPr>
              <w:noProof/>
            </w:rPr>
          </w:pPr>
          <w:hyperlink w:anchor="_Toc132325892" w:history="1">
            <w:r w:rsidR="0086504A" w:rsidRPr="004A42EB">
              <w:rPr>
                <w:rStyle w:val="Hyperlink"/>
                <w:rFonts w:ascii="Times New Roman Regular" w:hAnsi="Times New Roman Regular" w:cs="Times New Roman Regular" w:hint="eastAsia"/>
                <w:b/>
                <w:bCs/>
                <w:noProof/>
              </w:rPr>
              <w:t xml:space="preserve">8.4 </w:t>
            </w:r>
            <w:r w:rsidR="00DC21B7" w:rsidRPr="004A42EB">
              <w:rPr>
                <w:rStyle w:val="Hyperlink"/>
                <w:rFonts w:ascii="Times New Roman Regular" w:hAnsi="Times New Roman Regular" w:cs="Times New Roman Regular"/>
                <w:b/>
                <w:bCs/>
                <w:noProof/>
              </w:rPr>
              <w:t xml:space="preserve">Model </w:t>
            </w:r>
            <w:r w:rsidR="0086504A" w:rsidRPr="004A42EB">
              <w:rPr>
                <w:rStyle w:val="Hyperlink"/>
                <w:rFonts w:ascii="Times New Roman Regular" w:hAnsi="Times New Roman Regular" w:cs="Times New Roman Regular" w:hint="eastAsia"/>
                <w:b/>
                <w:bCs/>
                <w:noProof/>
              </w:rPr>
              <w:t>Testing &amp; Evaluation</w:t>
            </w:r>
            <w:r w:rsidR="0086504A">
              <w:rPr>
                <w:noProof/>
                <w:webHidden/>
              </w:rPr>
              <w:tab/>
            </w:r>
            <w:r w:rsidR="00DC21B7">
              <w:rPr>
                <w:noProof/>
                <w:webHidden/>
              </w:rPr>
              <w:fldChar w:fldCharType="begin"/>
            </w:r>
            <w:r w:rsidR="00DC21B7">
              <w:rPr>
                <w:noProof/>
                <w:webHidden/>
              </w:rPr>
              <w:instrText xml:space="preserve"> PAGEREF _Toc132325892 \h </w:instrText>
            </w:r>
            <w:r w:rsidR="00DC21B7">
              <w:rPr>
                <w:noProof/>
                <w:webHidden/>
              </w:rPr>
            </w:r>
            <w:r w:rsidR="00DC21B7">
              <w:rPr>
                <w:noProof/>
                <w:webHidden/>
              </w:rPr>
              <w:fldChar w:fldCharType="separate"/>
            </w:r>
            <w:r w:rsidR="0086504A">
              <w:rPr>
                <w:noProof/>
                <w:webHidden/>
              </w:rPr>
              <w:t>74</w:t>
            </w:r>
            <w:r w:rsidR="00DC21B7">
              <w:rPr>
                <w:noProof/>
                <w:webHidden/>
              </w:rPr>
              <w:fldChar w:fldCharType="end"/>
            </w:r>
          </w:hyperlink>
        </w:p>
        <w:p w14:paraId="47CF3AF5" w14:textId="4C7C1621" w:rsidR="00DC21B7" w:rsidRDefault="0082628B">
          <w:pPr>
            <w:pStyle w:val="TOC2"/>
            <w:tabs>
              <w:tab w:val="right" w:leader="dot" w:pos="9350"/>
            </w:tabs>
            <w:rPr>
              <w:noProof/>
            </w:rPr>
          </w:pPr>
          <w:hyperlink w:anchor="_Toc132325893" w:history="1">
            <w:r w:rsidR="0086504A" w:rsidRPr="004A42EB">
              <w:rPr>
                <w:rStyle w:val="Hyperlink"/>
                <w:rFonts w:ascii="Times New Roman Regular" w:hAnsi="Times New Roman Regular" w:cs="Times New Roman Regular" w:hint="eastAsia"/>
                <w:b/>
                <w:bCs/>
                <w:noProof/>
              </w:rPr>
              <w:t xml:space="preserve">8.4.1 </w:t>
            </w:r>
            <w:r w:rsidR="00DC21B7" w:rsidRPr="004A42EB">
              <w:rPr>
                <w:rStyle w:val="Hyperlink"/>
                <w:rFonts w:ascii="Times New Roman Regular" w:hAnsi="Times New Roman Regular" w:cs="Times New Roman Regular"/>
                <w:b/>
                <w:bCs/>
                <w:noProof/>
              </w:rPr>
              <w:t xml:space="preserve">Model </w:t>
            </w:r>
            <w:r w:rsidR="0086504A" w:rsidRPr="004A42EB">
              <w:rPr>
                <w:rStyle w:val="Hyperlink"/>
                <w:rFonts w:ascii="Times New Roman Regular" w:hAnsi="Times New Roman Regular" w:cs="Times New Roman Regular" w:hint="eastAsia"/>
                <w:b/>
                <w:bCs/>
                <w:noProof/>
              </w:rPr>
              <w:t>Testing</w:t>
            </w:r>
            <w:r w:rsidR="0086504A">
              <w:rPr>
                <w:noProof/>
                <w:webHidden/>
              </w:rPr>
              <w:tab/>
            </w:r>
            <w:r w:rsidR="00DC21B7">
              <w:rPr>
                <w:noProof/>
                <w:webHidden/>
              </w:rPr>
              <w:fldChar w:fldCharType="begin"/>
            </w:r>
            <w:r w:rsidR="00DC21B7">
              <w:rPr>
                <w:noProof/>
                <w:webHidden/>
              </w:rPr>
              <w:instrText xml:space="preserve"> PAGEREF _Toc132325893 \h </w:instrText>
            </w:r>
            <w:r w:rsidR="00DC21B7">
              <w:rPr>
                <w:noProof/>
                <w:webHidden/>
              </w:rPr>
            </w:r>
            <w:r w:rsidR="00DC21B7">
              <w:rPr>
                <w:noProof/>
                <w:webHidden/>
              </w:rPr>
              <w:fldChar w:fldCharType="separate"/>
            </w:r>
            <w:r w:rsidR="0086504A">
              <w:rPr>
                <w:noProof/>
                <w:webHidden/>
              </w:rPr>
              <w:t>74</w:t>
            </w:r>
            <w:r w:rsidR="00DC21B7">
              <w:rPr>
                <w:noProof/>
                <w:webHidden/>
              </w:rPr>
              <w:fldChar w:fldCharType="end"/>
            </w:r>
          </w:hyperlink>
        </w:p>
        <w:p w14:paraId="7415A490" w14:textId="2E691FCA" w:rsidR="00DC21B7" w:rsidRDefault="0082628B">
          <w:pPr>
            <w:pStyle w:val="TOC2"/>
            <w:tabs>
              <w:tab w:val="right" w:leader="dot" w:pos="9350"/>
            </w:tabs>
            <w:rPr>
              <w:noProof/>
            </w:rPr>
          </w:pPr>
          <w:hyperlink w:anchor="_Toc132325894" w:history="1">
            <w:r w:rsidR="0086504A" w:rsidRPr="004A42EB">
              <w:rPr>
                <w:rStyle w:val="Hyperlink"/>
                <w:rFonts w:ascii="Times New Roman Regular" w:hAnsi="Times New Roman Regular" w:cs="Times New Roman Regular" w:hint="eastAsia"/>
                <w:b/>
                <w:bCs/>
                <w:noProof/>
              </w:rPr>
              <w:t xml:space="preserve">8.4.2 </w:t>
            </w:r>
            <w:r w:rsidR="00DC21B7" w:rsidRPr="004A42EB">
              <w:rPr>
                <w:rStyle w:val="Hyperlink"/>
                <w:rFonts w:ascii="Times New Roman Regular" w:hAnsi="Times New Roman Regular" w:cs="Times New Roman Regular"/>
                <w:b/>
                <w:bCs/>
                <w:noProof/>
              </w:rPr>
              <w:t xml:space="preserve">Model </w:t>
            </w:r>
            <w:r w:rsidR="0086504A" w:rsidRPr="004A42EB">
              <w:rPr>
                <w:rStyle w:val="Hyperlink"/>
                <w:rFonts w:ascii="Times New Roman Regular" w:hAnsi="Times New Roman Regular" w:cs="Times New Roman Regular" w:hint="eastAsia"/>
                <w:b/>
                <w:bCs/>
                <w:noProof/>
              </w:rPr>
              <w:t>Evaluation</w:t>
            </w:r>
            <w:r w:rsidR="0086504A">
              <w:rPr>
                <w:noProof/>
                <w:webHidden/>
              </w:rPr>
              <w:tab/>
            </w:r>
            <w:r w:rsidR="00DC21B7">
              <w:rPr>
                <w:noProof/>
                <w:webHidden/>
              </w:rPr>
              <w:fldChar w:fldCharType="begin"/>
            </w:r>
            <w:r w:rsidR="00DC21B7">
              <w:rPr>
                <w:noProof/>
                <w:webHidden/>
              </w:rPr>
              <w:instrText xml:space="preserve"> PAGEREF _Toc132325894 \h </w:instrText>
            </w:r>
            <w:r w:rsidR="00DC21B7">
              <w:rPr>
                <w:noProof/>
                <w:webHidden/>
              </w:rPr>
            </w:r>
            <w:r w:rsidR="00DC21B7">
              <w:rPr>
                <w:noProof/>
                <w:webHidden/>
              </w:rPr>
              <w:fldChar w:fldCharType="separate"/>
            </w:r>
            <w:r w:rsidR="0086504A">
              <w:rPr>
                <w:noProof/>
                <w:webHidden/>
              </w:rPr>
              <w:t>75</w:t>
            </w:r>
            <w:r w:rsidR="00DC21B7">
              <w:rPr>
                <w:noProof/>
                <w:webHidden/>
              </w:rPr>
              <w:fldChar w:fldCharType="end"/>
            </w:r>
          </w:hyperlink>
        </w:p>
        <w:p w14:paraId="7D57272A" w14:textId="2B4862FC" w:rsidR="00DC21B7" w:rsidRDefault="0082628B">
          <w:pPr>
            <w:pStyle w:val="TOC1"/>
            <w:rPr>
              <w:noProof/>
            </w:rPr>
          </w:pPr>
          <w:hyperlink w:anchor="_Toc132325895" w:history="1">
            <w:r w:rsidR="0086504A" w:rsidRPr="004A42EB">
              <w:rPr>
                <w:rStyle w:val="Hyperlink"/>
                <w:rFonts w:ascii="Times New Roman Regular" w:hAnsi="Times New Roman Regular" w:cs="Times New Roman Regular" w:hint="eastAsia"/>
                <w:b/>
                <w:bCs/>
                <w:noProof/>
              </w:rPr>
              <w:t xml:space="preserve">8.5 </w:t>
            </w:r>
            <w:r w:rsidR="00DC21B7" w:rsidRPr="004A42EB">
              <w:rPr>
                <w:rStyle w:val="Hyperlink"/>
                <w:rFonts w:ascii="Times New Roman Regular" w:hAnsi="Times New Roman Regular" w:cs="Times New Roman Regular"/>
                <w:b/>
                <w:bCs/>
                <w:noProof/>
              </w:rPr>
              <w:t>Benchmarking</w:t>
            </w:r>
            <w:r w:rsidR="0086504A">
              <w:rPr>
                <w:noProof/>
                <w:webHidden/>
              </w:rPr>
              <w:tab/>
            </w:r>
            <w:r w:rsidR="00DC21B7">
              <w:rPr>
                <w:noProof/>
                <w:webHidden/>
              </w:rPr>
              <w:fldChar w:fldCharType="begin"/>
            </w:r>
            <w:r w:rsidR="00DC21B7">
              <w:rPr>
                <w:noProof/>
                <w:webHidden/>
              </w:rPr>
              <w:instrText xml:space="preserve"> PAGEREF _Toc132325895 \h </w:instrText>
            </w:r>
            <w:r w:rsidR="00DC21B7">
              <w:rPr>
                <w:noProof/>
                <w:webHidden/>
              </w:rPr>
            </w:r>
            <w:r w:rsidR="00DC21B7">
              <w:rPr>
                <w:noProof/>
                <w:webHidden/>
              </w:rPr>
              <w:fldChar w:fldCharType="separate"/>
            </w:r>
            <w:r w:rsidR="0086504A">
              <w:rPr>
                <w:noProof/>
                <w:webHidden/>
              </w:rPr>
              <w:t>75</w:t>
            </w:r>
            <w:r w:rsidR="00DC21B7">
              <w:rPr>
                <w:noProof/>
                <w:webHidden/>
              </w:rPr>
              <w:fldChar w:fldCharType="end"/>
            </w:r>
          </w:hyperlink>
        </w:p>
        <w:p w14:paraId="13866408" w14:textId="34486BBC" w:rsidR="00DC21B7" w:rsidRDefault="0082628B">
          <w:pPr>
            <w:pStyle w:val="TOC1"/>
            <w:rPr>
              <w:noProof/>
            </w:rPr>
          </w:pPr>
          <w:hyperlink w:anchor="_Toc132325896" w:history="1">
            <w:r w:rsidR="0086504A" w:rsidRPr="004A42EB">
              <w:rPr>
                <w:rStyle w:val="Hyperlink"/>
                <w:rFonts w:ascii="Times New Roman Regular" w:hAnsi="Times New Roman Regular" w:cs="Times New Roman Regular" w:hint="eastAsia"/>
                <w:b/>
                <w:bCs/>
                <w:noProof/>
              </w:rPr>
              <w:t xml:space="preserve">8.6 </w:t>
            </w:r>
            <w:r w:rsidR="00DC21B7" w:rsidRPr="004A42EB">
              <w:rPr>
                <w:rStyle w:val="Hyperlink"/>
                <w:rFonts w:ascii="Times New Roman Regular" w:hAnsi="Times New Roman Regular" w:cs="Times New Roman Regular"/>
                <w:b/>
                <w:bCs/>
                <w:noProof/>
              </w:rPr>
              <w:t xml:space="preserve">Functional </w:t>
            </w:r>
            <w:r w:rsidR="0086504A" w:rsidRPr="004A42EB">
              <w:rPr>
                <w:rStyle w:val="Hyperlink"/>
                <w:rFonts w:ascii="Times New Roman Regular" w:hAnsi="Times New Roman Regular" w:cs="Times New Roman Regular" w:hint="eastAsia"/>
                <w:b/>
                <w:bCs/>
                <w:noProof/>
              </w:rPr>
              <w:t>Testing</w:t>
            </w:r>
            <w:r w:rsidR="0086504A">
              <w:rPr>
                <w:noProof/>
                <w:webHidden/>
              </w:rPr>
              <w:tab/>
            </w:r>
            <w:r w:rsidR="00DC21B7">
              <w:rPr>
                <w:noProof/>
                <w:webHidden/>
              </w:rPr>
              <w:fldChar w:fldCharType="begin"/>
            </w:r>
            <w:r w:rsidR="00DC21B7">
              <w:rPr>
                <w:noProof/>
                <w:webHidden/>
              </w:rPr>
              <w:instrText xml:space="preserve"> PAGEREF _Toc132325896 \h </w:instrText>
            </w:r>
            <w:r w:rsidR="00DC21B7">
              <w:rPr>
                <w:noProof/>
                <w:webHidden/>
              </w:rPr>
            </w:r>
            <w:r w:rsidR="00DC21B7">
              <w:rPr>
                <w:noProof/>
                <w:webHidden/>
              </w:rPr>
              <w:fldChar w:fldCharType="separate"/>
            </w:r>
            <w:r w:rsidR="0086504A">
              <w:rPr>
                <w:noProof/>
                <w:webHidden/>
              </w:rPr>
              <w:t>76</w:t>
            </w:r>
            <w:r w:rsidR="00DC21B7">
              <w:rPr>
                <w:noProof/>
                <w:webHidden/>
              </w:rPr>
              <w:fldChar w:fldCharType="end"/>
            </w:r>
          </w:hyperlink>
        </w:p>
        <w:p w14:paraId="25B83E6E" w14:textId="075E4617" w:rsidR="00DC21B7" w:rsidRDefault="0082628B">
          <w:pPr>
            <w:pStyle w:val="TOC1"/>
            <w:rPr>
              <w:noProof/>
            </w:rPr>
          </w:pPr>
          <w:hyperlink w:anchor="_Toc132325897" w:history="1">
            <w:r w:rsidR="0086504A" w:rsidRPr="004A42EB">
              <w:rPr>
                <w:rStyle w:val="Hyperlink"/>
                <w:rFonts w:ascii="Times New Roman Regular" w:hAnsi="Times New Roman Regular" w:cs="Times New Roman Regular" w:hint="eastAsia"/>
                <w:b/>
                <w:bCs/>
                <w:noProof/>
              </w:rPr>
              <w:t xml:space="preserve">8.7 </w:t>
            </w:r>
            <w:r w:rsidR="00DC21B7" w:rsidRPr="004A42EB">
              <w:rPr>
                <w:rStyle w:val="Hyperlink"/>
                <w:rFonts w:ascii="Times New Roman Regular" w:hAnsi="Times New Roman Regular" w:cs="Times New Roman Regular"/>
                <w:b/>
                <w:bCs/>
                <w:noProof/>
              </w:rPr>
              <w:t xml:space="preserve">Module </w:t>
            </w:r>
            <w:r w:rsidR="0086504A" w:rsidRPr="004A42EB">
              <w:rPr>
                <w:rStyle w:val="Hyperlink"/>
                <w:rFonts w:ascii="Times New Roman Regular" w:hAnsi="Times New Roman Regular" w:cs="Times New Roman Regular" w:hint="eastAsia"/>
                <w:b/>
                <w:bCs/>
                <w:noProof/>
              </w:rPr>
              <w:t>&amp; Integration Testing</w:t>
            </w:r>
            <w:r w:rsidR="0086504A">
              <w:rPr>
                <w:noProof/>
                <w:webHidden/>
              </w:rPr>
              <w:tab/>
            </w:r>
            <w:r w:rsidR="00DC21B7">
              <w:rPr>
                <w:noProof/>
                <w:webHidden/>
              </w:rPr>
              <w:fldChar w:fldCharType="begin"/>
            </w:r>
            <w:r w:rsidR="00DC21B7">
              <w:rPr>
                <w:noProof/>
                <w:webHidden/>
              </w:rPr>
              <w:instrText xml:space="preserve"> PAGEREF _Toc132325897 \h </w:instrText>
            </w:r>
            <w:r w:rsidR="00DC21B7">
              <w:rPr>
                <w:noProof/>
                <w:webHidden/>
              </w:rPr>
            </w:r>
            <w:r w:rsidR="00DC21B7">
              <w:rPr>
                <w:noProof/>
                <w:webHidden/>
              </w:rPr>
              <w:fldChar w:fldCharType="separate"/>
            </w:r>
            <w:r w:rsidR="0086504A">
              <w:rPr>
                <w:noProof/>
                <w:webHidden/>
              </w:rPr>
              <w:t>76</w:t>
            </w:r>
            <w:r w:rsidR="00DC21B7">
              <w:rPr>
                <w:noProof/>
                <w:webHidden/>
              </w:rPr>
              <w:fldChar w:fldCharType="end"/>
            </w:r>
          </w:hyperlink>
        </w:p>
        <w:p w14:paraId="283FCC4B" w14:textId="245A514C" w:rsidR="00DC21B7" w:rsidRDefault="0082628B">
          <w:pPr>
            <w:pStyle w:val="TOC1"/>
            <w:rPr>
              <w:noProof/>
            </w:rPr>
          </w:pPr>
          <w:hyperlink w:anchor="_Toc132325898" w:history="1">
            <w:r w:rsidR="0086504A" w:rsidRPr="004A42EB">
              <w:rPr>
                <w:rStyle w:val="Hyperlink"/>
                <w:rFonts w:ascii="Times New Roman Regular" w:hAnsi="Times New Roman Regular" w:cs="Times New Roman Regular" w:hint="eastAsia"/>
                <w:b/>
                <w:bCs/>
                <w:noProof/>
              </w:rPr>
              <w:t xml:space="preserve">8.8 </w:t>
            </w:r>
            <w:r w:rsidR="00DC21B7" w:rsidRPr="004A42EB">
              <w:rPr>
                <w:rStyle w:val="Hyperlink"/>
                <w:rFonts w:ascii="Times New Roman Regular" w:hAnsi="Times New Roman Regular" w:cs="Times New Roman Regular"/>
                <w:b/>
                <w:bCs/>
                <w:noProof/>
              </w:rPr>
              <w:t>Non</w:t>
            </w:r>
            <w:r w:rsidR="0086504A" w:rsidRPr="004A42EB">
              <w:rPr>
                <w:rStyle w:val="Hyperlink"/>
                <w:rFonts w:ascii="Times New Roman Regular" w:hAnsi="Times New Roman Regular" w:cs="Times New Roman Regular" w:hint="eastAsia"/>
                <w:b/>
                <w:bCs/>
                <w:noProof/>
              </w:rPr>
              <w:t>-Functional Testing</w:t>
            </w:r>
            <w:r w:rsidR="0086504A">
              <w:rPr>
                <w:noProof/>
                <w:webHidden/>
              </w:rPr>
              <w:tab/>
            </w:r>
            <w:r w:rsidR="00DC21B7">
              <w:rPr>
                <w:noProof/>
                <w:webHidden/>
              </w:rPr>
              <w:fldChar w:fldCharType="begin"/>
            </w:r>
            <w:r w:rsidR="00DC21B7">
              <w:rPr>
                <w:noProof/>
                <w:webHidden/>
              </w:rPr>
              <w:instrText xml:space="preserve"> PAGEREF _Toc132325898 \h </w:instrText>
            </w:r>
            <w:r w:rsidR="00DC21B7">
              <w:rPr>
                <w:noProof/>
                <w:webHidden/>
              </w:rPr>
            </w:r>
            <w:r w:rsidR="00DC21B7">
              <w:rPr>
                <w:noProof/>
                <w:webHidden/>
              </w:rPr>
              <w:fldChar w:fldCharType="separate"/>
            </w:r>
            <w:r w:rsidR="0086504A">
              <w:rPr>
                <w:noProof/>
                <w:webHidden/>
              </w:rPr>
              <w:t>76</w:t>
            </w:r>
            <w:r w:rsidR="00DC21B7">
              <w:rPr>
                <w:noProof/>
                <w:webHidden/>
              </w:rPr>
              <w:fldChar w:fldCharType="end"/>
            </w:r>
          </w:hyperlink>
        </w:p>
        <w:p w14:paraId="328D13EB" w14:textId="7EB4FAAD" w:rsidR="00DC21B7" w:rsidRDefault="0082628B">
          <w:pPr>
            <w:pStyle w:val="TOC1"/>
            <w:rPr>
              <w:noProof/>
            </w:rPr>
          </w:pPr>
          <w:hyperlink w:anchor="_Toc132325899" w:history="1">
            <w:r w:rsidR="0086504A" w:rsidRPr="004A42EB">
              <w:rPr>
                <w:rStyle w:val="Hyperlink"/>
                <w:rFonts w:ascii="Times New Roman Regular" w:hAnsi="Times New Roman Regular" w:cs="Times New Roman Regular" w:hint="eastAsia"/>
                <w:b/>
                <w:bCs/>
                <w:noProof/>
              </w:rPr>
              <w:t xml:space="preserve">8.9 </w:t>
            </w:r>
            <w:r w:rsidR="00DC21B7" w:rsidRPr="004A42EB">
              <w:rPr>
                <w:rStyle w:val="Hyperlink"/>
                <w:rFonts w:ascii="Times New Roman Regular" w:hAnsi="Times New Roman Regular" w:cs="Times New Roman Regular"/>
                <w:b/>
                <w:bCs/>
                <w:noProof/>
              </w:rPr>
              <w:t xml:space="preserve">Limitations </w:t>
            </w:r>
            <w:r w:rsidR="0086504A" w:rsidRPr="004A42EB">
              <w:rPr>
                <w:rStyle w:val="Hyperlink"/>
                <w:rFonts w:ascii="Times New Roman Regular" w:hAnsi="Times New Roman Regular" w:cs="Times New Roman Regular" w:hint="eastAsia"/>
                <w:b/>
                <w:bCs/>
                <w:noProof/>
              </w:rPr>
              <w:t>Of The Testing Process</w:t>
            </w:r>
            <w:r w:rsidR="0086504A">
              <w:rPr>
                <w:noProof/>
                <w:webHidden/>
              </w:rPr>
              <w:tab/>
            </w:r>
            <w:r w:rsidR="00DC21B7">
              <w:rPr>
                <w:noProof/>
                <w:webHidden/>
              </w:rPr>
              <w:fldChar w:fldCharType="begin"/>
            </w:r>
            <w:r w:rsidR="00DC21B7">
              <w:rPr>
                <w:noProof/>
                <w:webHidden/>
              </w:rPr>
              <w:instrText xml:space="preserve"> PAGEREF _Toc132325899 \h </w:instrText>
            </w:r>
            <w:r w:rsidR="00DC21B7">
              <w:rPr>
                <w:noProof/>
                <w:webHidden/>
              </w:rPr>
            </w:r>
            <w:r w:rsidR="00DC21B7">
              <w:rPr>
                <w:noProof/>
                <w:webHidden/>
              </w:rPr>
              <w:fldChar w:fldCharType="separate"/>
            </w:r>
            <w:r w:rsidR="0086504A">
              <w:rPr>
                <w:noProof/>
                <w:webHidden/>
              </w:rPr>
              <w:t>77</w:t>
            </w:r>
            <w:r w:rsidR="00DC21B7">
              <w:rPr>
                <w:noProof/>
                <w:webHidden/>
              </w:rPr>
              <w:fldChar w:fldCharType="end"/>
            </w:r>
          </w:hyperlink>
        </w:p>
        <w:p w14:paraId="6941DA76" w14:textId="469AA18D" w:rsidR="00DC21B7" w:rsidRDefault="0082628B">
          <w:pPr>
            <w:pStyle w:val="TOC1"/>
            <w:rPr>
              <w:noProof/>
            </w:rPr>
          </w:pPr>
          <w:hyperlink w:anchor="_Toc132325900" w:history="1">
            <w:r w:rsidR="0086504A" w:rsidRPr="004A42EB">
              <w:rPr>
                <w:rStyle w:val="Hyperlink"/>
                <w:rFonts w:ascii="Times New Roman Regular" w:hAnsi="Times New Roman Regular" w:cs="Times New Roman Regular" w:hint="eastAsia"/>
                <w:b/>
                <w:bCs/>
                <w:noProof/>
              </w:rPr>
              <w:t xml:space="preserve">8.10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_Toc132325900 \h </w:instrText>
            </w:r>
            <w:r w:rsidR="00DC21B7">
              <w:rPr>
                <w:noProof/>
                <w:webHidden/>
              </w:rPr>
            </w:r>
            <w:r w:rsidR="00DC21B7">
              <w:rPr>
                <w:noProof/>
                <w:webHidden/>
              </w:rPr>
              <w:fldChar w:fldCharType="separate"/>
            </w:r>
            <w:r w:rsidR="0086504A">
              <w:rPr>
                <w:noProof/>
                <w:webHidden/>
              </w:rPr>
              <w:t>77</w:t>
            </w:r>
            <w:r w:rsidR="00DC21B7">
              <w:rPr>
                <w:noProof/>
                <w:webHidden/>
              </w:rPr>
              <w:fldChar w:fldCharType="end"/>
            </w:r>
          </w:hyperlink>
        </w:p>
        <w:p w14:paraId="1E66D4A2" w14:textId="63E25454" w:rsidR="00DC21B7" w:rsidRDefault="0082628B">
          <w:pPr>
            <w:pStyle w:val="TOC1"/>
            <w:rPr>
              <w:noProof/>
            </w:rPr>
          </w:pPr>
          <w:hyperlink w:anchor="_Toc132325901"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09. </w:t>
            </w:r>
            <w:r w:rsidR="00DC21B7" w:rsidRPr="004A42EB">
              <w:rPr>
                <w:rStyle w:val="Hyperlink"/>
                <w:rFonts w:ascii="Arial" w:hAnsi="Arial" w:cs="Arial"/>
                <w:b/>
                <w:bCs/>
                <w:noProof/>
              </w:rPr>
              <w:t>EVALUATION</w:t>
            </w:r>
            <w:r w:rsidR="0086504A">
              <w:rPr>
                <w:noProof/>
                <w:webHidden/>
              </w:rPr>
              <w:tab/>
            </w:r>
            <w:r w:rsidR="00DC21B7">
              <w:rPr>
                <w:noProof/>
                <w:webHidden/>
              </w:rPr>
              <w:fldChar w:fldCharType="begin"/>
            </w:r>
            <w:r w:rsidR="00DC21B7">
              <w:rPr>
                <w:noProof/>
                <w:webHidden/>
              </w:rPr>
              <w:instrText xml:space="preserve"> PAGEREF _Toc132325901 \h </w:instrText>
            </w:r>
            <w:r w:rsidR="00DC21B7">
              <w:rPr>
                <w:noProof/>
                <w:webHidden/>
              </w:rPr>
            </w:r>
            <w:r w:rsidR="00DC21B7">
              <w:rPr>
                <w:noProof/>
                <w:webHidden/>
              </w:rPr>
              <w:fldChar w:fldCharType="separate"/>
            </w:r>
            <w:r w:rsidR="0086504A">
              <w:rPr>
                <w:noProof/>
                <w:webHidden/>
              </w:rPr>
              <w:t>78</w:t>
            </w:r>
            <w:r w:rsidR="00DC21B7">
              <w:rPr>
                <w:noProof/>
                <w:webHidden/>
              </w:rPr>
              <w:fldChar w:fldCharType="end"/>
            </w:r>
          </w:hyperlink>
        </w:p>
        <w:p w14:paraId="69F816AD" w14:textId="1DBCE442" w:rsidR="00DC21B7" w:rsidRDefault="0082628B">
          <w:pPr>
            <w:pStyle w:val="TOC1"/>
            <w:rPr>
              <w:noProof/>
            </w:rPr>
          </w:pPr>
          <w:hyperlink w:anchor="_Toc132325902" w:history="1">
            <w:r w:rsidR="0086504A" w:rsidRPr="004A42EB">
              <w:rPr>
                <w:rStyle w:val="Hyperlink"/>
                <w:rFonts w:ascii="Times New Roman Regular" w:hAnsi="Times New Roman Regular" w:cs="Times New Roman Regular" w:hint="eastAsia"/>
                <w:b/>
                <w:bCs/>
                <w:noProof/>
              </w:rPr>
              <w:t xml:space="preserve">9.1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_Toc132325902 \h </w:instrText>
            </w:r>
            <w:r w:rsidR="00DC21B7">
              <w:rPr>
                <w:noProof/>
                <w:webHidden/>
              </w:rPr>
            </w:r>
            <w:r w:rsidR="00DC21B7">
              <w:rPr>
                <w:noProof/>
                <w:webHidden/>
              </w:rPr>
              <w:fldChar w:fldCharType="separate"/>
            </w:r>
            <w:r w:rsidR="0086504A">
              <w:rPr>
                <w:noProof/>
                <w:webHidden/>
              </w:rPr>
              <w:t>78</w:t>
            </w:r>
            <w:r w:rsidR="00DC21B7">
              <w:rPr>
                <w:noProof/>
                <w:webHidden/>
              </w:rPr>
              <w:fldChar w:fldCharType="end"/>
            </w:r>
          </w:hyperlink>
        </w:p>
        <w:p w14:paraId="6D8AE427" w14:textId="4EBC61C2" w:rsidR="00DC21B7" w:rsidRDefault="0082628B">
          <w:pPr>
            <w:pStyle w:val="TOC1"/>
            <w:rPr>
              <w:noProof/>
            </w:rPr>
          </w:pPr>
          <w:hyperlink w:anchor="_Toc132325903" w:history="1">
            <w:r w:rsidR="0086504A" w:rsidRPr="004A42EB">
              <w:rPr>
                <w:rStyle w:val="Hyperlink"/>
                <w:rFonts w:ascii="Times New Roman Regular" w:hAnsi="Times New Roman Regular" w:cs="Times New Roman Regular" w:hint="eastAsia"/>
                <w:b/>
                <w:bCs/>
                <w:noProof/>
              </w:rPr>
              <w:t xml:space="preserve">9.2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Methodology &amp; Approach</w:t>
            </w:r>
            <w:r w:rsidR="0086504A">
              <w:rPr>
                <w:noProof/>
                <w:webHidden/>
              </w:rPr>
              <w:tab/>
            </w:r>
            <w:r w:rsidR="00DC21B7">
              <w:rPr>
                <w:noProof/>
                <w:webHidden/>
              </w:rPr>
              <w:fldChar w:fldCharType="begin"/>
            </w:r>
            <w:r w:rsidR="00DC21B7">
              <w:rPr>
                <w:noProof/>
                <w:webHidden/>
              </w:rPr>
              <w:instrText xml:space="preserve"> PAGEREF _Toc132325903 \h </w:instrText>
            </w:r>
            <w:r w:rsidR="00DC21B7">
              <w:rPr>
                <w:noProof/>
                <w:webHidden/>
              </w:rPr>
            </w:r>
            <w:r w:rsidR="00DC21B7">
              <w:rPr>
                <w:noProof/>
                <w:webHidden/>
              </w:rPr>
              <w:fldChar w:fldCharType="separate"/>
            </w:r>
            <w:r w:rsidR="0086504A">
              <w:rPr>
                <w:noProof/>
                <w:webHidden/>
              </w:rPr>
              <w:t>78</w:t>
            </w:r>
            <w:r w:rsidR="00DC21B7">
              <w:rPr>
                <w:noProof/>
                <w:webHidden/>
              </w:rPr>
              <w:fldChar w:fldCharType="end"/>
            </w:r>
          </w:hyperlink>
        </w:p>
        <w:p w14:paraId="045FAF4C" w14:textId="3BE68266" w:rsidR="00DC21B7" w:rsidRDefault="0082628B">
          <w:pPr>
            <w:pStyle w:val="TOC1"/>
            <w:rPr>
              <w:noProof/>
            </w:rPr>
          </w:pPr>
          <w:hyperlink w:anchor="_Toc132325904" w:history="1">
            <w:r w:rsidR="0086504A" w:rsidRPr="004A42EB">
              <w:rPr>
                <w:rStyle w:val="Hyperlink"/>
                <w:rFonts w:ascii="Times New Roman Regular" w:hAnsi="Times New Roman Regular" w:cs="Times New Roman Regular" w:hint="eastAsia"/>
                <w:b/>
                <w:bCs/>
                <w:noProof/>
              </w:rPr>
              <w:t xml:space="preserve">9.3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Criteria</w:t>
            </w:r>
            <w:r w:rsidR="0086504A">
              <w:rPr>
                <w:noProof/>
                <w:webHidden/>
              </w:rPr>
              <w:tab/>
            </w:r>
            <w:r w:rsidR="00DC21B7">
              <w:rPr>
                <w:noProof/>
                <w:webHidden/>
              </w:rPr>
              <w:fldChar w:fldCharType="begin"/>
            </w:r>
            <w:r w:rsidR="00DC21B7">
              <w:rPr>
                <w:noProof/>
                <w:webHidden/>
              </w:rPr>
              <w:instrText xml:space="preserve"> PAGEREF _Toc132325904 \h </w:instrText>
            </w:r>
            <w:r w:rsidR="00DC21B7">
              <w:rPr>
                <w:noProof/>
                <w:webHidden/>
              </w:rPr>
            </w:r>
            <w:r w:rsidR="00DC21B7">
              <w:rPr>
                <w:noProof/>
                <w:webHidden/>
              </w:rPr>
              <w:fldChar w:fldCharType="separate"/>
            </w:r>
            <w:r w:rsidR="0086504A">
              <w:rPr>
                <w:noProof/>
                <w:webHidden/>
              </w:rPr>
              <w:t>78</w:t>
            </w:r>
            <w:r w:rsidR="00DC21B7">
              <w:rPr>
                <w:noProof/>
                <w:webHidden/>
              </w:rPr>
              <w:fldChar w:fldCharType="end"/>
            </w:r>
          </w:hyperlink>
        </w:p>
        <w:p w14:paraId="65D4A54A" w14:textId="31812573" w:rsidR="00DC21B7" w:rsidRDefault="0082628B">
          <w:pPr>
            <w:pStyle w:val="TOC1"/>
            <w:rPr>
              <w:noProof/>
            </w:rPr>
          </w:pPr>
          <w:hyperlink w:anchor="_Toc132325905" w:history="1">
            <w:r w:rsidR="0086504A" w:rsidRPr="004A42EB">
              <w:rPr>
                <w:rStyle w:val="Hyperlink"/>
                <w:rFonts w:ascii="Times New Roman Regular" w:hAnsi="Times New Roman Regular" w:cs="Times New Roman Regular" w:hint="eastAsia"/>
                <w:b/>
                <w:bCs/>
                <w:noProof/>
              </w:rPr>
              <w:t xml:space="preserve">9.4 </w:t>
            </w:r>
            <w:r w:rsidR="00DC21B7" w:rsidRPr="004A42EB">
              <w:rPr>
                <w:rStyle w:val="Hyperlink"/>
                <w:rFonts w:ascii="Times New Roman Regular" w:hAnsi="Times New Roman Regular" w:cs="Times New Roman Regular"/>
                <w:b/>
                <w:bCs/>
                <w:noProof/>
              </w:rPr>
              <w:t>Self</w:t>
            </w:r>
            <w:r w:rsidR="0086504A" w:rsidRPr="004A42EB">
              <w:rPr>
                <w:rStyle w:val="Hyperlink"/>
                <w:rFonts w:ascii="Times New Roman Regular" w:hAnsi="Times New Roman Regular" w:cs="Times New Roman Regular" w:hint="eastAsia"/>
                <w:b/>
                <w:bCs/>
                <w:noProof/>
              </w:rPr>
              <w:t>-Evaluation</w:t>
            </w:r>
            <w:r w:rsidR="0086504A">
              <w:rPr>
                <w:noProof/>
                <w:webHidden/>
              </w:rPr>
              <w:tab/>
            </w:r>
            <w:r w:rsidR="00DC21B7">
              <w:rPr>
                <w:noProof/>
                <w:webHidden/>
              </w:rPr>
              <w:fldChar w:fldCharType="begin"/>
            </w:r>
            <w:r w:rsidR="00DC21B7">
              <w:rPr>
                <w:noProof/>
                <w:webHidden/>
              </w:rPr>
              <w:instrText xml:space="preserve"> PAGEREF _Toc132325905 \h </w:instrText>
            </w:r>
            <w:r w:rsidR="00DC21B7">
              <w:rPr>
                <w:noProof/>
                <w:webHidden/>
              </w:rPr>
            </w:r>
            <w:r w:rsidR="00DC21B7">
              <w:rPr>
                <w:noProof/>
                <w:webHidden/>
              </w:rPr>
              <w:fldChar w:fldCharType="separate"/>
            </w:r>
            <w:r w:rsidR="0086504A">
              <w:rPr>
                <w:noProof/>
                <w:webHidden/>
              </w:rPr>
              <w:t>79</w:t>
            </w:r>
            <w:r w:rsidR="00DC21B7">
              <w:rPr>
                <w:noProof/>
                <w:webHidden/>
              </w:rPr>
              <w:fldChar w:fldCharType="end"/>
            </w:r>
          </w:hyperlink>
        </w:p>
        <w:p w14:paraId="29D5E7F1" w14:textId="667BD849" w:rsidR="00DC21B7" w:rsidRDefault="0082628B">
          <w:pPr>
            <w:pStyle w:val="TOC1"/>
            <w:rPr>
              <w:noProof/>
            </w:rPr>
          </w:pPr>
          <w:hyperlink w:anchor="_Toc132325906" w:history="1">
            <w:r w:rsidR="0086504A" w:rsidRPr="004A42EB">
              <w:rPr>
                <w:rStyle w:val="Hyperlink"/>
                <w:rFonts w:ascii="Times New Roman Regular" w:hAnsi="Times New Roman Regular" w:cs="Times New Roman Regular" w:hint="eastAsia"/>
                <w:b/>
                <w:bCs/>
                <w:noProof/>
              </w:rPr>
              <w:t xml:space="preserve">9.5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Evaluators</w:t>
            </w:r>
            <w:r w:rsidR="0086504A">
              <w:rPr>
                <w:noProof/>
                <w:webHidden/>
              </w:rPr>
              <w:tab/>
            </w:r>
            <w:r w:rsidR="00DC21B7">
              <w:rPr>
                <w:noProof/>
                <w:webHidden/>
              </w:rPr>
              <w:fldChar w:fldCharType="begin"/>
            </w:r>
            <w:r w:rsidR="00DC21B7">
              <w:rPr>
                <w:noProof/>
                <w:webHidden/>
              </w:rPr>
              <w:instrText xml:space="preserve"> PAGEREF _Toc132325906 \h </w:instrText>
            </w:r>
            <w:r w:rsidR="00DC21B7">
              <w:rPr>
                <w:noProof/>
                <w:webHidden/>
              </w:rPr>
            </w:r>
            <w:r w:rsidR="00DC21B7">
              <w:rPr>
                <w:noProof/>
                <w:webHidden/>
              </w:rPr>
              <w:fldChar w:fldCharType="separate"/>
            </w:r>
            <w:r w:rsidR="0086504A">
              <w:rPr>
                <w:noProof/>
                <w:webHidden/>
              </w:rPr>
              <w:t>81</w:t>
            </w:r>
            <w:r w:rsidR="00DC21B7">
              <w:rPr>
                <w:noProof/>
                <w:webHidden/>
              </w:rPr>
              <w:fldChar w:fldCharType="end"/>
            </w:r>
          </w:hyperlink>
        </w:p>
        <w:p w14:paraId="0E2FDD26" w14:textId="21C190FC" w:rsidR="00DC21B7" w:rsidRDefault="0082628B">
          <w:pPr>
            <w:pStyle w:val="TOC1"/>
            <w:rPr>
              <w:noProof/>
            </w:rPr>
          </w:pPr>
          <w:hyperlink w:anchor="_Toc132325907" w:history="1">
            <w:r w:rsidR="0086504A" w:rsidRPr="004A42EB">
              <w:rPr>
                <w:rStyle w:val="Hyperlink"/>
                <w:rFonts w:ascii="Times New Roman Regular" w:hAnsi="Times New Roman Regular" w:cs="Times New Roman Regular" w:hint="eastAsia"/>
                <w:b/>
                <w:bCs/>
                <w:noProof/>
              </w:rPr>
              <w:t xml:space="preserve">9.6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Results &amp; Expert Opinions</w:t>
            </w:r>
            <w:r w:rsidR="0086504A">
              <w:rPr>
                <w:noProof/>
                <w:webHidden/>
              </w:rPr>
              <w:tab/>
            </w:r>
            <w:r w:rsidR="00DC21B7">
              <w:rPr>
                <w:noProof/>
                <w:webHidden/>
              </w:rPr>
              <w:fldChar w:fldCharType="begin"/>
            </w:r>
            <w:r w:rsidR="00DC21B7">
              <w:rPr>
                <w:noProof/>
                <w:webHidden/>
              </w:rPr>
              <w:instrText xml:space="preserve"> PAGEREF _Toc132325907 \h </w:instrText>
            </w:r>
            <w:r w:rsidR="00DC21B7">
              <w:rPr>
                <w:noProof/>
                <w:webHidden/>
              </w:rPr>
            </w:r>
            <w:r w:rsidR="00DC21B7">
              <w:rPr>
                <w:noProof/>
                <w:webHidden/>
              </w:rPr>
              <w:fldChar w:fldCharType="separate"/>
            </w:r>
            <w:r w:rsidR="0086504A">
              <w:rPr>
                <w:noProof/>
                <w:webHidden/>
              </w:rPr>
              <w:t>81</w:t>
            </w:r>
            <w:r w:rsidR="00DC21B7">
              <w:rPr>
                <w:noProof/>
                <w:webHidden/>
              </w:rPr>
              <w:fldChar w:fldCharType="end"/>
            </w:r>
          </w:hyperlink>
        </w:p>
        <w:p w14:paraId="5D43B10D" w14:textId="456F554A" w:rsidR="00DC21B7" w:rsidRDefault="0082628B">
          <w:pPr>
            <w:pStyle w:val="TOC1"/>
            <w:rPr>
              <w:noProof/>
            </w:rPr>
          </w:pPr>
          <w:hyperlink w:anchor="_Toc132325908" w:history="1">
            <w:r w:rsidR="0086504A" w:rsidRPr="004A42EB">
              <w:rPr>
                <w:rStyle w:val="Hyperlink"/>
                <w:rFonts w:ascii="Times New Roman Regular" w:hAnsi="Times New Roman Regular" w:cs="Times New Roman Regular" w:hint="eastAsia"/>
                <w:b/>
                <w:bCs/>
                <w:noProof/>
              </w:rPr>
              <w:t xml:space="preserve">9.7 </w:t>
            </w:r>
            <w:r w:rsidR="00DC21B7" w:rsidRPr="004A42EB">
              <w:rPr>
                <w:rStyle w:val="Hyperlink"/>
                <w:rFonts w:ascii="Times New Roman Regular" w:hAnsi="Times New Roman Regular" w:cs="Times New Roman Regular"/>
                <w:b/>
                <w:bCs/>
                <w:noProof/>
              </w:rPr>
              <w:t xml:space="preserve">Limitations </w:t>
            </w:r>
            <w:r w:rsidR="0086504A" w:rsidRPr="004A42EB">
              <w:rPr>
                <w:rStyle w:val="Hyperlink"/>
                <w:rFonts w:ascii="Times New Roman Regular" w:hAnsi="Times New Roman Regular" w:cs="Times New Roman Regular" w:hint="eastAsia"/>
                <w:b/>
                <w:bCs/>
                <w:noProof/>
              </w:rPr>
              <w:t>Of Evaluation</w:t>
            </w:r>
            <w:r w:rsidR="0086504A">
              <w:rPr>
                <w:noProof/>
                <w:webHidden/>
              </w:rPr>
              <w:tab/>
            </w:r>
            <w:r w:rsidR="00DC21B7">
              <w:rPr>
                <w:noProof/>
                <w:webHidden/>
              </w:rPr>
              <w:fldChar w:fldCharType="begin"/>
            </w:r>
            <w:r w:rsidR="00DC21B7">
              <w:rPr>
                <w:noProof/>
                <w:webHidden/>
              </w:rPr>
              <w:instrText xml:space="preserve"> PAGEREF _Toc132325908 \h </w:instrText>
            </w:r>
            <w:r w:rsidR="00DC21B7">
              <w:rPr>
                <w:noProof/>
                <w:webHidden/>
              </w:rPr>
            </w:r>
            <w:r w:rsidR="00DC21B7">
              <w:rPr>
                <w:noProof/>
                <w:webHidden/>
              </w:rPr>
              <w:fldChar w:fldCharType="separate"/>
            </w:r>
            <w:r w:rsidR="0086504A">
              <w:rPr>
                <w:noProof/>
                <w:webHidden/>
              </w:rPr>
              <w:t>81</w:t>
            </w:r>
            <w:r w:rsidR="00DC21B7">
              <w:rPr>
                <w:noProof/>
                <w:webHidden/>
              </w:rPr>
              <w:fldChar w:fldCharType="end"/>
            </w:r>
          </w:hyperlink>
        </w:p>
        <w:p w14:paraId="08EC2D0C" w14:textId="058DFB3D" w:rsidR="00DC21B7" w:rsidRDefault="0082628B">
          <w:pPr>
            <w:pStyle w:val="TOC1"/>
            <w:rPr>
              <w:noProof/>
            </w:rPr>
          </w:pPr>
          <w:hyperlink w:anchor="_Toc132325909" w:history="1">
            <w:r w:rsidR="0086504A" w:rsidRPr="004A42EB">
              <w:rPr>
                <w:rStyle w:val="Hyperlink"/>
                <w:rFonts w:ascii="Times New Roman Regular" w:hAnsi="Times New Roman Regular" w:cs="Times New Roman Regular" w:hint="eastAsia"/>
                <w:b/>
                <w:bCs/>
                <w:noProof/>
              </w:rPr>
              <w:t xml:space="preserve">9.8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Of Functional Requirements</w:t>
            </w:r>
            <w:r w:rsidR="0086504A">
              <w:rPr>
                <w:noProof/>
                <w:webHidden/>
              </w:rPr>
              <w:tab/>
            </w:r>
            <w:r w:rsidR="00DC21B7">
              <w:rPr>
                <w:noProof/>
                <w:webHidden/>
              </w:rPr>
              <w:fldChar w:fldCharType="begin"/>
            </w:r>
            <w:r w:rsidR="00DC21B7">
              <w:rPr>
                <w:noProof/>
                <w:webHidden/>
              </w:rPr>
              <w:instrText xml:space="preserve"> PAGEREF _Toc132325909 \h </w:instrText>
            </w:r>
            <w:r w:rsidR="00DC21B7">
              <w:rPr>
                <w:noProof/>
                <w:webHidden/>
              </w:rPr>
            </w:r>
            <w:r w:rsidR="00DC21B7">
              <w:rPr>
                <w:noProof/>
                <w:webHidden/>
              </w:rPr>
              <w:fldChar w:fldCharType="separate"/>
            </w:r>
            <w:r w:rsidR="0086504A">
              <w:rPr>
                <w:noProof/>
                <w:webHidden/>
              </w:rPr>
              <w:t>82</w:t>
            </w:r>
            <w:r w:rsidR="00DC21B7">
              <w:rPr>
                <w:noProof/>
                <w:webHidden/>
              </w:rPr>
              <w:fldChar w:fldCharType="end"/>
            </w:r>
          </w:hyperlink>
        </w:p>
        <w:p w14:paraId="6788D95C" w14:textId="34496C90" w:rsidR="00DC21B7" w:rsidRDefault="0082628B">
          <w:pPr>
            <w:pStyle w:val="TOC1"/>
            <w:rPr>
              <w:noProof/>
            </w:rPr>
          </w:pPr>
          <w:hyperlink w:anchor="_Toc132325910" w:history="1">
            <w:r w:rsidR="0086504A" w:rsidRPr="004A42EB">
              <w:rPr>
                <w:rStyle w:val="Hyperlink"/>
                <w:rFonts w:ascii="Times New Roman Regular" w:hAnsi="Times New Roman Regular" w:cs="Times New Roman Regular" w:hint="eastAsia"/>
                <w:b/>
                <w:bCs/>
                <w:noProof/>
              </w:rPr>
              <w:t xml:space="preserve">9.9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Of Non-Functional Requirements</w:t>
            </w:r>
            <w:r w:rsidR="0086504A">
              <w:rPr>
                <w:noProof/>
                <w:webHidden/>
              </w:rPr>
              <w:tab/>
            </w:r>
            <w:r w:rsidR="00DC21B7">
              <w:rPr>
                <w:noProof/>
                <w:webHidden/>
              </w:rPr>
              <w:fldChar w:fldCharType="begin"/>
            </w:r>
            <w:r w:rsidR="00DC21B7">
              <w:rPr>
                <w:noProof/>
                <w:webHidden/>
              </w:rPr>
              <w:instrText xml:space="preserve"> PAGEREF _Toc132325910 \h </w:instrText>
            </w:r>
            <w:r w:rsidR="00DC21B7">
              <w:rPr>
                <w:noProof/>
                <w:webHidden/>
              </w:rPr>
            </w:r>
            <w:r w:rsidR="00DC21B7">
              <w:rPr>
                <w:noProof/>
                <w:webHidden/>
              </w:rPr>
              <w:fldChar w:fldCharType="separate"/>
            </w:r>
            <w:r w:rsidR="0086504A">
              <w:rPr>
                <w:noProof/>
                <w:webHidden/>
              </w:rPr>
              <w:t>82</w:t>
            </w:r>
            <w:r w:rsidR="00DC21B7">
              <w:rPr>
                <w:noProof/>
                <w:webHidden/>
              </w:rPr>
              <w:fldChar w:fldCharType="end"/>
            </w:r>
          </w:hyperlink>
        </w:p>
        <w:p w14:paraId="08077A83" w14:textId="41B8FE38" w:rsidR="00DC21B7" w:rsidRDefault="0082628B">
          <w:pPr>
            <w:pStyle w:val="TOC1"/>
            <w:rPr>
              <w:noProof/>
            </w:rPr>
          </w:pPr>
          <w:hyperlink w:anchor="_Toc132325911" w:history="1">
            <w:r w:rsidR="0086504A" w:rsidRPr="004A42EB">
              <w:rPr>
                <w:rStyle w:val="Hyperlink"/>
                <w:rFonts w:ascii="Times New Roman Regular" w:hAnsi="Times New Roman Regular" w:cs="Times New Roman Regular" w:hint="eastAsia"/>
                <w:b/>
                <w:bCs/>
                <w:noProof/>
              </w:rPr>
              <w:t xml:space="preserve">9.10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_Toc132325911 \h </w:instrText>
            </w:r>
            <w:r w:rsidR="00DC21B7">
              <w:rPr>
                <w:noProof/>
                <w:webHidden/>
              </w:rPr>
            </w:r>
            <w:r w:rsidR="00DC21B7">
              <w:rPr>
                <w:noProof/>
                <w:webHidden/>
              </w:rPr>
              <w:fldChar w:fldCharType="separate"/>
            </w:r>
            <w:r w:rsidR="0086504A">
              <w:rPr>
                <w:noProof/>
                <w:webHidden/>
              </w:rPr>
              <w:t>82</w:t>
            </w:r>
            <w:r w:rsidR="00DC21B7">
              <w:rPr>
                <w:noProof/>
                <w:webHidden/>
              </w:rPr>
              <w:fldChar w:fldCharType="end"/>
            </w:r>
          </w:hyperlink>
        </w:p>
        <w:p w14:paraId="21F3B022" w14:textId="5BBC6CA7" w:rsidR="00DC21B7" w:rsidRDefault="0082628B">
          <w:pPr>
            <w:pStyle w:val="TOC1"/>
            <w:rPr>
              <w:noProof/>
            </w:rPr>
          </w:pPr>
          <w:hyperlink w:anchor="_Toc132325912"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10. </w:t>
            </w:r>
            <w:r w:rsidR="00DC21B7" w:rsidRPr="004A42EB">
              <w:rPr>
                <w:rStyle w:val="Hyperlink"/>
                <w:rFonts w:ascii="Arial" w:hAnsi="Arial" w:cs="Arial"/>
                <w:b/>
                <w:bCs/>
                <w:noProof/>
              </w:rPr>
              <w:t>CONCLUSION</w:t>
            </w:r>
            <w:r w:rsidR="0086504A">
              <w:rPr>
                <w:noProof/>
                <w:webHidden/>
              </w:rPr>
              <w:tab/>
            </w:r>
            <w:r w:rsidR="00DC21B7">
              <w:rPr>
                <w:noProof/>
                <w:webHidden/>
              </w:rPr>
              <w:fldChar w:fldCharType="begin"/>
            </w:r>
            <w:r w:rsidR="00DC21B7">
              <w:rPr>
                <w:noProof/>
                <w:webHidden/>
              </w:rPr>
              <w:instrText xml:space="preserve"> PAGEREF _Toc132325912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1CB8D934" w14:textId="08A46311" w:rsidR="00DC21B7" w:rsidRDefault="0082628B">
          <w:pPr>
            <w:pStyle w:val="TOC1"/>
            <w:rPr>
              <w:noProof/>
            </w:rPr>
          </w:pPr>
          <w:hyperlink w:anchor="_Toc132325913" w:history="1">
            <w:r w:rsidR="0086504A" w:rsidRPr="004A42EB">
              <w:rPr>
                <w:rStyle w:val="Hyperlink"/>
                <w:rFonts w:ascii="Times New Roman Regular" w:hAnsi="Times New Roman Regular" w:cs="Times New Roman Regular" w:hint="eastAsia"/>
                <w:b/>
                <w:bCs/>
                <w:noProof/>
              </w:rPr>
              <w:t xml:space="preserve">10.1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_Toc132325913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7A7152FD" w14:textId="157E1DD6" w:rsidR="00DC21B7" w:rsidRDefault="0082628B">
          <w:pPr>
            <w:pStyle w:val="TOC1"/>
            <w:rPr>
              <w:noProof/>
            </w:rPr>
          </w:pPr>
          <w:hyperlink w:anchor="_Toc132325914" w:history="1">
            <w:r w:rsidR="0086504A" w:rsidRPr="004A42EB">
              <w:rPr>
                <w:rStyle w:val="Hyperlink"/>
                <w:rFonts w:ascii="Times New Roman Regular" w:hAnsi="Times New Roman Regular" w:cs="Times New Roman Regular" w:hint="eastAsia"/>
                <w:b/>
                <w:bCs/>
                <w:noProof/>
              </w:rPr>
              <w:t xml:space="preserve">10.2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Research Aim &amp; Objectives</w:t>
            </w:r>
            <w:r w:rsidR="0086504A">
              <w:rPr>
                <w:noProof/>
                <w:webHidden/>
              </w:rPr>
              <w:tab/>
            </w:r>
            <w:r w:rsidR="00DC21B7">
              <w:rPr>
                <w:noProof/>
                <w:webHidden/>
              </w:rPr>
              <w:fldChar w:fldCharType="begin"/>
            </w:r>
            <w:r w:rsidR="00DC21B7">
              <w:rPr>
                <w:noProof/>
                <w:webHidden/>
              </w:rPr>
              <w:instrText xml:space="preserve"> PAGEREF _Toc132325914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6889AF77" w14:textId="387B38D3" w:rsidR="00DC21B7" w:rsidRDefault="0082628B">
          <w:pPr>
            <w:pStyle w:val="TOC2"/>
            <w:tabs>
              <w:tab w:val="right" w:leader="dot" w:pos="9350"/>
            </w:tabs>
            <w:rPr>
              <w:noProof/>
            </w:rPr>
          </w:pPr>
          <w:hyperlink w:anchor="_Toc132325915" w:history="1">
            <w:r w:rsidR="0086504A" w:rsidRPr="004A42EB">
              <w:rPr>
                <w:rStyle w:val="Hyperlink"/>
                <w:rFonts w:ascii="Times New Roman Regular" w:hAnsi="Times New Roman Regular" w:cs="Times New Roman Regular" w:hint="eastAsia"/>
                <w:b/>
                <w:bCs/>
                <w:noProof/>
              </w:rPr>
              <w:t xml:space="preserve">10.2.1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The Research Aim</w:t>
            </w:r>
            <w:r w:rsidR="0086504A">
              <w:rPr>
                <w:noProof/>
                <w:webHidden/>
              </w:rPr>
              <w:tab/>
            </w:r>
            <w:r w:rsidR="00DC21B7">
              <w:rPr>
                <w:noProof/>
                <w:webHidden/>
              </w:rPr>
              <w:fldChar w:fldCharType="begin"/>
            </w:r>
            <w:r w:rsidR="00DC21B7">
              <w:rPr>
                <w:noProof/>
                <w:webHidden/>
              </w:rPr>
              <w:instrText xml:space="preserve"> PAGEREF _Toc132325915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051D564E" w14:textId="16B58B00" w:rsidR="00DC21B7" w:rsidRDefault="0082628B">
          <w:pPr>
            <w:pStyle w:val="TOC2"/>
            <w:tabs>
              <w:tab w:val="right" w:leader="dot" w:pos="9350"/>
            </w:tabs>
            <w:rPr>
              <w:noProof/>
            </w:rPr>
          </w:pPr>
          <w:hyperlink w:anchor="_Toc132325916" w:history="1">
            <w:r w:rsidR="0086504A" w:rsidRPr="004A42EB">
              <w:rPr>
                <w:rStyle w:val="Hyperlink"/>
                <w:rFonts w:ascii="Times New Roman Regular" w:hAnsi="Times New Roman Regular" w:cs="Times New Roman Regular" w:hint="eastAsia"/>
                <w:b/>
                <w:bCs/>
                <w:noProof/>
              </w:rPr>
              <w:t xml:space="preserve">10.2.2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Objectives</w:t>
            </w:r>
            <w:r w:rsidR="0086504A">
              <w:rPr>
                <w:noProof/>
                <w:webHidden/>
              </w:rPr>
              <w:tab/>
            </w:r>
            <w:r w:rsidR="00DC21B7">
              <w:rPr>
                <w:noProof/>
                <w:webHidden/>
              </w:rPr>
              <w:fldChar w:fldCharType="begin"/>
            </w:r>
            <w:r w:rsidR="00DC21B7">
              <w:rPr>
                <w:noProof/>
                <w:webHidden/>
              </w:rPr>
              <w:instrText xml:space="preserve"> PAGEREF _Toc132325916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51849B4B" w14:textId="0187BBF7" w:rsidR="00DC21B7" w:rsidRDefault="0082628B">
          <w:pPr>
            <w:pStyle w:val="TOC1"/>
            <w:rPr>
              <w:noProof/>
            </w:rPr>
          </w:pPr>
          <w:hyperlink w:anchor="_Toc132325917" w:history="1">
            <w:r w:rsidR="0086504A" w:rsidRPr="004A42EB">
              <w:rPr>
                <w:rStyle w:val="Hyperlink"/>
                <w:rFonts w:ascii="Times New Roman Regular" w:hAnsi="Times New Roman Regular" w:cs="Times New Roman Regular" w:hint="eastAsia"/>
                <w:b/>
                <w:bCs/>
                <w:noProof/>
              </w:rPr>
              <w:t xml:space="preserve">10.3 </w:t>
            </w:r>
            <w:r w:rsidR="00DC21B7" w:rsidRPr="004A42EB">
              <w:rPr>
                <w:rStyle w:val="Hyperlink"/>
                <w:rFonts w:ascii="Times New Roman Regular" w:hAnsi="Times New Roman Regular" w:cs="Times New Roman Regular"/>
                <w:b/>
                <w:bCs/>
                <w:noProof/>
              </w:rPr>
              <w:t xml:space="preserve">Utilization </w:t>
            </w:r>
            <w:r w:rsidR="0086504A" w:rsidRPr="004A42EB">
              <w:rPr>
                <w:rStyle w:val="Hyperlink"/>
                <w:rFonts w:ascii="Times New Roman Regular" w:hAnsi="Times New Roman Regular" w:cs="Times New Roman Regular" w:hint="eastAsia"/>
                <w:b/>
                <w:bCs/>
                <w:noProof/>
              </w:rPr>
              <w:t>Of Knowledge From The Degree</w:t>
            </w:r>
            <w:r w:rsidR="0086504A">
              <w:rPr>
                <w:noProof/>
                <w:webHidden/>
              </w:rPr>
              <w:tab/>
            </w:r>
            <w:r w:rsidR="00DC21B7">
              <w:rPr>
                <w:noProof/>
                <w:webHidden/>
              </w:rPr>
              <w:fldChar w:fldCharType="begin"/>
            </w:r>
            <w:r w:rsidR="00DC21B7">
              <w:rPr>
                <w:noProof/>
                <w:webHidden/>
              </w:rPr>
              <w:instrText xml:space="preserve"> PAGEREF _Toc132325917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6746657C" w14:textId="21C87372" w:rsidR="00DC21B7" w:rsidRDefault="0082628B">
          <w:pPr>
            <w:pStyle w:val="TOC1"/>
            <w:rPr>
              <w:noProof/>
            </w:rPr>
          </w:pPr>
          <w:hyperlink w:anchor="_Toc132325918" w:history="1">
            <w:r w:rsidR="0086504A" w:rsidRPr="004A42EB">
              <w:rPr>
                <w:rStyle w:val="Hyperlink"/>
                <w:rFonts w:ascii="Times New Roman Regular" w:hAnsi="Times New Roman Regular" w:cs="Times New Roman Regular" w:hint="eastAsia"/>
                <w:b/>
                <w:bCs/>
                <w:noProof/>
              </w:rPr>
              <w:t xml:space="preserve">10.4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Of Existing Skills</w:t>
            </w:r>
            <w:r w:rsidR="0086504A">
              <w:rPr>
                <w:noProof/>
                <w:webHidden/>
              </w:rPr>
              <w:tab/>
            </w:r>
            <w:r w:rsidR="00DC21B7">
              <w:rPr>
                <w:noProof/>
                <w:webHidden/>
              </w:rPr>
              <w:fldChar w:fldCharType="begin"/>
            </w:r>
            <w:r w:rsidR="00DC21B7">
              <w:rPr>
                <w:noProof/>
                <w:webHidden/>
              </w:rPr>
              <w:instrText xml:space="preserve"> PAGEREF _Toc132325918 \h </w:instrText>
            </w:r>
            <w:r w:rsidR="00DC21B7">
              <w:rPr>
                <w:noProof/>
                <w:webHidden/>
              </w:rPr>
            </w:r>
            <w:r w:rsidR="00DC21B7">
              <w:rPr>
                <w:noProof/>
                <w:webHidden/>
              </w:rPr>
              <w:fldChar w:fldCharType="separate"/>
            </w:r>
            <w:r w:rsidR="0086504A">
              <w:rPr>
                <w:noProof/>
                <w:webHidden/>
              </w:rPr>
              <w:t>85</w:t>
            </w:r>
            <w:r w:rsidR="00DC21B7">
              <w:rPr>
                <w:noProof/>
                <w:webHidden/>
              </w:rPr>
              <w:fldChar w:fldCharType="end"/>
            </w:r>
          </w:hyperlink>
        </w:p>
        <w:p w14:paraId="12B02CB4" w14:textId="509FECF1" w:rsidR="00DC21B7" w:rsidRDefault="0082628B">
          <w:pPr>
            <w:pStyle w:val="TOC1"/>
            <w:rPr>
              <w:noProof/>
            </w:rPr>
          </w:pPr>
          <w:hyperlink w:anchor="_Toc132325919" w:history="1">
            <w:r w:rsidR="0086504A" w:rsidRPr="004A42EB">
              <w:rPr>
                <w:rStyle w:val="Hyperlink"/>
                <w:rFonts w:ascii="Times New Roman Regular" w:hAnsi="Times New Roman Regular" w:cs="Times New Roman Regular" w:hint="eastAsia"/>
                <w:b/>
                <w:bCs/>
                <w:noProof/>
              </w:rPr>
              <w:t xml:space="preserve">10.5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Of New Skills</w:t>
            </w:r>
            <w:r w:rsidR="0086504A">
              <w:rPr>
                <w:noProof/>
                <w:webHidden/>
              </w:rPr>
              <w:tab/>
            </w:r>
            <w:r w:rsidR="00DC21B7">
              <w:rPr>
                <w:noProof/>
                <w:webHidden/>
              </w:rPr>
              <w:fldChar w:fldCharType="begin"/>
            </w:r>
            <w:r w:rsidR="00DC21B7">
              <w:rPr>
                <w:noProof/>
                <w:webHidden/>
              </w:rPr>
              <w:instrText xml:space="preserve"> PAGEREF _Toc132325919 \h </w:instrText>
            </w:r>
            <w:r w:rsidR="00DC21B7">
              <w:rPr>
                <w:noProof/>
                <w:webHidden/>
              </w:rPr>
            </w:r>
            <w:r w:rsidR="00DC21B7">
              <w:rPr>
                <w:noProof/>
                <w:webHidden/>
              </w:rPr>
              <w:fldChar w:fldCharType="separate"/>
            </w:r>
            <w:r w:rsidR="0086504A">
              <w:rPr>
                <w:noProof/>
                <w:webHidden/>
              </w:rPr>
              <w:t>85</w:t>
            </w:r>
            <w:r w:rsidR="00DC21B7">
              <w:rPr>
                <w:noProof/>
                <w:webHidden/>
              </w:rPr>
              <w:fldChar w:fldCharType="end"/>
            </w:r>
          </w:hyperlink>
        </w:p>
        <w:p w14:paraId="0BAFA307" w14:textId="43DBE970" w:rsidR="00DC21B7" w:rsidRDefault="0082628B">
          <w:pPr>
            <w:pStyle w:val="TOC1"/>
            <w:rPr>
              <w:noProof/>
            </w:rPr>
          </w:pPr>
          <w:hyperlink w:anchor="_Toc132325920" w:history="1">
            <w:r w:rsidR="0086504A" w:rsidRPr="004A42EB">
              <w:rPr>
                <w:rStyle w:val="Hyperlink"/>
                <w:rFonts w:ascii="Times New Roman Regular" w:hAnsi="Times New Roman Regular" w:cs="Times New Roman Regular" w:hint="eastAsia"/>
                <w:b/>
                <w:bCs/>
                <w:noProof/>
              </w:rPr>
              <w:t xml:space="preserve">10.6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Learning Outcomes</w:t>
            </w:r>
            <w:r w:rsidR="0086504A">
              <w:rPr>
                <w:noProof/>
                <w:webHidden/>
              </w:rPr>
              <w:tab/>
            </w:r>
            <w:r w:rsidR="00DC21B7">
              <w:rPr>
                <w:noProof/>
                <w:webHidden/>
              </w:rPr>
              <w:fldChar w:fldCharType="begin"/>
            </w:r>
            <w:r w:rsidR="00DC21B7">
              <w:rPr>
                <w:noProof/>
                <w:webHidden/>
              </w:rPr>
              <w:instrText xml:space="preserve"> PAGEREF _Toc132325920 \h </w:instrText>
            </w:r>
            <w:r w:rsidR="00DC21B7">
              <w:rPr>
                <w:noProof/>
                <w:webHidden/>
              </w:rPr>
            </w:r>
            <w:r w:rsidR="00DC21B7">
              <w:rPr>
                <w:noProof/>
                <w:webHidden/>
              </w:rPr>
              <w:fldChar w:fldCharType="separate"/>
            </w:r>
            <w:r w:rsidR="0086504A">
              <w:rPr>
                <w:noProof/>
                <w:webHidden/>
              </w:rPr>
              <w:t>86</w:t>
            </w:r>
            <w:r w:rsidR="00DC21B7">
              <w:rPr>
                <w:noProof/>
                <w:webHidden/>
              </w:rPr>
              <w:fldChar w:fldCharType="end"/>
            </w:r>
          </w:hyperlink>
        </w:p>
        <w:p w14:paraId="6C0DE868" w14:textId="5E51CD76" w:rsidR="00DC21B7" w:rsidRDefault="0082628B">
          <w:pPr>
            <w:pStyle w:val="TOC1"/>
            <w:rPr>
              <w:noProof/>
            </w:rPr>
          </w:pPr>
          <w:hyperlink w:anchor="_Toc132325921" w:history="1">
            <w:r w:rsidR="0086504A" w:rsidRPr="004A42EB">
              <w:rPr>
                <w:rStyle w:val="Hyperlink"/>
                <w:rFonts w:ascii="Times New Roman Regular" w:hAnsi="Times New Roman Regular" w:cs="Times New Roman Regular" w:hint="eastAsia"/>
                <w:b/>
                <w:bCs/>
                <w:noProof/>
              </w:rPr>
              <w:t xml:space="preserve">10.7 </w:t>
            </w:r>
            <w:r w:rsidR="00DC21B7" w:rsidRPr="004A42EB">
              <w:rPr>
                <w:rStyle w:val="Hyperlink"/>
                <w:rFonts w:ascii="Times New Roman Regular" w:hAnsi="Times New Roman Regular" w:cs="Times New Roman Regular"/>
                <w:b/>
                <w:bCs/>
                <w:noProof/>
              </w:rPr>
              <w:t xml:space="preserve">Problems </w:t>
            </w:r>
            <w:r w:rsidR="0086504A" w:rsidRPr="004A42EB">
              <w:rPr>
                <w:rStyle w:val="Hyperlink"/>
                <w:rFonts w:ascii="Times New Roman Regular" w:hAnsi="Times New Roman Regular" w:cs="Times New Roman Regular" w:hint="eastAsia"/>
                <w:b/>
                <w:bCs/>
                <w:noProof/>
              </w:rPr>
              <w:t>And Challenges Faced</w:t>
            </w:r>
            <w:r w:rsidR="0086504A">
              <w:rPr>
                <w:noProof/>
                <w:webHidden/>
              </w:rPr>
              <w:tab/>
            </w:r>
            <w:r w:rsidR="00DC21B7">
              <w:rPr>
                <w:noProof/>
                <w:webHidden/>
              </w:rPr>
              <w:fldChar w:fldCharType="begin"/>
            </w:r>
            <w:r w:rsidR="00DC21B7">
              <w:rPr>
                <w:noProof/>
                <w:webHidden/>
              </w:rPr>
              <w:instrText xml:space="preserve"> PAGEREF _Toc132325921 \h </w:instrText>
            </w:r>
            <w:r w:rsidR="00DC21B7">
              <w:rPr>
                <w:noProof/>
                <w:webHidden/>
              </w:rPr>
            </w:r>
            <w:r w:rsidR="00DC21B7">
              <w:rPr>
                <w:noProof/>
                <w:webHidden/>
              </w:rPr>
              <w:fldChar w:fldCharType="separate"/>
            </w:r>
            <w:r w:rsidR="0086504A">
              <w:rPr>
                <w:noProof/>
                <w:webHidden/>
              </w:rPr>
              <w:t>86</w:t>
            </w:r>
            <w:r w:rsidR="00DC21B7">
              <w:rPr>
                <w:noProof/>
                <w:webHidden/>
              </w:rPr>
              <w:fldChar w:fldCharType="end"/>
            </w:r>
          </w:hyperlink>
        </w:p>
        <w:p w14:paraId="6C99C5B4" w14:textId="0425327B" w:rsidR="00DC21B7" w:rsidRDefault="0082628B">
          <w:pPr>
            <w:pStyle w:val="TOC1"/>
            <w:rPr>
              <w:noProof/>
            </w:rPr>
          </w:pPr>
          <w:hyperlink w:anchor="_Toc132325922" w:history="1">
            <w:r w:rsidR="0086504A" w:rsidRPr="004A42EB">
              <w:rPr>
                <w:rStyle w:val="Hyperlink"/>
                <w:rFonts w:ascii="Times New Roman Regular" w:hAnsi="Times New Roman Regular" w:cs="Times New Roman Regular" w:hint="eastAsia"/>
                <w:b/>
                <w:bCs/>
                <w:noProof/>
              </w:rPr>
              <w:t xml:space="preserve">10.8 </w:t>
            </w:r>
            <w:r w:rsidR="00DC21B7" w:rsidRPr="004A42EB">
              <w:rPr>
                <w:rStyle w:val="Hyperlink"/>
                <w:rFonts w:ascii="Times New Roman Regular" w:hAnsi="Times New Roman Regular" w:cs="Times New Roman Regular"/>
                <w:b/>
                <w:bCs/>
                <w:noProof/>
              </w:rPr>
              <w:t>Deviations</w:t>
            </w:r>
            <w:r w:rsidR="0086504A">
              <w:rPr>
                <w:noProof/>
                <w:webHidden/>
              </w:rPr>
              <w:tab/>
            </w:r>
            <w:r w:rsidR="00DC21B7">
              <w:rPr>
                <w:noProof/>
                <w:webHidden/>
              </w:rPr>
              <w:fldChar w:fldCharType="begin"/>
            </w:r>
            <w:r w:rsidR="00DC21B7">
              <w:rPr>
                <w:noProof/>
                <w:webHidden/>
              </w:rPr>
              <w:instrText xml:space="preserve"> PAGEREF _Toc132325922 \h </w:instrText>
            </w:r>
            <w:r w:rsidR="00DC21B7">
              <w:rPr>
                <w:noProof/>
                <w:webHidden/>
              </w:rPr>
            </w:r>
            <w:r w:rsidR="00DC21B7">
              <w:rPr>
                <w:noProof/>
                <w:webHidden/>
              </w:rPr>
              <w:fldChar w:fldCharType="separate"/>
            </w:r>
            <w:r w:rsidR="0086504A">
              <w:rPr>
                <w:noProof/>
                <w:webHidden/>
              </w:rPr>
              <w:t>87</w:t>
            </w:r>
            <w:r w:rsidR="00DC21B7">
              <w:rPr>
                <w:noProof/>
                <w:webHidden/>
              </w:rPr>
              <w:fldChar w:fldCharType="end"/>
            </w:r>
          </w:hyperlink>
        </w:p>
        <w:p w14:paraId="62428832" w14:textId="56C311E3" w:rsidR="00DC21B7" w:rsidRDefault="0082628B">
          <w:pPr>
            <w:pStyle w:val="TOC1"/>
            <w:rPr>
              <w:noProof/>
            </w:rPr>
          </w:pPr>
          <w:hyperlink w:anchor="_Toc132325923" w:history="1">
            <w:r w:rsidR="0086504A" w:rsidRPr="004A42EB">
              <w:rPr>
                <w:rStyle w:val="Hyperlink"/>
                <w:rFonts w:ascii="Times New Roman Regular" w:hAnsi="Times New Roman Regular" w:cs="Times New Roman Regular" w:hint="eastAsia"/>
                <w:b/>
                <w:bCs/>
                <w:noProof/>
              </w:rPr>
              <w:t xml:space="preserve">10.9 </w:t>
            </w:r>
            <w:r w:rsidR="00DC21B7" w:rsidRPr="004A42EB">
              <w:rPr>
                <w:rStyle w:val="Hyperlink"/>
                <w:rFonts w:ascii="Times New Roman Regular" w:hAnsi="Times New Roman Regular" w:cs="Times New Roman Regular"/>
                <w:b/>
                <w:bCs/>
                <w:noProof/>
              </w:rPr>
              <w:t xml:space="preserve">Limitations </w:t>
            </w:r>
            <w:r w:rsidR="0086504A" w:rsidRPr="004A42EB">
              <w:rPr>
                <w:rStyle w:val="Hyperlink"/>
                <w:rFonts w:ascii="Times New Roman Regular" w:hAnsi="Times New Roman Regular" w:cs="Times New Roman Regular" w:hint="eastAsia"/>
                <w:b/>
                <w:bCs/>
                <w:noProof/>
              </w:rPr>
              <w:t>Of The Research</w:t>
            </w:r>
            <w:r w:rsidR="0086504A">
              <w:rPr>
                <w:noProof/>
                <w:webHidden/>
              </w:rPr>
              <w:tab/>
            </w:r>
            <w:r w:rsidR="00DC21B7">
              <w:rPr>
                <w:noProof/>
                <w:webHidden/>
              </w:rPr>
              <w:fldChar w:fldCharType="begin"/>
            </w:r>
            <w:r w:rsidR="00DC21B7">
              <w:rPr>
                <w:noProof/>
                <w:webHidden/>
              </w:rPr>
              <w:instrText xml:space="preserve"> PAGEREF _Toc132325923 \h </w:instrText>
            </w:r>
            <w:r w:rsidR="00DC21B7">
              <w:rPr>
                <w:noProof/>
                <w:webHidden/>
              </w:rPr>
            </w:r>
            <w:r w:rsidR="00DC21B7">
              <w:rPr>
                <w:noProof/>
                <w:webHidden/>
              </w:rPr>
              <w:fldChar w:fldCharType="separate"/>
            </w:r>
            <w:r w:rsidR="0086504A">
              <w:rPr>
                <w:noProof/>
                <w:webHidden/>
              </w:rPr>
              <w:t>87</w:t>
            </w:r>
            <w:r w:rsidR="00DC21B7">
              <w:rPr>
                <w:noProof/>
                <w:webHidden/>
              </w:rPr>
              <w:fldChar w:fldCharType="end"/>
            </w:r>
          </w:hyperlink>
        </w:p>
        <w:p w14:paraId="2D6FBF1B" w14:textId="4ECFF708" w:rsidR="00DC21B7" w:rsidRDefault="0082628B">
          <w:pPr>
            <w:pStyle w:val="TOC1"/>
            <w:rPr>
              <w:noProof/>
            </w:rPr>
          </w:pPr>
          <w:hyperlink w:anchor="_Toc132325924" w:history="1">
            <w:r w:rsidR="0086504A" w:rsidRPr="004A42EB">
              <w:rPr>
                <w:rStyle w:val="Hyperlink"/>
                <w:rFonts w:ascii="Times New Roman Regular" w:hAnsi="Times New Roman Regular" w:cs="Times New Roman Regular" w:hint="eastAsia"/>
                <w:b/>
                <w:bCs/>
                <w:noProof/>
              </w:rPr>
              <w:t xml:space="preserve">10.10 </w:t>
            </w:r>
            <w:r w:rsidR="00DC21B7" w:rsidRPr="004A42EB">
              <w:rPr>
                <w:rStyle w:val="Hyperlink"/>
                <w:rFonts w:ascii="Times New Roman Regular" w:hAnsi="Times New Roman Regular" w:cs="Times New Roman Regular"/>
                <w:b/>
                <w:bCs/>
                <w:noProof/>
              </w:rPr>
              <w:t xml:space="preserve">Future </w:t>
            </w:r>
            <w:r w:rsidR="0086504A" w:rsidRPr="004A42EB">
              <w:rPr>
                <w:rStyle w:val="Hyperlink"/>
                <w:rFonts w:ascii="Times New Roman Regular" w:hAnsi="Times New Roman Regular" w:cs="Times New Roman Regular" w:hint="eastAsia"/>
                <w:b/>
                <w:bCs/>
                <w:noProof/>
              </w:rPr>
              <w:t>Enhancements</w:t>
            </w:r>
            <w:r w:rsidR="0086504A">
              <w:rPr>
                <w:noProof/>
                <w:webHidden/>
              </w:rPr>
              <w:tab/>
            </w:r>
            <w:r w:rsidR="00DC21B7">
              <w:rPr>
                <w:noProof/>
                <w:webHidden/>
              </w:rPr>
              <w:fldChar w:fldCharType="begin"/>
            </w:r>
            <w:r w:rsidR="00DC21B7">
              <w:rPr>
                <w:noProof/>
                <w:webHidden/>
              </w:rPr>
              <w:instrText xml:space="preserve"> PAGEREF _Toc132325924 \h </w:instrText>
            </w:r>
            <w:r w:rsidR="00DC21B7">
              <w:rPr>
                <w:noProof/>
                <w:webHidden/>
              </w:rPr>
            </w:r>
            <w:r w:rsidR="00DC21B7">
              <w:rPr>
                <w:noProof/>
                <w:webHidden/>
              </w:rPr>
              <w:fldChar w:fldCharType="separate"/>
            </w:r>
            <w:r w:rsidR="0086504A">
              <w:rPr>
                <w:noProof/>
                <w:webHidden/>
              </w:rPr>
              <w:t>87</w:t>
            </w:r>
            <w:r w:rsidR="00DC21B7">
              <w:rPr>
                <w:noProof/>
                <w:webHidden/>
              </w:rPr>
              <w:fldChar w:fldCharType="end"/>
            </w:r>
          </w:hyperlink>
        </w:p>
        <w:p w14:paraId="33033997" w14:textId="26F929CB" w:rsidR="00DC21B7" w:rsidRDefault="0082628B">
          <w:pPr>
            <w:pStyle w:val="TOC1"/>
            <w:rPr>
              <w:noProof/>
            </w:rPr>
          </w:pPr>
          <w:hyperlink w:anchor="_Toc132325925" w:history="1">
            <w:r w:rsidR="0086504A" w:rsidRPr="004A42EB">
              <w:rPr>
                <w:rStyle w:val="Hyperlink"/>
                <w:rFonts w:ascii="Times New Roman" w:hAnsi="Times New Roman" w:cs="Times New Roman"/>
                <w:b/>
                <w:bCs/>
                <w:noProof/>
              </w:rPr>
              <w:t xml:space="preserve">10.11 </w:t>
            </w:r>
            <w:r w:rsidR="00DC21B7" w:rsidRPr="004A42EB">
              <w:rPr>
                <w:rStyle w:val="Hyperlink"/>
                <w:rFonts w:ascii="Times New Roman" w:hAnsi="Times New Roman" w:cs="Times New Roman"/>
                <w:b/>
                <w:bCs/>
                <w:noProof/>
              </w:rPr>
              <w:t xml:space="preserve">Achievement </w:t>
            </w:r>
            <w:r w:rsidR="0086504A" w:rsidRPr="004A42EB">
              <w:rPr>
                <w:rStyle w:val="Hyperlink"/>
                <w:rFonts w:ascii="Times New Roman" w:hAnsi="Times New Roman" w:cs="Times New Roman"/>
                <w:b/>
                <w:bCs/>
                <w:noProof/>
              </w:rPr>
              <w:t>Of The Contribution To The Body Of Knowledge</w:t>
            </w:r>
            <w:r w:rsidR="0086504A">
              <w:rPr>
                <w:noProof/>
                <w:webHidden/>
              </w:rPr>
              <w:tab/>
            </w:r>
            <w:r w:rsidR="00DC21B7">
              <w:rPr>
                <w:noProof/>
                <w:webHidden/>
              </w:rPr>
              <w:fldChar w:fldCharType="begin"/>
            </w:r>
            <w:r w:rsidR="00DC21B7">
              <w:rPr>
                <w:noProof/>
                <w:webHidden/>
              </w:rPr>
              <w:instrText xml:space="preserve"> PAGEREF _Toc132325925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1DC513F9" w14:textId="6B5F86DB" w:rsidR="00DC21B7" w:rsidRDefault="0082628B">
          <w:pPr>
            <w:pStyle w:val="TOC2"/>
            <w:tabs>
              <w:tab w:val="right" w:leader="dot" w:pos="9350"/>
            </w:tabs>
            <w:rPr>
              <w:noProof/>
            </w:rPr>
          </w:pPr>
          <w:hyperlink w:anchor="_Toc132325926" w:history="1">
            <w:r w:rsidR="0086504A" w:rsidRPr="004A42EB">
              <w:rPr>
                <w:rStyle w:val="Hyperlink"/>
                <w:rFonts w:ascii="Times New Roman Regular" w:hAnsi="Times New Roman Regular" w:cs="Times New Roman Regular" w:hint="eastAsia"/>
                <w:b/>
                <w:bCs/>
                <w:noProof/>
              </w:rPr>
              <w:t xml:space="preserve">10.11.1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Domain Contributions</w:t>
            </w:r>
            <w:r w:rsidR="0086504A">
              <w:rPr>
                <w:noProof/>
                <w:webHidden/>
              </w:rPr>
              <w:tab/>
            </w:r>
            <w:r w:rsidR="00DC21B7">
              <w:rPr>
                <w:noProof/>
                <w:webHidden/>
              </w:rPr>
              <w:fldChar w:fldCharType="begin"/>
            </w:r>
            <w:r w:rsidR="00DC21B7">
              <w:rPr>
                <w:noProof/>
                <w:webHidden/>
              </w:rPr>
              <w:instrText xml:space="preserve"> PAGEREF _Toc132325926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2C9C0130" w14:textId="1FDBA9D5" w:rsidR="00DC21B7" w:rsidRDefault="0082628B">
          <w:pPr>
            <w:pStyle w:val="TOC2"/>
            <w:tabs>
              <w:tab w:val="right" w:leader="dot" w:pos="9350"/>
            </w:tabs>
            <w:rPr>
              <w:noProof/>
            </w:rPr>
          </w:pPr>
          <w:hyperlink w:anchor="_Toc132325927" w:history="1">
            <w:r w:rsidR="0086504A" w:rsidRPr="004A42EB">
              <w:rPr>
                <w:rStyle w:val="Hyperlink"/>
                <w:rFonts w:ascii="Times New Roman Regular" w:hAnsi="Times New Roman Regular" w:cs="Times New Roman Regular" w:hint="eastAsia"/>
                <w:b/>
                <w:bCs/>
                <w:noProof/>
              </w:rPr>
              <w:t xml:space="preserve">10.11.2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Domain Contributions</w:t>
            </w:r>
            <w:r w:rsidR="0086504A">
              <w:rPr>
                <w:noProof/>
                <w:webHidden/>
              </w:rPr>
              <w:tab/>
            </w:r>
            <w:r w:rsidR="00DC21B7">
              <w:rPr>
                <w:noProof/>
                <w:webHidden/>
              </w:rPr>
              <w:fldChar w:fldCharType="begin"/>
            </w:r>
            <w:r w:rsidR="00DC21B7">
              <w:rPr>
                <w:noProof/>
                <w:webHidden/>
              </w:rPr>
              <w:instrText xml:space="preserve"> PAGEREF _Toc132325927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77E65E15" w14:textId="2111F771" w:rsidR="00DC21B7" w:rsidRDefault="0082628B">
          <w:pPr>
            <w:pStyle w:val="TOC2"/>
            <w:tabs>
              <w:tab w:val="right" w:leader="dot" w:pos="9350"/>
            </w:tabs>
            <w:rPr>
              <w:noProof/>
            </w:rPr>
          </w:pPr>
          <w:hyperlink w:anchor="_Toc132325928" w:history="1">
            <w:r w:rsidR="0086504A" w:rsidRPr="004A42EB">
              <w:rPr>
                <w:rStyle w:val="Hyperlink"/>
                <w:rFonts w:ascii="Times New Roman Regular" w:hAnsi="Times New Roman Regular" w:cs="Times New Roman Regular" w:hint="eastAsia"/>
                <w:b/>
                <w:bCs/>
                <w:noProof/>
              </w:rPr>
              <w:t xml:space="preserve">10.11.3 </w:t>
            </w:r>
            <w:r w:rsidR="00DC21B7" w:rsidRPr="004A42EB">
              <w:rPr>
                <w:rStyle w:val="Hyperlink"/>
                <w:rFonts w:ascii="Times New Roman Regular" w:hAnsi="Times New Roman Regular" w:cs="Times New Roman Regular"/>
                <w:b/>
                <w:bCs/>
                <w:noProof/>
              </w:rPr>
              <w:t xml:space="preserve">Additional </w:t>
            </w:r>
            <w:r w:rsidR="0086504A" w:rsidRPr="004A42EB">
              <w:rPr>
                <w:rStyle w:val="Hyperlink"/>
                <w:rFonts w:ascii="Times New Roman Regular" w:hAnsi="Times New Roman Regular" w:cs="Times New Roman Regular" w:hint="eastAsia"/>
                <w:b/>
                <w:bCs/>
                <w:noProof/>
              </w:rPr>
              <w:t>Contribution</w:t>
            </w:r>
            <w:r w:rsidR="0086504A">
              <w:rPr>
                <w:noProof/>
                <w:webHidden/>
              </w:rPr>
              <w:tab/>
            </w:r>
            <w:r w:rsidR="00DC21B7">
              <w:rPr>
                <w:noProof/>
                <w:webHidden/>
              </w:rPr>
              <w:fldChar w:fldCharType="begin"/>
            </w:r>
            <w:r w:rsidR="00DC21B7">
              <w:rPr>
                <w:noProof/>
                <w:webHidden/>
              </w:rPr>
              <w:instrText xml:space="preserve"> PAGEREF _Toc132325928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5BB44F0D" w14:textId="668C10F9" w:rsidR="00DC21B7" w:rsidRDefault="0082628B">
          <w:pPr>
            <w:pStyle w:val="TOC1"/>
            <w:rPr>
              <w:noProof/>
            </w:rPr>
          </w:pPr>
          <w:hyperlink w:anchor="_Toc132325929" w:history="1">
            <w:r w:rsidR="0086504A" w:rsidRPr="004A42EB">
              <w:rPr>
                <w:rStyle w:val="Hyperlink"/>
                <w:rFonts w:ascii="Times New Roman Regular" w:hAnsi="Times New Roman Regular" w:cs="Times New Roman Regular" w:hint="eastAsia"/>
                <w:b/>
                <w:bCs/>
                <w:noProof/>
              </w:rPr>
              <w:t xml:space="preserve">10.12 </w:t>
            </w:r>
            <w:r w:rsidR="00DC21B7" w:rsidRPr="004A42EB">
              <w:rPr>
                <w:rStyle w:val="Hyperlink"/>
                <w:rFonts w:ascii="Times New Roman Regular" w:hAnsi="Times New Roman Regular" w:cs="Times New Roman Regular"/>
                <w:b/>
                <w:bCs/>
                <w:noProof/>
              </w:rPr>
              <w:t xml:space="preserve">Implementation </w:t>
            </w:r>
            <w:r w:rsidR="0086504A" w:rsidRPr="004A42EB">
              <w:rPr>
                <w:rStyle w:val="Hyperlink"/>
                <w:rFonts w:ascii="Times New Roman Regular" w:hAnsi="Times New Roman Regular" w:cs="Times New Roman Regular" w:hint="eastAsia"/>
                <w:b/>
                <w:bCs/>
                <w:noProof/>
              </w:rPr>
              <w:t>Code</w:t>
            </w:r>
            <w:r w:rsidR="0086504A">
              <w:rPr>
                <w:noProof/>
                <w:webHidden/>
              </w:rPr>
              <w:tab/>
            </w:r>
            <w:r w:rsidR="00DC21B7">
              <w:rPr>
                <w:noProof/>
                <w:webHidden/>
              </w:rPr>
              <w:fldChar w:fldCharType="begin"/>
            </w:r>
            <w:r w:rsidR="00DC21B7">
              <w:rPr>
                <w:noProof/>
                <w:webHidden/>
              </w:rPr>
              <w:instrText xml:space="preserve"> PAGEREF _Toc132325929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2F4996A4" w14:textId="5E285B0E" w:rsidR="00DC21B7" w:rsidRDefault="0082628B">
          <w:pPr>
            <w:pStyle w:val="TOC1"/>
            <w:rPr>
              <w:noProof/>
            </w:rPr>
          </w:pPr>
          <w:hyperlink w:anchor="_Toc132325930" w:history="1">
            <w:r w:rsidR="0086504A" w:rsidRPr="004A42EB">
              <w:rPr>
                <w:rStyle w:val="Hyperlink"/>
                <w:rFonts w:ascii="Times New Roman Regular" w:hAnsi="Times New Roman Regular" w:cs="Times New Roman Regular" w:hint="eastAsia"/>
                <w:b/>
                <w:bCs/>
                <w:noProof/>
              </w:rPr>
              <w:t xml:space="preserve">10.13 </w:t>
            </w:r>
            <w:r w:rsidR="00DC21B7" w:rsidRPr="004A42EB">
              <w:rPr>
                <w:rStyle w:val="Hyperlink"/>
                <w:rFonts w:ascii="Times New Roman Regular" w:hAnsi="Times New Roman Regular" w:cs="Times New Roman Regular"/>
                <w:b/>
                <w:bCs/>
                <w:noProof/>
              </w:rPr>
              <w:t xml:space="preserve">Concluding </w:t>
            </w:r>
            <w:r w:rsidR="0086504A" w:rsidRPr="004A42EB">
              <w:rPr>
                <w:rStyle w:val="Hyperlink"/>
                <w:rFonts w:ascii="Times New Roman Regular" w:hAnsi="Times New Roman Regular" w:cs="Times New Roman Regular" w:hint="eastAsia"/>
                <w:b/>
                <w:bCs/>
                <w:noProof/>
              </w:rPr>
              <w:t>Remarks</w:t>
            </w:r>
            <w:r w:rsidR="0086504A">
              <w:rPr>
                <w:noProof/>
                <w:webHidden/>
              </w:rPr>
              <w:tab/>
            </w:r>
            <w:r w:rsidR="00DC21B7">
              <w:rPr>
                <w:noProof/>
                <w:webHidden/>
              </w:rPr>
              <w:fldChar w:fldCharType="begin"/>
            </w:r>
            <w:r w:rsidR="00DC21B7">
              <w:rPr>
                <w:noProof/>
                <w:webHidden/>
              </w:rPr>
              <w:instrText xml:space="preserve"> PAGEREF _Toc132325930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3524E127" w14:textId="4A4B1A83" w:rsidR="00DC21B7" w:rsidRDefault="0082628B">
          <w:pPr>
            <w:pStyle w:val="TOC1"/>
            <w:rPr>
              <w:noProof/>
            </w:rPr>
          </w:pPr>
          <w:hyperlink w:anchor="_Toc132325931" w:history="1">
            <w:r w:rsidR="00DC21B7" w:rsidRPr="004A42EB">
              <w:rPr>
                <w:rStyle w:val="Hyperlink"/>
                <w:rFonts w:ascii="Arial" w:hAnsi="Arial" w:cs="Arial"/>
                <w:b/>
                <w:bCs/>
                <w:noProof/>
              </w:rPr>
              <w:t>REFERENCES</w:t>
            </w:r>
            <w:r w:rsidR="0086504A">
              <w:rPr>
                <w:noProof/>
                <w:webHidden/>
              </w:rPr>
              <w:tab/>
            </w:r>
            <w:r w:rsidR="00DC21B7">
              <w:rPr>
                <w:noProof/>
                <w:webHidden/>
              </w:rPr>
              <w:fldChar w:fldCharType="begin"/>
            </w:r>
            <w:r w:rsidR="00DC21B7">
              <w:rPr>
                <w:noProof/>
                <w:webHidden/>
              </w:rPr>
              <w:instrText xml:space="preserve"> PAGEREF _Toc132325931 \h </w:instrText>
            </w:r>
            <w:r w:rsidR="00DC21B7">
              <w:rPr>
                <w:noProof/>
                <w:webHidden/>
              </w:rPr>
            </w:r>
            <w:r w:rsidR="00DC21B7">
              <w:rPr>
                <w:noProof/>
                <w:webHidden/>
              </w:rPr>
              <w:fldChar w:fldCharType="separate"/>
            </w:r>
            <w:r w:rsidR="00DC21B7">
              <w:rPr>
                <w:noProof/>
                <w:webHidden/>
              </w:rPr>
              <w:t>I</w:t>
            </w:r>
            <w:r w:rsidR="00DC21B7">
              <w:rPr>
                <w:noProof/>
                <w:webHidden/>
              </w:rPr>
              <w:fldChar w:fldCharType="end"/>
            </w:r>
          </w:hyperlink>
        </w:p>
        <w:p w14:paraId="62DE6B42" w14:textId="775379DD" w:rsidR="00DC21B7" w:rsidRDefault="0082628B">
          <w:pPr>
            <w:pStyle w:val="TOC1"/>
            <w:rPr>
              <w:noProof/>
            </w:rPr>
          </w:pPr>
          <w:hyperlink w:anchor="_Toc132325932" w:history="1">
            <w:r w:rsidR="00DC21B7" w:rsidRPr="004A42EB">
              <w:rPr>
                <w:rStyle w:val="Hyperlink"/>
                <w:rFonts w:ascii="Arial" w:hAnsi="Arial" w:cs="Arial"/>
                <w:b/>
                <w:bCs/>
                <w:noProof/>
              </w:rPr>
              <w:t xml:space="preserve">APPENDIX A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INTRODUCTION</w:t>
            </w:r>
            <w:r w:rsidR="0086504A">
              <w:rPr>
                <w:noProof/>
                <w:webHidden/>
              </w:rPr>
              <w:tab/>
            </w:r>
            <w:r w:rsidR="00DC21B7">
              <w:rPr>
                <w:noProof/>
                <w:webHidden/>
              </w:rPr>
              <w:fldChar w:fldCharType="begin"/>
            </w:r>
            <w:r w:rsidR="00DC21B7">
              <w:rPr>
                <w:noProof/>
                <w:webHidden/>
              </w:rPr>
              <w:instrText xml:space="preserve"> PAGEREF _Toc132325932 \h </w:instrText>
            </w:r>
            <w:r w:rsidR="00DC21B7">
              <w:rPr>
                <w:noProof/>
                <w:webHidden/>
              </w:rPr>
            </w:r>
            <w:r w:rsidR="00DC21B7">
              <w:rPr>
                <w:noProof/>
                <w:webHidden/>
              </w:rPr>
              <w:fldChar w:fldCharType="separate"/>
            </w:r>
            <w:r w:rsidR="00DC21B7">
              <w:rPr>
                <w:noProof/>
                <w:webHidden/>
              </w:rPr>
              <w:t>XII</w:t>
            </w:r>
            <w:r w:rsidR="00DC21B7">
              <w:rPr>
                <w:noProof/>
                <w:webHidden/>
              </w:rPr>
              <w:fldChar w:fldCharType="end"/>
            </w:r>
          </w:hyperlink>
        </w:p>
        <w:p w14:paraId="09C5B7DE" w14:textId="5D72ECC9" w:rsidR="00DC21B7" w:rsidRDefault="0082628B">
          <w:pPr>
            <w:pStyle w:val="TOC1"/>
            <w:rPr>
              <w:noProof/>
            </w:rPr>
          </w:pPr>
          <w:hyperlink w:anchor="_Toc132325933" w:history="1">
            <w:r w:rsidR="00DC21B7" w:rsidRPr="004A42EB">
              <w:rPr>
                <w:rStyle w:val="Hyperlink"/>
                <w:rFonts w:ascii="Times New Roman" w:hAnsi="Times New Roman" w:cs="Times New Roman"/>
                <w:b/>
                <w:bCs/>
                <w:noProof/>
              </w:rPr>
              <w:t>A</w:t>
            </w:r>
            <w:r w:rsidR="0086504A" w:rsidRPr="004A42EB">
              <w:rPr>
                <w:rStyle w:val="Hyperlink"/>
                <w:rFonts w:ascii="Times New Roman" w:hAnsi="Times New Roman" w:cs="Times New Roman"/>
                <w:b/>
                <w:bCs/>
                <w:noProof/>
              </w:rPr>
              <w:t xml:space="preserve">.1. </w:t>
            </w:r>
            <w:r w:rsidR="00DC21B7" w:rsidRPr="004A42EB">
              <w:rPr>
                <w:rStyle w:val="Hyperlink"/>
                <w:rFonts w:ascii="Times New Roman" w:hAnsi="Times New Roman" w:cs="Times New Roman"/>
                <w:b/>
                <w:bCs/>
                <w:noProof/>
              </w:rPr>
              <w:t xml:space="preserve">Prototype </w:t>
            </w:r>
            <w:r w:rsidR="0086504A" w:rsidRPr="004A42EB">
              <w:rPr>
                <w:rStyle w:val="Hyperlink"/>
                <w:rFonts w:ascii="Times New Roman" w:hAnsi="Times New Roman" w:cs="Times New Roman"/>
                <w:b/>
                <w:bCs/>
                <w:noProof/>
              </w:rPr>
              <w:t>Feature Diagram</w:t>
            </w:r>
            <w:r w:rsidR="0086504A">
              <w:rPr>
                <w:noProof/>
                <w:webHidden/>
              </w:rPr>
              <w:tab/>
            </w:r>
            <w:r w:rsidR="00DC21B7">
              <w:rPr>
                <w:noProof/>
                <w:webHidden/>
              </w:rPr>
              <w:fldChar w:fldCharType="begin"/>
            </w:r>
            <w:r w:rsidR="00DC21B7">
              <w:rPr>
                <w:noProof/>
                <w:webHidden/>
              </w:rPr>
              <w:instrText xml:space="preserve"> PAGEREF _Toc132325933 \h </w:instrText>
            </w:r>
            <w:r w:rsidR="00DC21B7">
              <w:rPr>
                <w:noProof/>
                <w:webHidden/>
              </w:rPr>
            </w:r>
            <w:r w:rsidR="00DC21B7">
              <w:rPr>
                <w:noProof/>
                <w:webHidden/>
              </w:rPr>
              <w:fldChar w:fldCharType="separate"/>
            </w:r>
            <w:r w:rsidR="00DC21B7">
              <w:rPr>
                <w:noProof/>
                <w:webHidden/>
              </w:rPr>
              <w:t>XII</w:t>
            </w:r>
            <w:r w:rsidR="00DC21B7">
              <w:rPr>
                <w:noProof/>
                <w:webHidden/>
              </w:rPr>
              <w:fldChar w:fldCharType="end"/>
            </w:r>
          </w:hyperlink>
        </w:p>
        <w:p w14:paraId="012B80EA" w14:textId="36C074B7" w:rsidR="00DC21B7" w:rsidRDefault="0082628B">
          <w:pPr>
            <w:pStyle w:val="TOC1"/>
            <w:rPr>
              <w:noProof/>
            </w:rPr>
          </w:pPr>
          <w:hyperlink w:anchor="_Toc132325934" w:history="1">
            <w:r w:rsidR="00DC21B7" w:rsidRPr="004A42EB">
              <w:rPr>
                <w:rStyle w:val="Hyperlink"/>
                <w:rFonts w:ascii="Times New Roman Regular" w:hAnsi="Times New Roman Regular" w:cs="Times New Roman Regular"/>
                <w:b/>
                <w:bCs/>
                <w:noProof/>
              </w:rPr>
              <w:t>A</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Project </w:t>
            </w:r>
            <w:r w:rsidR="0086504A" w:rsidRPr="004A42EB">
              <w:rPr>
                <w:rStyle w:val="Hyperlink"/>
                <w:rFonts w:ascii="Times New Roman Regular" w:hAnsi="Times New Roman Regular" w:cs="Times New Roman Regular" w:hint="eastAsia"/>
                <w:b/>
                <w:bCs/>
                <w:noProof/>
              </w:rPr>
              <w:t>Scope</w:t>
            </w:r>
            <w:r w:rsidR="0086504A">
              <w:rPr>
                <w:noProof/>
                <w:webHidden/>
              </w:rPr>
              <w:tab/>
            </w:r>
            <w:r w:rsidR="00DC21B7">
              <w:rPr>
                <w:noProof/>
                <w:webHidden/>
              </w:rPr>
              <w:fldChar w:fldCharType="begin"/>
            </w:r>
            <w:r w:rsidR="00DC21B7">
              <w:rPr>
                <w:noProof/>
                <w:webHidden/>
              </w:rPr>
              <w:instrText xml:space="preserve"> PAGEREF _Toc132325934 \h </w:instrText>
            </w:r>
            <w:r w:rsidR="00DC21B7">
              <w:rPr>
                <w:noProof/>
                <w:webHidden/>
              </w:rPr>
            </w:r>
            <w:r w:rsidR="00DC21B7">
              <w:rPr>
                <w:noProof/>
                <w:webHidden/>
              </w:rPr>
              <w:fldChar w:fldCharType="separate"/>
            </w:r>
            <w:r w:rsidR="00DC21B7">
              <w:rPr>
                <w:noProof/>
                <w:webHidden/>
              </w:rPr>
              <w:t>XII</w:t>
            </w:r>
            <w:r w:rsidR="00DC21B7">
              <w:rPr>
                <w:noProof/>
                <w:webHidden/>
              </w:rPr>
              <w:fldChar w:fldCharType="end"/>
            </w:r>
          </w:hyperlink>
        </w:p>
        <w:p w14:paraId="7CFD4C7F" w14:textId="4D1718A8" w:rsidR="00DC21B7" w:rsidRDefault="0082628B">
          <w:pPr>
            <w:pStyle w:val="TOC1"/>
            <w:rPr>
              <w:noProof/>
            </w:rPr>
          </w:pPr>
          <w:hyperlink w:anchor="_Toc132325935" w:history="1">
            <w:r w:rsidR="00DC21B7" w:rsidRPr="004A42EB">
              <w:rPr>
                <w:rStyle w:val="Hyperlink"/>
                <w:rFonts w:ascii="Arial" w:hAnsi="Arial" w:cs="Arial"/>
                <w:b/>
                <w:bCs/>
                <w:noProof/>
              </w:rPr>
              <w:t xml:space="preserve">APPENDIX B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LITERATURE REVIEW</w:t>
            </w:r>
            <w:r w:rsidR="0086504A">
              <w:rPr>
                <w:noProof/>
                <w:webHidden/>
              </w:rPr>
              <w:tab/>
            </w:r>
            <w:r w:rsidR="00DC21B7">
              <w:rPr>
                <w:noProof/>
                <w:webHidden/>
              </w:rPr>
              <w:fldChar w:fldCharType="begin"/>
            </w:r>
            <w:r w:rsidR="00DC21B7">
              <w:rPr>
                <w:noProof/>
                <w:webHidden/>
              </w:rPr>
              <w:instrText xml:space="preserve"> PAGEREF _Toc132325935 \h </w:instrText>
            </w:r>
            <w:r w:rsidR="00DC21B7">
              <w:rPr>
                <w:noProof/>
                <w:webHidden/>
              </w:rPr>
            </w:r>
            <w:r w:rsidR="00DC21B7">
              <w:rPr>
                <w:noProof/>
                <w:webHidden/>
              </w:rPr>
              <w:fldChar w:fldCharType="separate"/>
            </w:r>
            <w:r w:rsidR="00DC21B7">
              <w:rPr>
                <w:noProof/>
                <w:webHidden/>
              </w:rPr>
              <w:t>XIV</w:t>
            </w:r>
            <w:r w:rsidR="00DC21B7">
              <w:rPr>
                <w:noProof/>
                <w:webHidden/>
              </w:rPr>
              <w:fldChar w:fldCharType="end"/>
            </w:r>
          </w:hyperlink>
        </w:p>
        <w:p w14:paraId="1C6CACE2" w14:textId="5C92C48B" w:rsidR="00DC21B7" w:rsidRDefault="0082628B">
          <w:pPr>
            <w:pStyle w:val="TOC1"/>
            <w:rPr>
              <w:noProof/>
            </w:rPr>
          </w:pPr>
          <w:hyperlink w:anchor="_Toc132325936" w:history="1">
            <w:r w:rsidR="00DC21B7" w:rsidRPr="004A42EB">
              <w:rPr>
                <w:rStyle w:val="Hyperlink"/>
                <w:rFonts w:ascii="Times New Roman" w:hAnsi="Times New Roman" w:cs="Times New Roman"/>
                <w:b/>
                <w:bCs/>
                <w:noProof/>
              </w:rPr>
              <w:t>B</w:t>
            </w:r>
            <w:r w:rsidR="0086504A" w:rsidRPr="004A42EB">
              <w:rPr>
                <w:rStyle w:val="Hyperlink"/>
                <w:rFonts w:ascii="Times New Roman" w:hAnsi="Times New Roman" w:cs="Times New Roman"/>
                <w:b/>
                <w:bCs/>
                <w:noProof/>
              </w:rPr>
              <w:t xml:space="preserve">.1. </w:t>
            </w:r>
            <w:r w:rsidR="00DC21B7" w:rsidRPr="004A42EB">
              <w:rPr>
                <w:rStyle w:val="Hyperlink"/>
                <w:rFonts w:ascii="Times New Roman" w:hAnsi="Times New Roman" w:cs="Times New Roman"/>
                <w:b/>
                <w:bCs/>
                <w:noProof/>
              </w:rPr>
              <w:t xml:space="preserve">Analysis </w:t>
            </w:r>
            <w:r w:rsidR="0086504A" w:rsidRPr="004A42EB">
              <w:rPr>
                <w:rStyle w:val="Hyperlink"/>
                <w:rFonts w:ascii="Times New Roman" w:hAnsi="Times New Roman" w:cs="Times New Roman"/>
                <w:b/>
                <w:bCs/>
                <w:noProof/>
              </w:rPr>
              <w:t>Of Forecasting Algorithms</w:t>
            </w:r>
            <w:r w:rsidR="0086504A">
              <w:rPr>
                <w:noProof/>
                <w:webHidden/>
              </w:rPr>
              <w:tab/>
            </w:r>
            <w:r w:rsidR="00DC21B7">
              <w:rPr>
                <w:noProof/>
                <w:webHidden/>
              </w:rPr>
              <w:fldChar w:fldCharType="begin"/>
            </w:r>
            <w:r w:rsidR="00DC21B7">
              <w:rPr>
                <w:noProof/>
                <w:webHidden/>
              </w:rPr>
              <w:instrText xml:space="preserve"> PAGEREF _Toc132325936 \h </w:instrText>
            </w:r>
            <w:r w:rsidR="00DC21B7">
              <w:rPr>
                <w:noProof/>
                <w:webHidden/>
              </w:rPr>
            </w:r>
            <w:r w:rsidR="00DC21B7">
              <w:rPr>
                <w:noProof/>
                <w:webHidden/>
              </w:rPr>
              <w:fldChar w:fldCharType="separate"/>
            </w:r>
            <w:r w:rsidR="00DC21B7">
              <w:rPr>
                <w:noProof/>
                <w:webHidden/>
              </w:rPr>
              <w:t>XIV</w:t>
            </w:r>
            <w:r w:rsidR="00DC21B7">
              <w:rPr>
                <w:noProof/>
                <w:webHidden/>
              </w:rPr>
              <w:fldChar w:fldCharType="end"/>
            </w:r>
          </w:hyperlink>
        </w:p>
        <w:p w14:paraId="10312C27" w14:textId="477767AE" w:rsidR="00DC21B7" w:rsidRDefault="0082628B">
          <w:pPr>
            <w:pStyle w:val="TOC1"/>
            <w:rPr>
              <w:noProof/>
            </w:rPr>
          </w:pPr>
          <w:hyperlink w:anchor="_Toc132325937" w:history="1">
            <w:r w:rsidR="00DC21B7" w:rsidRPr="004A42EB">
              <w:rPr>
                <w:rStyle w:val="Hyperlink"/>
                <w:rFonts w:ascii="Times New Roman" w:hAnsi="Times New Roman" w:cs="Times New Roman"/>
                <w:b/>
                <w:bCs/>
                <w:noProof/>
              </w:rPr>
              <w:t>B</w:t>
            </w:r>
            <w:r w:rsidR="0086504A" w:rsidRPr="004A42EB">
              <w:rPr>
                <w:rStyle w:val="Hyperlink"/>
                <w:rFonts w:ascii="Times New Roman" w:hAnsi="Times New Roman" w:cs="Times New Roman"/>
                <w:b/>
                <w:bCs/>
                <w:noProof/>
              </w:rPr>
              <w:t xml:space="preserve">.2. </w:t>
            </w:r>
            <w:r w:rsidR="00DC21B7" w:rsidRPr="004A42EB">
              <w:rPr>
                <w:rStyle w:val="Hyperlink"/>
                <w:rFonts w:ascii="Times New Roman" w:hAnsi="Times New Roman" w:cs="Times New Roman"/>
                <w:b/>
                <w:bCs/>
                <w:noProof/>
              </w:rPr>
              <w:t xml:space="preserve">Studies </w:t>
            </w:r>
            <w:r w:rsidR="0086504A" w:rsidRPr="004A42EB">
              <w:rPr>
                <w:rStyle w:val="Hyperlink"/>
                <w:rFonts w:ascii="Times New Roman" w:hAnsi="Times New Roman" w:cs="Times New Roman"/>
                <w:b/>
                <w:bCs/>
                <w:noProof/>
              </w:rPr>
              <w:t>Associated With These Algorithms</w:t>
            </w:r>
            <w:r w:rsidR="0086504A">
              <w:rPr>
                <w:noProof/>
                <w:webHidden/>
              </w:rPr>
              <w:tab/>
            </w:r>
            <w:r w:rsidR="00DC21B7">
              <w:rPr>
                <w:noProof/>
                <w:webHidden/>
              </w:rPr>
              <w:fldChar w:fldCharType="begin"/>
            </w:r>
            <w:r w:rsidR="00DC21B7">
              <w:rPr>
                <w:noProof/>
                <w:webHidden/>
              </w:rPr>
              <w:instrText xml:space="preserve"> PAGEREF _Toc132325937 \h </w:instrText>
            </w:r>
            <w:r w:rsidR="00DC21B7">
              <w:rPr>
                <w:noProof/>
                <w:webHidden/>
              </w:rPr>
            </w:r>
            <w:r w:rsidR="00DC21B7">
              <w:rPr>
                <w:noProof/>
                <w:webHidden/>
              </w:rPr>
              <w:fldChar w:fldCharType="separate"/>
            </w:r>
            <w:r w:rsidR="00DC21B7">
              <w:rPr>
                <w:noProof/>
                <w:webHidden/>
              </w:rPr>
              <w:t>XVII</w:t>
            </w:r>
            <w:r w:rsidR="00DC21B7">
              <w:rPr>
                <w:noProof/>
                <w:webHidden/>
              </w:rPr>
              <w:fldChar w:fldCharType="end"/>
            </w:r>
          </w:hyperlink>
        </w:p>
        <w:p w14:paraId="497783AC" w14:textId="62B2390D" w:rsidR="00DC21B7" w:rsidRDefault="0082628B">
          <w:pPr>
            <w:pStyle w:val="TOC1"/>
            <w:rPr>
              <w:noProof/>
            </w:rPr>
          </w:pPr>
          <w:hyperlink w:anchor="_Toc132325938" w:history="1">
            <w:r w:rsidR="00DC21B7" w:rsidRPr="004A42EB">
              <w:rPr>
                <w:rStyle w:val="Hyperlink"/>
                <w:rFonts w:ascii="Arial" w:hAnsi="Arial" w:cs="Arial"/>
                <w:b/>
                <w:bCs/>
                <w:noProof/>
              </w:rPr>
              <w:t xml:space="preserve">APPENDIX C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SRS</w:t>
            </w:r>
            <w:r w:rsidR="0086504A">
              <w:rPr>
                <w:noProof/>
                <w:webHidden/>
              </w:rPr>
              <w:tab/>
            </w:r>
            <w:r w:rsidR="00DC21B7">
              <w:rPr>
                <w:noProof/>
                <w:webHidden/>
              </w:rPr>
              <w:fldChar w:fldCharType="begin"/>
            </w:r>
            <w:r w:rsidR="00DC21B7">
              <w:rPr>
                <w:noProof/>
                <w:webHidden/>
              </w:rPr>
              <w:instrText xml:space="preserve"> PAGEREF _Toc132325938 \h </w:instrText>
            </w:r>
            <w:r w:rsidR="00DC21B7">
              <w:rPr>
                <w:noProof/>
                <w:webHidden/>
              </w:rPr>
            </w:r>
            <w:r w:rsidR="00DC21B7">
              <w:rPr>
                <w:noProof/>
                <w:webHidden/>
              </w:rPr>
              <w:fldChar w:fldCharType="separate"/>
            </w:r>
            <w:r w:rsidR="00DC21B7">
              <w:rPr>
                <w:noProof/>
                <w:webHidden/>
              </w:rPr>
              <w:t>XIX</w:t>
            </w:r>
            <w:r w:rsidR="00DC21B7">
              <w:rPr>
                <w:noProof/>
                <w:webHidden/>
              </w:rPr>
              <w:fldChar w:fldCharType="end"/>
            </w:r>
          </w:hyperlink>
        </w:p>
        <w:p w14:paraId="09033D79" w14:textId="71549ADC" w:rsidR="00DC21B7" w:rsidRDefault="0082628B">
          <w:pPr>
            <w:pStyle w:val="TOC1"/>
            <w:rPr>
              <w:noProof/>
            </w:rPr>
          </w:pPr>
          <w:hyperlink w:anchor="_Toc132325939" w:history="1">
            <w:r w:rsidR="00DC21B7" w:rsidRPr="004A42EB">
              <w:rPr>
                <w:rStyle w:val="Hyperlink"/>
                <w:rFonts w:ascii="Times New Roman" w:hAnsi="Times New Roman" w:cs="Times New Roman"/>
                <w:b/>
                <w:bCs/>
                <w:noProof/>
              </w:rPr>
              <w:t>C</w:t>
            </w:r>
            <w:r w:rsidR="0086504A" w:rsidRPr="004A42EB">
              <w:rPr>
                <w:rStyle w:val="Hyperlink"/>
                <w:rFonts w:ascii="Times New Roman" w:hAnsi="Times New Roman" w:cs="Times New Roman"/>
                <w:b/>
                <w:bCs/>
                <w:noProof/>
              </w:rPr>
              <w:t xml:space="preserve">.1. </w:t>
            </w:r>
            <w:r w:rsidR="00DC21B7" w:rsidRPr="004A42EB">
              <w:rPr>
                <w:rStyle w:val="Hyperlink"/>
                <w:rFonts w:ascii="Times New Roman" w:hAnsi="Times New Roman" w:cs="Times New Roman"/>
                <w:b/>
                <w:bCs/>
                <w:noProof/>
              </w:rPr>
              <w:t xml:space="preserve">Requirement </w:t>
            </w:r>
            <w:r w:rsidR="0086504A" w:rsidRPr="004A42EB">
              <w:rPr>
                <w:rStyle w:val="Hyperlink"/>
                <w:rFonts w:ascii="Times New Roman" w:hAnsi="Times New Roman" w:cs="Times New Roman"/>
                <w:b/>
                <w:bCs/>
                <w:noProof/>
              </w:rPr>
              <w:t>Elicitation Methodologies</w:t>
            </w:r>
            <w:r w:rsidR="0086504A">
              <w:rPr>
                <w:noProof/>
                <w:webHidden/>
              </w:rPr>
              <w:tab/>
            </w:r>
            <w:r w:rsidR="00DC21B7">
              <w:rPr>
                <w:noProof/>
                <w:webHidden/>
              </w:rPr>
              <w:fldChar w:fldCharType="begin"/>
            </w:r>
            <w:r w:rsidR="00DC21B7">
              <w:rPr>
                <w:noProof/>
                <w:webHidden/>
              </w:rPr>
              <w:instrText xml:space="preserve"> PAGEREF _Toc132325939 \h </w:instrText>
            </w:r>
            <w:r w:rsidR="00DC21B7">
              <w:rPr>
                <w:noProof/>
                <w:webHidden/>
              </w:rPr>
            </w:r>
            <w:r w:rsidR="00DC21B7">
              <w:rPr>
                <w:noProof/>
                <w:webHidden/>
              </w:rPr>
              <w:fldChar w:fldCharType="separate"/>
            </w:r>
            <w:r w:rsidR="00DC21B7">
              <w:rPr>
                <w:noProof/>
                <w:webHidden/>
              </w:rPr>
              <w:t>XIX</w:t>
            </w:r>
            <w:r w:rsidR="00DC21B7">
              <w:rPr>
                <w:noProof/>
                <w:webHidden/>
              </w:rPr>
              <w:fldChar w:fldCharType="end"/>
            </w:r>
          </w:hyperlink>
        </w:p>
        <w:p w14:paraId="5C59F238" w14:textId="5BA2DC08" w:rsidR="00DC21B7" w:rsidRDefault="0082628B">
          <w:pPr>
            <w:pStyle w:val="TOC1"/>
            <w:rPr>
              <w:noProof/>
            </w:rPr>
          </w:pPr>
          <w:hyperlink w:anchor="_Toc132325940" w:history="1">
            <w:r w:rsidR="00DC21B7" w:rsidRPr="004A42EB">
              <w:rPr>
                <w:rStyle w:val="Hyperlink"/>
                <w:rFonts w:ascii="Times New Roman" w:hAnsi="Times New Roman" w:cs="Times New Roman"/>
                <w:b/>
                <w:bCs/>
                <w:noProof/>
              </w:rPr>
              <w:t>C</w:t>
            </w:r>
            <w:r w:rsidR="0086504A" w:rsidRPr="004A42EB">
              <w:rPr>
                <w:rStyle w:val="Hyperlink"/>
                <w:rFonts w:ascii="Times New Roman" w:hAnsi="Times New Roman" w:cs="Times New Roman"/>
                <w:b/>
                <w:bCs/>
                <w:noProof/>
              </w:rPr>
              <w:t xml:space="preserve">.2. </w:t>
            </w:r>
            <w:r w:rsidR="00DC21B7" w:rsidRPr="004A42EB">
              <w:rPr>
                <w:rStyle w:val="Hyperlink"/>
                <w:rFonts w:ascii="Times New Roman" w:hAnsi="Times New Roman" w:cs="Times New Roman"/>
                <w:b/>
                <w:bCs/>
                <w:noProof/>
              </w:rPr>
              <w:t xml:space="preserve">Interview </w:t>
            </w:r>
            <w:r w:rsidR="0086504A" w:rsidRPr="004A42EB">
              <w:rPr>
                <w:rStyle w:val="Hyperlink"/>
                <w:rFonts w:ascii="Times New Roman" w:hAnsi="Times New Roman" w:cs="Times New Roman"/>
                <w:b/>
                <w:bCs/>
                <w:noProof/>
              </w:rPr>
              <w:t>Analysis</w:t>
            </w:r>
            <w:r w:rsidR="0086504A">
              <w:rPr>
                <w:noProof/>
                <w:webHidden/>
              </w:rPr>
              <w:tab/>
            </w:r>
            <w:r w:rsidR="00DC21B7">
              <w:rPr>
                <w:noProof/>
                <w:webHidden/>
              </w:rPr>
              <w:fldChar w:fldCharType="begin"/>
            </w:r>
            <w:r w:rsidR="00DC21B7">
              <w:rPr>
                <w:noProof/>
                <w:webHidden/>
              </w:rPr>
              <w:instrText xml:space="preserve"> PAGEREF _Toc132325940 \h </w:instrText>
            </w:r>
            <w:r w:rsidR="00DC21B7">
              <w:rPr>
                <w:noProof/>
                <w:webHidden/>
              </w:rPr>
            </w:r>
            <w:r w:rsidR="00DC21B7">
              <w:rPr>
                <w:noProof/>
                <w:webHidden/>
              </w:rPr>
              <w:fldChar w:fldCharType="separate"/>
            </w:r>
            <w:r w:rsidR="00DC21B7">
              <w:rPr>
                <w:noProof/>
                <w:webHidden/>
              </w:rPr>
              <w:t>XIX</w:t>
            </w:r>
            <w:r w:rsidR="00DC21B7">
              <w:rPr>
                <w:noProof/>
                <w:webHidden/>
              </w:rPr>
              <w:fldChar w:fldCharType="end"/>
            </w:r>
          </w:hyperlink>
        </w:p>
        <w:p w14:paraId="01AE2F15" w14:textId="4460C354" w:rsidR="00DC21B7" w:rsidRDefault="0082628B">
          <w:pPr>
            <w:pStyle w:val="TOC1"/>
            <w:rPr>
              <w:noProof/>
            </w:rPr>
          </w:pPr>
          <w:hyperlink w:anchor="_Toc132325941" w:history="1">
            <w:r w:rsidR="00DC21B7" w:rsidRPr="004A42EB">
              <w:rPr>
                <w:rStyle w:val="Hyperlink"/>
                <w:rFonts w:ascii="Times New Roman Regular" w:hAnsi="Times New Roman Regular" w:cs="Times New Roman Regular"/>
                <w:b/>
                <w:bCs/>
                <w:noProof/>
              </w:rPr>
              <w:t>C</w:t>
            </w:r>
            <w:r w:rsidR="0086504A" w:rsidRPr="004A42EB">
              <w:rPr>
                <w:rStyle w:val="Hyperlink"/>
                <w:rFonts w:ascii="Times New Roman Regular" w:hAnsi="Times New Roman Regular" w:cs="Times New Roman Regular" w:hint="eastAsia"/>
                <w:b/>
                <w:bCs/>
                <w:noProof/>
              </w:rPr>
              <w:t xml:space="preserve">.3. </w:t>
            </w:r>
            <w:r w:rsidR="00DC21B7" w:rsidRPr="004A42EB">
              <w:rPr>
                <w:rStyle w:val="Hyperlink"/>
                <w:rFonts w:ascii="Times New Roman Regular" w:hAnsi="Times New Roman Regular" w:cs="Times New Roman Regular"/>
                <w:b/>
                <w:bCs/>
                <w:noProof/>
              </w:rPr>
              <w:t xml:space="preserve">Survey </w:t>
            </w:r>
            <w:r w:rsidR="0086504A" w:rsidRPr="004A42EB">
              <w:rPr>
                <w:rStyle w:val="Hyperlink"/>
                <w:rFonts w:ascii="Times New Roman Regular" w:hAnsi="Times New Roman Regular" w:cs="Times New Roman Regular" w:hint="eastAsia"/>
                <w:b/>
                <w:bCs/>
                <w:noProof/>
              </w:rPr>
              <w:t>Analysis</w:t>
            </w:r>
            <w:r w:rsidR="0086504A">
              <w:rPr>
                <w:noProof/>
                <w:webHidden/>
              </w:rPr>
              <w:tab/>
            </w:r>
            <w:r w:rsidR="00DC21B7">
              <w:rPr>
                <w:noProof/>
                <w:webHidden/>
              </w:rPr>
              <w:fldChar w:fldCharType="begin"/>
            </w:r>
            <w:r w:rsidR="00DC21B7">
              <w:rPr>
                <w:noProof/>
                <w:webHidden/>
              </w:rPr>
              <w:instrText xml:space="preserve"> PAGEREF _Toc132325941 \h </w:instrText>
            </w:r>
            <w:r w:rsidR="00DC21B7">
              <w:rPr>
                <w:noProof/>
                <w:webHidden/>
              </w:rPr>
            </w:r>
            <w:r w:rsidR="00DC21B7">
              <w:rPr>
                <w:noProof/>
                <w:webHidden/>
              </w:rPr>
              <w:fldChar w:fldCharType="separate"/>
            </w:r>
            <w:r w:rsidR="00DC21B7">
              <w:rPr>
                <w:noProof/>
                <w:webHidden/>
              </w:rPr>
              <w:t>XXI</w:t>
            </w:r>
            <w:r w:rsidR="00DC21B7">
              <w:rPr>
                <w:noProof/>
                <w:webHidden/>
              </w:rPr>
              <w:fldChar w:fldCharType="end"/>
            </w:r>
          </w:hyperlink>
        </w:p>
        <w:p w14:paraId="1250D8DA" w14:textId="746A8F56" w:rsidR="00DC21B7" w:rsidRDefault="0082628B">
          <w:pPr>
            <w:pStyle w:val="TOC1"/>
            <w:rPr>
              <w:noProof/>
            </w:rPr>
          </w:pPr>
          <w:hyperlink w:anchor="_Toc132325942" w:history="1">
            <w:r w:rsidR="00DC21B7" w:rsidRPr="004A42EB">
              <w:rPr>
                <w:rStyle w:val="Hyperlink"/>
                <w:rFonts w:ascii="Times New Roman Regular" w:hAnsi="Times New Roman Regular" w:cs="Times New Roman Regular"/>
                <w:b/>
                <w:bCs/>
                <w:noProof/>
              </w:rPr>
              <w:t>C</w:t>
            </w:r>
            <w:r w:rsidR="0086504A" w:rsidRPr="004A42EB">
              <w:rPr>
                <w:rStyle w:val="Hyperlink"/>
                <w:rFonts w:ascii="Times New Roman Regular" w:hAnsi="Times New Roman Regular" w:cs="Times New Roman Regular" w:hint="eastAsia"/>
                <w:b/>
                <w:bCs/>
                <w:noProof/>
              </w:rPr>
              <w:t xml:space="preserve">.4.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Case Descriptions</w:t>
            </w:r>
            <w:r w:rsidR="0086504A">
              <w:rPr>
                <w:noProof/>
                <w:webHidden/>
              </w:rPr>
              <w:tab/>
            </w:r>
            <w:r w:rsidR="00DC21B7">
              <w:rPr>
                <w:noProof/>
                <w:webHidden/>
              </w:rPr>
              <w:fldChar w:fldCharType="begin"/>
            </w:r>
            <w:r w:rsidR="00DC21B7">
              <w:rPr>
                <w:noProof/>
                <w:webHidden/>
              </w:rPr>
              <w:instrText xml:space="preserve"> PAGEREF _Toc132325942 \h </w:instrText>
            </w:r>
            <w:r w:rsidR="00DC21B7">
              <w:rPr>
                <w:noProof/>
                <w:webHidden/>
              </w:rPr>
            </w:r>
            <w:r w:rsidR="00DC21B7">
              <w:rPr>
                <w:noProof/>
                <w:webHidden/>
              </w:rPr>
              <w:fldChar w:fldCharType="separate"/>
            </w:r>
            <w:r w:rsidR="00DC21B7">
              <w:rPr>
                <w:noProof/>
                <w:webHidden/>
              </w:rPr>
              <w:t>XXIII</w:t>
            </w:r>
            <w:r w:rsidR="00DC21B7">
              <w:rPr>
                <w:noProof/>
                <w:webHidden/>
              </w:rPr>
              <w:fldChar w:fldCharType="end"/>
            </w:r>
          </w:hyperlink>
        </w:p>
        <w:p w14:paraId="429BDAB8" w14:textId="753A3864" w:rsidR="00DC21B7" w:rsidRDefault="0082628B">
          <w:pPr>
            <w:pStyle w:val="TOC1"/>
            <w:rPr>
              <w:noProof/>
            </w:rPr>
          </w:pPr>
          <w:hyperlink w:anchor="_Toc132325943" w:history="1">
            <w:r w:rsidR="00DC21B7" w:rsidRPr="004A42EB">
              <w:rPr>
                <w:rStyle w:val="Hyperlink"/>
                <w:rFonts w:ascii="Times New Roman Regular" w:hAnsi="Times New Roman Regular" w:cs="Times New Roman Regular"/>
                <w:b/>
                <w:bCs/>
                <w:noProof/>
              </w:rPr>
              <w:t>C</w:t>
            </w:r>
            <w:r w:rsidR="0086504A" w:rsidRPr="004A42EB">
              <w:rPr>
                <w:rStyle w:val="Hyperlink"/>
                <w:rFonts w:ascii="Times New Roman Regular" w:hAnsi="Times New Roman Regular" w:cs="Times New Roman Regular" w:hint="eastAsia"/>
                <w:b/>
                <w:bCs/>
                <w:noProof/>
              </w:rPr>
              <w:t xml:space="preserve">.5. </w:t>
            </w:r>
            <w:r w:rsidR="00DC21B7" w:rsidRPr="004A42EB">
              <w:rPr>
                <w:rStyle w:val="Hyperlink"/>
                <w:rFonts w:ascii="Times New Roman Regular" w:hAnsi="Times New Roman Regular" w:cs="Times New Roman Regular"/>
                <w:b/>
                <w:bCs/>
                <w:noProof/>
              </w:rPr>
              <w:t xml:space="preserve">Functional </w:t>
            </w:r>
            <w:r w:rsidR="0086504A" w:rsidRPr="004A42EB">
              <w:rPr>
                <w:rStyle w:val="Hyperlink"/>
                <w:rFonts w:ascii="Times New Roman Regular" w:hAnsi="Times New Roman Regular" w:cs="Times New Roman Regular" w:hint="eastAsia"/>
                <w:b/>
                <w:bCs/>
                <w:noProof/>
              </w:rPr>
              <w:t>Requirements</w:t>
            </w:r>
            <w:r w:rsidR="0086504A">
              <w:rPr>
                <w:noProof/>
                <w:webHidden/>
              </w:rPr>
              <w:tab/>
            </w:r>
            <w:r w:rsidR="00DC21B7">
              <w:rPr>
                <w:noProof/>
                <w:webHidden/>
              </w:rPr>
              <w:fldChar w:fldCharType="begin"/>
            </w:r>
            <w:r w:rsidR="00DC21B7">
              <w:rPr>
                <w:noProof/>
                <w:webHidden/>
              </w:rPr>
              <w:instrText xml:space="preserve"> PAGEREF _Toc132325943 \h </w:instrText>
            </w:r>
            <w:r w:rsidR="00DC21B7">
              <w:rPr>
                <w:noProof/>
                <w:webHidden/>
              </w:rPr>
            </w:r>
            <w:r w:rsidR="00DC21B7">
              <w:rPr>
                <w:noProof/>
                <w:webHidden/>
              </w:rPr>
              <w:fldChar w:fldCharType="separate"/>
            </w:r>
            <w:r w:rsidR="00DC21B7">
              <w:rPr>
                <w:noProof/>
                <w:webHidden/>
              </w:rPr>
              <w:t>XXV</w:t>
            </w:r>
            <w:r w:rsidR="00DC21B7">
              <w:rPr>
                <w:noProof/>
                <w:webHidden/>
              </w:rPr>
              <w:fldChar w:fldCharType="end"/>
            </w:r>
          </w:hyperlink>
        </w:p>
        <w:p w14:paraId="7022A62C" w14:textId="6CC095E1" w:rsidR="00DC21B7" w:rsidRDefault="0082628B">
          <w:pPr>
            <w:pStyle w:val="TOC1"/>
            <w:rPr>
              <w:noProof/>
            </w:rPr>
          </w:pPr>
          <w:hyperlink w:anchor="_Toc132325944" w:history="1">
            <w:r w:rsidR="00DC21B7" w:rsidRPr="004A42EB">
              <w:rPr>
                <w:rStyle w:val="Hyperlink"/>
                <w:rFonts w:ascii="Arial" w:hAnsi="Arial" w:cs="Arial"/>
                <w:b/>
                <w:bCs/>
                <w:noProof/>
              </w:rPr>
              <w:t xml:space="preserve">APPENDIX D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DESIGN</w:t>
            </w:r>
            <w:r w:rsidR="0086504A">
              <w:rPr>
                <w:noProof/>
                <w:webHidden/>
              </w:rPr>
              <w:tab/>
            </w:r>
            <w:r w:rsidR="00DC21B7">
              <w:rPr>
                <w:noProof/>
                <w:webHidden/>
              </w:rPr>
              <w:fldChar w:fldCharType="begin"/>
            </w:r>
            <w:r w:rsidR="00DC21B7">
              <w:rPr>
                <w:noProof/>
                <w:webHidden/>
              </w:rPr>
              <w:instrText xml:space="preserve"> PAGEREF _Toc132325944 \h </w:instrText>
            </w:r>
            <w:r w:rsidR="00DC21B7">
              <w:rPr>
                <w:noProof/>
                <w:webHidden/>
              </w:rPr>
            </w:r>
            <w:r w:rsidR="00DC21B7">
              <w:rPr>
                <w:noProof/>
                <w:webHidden/>
              </w:rPr>
              <w:fldChar w:fldCharType="separate"/>
            </w:r>
            <w:r w:rsidR="00DC21B7">
              <w:rPr>
                <w:noProof/>
                <w:webHidden/>
              </w:rPr>
              <w:t>XXVI</w:t>
            </w:r>
            <w:r w:rsidR="00DC21B7">
              <w:rPr>
                <w:noProof/>
                <w:webHidden/>
              </w:rPr>
              <w:fldChar w:fldCharType="end"/>
            </w:r>
          </w:hyperlink>
        </w:p>
        <w:p w14:paraId="7C4DE44F" w14:textId="772B60BC" w:rsidR="00DC21B7" w:rsidRDefault="0082628B">
          <w:pPr>
            <w:pStyle w:val="TOC1"/>
            <w:rPr>
              <w:noProof/>
            </w:rPr>
          </w:pPr>
          <w:hyperlink w:anchor="_Toc132325945" w:history="1">
            <w:r w:rsidR="00DC21B7" w:rsidRPr="004A42EB">
              <w:rPr>
                <w:rStyle w:val="Hyperlink"/>
                <w:rFonts w:ascii="Times New Roman Regular" w:hAnsi="Times New Roman Regular" w:cs="Times New Roman Regular"/>
                <w:b/>
                <w:bCs/>
                <w:noProof/>
              </w:rPr>
              <w:t>D</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LTS </w:t>
            </w:r>
            <w:r w:rsidR="0086504A" w:rsidRPr="004A42EB">
              <w:rPr>
                <w:rStyle w:val="Hyperlink"/>
                <w:rFonts w:ascii="Times New Roman Regular" w:hAnsi="Times New Roman Regular" w:cs="Times New Roman Regular" w:hint="eastAsia"/>
                <w:b/>
                <w:bCs/>
                <w:noProof/>
              </w:rPr>
              <w:t>Algorithm Intuition</w:t>
            </w:r>
            <w:r w:rsidR="0086504A">
              <w:rPr>
                <w:noProof/>
                <w:webHidden/>
              </w:rPr>
              <w:tab/>
            </w:r>
            <w:r w:rsidR="00DC21B7">
              <w:rPr>
                <w:noProof/>
                <w:webHidden/>
              </w:rPr>
              <w:fldChar w:fldCharType="begin"/>
            </w:r>
            <w:r w:rsidR="00DC21B7">
              <w:rPr>
                <w:noProof/>
                <w:webHidden/>
              </w:rPr>
              <w:instrText xml:space="preserve"> PAGEREF _Toc132325945 \h </w:instrText>
            </w:r>
            <w:r w:rsidR="00DC21B7">
              <w:rPr>
                <w:noProof/>
                <w:webHidden/>
              </w:rPr>
            </w:r>
            <w:r w:rsidR="00DC21B7">
              <w:rPr>
                <w:noProof/>
                <w:webHidden/>
              </w:rPr>
              <w:fldChar w:fldCharType="separate"/>
            </w:r>
            <w:r w:rsidR="00DC21B7">
              <w:rPr>
                <w:noProof/>
                <w:webHidden/>
              </w:rPr>
              <w:t>XXVI</w:t>
            </w:r>
            <w:r w:rsidR="00DC21B7">
              <w:rPr>
                <w:noProof/>
                <w:webHidden/>
              </w:rPr>
              <w:fldChar w:fldCharType="end"/>
            </w:r>
          </w:hyperlink>
        </w:p>
        <w:p w14:paraId="533CB47E" w14:textId="40C20A7D" w:rsidR="00DC21B7" w:rsidRDefault="0082628B">
          <w:pPr>
            <w:pStyle w:val="TOC1"/>
            <w:rPr>
              <w:noProof/>
            </w:rPr>
          </w:pPr>
          <w:hyperlink w:anchor="_Toc132325946" w:history="1">
            <w:r w:rsidR="00DC21B7" w:rsidRPr="004A42EB">
              <w:rPr>
                <w:rStyle w:val="Hyperlink"/>
                <w:rFonts w:ascii="Times New Roman Regular" w:hAnsi="Times New Roman Regular" w:cs="Times New Roman Regular"/>
                <w:b/>
                <w:bCs/>
                <w:noProof/>
              </w:rPr>
              <w:t>D</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Tweet </w:t>
            </w:r>
            <w:r w:rsidR="0086504A" w:rsidRPr="004A42EB">
              <w:rPr>
                <w:rStyle w:val="Hyperlink"/>
                <w:rFonts w:ascii="Times New Roman Regular" w:hAnsi="Times New Roman Regular" w:cs="Times New Roman Regular" w:hint="eastAsia"/>
                <w:b/>
                <w:bCs/>
                <w:noProof/>
              </w:rPr>
              <w:t>Sentiment Weighting Algorithm Intuition</w:t>
            </w:r>
            <w:r w:rsidR="0086504A">
              <w:rPr>
                <w:noProof/>
                <w:webHidden/>
              </w:rPr>
              <w:tab/>
            </w:r>
            <w:r w:rsidR="00DC21B7">
              <w:rPr>
                <w:noProof/>
                <w:webHidden/>
              </w:rPr>
              <w:fldChar w:fldCharType="begin"/>
            </w:r>
            <w:r w:rsidR="00DC21B7">
              <w:rPr>
                <w:noProof/>
                <w:webHidden/>
              </w:rPr>
              <w:instrText xml:space="preserve"> PAGEREF _Toc132325946 \h </w:instrText>
            </w:r>
            <w:r w:rsidR="00DC21B7">
              <w:rPr>
                <w:noProof/>
                <w:webHidden/>
              </w:rPr>
            </w:r>
            <w:r w:rsidR="00DC21B7">
              <w:rPr>
                <w:noProof/>
                <w:webHidden/>
              </w:rPr>
              <w:fldChar w:fldCharType="separate"/>
            </w:r>
            <w:r w:rsidR="00DC21B7">
              <w:rPr>
                <w:noProof/>
                <w:webHidden/>
              </w:rPr>
              <w:t>XXX</w:t>
            </w:r>
            <w:r w:rsidR="00DC21B7">
              <w:rPr>
                <w:noProof/>
                <w:webHidden/>
              </w:rPr>
              <w:fldChar w:fldCharType="end"/>
            </w:r>
          </w:hyperlink>
        </w:p>
        <w:p w14:paraId="5AE5211C" w14:textId="32B1A4EB" w:rsidR="00DC21B7" w:rsidRDefault="0082628B">
          <w:pPr>
            <w:pStyle w:val="TOC1"/>
            <w:rPr>
              <w:noProof/>
            </w:rPr>
          </w:pPr>
          <w:hyperlink w:anchor="_Toc132325947" w:history="1">
            <w:r w:rsidR="00DC21B7" w:rsidRPr="004A42EB">
              <w:rPr>
                <w:rStyle w:val="Hyperlink"/>
                <w:rFonts w:ascii="Times New Roman Regular" w:hAnsi="Times New Roman Regular" w:cs="Times New Roman Regular"/>
                <w:b/>
                <w:bCs/>
                <w:noProof/>
              </w:rPr>
              <w:t>D</w:t>
            </w:r>
            <w:r w:rsidR="0086504A" w:rsidRPr="004A42EB">
              <w:rPr>
                <w:rStyle w:val="Hyperlink"/>
                <w:rFonts w:ascii="Times New Roman Regular" w:hAnsi="Times New Roman Regular" w:cs="Times New Roman Regular" w:hint="eastAsia"/>
                <w:b/>
                <w:bCs/>
                <w:noProof/>
              </w:rPr>
              <w:t xml:space="preserve">.3. </w:t>
            </w:r>
            <w:r w:rsidR="00DC21B7" w:rsidRPr="004A42EB">
              <w:rPr>
                <w:rStyle w:val="Hyperlink"/>
                <w:rFonts w:ascii="Times New Roman Regular" w:hAnsi="Times New Roman Regular" w:cs="Times New Roman Regular"/>
                <w:b/>
                <w:bCs/>
                <w:noProof/>
              </w:rPr>
              <w:t xml:space="preserve">LTS </w:t>
            </w:r>
            <w:r w:rsidR="0086504A" w:rsidRPr="004A42EB">
              <w:rPr>
                <w:rStyle w:val="Hyperlink"/>
                <w:rFonts w:ascii="Times New Roman Regular" w:hAnsi="Times New Roman Regular" w:cs="Times New Roman Regular" w:hint="eastAsia"/>
                <w:b/>
                <w:bCs/>
                <w:noProof/>
              </w:rPr>
              <w:t>Algorithm Complexity Analysis</w:t>
            </w:r>
            <w:r w:rsidR="0086504A">
              <w:rPr>
                <w:noProof/>
                <w:webHidden/>
              </w:rPr>
              <w:tab/>
            </w:r>
            <w:r w:rsidR="00DC21B7">
              <w:rPr>
                <w:noProof/>
                <w:webHidden/>
              </w:rPr>
              <w:fldChar w:fldCharType="begin"/>
            </w:r>
            <w:r w:rsidR="00DC21B7">
              <w:rPr>
                <w:noProof/>
                <w:webHidden/>
              </w:rPr>
              <w:instrText xml:space="preserve"> PAGEREF _Toc132325947 \h </w:instrText>
            </w:r>
            <w:r w:rsidR="00DC21B7">
              <w:rPr>
                <w:noProof/>
                <w:webHidden/>
              </w:rPr>
            </w:r>
            <w:r w:rsidR="00DC21B7">
              <w:rPr>
                <w:noProof/>
                <w:webHidden/>
              </w:rPr>
              <w:fldChar w:fldCharType="separate"/>
            </w:r>
            <w:r w:rsidR="00DC21B7">
              <w:rPr>
                <w:noProof/>
                <w:webHidden/>
              </w:rPr>
              <w:t>XXXI</w:t>
            </w:r>
            <w:r w:rsidR="00DC21B7">
              <w:rPr>
                <w:noProof/>
                <w:webHidden/>
              </w:rPr>
              <w:fldChar w:fldCharType="end"/>
            </w:r>
          </w:hyperlink>
        </w:p>
        <w:p w14:paraId="2334191F" w14:textId="1705D4A6" w:rsidR="00DC21B7" w:rsidRDefault="0082628B">
          <w:pPr>
            <w:pStyle w:val="TOC1"/>
            <w:rPr>
              <w:noProof/>
            </w:rPr>
          </w:pPr>
          <w:hyperlink w:anchor="_Toc132325948" w:history="1">
            <w:r w:rsidR="00DC21B7" w:rsidRPr="004A42EB">
              <w:rPr>
                <w:rStyle w:val="Hyperlink"/>
                <w:rFonts w:ascii="Times New Roman Regular" w:hAnsi="Times New Roman Regular" w:cs="Times New Roman Regular"/>
                <w:b/>
                <w:bCs/>
                <w:noProof/>
              </w:rPr>
              <w:t>D</w:t>
            </w:r>
            <w:r w:rsidR="0086504A" w:rsidRPr="004A42EB">
              <w:rPr>
                <w:rStyle w:val="Hyperlink"/>
                <w:rFonts w:ascii="Times New Roman Regular" w:hAnsi="Times New Roman Regular" w:cs="Times New Roman Regular" w:hint="eastAsia"/>
                <w:b/>
                <w:bCs/>
                <w:noProof/>
              </w:rPr>
              <w:t xml:space="preserve">.4. </w:t>
            </w:r>
            <w:r w:rsidR="00DC21B7" w:rsidRPr="004A42EB">
              <w:rPr>
                <w:rStyle w:val="Hyperlink"/>
                <w:rFonts w:ascii="Times New Roman Regular" w:hAnsi="Times New Roman Regular" w:cs="Times New Roman Regular"/>
                <w:b/>
                <w:bCs/>
                <w:noProof/>
              </w:rPr>
              <w:t xml:space="preserve">UI </w:t>
            </w:r>
            <w:r w:rsidR="0086504A" w:rsidRPr="004A42EB">
              <w:rPr>
                <w:rStyle w:val="Hyperlink"/>
                <w:rFonts w:ascii="Times New Roman Regular" w:hAnsi="Times New Roman Regular" w:cs="Times New Roman Regular" w:hint="eastAsia"/>
                <w:b/>
                <w:bCs/>
                <w:noProof/>
              </w:rPr>
              <w:t>Wireframes</w:t>
            </w:r>
            <w:r w:rsidR="0086504A">
              <w:rPr>
                <w:noProof/>
                <w:webHidden/>
              </w:rPr>
              <w:tab/>
            </w:r>
            <w:r w:rsidR="00DC21B7">
              <w:rPr>
                <w:noProof/>
                <w:webHidden/>
              </w:rPr>
              <w:fldChar w:fldCharType="begin"/>
            </w:r>
            <w:r w:rsidR="00DC21B7">
              <w:rPr>
                <w:noProof/>
                <w:webHidden/>
              </w:rPr>
              <w:instrText xml:space="preserve"> PAGEREF _Toc132325948 \h </w:instrText>
            </w:r>
            <w:r w:rsidR="00DC21B7">
              <w:rPr>
                <w:noProof/>
                <w:webHidden/>
              </w:rPr>
            </w:r>
            <w:r w:rsidR="00DC21B7">
              <w:rPr>
                <w:noProof/>
                <w:webHidden/>
              </w:rPr>
              <w:fldChar w:fldCharType="separate"/>
            </w:r>
            <w:r w:rsidR="00DC21B7">
              <w:rPr>
                <w:noProof/>
                <w:webHidden/>
              </w:rPr>
              <w:t>XXXII</w:t>
            </w:r>
            <w:r w:rsidR="00DC21B7">
              <w:rPr>
                <w:noProof/>
                <w:webHidden/>
              </w:rPr>
              <w:fldChar w:fldCharType="end"/>
            </w:r>
          </w:hyperlink>
        </w:p>
        <w:p w14:paraId="20B48DF5" w14:textId="17A942C0" w:rsidR="00DC21B7" w:rsidRDefault="0082628B">
          <w:pPr>
            <w:pStyle w:val="TOC1"/>
            <w:rPr>
              <w:noProof/>
            </w:rPr>
          </w:pPr>
          <w:hyperlink w:anchor="_Toc132325949" w:history="1">
            <w:r w:rsidR="00DC21B7" w:rsidRPr="004A42EB">
              <w:rPr>
                <w:rStyle w:val="Hyperlink"/>
                <w:rFonts w:ascii="Arial" w:hAnsi="Arial" w:cs="Arial"/>
                <w:b/>
                <w:bCs/>
                <w:noProof/>
              </w:rPr>
              <w:t xml:space="preserve">APPENDIX E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IMPLEMENTATION</w:t>
            </w:r>
            <w:r w:rsidR="0086504A">
              <w:rPr>
                <w:noProof/>
                <w:webHidden/>
              </w:rPr>
              <w:tab/>
            </w:r>
            <w:r w:rsidR="00DC21B7">
              <w:rPr>
                <w:noProof/>
                <w:webHidden/>
              </w:rPr>
              <w:fldChar w:fldCharType="begin"/>
            </w:r>
            <w:r w:rsidR="00DC21B7">
              <w:rPr>
                <w:noProof/>
                <w:webHidden/>
              </w:rPr>
              <w:instrText xml:space="preserve"> PAGEREF _Toc132325949 \h </w:instrText>
            </w:r>
            <w:r w:rsidR="00DC21B7">
              <w:rPr>
                <w:noProof/>
                <w:webHidden/>
              </w:rPr>
            </w:r>
            <w:r w:rsidR="00DC21B7">
              <w:rPr>
                <w:noProof/>
                <w:webHidden/>
              </w:rPr>
              <w:fldChar w:fldCharType="separate"/>
            </w:r>
            <w:r w:rsidR="00DC21B7">
              <w:rPr>
                <w:noProof/>
                <w:webHidden/>
              </w:rPr>
              <w:t>XXXIV</w:t>
            </w:r>
            <w:r w:rsidR="00DC21B7">
              <w:rPr>
                <w:noProof/>
                <w:webHidden/>
              </w:rPr>
              <w:fldChar w:fldCharType="end"/>
            </w:r>
          </w:hyperlink>
        </w:p>
        <w:p w14:paraId="49B6C5B9" w14:textId="641A8FD2" w:rsidR="00DC21B7" w:rsidRDefault="0082628B">
          <w:pPr>
            <w:pStyle w:val="TOC1"/>
            <w:rPr>
              <w:noProof/>
            </w:rPr>
          </w:pPr>
          <w:hyperlink w:anchor="_Toc132325950"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Programming Language</w:t>
            </w:r>
            <w:r w:rsidR="0086504A">
              <w:rPr>
                <w:noProof/>
                <w:webHidden/>
              </w:rPr>
              <w:tab/>
            </w:r>
            <w:r w:rsidR="00DC21B7">
              <w:rPr>
                <w:noProof/>
                <w:webHidden/>
              </w:rPr>
              <w:fldChar w:fldCharType="begin"/>
            </w:r>
            <w:r w:rsidR="00DC21B7">
              <w:rPr>
                <w:noProof/>
                <w:webHidden/>
              </w:rPr>
              <w:instrText xml:space="preserve"> PAGEREF _Toc132325950 \h </w:instrText>
            </w:r>
            <w:r w:rsidR="00DC21B7">
              <w:rPr>
                <w:noProof/>
                <w:webHidden/>
              </w:rPr>
            </w:r>
            <w:r w:rsidR="00DC21B7">
              <w:rPr>
                <w:noProof/>
                <w:webHidden/>
              </w:rPr>
              <w:fldChar w:fldCharType="separate"/>
            </w:r>
            <w:r w:rsidR="00DC21B7">
              <w:rPr>
                <w:noProof/>
                <w:webHidden/>
              </w:rPr>
              <w:t>XXXIV</w:t>
            </w:r>
            <w:r w:rsidR="00DC21B7">
              <w:rPr>
                <w:noProof/>
                <w:webHidden/>
              </w:rPr>
              <w:fldChar w:fldCharType="end"/>
            </w:r>
          </w:hyperlink>
        </w:p>
        <w:p w14:paraId="03CC1C42" w14:textId="2D31A6CF" w:rsidR="00DC21B7" w:rsidRDefault="0082628B">
          <w:pPr>
            <w:pStyle w:val="TOC1"/>
            <w:rPr>
              <w:noProof/>
            </w:rPr>
          </w:pPr>
          <w:hyperlink w:anchor="_Toc132325951"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 xml:space="preserve">Of </w:t>
            </w:r>
            <w:r w:rsidR="00DC21B7" w:rsidRPr="004A42EB">
              <w:rPr>
                <w:rStyle w:val="Hyperlink"/>
                <w:rFonts w:ascii="Times New Roman Regular" w:hAnsi="Times New Roman Regular" w:cs="Times New Roman Regular"/>
                <w:b/>
                <w:bCs/>
                <w:noProof/>
              </w:rPr>
              <w:t xml:space="preserve">Deep Learning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DL</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_Toc132325951 \h </w:instrText>
            </w:r>
            <w:r w:rsidR="00DC21B7">
              <w:rPr>
                <w:noProof/>
                <w:webHidden/>
              </w:rPr>
            </w:r>
            <w:r w:rsidR="00DC21B7">
              <w:rPr>
                <w:noProof/>
                <w:webHidden/>
              </w:rPr>
              <w:fldChar w:fldCharType="separate"/>
            </w:r>
            <w:r w:rsidR="00DC21B7">
              <w:rPr>
                <w:noProof/>
                <w:webHidden/>
              </w:rPr>
              <w:t>XXXV</w:t>
            </w:r>
            <w:r w:rsidR="00DC21B7">
              <w:rPr>
                <w:noProof/>
                <w:webHidden/>
              </w:rPr>
              <w:fldChar w:fldCharType="end"/>
            </w:r>
          </w:hyperlink>
        </w:p>
        <w:p w14:paraId="4864BF7B" w14:textId="32BCB55C" w:rsidR="00DC21B7" w:rsidRDefault="0082628B">
          <w:pPr>
            <w:pStyle w:val="TOC1"/>
            <w:rPr>
              <w:noProof/>
            </w:rPr>
          </w:pPr>
          <w:hyperlink w:anchor="_Toc132325952"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.3.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 xml:space="preserve">Of </w:t>
            </w:r>
            <w:r w:rsidR="00DC21B7" w:rsidRPr="004A42EB">
              <w:rPr>
                <w:rStyle w:val="Hyperlink"/>
                <w:rFonts w:ascii="Times New Roman Regular" w:hAnsi="Times New Roman Regular" w:cs="Times New Roman Regular"/>
                <w:b/>
                <w:bCs/>
                <w:noProof/>
              </w:rPr>
              <w:t xml:space="preserve">User Interface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UI</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_Toc132325952 \h </w:instrText>
            </w:r>
            <w:r w:rsidR="00DC21B7">
              <w:rPr>
                <w:noProof/>
                <w:webHidden/>
              </w:rPr>
            </w:r>
            <w:r w:rsidR="00DC21B7">
              <w:rPr>
                <w:noProof/>
                <w:webHidden/>
              </w:rPr>
              <w:fldChar w:fldCharType="separate"/>
            </w:r>
            <w:r w:rsidR="00DC21B7">
              <w:rPr>
                <w:noProof/>
                <w:webHidden/>
              </w:rPr>
              <w:t>XXXV</w:t>
            </w:r>
            <w:r w:rsidR="00DC21B7">
              <w:rPr>
                <w:noProof/>
                <w:webHidden/>
              </w:rPr>
              <w:fldChar w:fldCharType="end"/>
            </w:r>
          </w:hyperlink>
        </w:p>
        <w:p w14:paraId="5C12B1AA" w14:textId="76EDB057" w:rsidR="00DC21B7" w:rsidRDefault="0082628B">
          <w:pPr>
            <w:pStyle w:val="TOC1"/>
            <w:rPr>
              <w:noProof/>
            </w:rPr>
          </w:pPr>
          <w:hyperlink w:anchor="_Toc132325953"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.4.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 xml:space="preserve">Of </w:t>
            </w:r>
            <w:r w:rsidR="00DC21B7" w:rsidRPr="004A42EB">
              <w:rPr>
                <w:rStyle w:val="Hyperlink"/>
                <w:rFonts w:ascii="Times New Roman Regular" w:hAnsi="Times New Roman Regular" w:cs="Times New Roman Regular"/>
                <w:b/>
                <w:bCs/>
                <w:noProof/>
              </w:rPr>
              <w:t xml:space="preserve">Application Programming Interface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API</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_Toc132325953 \h </w:instrText>
            </w:r>
            <w:r w:rsidR="00DC21B7">
              <w:rPr>
                <w:noProof/>
                <w:webHidden/>
              </w:rPr>
            </w:r>
            <w:r w:rsidR="00DC21B7">
              <w:rPr>
                <w:noProof/>
                <w:webHidden/>
              </w:rPr>
              <w:fldChar w:fldCharType="separate"/>
            </w:r>
            <w:r w:rsidR="00DC21B7">
              <w:rPr>
                <w:noProof/>
                <w:webHidden/>
              </w:rPr>
              <w:t>XXXVI</w:t>
            </w:r>
            <w:r w:rsidR="00DC21B7">
              <w:rPr>
                <w:noProof/>
                <w:webHidden/>
              </w:rPr>
              <w:fldChar w:fldCharType="end"/>
            </w:r>
          </w:hyperlink>
        </w:p>
        <w:p w14:paraId="5436BABF" w14:textId="59C2EC7F" w:rsidR="00DC21B7" w:rsidRDefault="0082628B">
          <w:pPr>
            <w:pStyle w:val="TOC1"/>
            <w:rPr>
              <w:noProof/>
            </w:rPr>
          </w:pPr>
          <w:hyperlink w:anchor="_Toc132325954"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.5. </w:t>
            </w:r>
            <w:r w:rsidR="00DC21B7" w:rsidRPr="004A42EB">
              <w:rPr>
                <w:rStyle w:val="Hyperlink"/>
                <w:rFonts w:ascii="Times New Roman Regular" w:hAnsi="Times New Roman Regular" w:cs="Times New Roman Regular"/>
                <w:b/>
                <w:bCs/>
                <w:noProof/>
              </w:rPr>
              <w:t xml:space="preserve">Fetch </w:t>
            </w:r>
            <w:r w:rsidR="0086504A" w:rsidRPr="004A42EB">
              <w:rPr>
                <w:rStyle w:val="Hyperlink"/>
                <w:rFonts w:ascii="Times New Roman Regular" w:hAnsi="Times New Roman Regular" w:cs="Times New Roman Regular" w:hint="eastAsia"/>
                <w:b/>
                <w:bCs/>
                <w:noProof/>
              </w:rPr>
              <w:t>Data</w:t>
            </w:r>
            <w:r w:rsidR="0086504A">
              <w:rPr>
                <w:noProof/>
                <w:webHidden/>
              </w:rPr>
              <w:tab/>
            </w:r>
            <w:r w:rsidR="00DC21B7">
              <w:rPr>
                <w:noProof/>
                <w:webHidden/>
              </w:rPr>
              <w:fldChar w:fldCharType="begin"/>
            </w:r>
            <w:r w:rsidR="00DC21B7">
              <w:rPr>
                <w:noProof/>
                <w:webHidden/>
              </w:rPr>
              <w:instrText xml:space="preserve"> PAGEREF _Toc132325954 \h </w:instrText>
            </w:r>
            <w:r w:rsidR="00DC21B7">
              <w:rPr>
                <w:noProof/>
                <w:webHidden/>
              </w:rPr>
            </w:r>
            <w:r w:rsidR="00DC21B7">
              <w:rPr>
                <w:noProof/>
                <w:webHidden/>
              </w:rPr>
              <w:fldChar w:fldCharType="separate"/>
            </w:r>
            <w:r w:rsidR="00DC21B7">
              <w:rPr>
                <w:noProof/>
                <w:webHidden/>
              </w:rPr>
              <w:t>XXXVII</w:t>
            </w:r>
            <w:r w:rsidR="00DC21B7">
              <w:rPr>
                <w:noProof/>
                <w:webHidden/>
              </w:rPr>
              <w:fldChar w:fldCharType="end"/>
            </w:r>
          </w:hyperlink>
        </w:p>
        <w:p w14:paraId="52A7121E" w14:textId="272F68EB" w:rsidR="00DC21B7" w:rsidRDefault="0082628B">
          <w:pPr>
            <w:pStyle w:val="TOC1"/>
            <w:rPr>
              <w:noProof/>
            </w:rPr>
          </w:pPr>
          <w:hyperlink w:anchor="_Toc132325955"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.6. </w:t>
            </w:r>
            <w:r w:rsidR="00DC21B7" w:rsidRPr="004A42EB">
              <w:rPr>
                <w:rStyle w:val="Hyperlink"/>
                <w:rFonts w:ascii="Times New Roman Regular" w:hAnsi="Times New Roman Regular" w:cs="Times New Roman Regular"/>
                <w:b/>
                <w:bCs/>
                <w:noProof/>
              </w:rPr>
              <w:t>Preprocessing</w:t>
            </w:r>
            <w:r w:rsidR="0086504A">
              <w:rPr>
                <w:noProof/>
                <w:webHidden/>
              </w:rPr>
              <w:tab/>
            </w:r>
            <w:r w:rsidR="00DC21B7">
              <w:rPr>
                <w:noProof/>
                <w:webHidden/>
              </w:rPr>
              <w:fldChar w:fldCharType="begin"/>
            </w:r>
            <w:r w:rsidR="00DC21B7">
              <w:rPr>
                <w:noProof/>
                <w:webHidden/>
              </w:rPr>
              <w:instrText xml:space="preserve"> PAGEREF _Toc132325955 \h </w:instrText>
            </w:r>
            <w:r w:rsidR="00DC21B7">
              <w:rPr>
                <w:noProof/>
                <w:webHidden/>
              </w:rPr>
            </w:r>
            <w:r w:rsidR="00DC21B7">
              <w:rPr>
                <w:noProof/>
                <w:webHidden/>
              </w:rPr>
              <w:fldChar w:fldCharType="separate"/>
            </w:r>
            <w:r w:rsidR="00DC21B7">
              <w:rPr>
                <w:noProof/>
                <w:webHidden/>
              </w:rPr>
              <w:t>XLI</w:t>
            </w:r>
            <w:r w:rsidR="00DC21B7">
              <w:rPr>
                <w:noProof/>
                <w:webHidden/>
              </w:rPr>
              <w:fldChar w:fldCharType="end"/>
            </w:r>
          </w:hyperlink>
        </w:p>
        <w:p w14:paraId="6E6EF5D7" w14:textId="67238EA4" w:rsidR="00DC21B7" w:rsidRDefault="0082628B">
          <w:pPr>
            <w:pStyle w:val="TOC1"/>
            <w:rPr>
              <w:noProof/>
            </w:rPr>
          </w:pPr>
          <w:hyperlink w:anchor="_Toc132325956"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.7. </w:t>
            </w:r>
            <w:r w:rsidR="00DC21B7" w:rsidRPr="004A42EB">
              <w:rPr>
                <w:rStyle w:val="Hyperlink"/>
                <w:rFonts w:ascii="Times New Roman Regular" w:hAnsi="Times New Roman Regular" w:cs="Times New Roman Regular"/>
                <w:b/>
                <w:bCs/>
                <w:noProof/>
              </w:rPr>
              <w:t xml:space="preserve">User </w:t>
            </w:r>
            <w:r w:rsidR="0086504A" w:rsidRPr="004A42EB">
              <w:rPr>
                <w:rStyle w:val="Hyperlink"/>
                <w:rFonts w:ascii="Times New Roman Regular" w:hAnsi="Times New Roman Regular" w:cs="Times New Roman Regular" w:hint="eastAsia"/>
                <w:b/>
                <w:bCs/>
                <w:noProof/>
              </w:rPr>
              <w:t>Interface</w:t>
            </w:r>
            <w:r w:rsidR="0086504A">
              <w:rPr>
                <w:noProof/>
                <w:webHidden/>
              </w:rPr>
              <w:tab/>
            </w:r>
            <w:r w:rsidR="00DC21B7">
              <w:rPr>
                <w:noProof/>
                <w:webHidden/>
              </w:rPr>
              <w:fldChar w:fldCharType="begin"/>
            </w:r>
            <w:r w:rsidR="00DC21B7">
              <w:rPr>
                <w:noProof/>
                <w:webHidden/>
              </w:rPr>
              <w:instrText xml:space="preserve"> PAGEREF _Toc132325956 \h </w:instrText>
            </w:r>
            <w:r w:rsidR="00DC21B7">
              <w:rPr>
                <w:noProof/>
                <w:webHidden/>
              </w:rPr>
            </w:r>
            <w:r w:rsidR="00DC21B7">
              <w:rPr>
                <w:noProof/>
                <w:webHidden/>
              </w:rPr>
              <w:fldChar w:fldCharType="separate"/>
            </w:r>
            <w:r w:rsidR="00DC21B7">
              <w:rPr>
                <w:noProof/>
                <w:webHidden/>
              </w:rPr>
              <w:t>XLIV</w:t>
            </w:r>
            <w:r w:rsidR="00DC21B7">
              <w:rPr>
                <w:noProof/>
                <w:webHidden/>
              </w:rPr>
              <w:fldChar w:fldCharType="end"/>
            </w:r>
          </w:hyperlink>
        </w:p>
        <w:p w14:paraId="31DA3D5B" w14:textId="50F20EF0" w:rsidR="00DC21B7" w:rsidRDefault="0082628B">
          <w:pPr>
            <w:pStyle w:val="TOC1"/>
            <w:rPr>
              <w:noProof/>
            </w:rPr>
          </w:pPr>
          <w:hyperlink w:anchor="_Toc132325957" w:history="1">
            <w:r w:rsidR="00DC21B7" w:rsidRPr="004A42EB">
              <w:rPr>
                <w:rStyle w:val="Hyperlink"/>
                <w:rFonts w:ascii="Arial" w:hAnsi="Arial" w:cs="Arial"/>
                <w:b/>
                <w:bCs/>
                <w:noProof/>
              </w:rPr>
              <w:t xml:space="preserve">APPENDIX F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TESTING</w:t>
            </w:r>
            <w:r w:rsidR="0086504A">
              <w:rPr>
                <w:noProof/>
                <w:webHidden/>
              </w:rPr>
              <w:tab/>
            </w:r>
            <w:r w:rsidR="00DC21B7">
              <w:rPr>
                <w:noProof/>
                <w:webHidden/>
              </w:rPr>
              <w:fldChar w:fldCharType="begin"/>
            </w:r>
            <w:r w:rsidR="00DC21B7">
              <w:rPr>
                <w:noProof/>
                <w:webHidden/>
              </w:rPr>
              <w:instrText xml:space="preserve"> PAGEREF _Toc132325957 \h </w:instrText>
            </w:r>
            <w:r w:rsidR="00DC21B7">
              <w:rPr>
                <w:noProof/>
                <w:webHidden/>
              </w:rPr>
            </w:r>
            <w:r w:rsidR="00DC21B7">
              <w:rPr>
                <w:noProof/>
                <w:webHidden/>
              </w:rPr>
              <w:fldChar w:fldCharType="separate"/>
            </w:r>
            <w:r w:rsidR="00DC21B7">
              <w:rPr>
                <w:noProof/>
                <w:webHidden/>
              </w:rPr>
              <w:t>XLIX</w:t>
            </w:r>
            <w:r w:rsidR="00DC21B7">
              <w:rPr>
                <w:noProof/>
                <w:webHidden/>
              </w:rPr>
              <w:fldChar w:fldCharType="end"/>
            </w:r>
          </w:hyperlink>
        </w:p>
        <w:p w14:paraId="1C709677" w14:textId="31ECA668" w:rsidR="00DC21B7" w:rsidRDefault="0082628B">
          <w:pPr>
            <w:pStyle w:val="TOC1"/>
            <w:rPr>
              <w:noProof/>
            </w:rPr>
          </w:pPr>
          <w:hyperlink w:anchor="_Toc132325958" w:history="1">
            <w:r w:rsidR="00DC21B7" w:rsidRPr="004A42EB">
              <w:rPr>
                <w:rStyle w:val="Hyperlink"/>
                <w:rFonts w:ascii="Times New Roman Regular" w:hAnsi="Times New Roman Regular" w:cs="Times New Roman Regular"/>
                <w:b/>
                <w:bCs/>
                <w:noProof/>
              </w:rPr>
              <w:t>F</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Functional </w:t>
            </w:r>
            <w:r w:rsidR="0086504A" w:rsidRPr="004A42EB">
              <w:rPr>
                <w:rStyle w:val="Hyperlink"/>
                <w:rFonts w:ascii="Times New Roman Regular" w:hAnsi="Times New Roman Regular" w:cs="Times New Roman Regular" w:hint="eastAsia"/>
                <w:b/>
                <w:bCs/>
                <w:noProof/>
              </w:rPr>
              <w:t>Testing</w:t>
            </w:r>
            <w:r w:rsidR="0086504A">
              <w:rPr>
                <w:noProof/>
                <w:webHidden/>
              </w:rPr>
              <w:tab/>
            </w:r>
            <w:r w:rsidR="00DC21B7">
              <w:rPr>
                <w:noProof/>
                <w:webHidden/>
              </w:rPr>
              <w:fldChar w:fldCharType="begin"/>
            </w:r>
            <w:r w:rsidR="00DC21B7">
              <w:rPr>
                <w:noProof/>
                <w:webHidden/>
              </w:rPr>
              <w:instrText xml:space="preserve"> PAGEREF _Toc132325958 \h </w:instrText>
            </w:r>
            <w:r w:rsidR="00DC21B7">
              <w:rPr>
                <w:noProof/>
                <w:webHidden/>
              </w:rPr>
            </w:r>
            <w:r w:rsidR="00DC21B7">
              <w:rPr>
                <w:noProof/>
                <w:webHidden/>
              </w:rPr>
              <w:fldChar w:fldCharType="separate"/>
            </w:r>
            <w:r w:rsidR="00DC21B7">
              <w:rPr>
                <w:noProof/>
                <w:webHidden/>
              </w:rPr>
              <w:t>XLIX</w:t>
            </w:r>
            <w:r w:rsidR="00DC21B7">
              <w:rPr>
                <w:noProof/>
                <w:webHidden/>
              </w:rPr>
              <w:fldChar w:fldCharType="end"/>
            </w:r>
          </w:hyperlink>
        </w:p>
        <w:p w14:paraId="264914DF" w14:textId="491F6671" w:rsidR="00DC21B7" w:rsidRDefault="0082628B">
          <w:pPr>
            <w:pStyle w:val="TOC1"/>
            <w:rPr>
              <w:noProof/>
            </w:rPr>
          </w:pPr>
          <w:hyperlink w:anchor="_Toc132325959" w:history="1">
            <w:r w:rsidR="00DC21B7" w:rsidRPr="004A42EB">
              <w:rPr>
                <w:rStyle w:val="Hyperlink"/>
                <w:rFonts w:ascii="Times New Roman Regular" w:hAnsi="Times New Roman Regular" w:cs="Times New Roman Regular"/>
                <w:b/>
                <w:bCs/>
                <w:noProof/>
              </w:rPr>
              <w:t>F</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Non</w:t>
            </w:r>
            <w:r w:rsidR="0086504A" w:rsidRPr="004A42EB">
              <w:rPr>
                <w:rStyle w:val="Hyperlink"/>
                <w:rFonts w:ascii="Times New Roman Regular" w:hAnsi="Times New Roman Regular" w:cs="Times New Roman Regular" w:hint="eastAsia"/>
                <w:b/>
                <w:bCs/>
                <w:noProof/>
              </w:rPr>
              <w:t>-Functional Testing</w:t>
            </w:r>
            <w:r w:rsidR="0086504A">
              <w:rPr>
                <w:noProof/>
                <w:webHidden/>
              </w:rPr>
              <w:tab/>
            </w:r>
            <w:r w:rsidR="00DC21B7">
              <w:rPr>
                <w:noProof/>
                <w:webHidden/>
              </w:rPr>
              <w:fldChar w:fldCharType="begin"/>
            </w:r>
            <w:r w:rsidR="00DC21B7">
              <w:rPr>
                <w:noProof/>
                <w:webHidden/>
              </w:rPr>
              <w:instrText xml:space="preserve"> PAGEREF _Toc132325959 \h </w:instrText>
            </w:r>
            <w:r w:rsidR="00DC21B7">
              <w:rPr>
                <w:noProof/>
                <w:webHidden/>
              </w:rPr>
            </w:r>
            <w:r w:rsidR="00DC21B7">
              <w:rPr>
                <w:noProof/>
                <w:webHidden/>
              </w:rPr>
              <w:fldChar w:fldCharType="separate"/>
            </w:r>
            <w:r w:rsidR="00DC21B7">
              <w:rPr>
                <w:noProof/>
                <w:webHidden/>
              </w:rPr>
              <w:t>L</w:t>
            </w:r>
            <w:r w:rsidR="00DC21B7">
              <w:rPr>
                <w:noProof/>
                <w:webHidden/>
              </w:rPr>
              <w:fldChar w:fldCharType="end"/>
            </w:r>
          </w:hyperlink>
        </w:p>
        <w:p w14:paraId="5CB266FB" w14:textId="3FEEEA67" w:rsidR="00DC21B7" w:rsidRDefault="0082628B">
          <w:pPr>
            <w:pStyle w:val="TOC1"/>
            <w:rPr>
              <w:noProof/>
            </w:rPr>
          </w:pPr>
          <w:hyperlink w:anchor="_Toc132325960" w:history="1">
            <w:r w:rsidR="00DC21B7" w:rsidRPr="004A42EB">
              <w:rPr>
                <w:rStyle w:val="Hyperlink"/>
                <w:rFonts w:ascii="Arial" w:hAnsi="Arial" w:cs="Arial"/>
                <w:b/>
                <w:bCs/>
                <w:noProof/>
              </w:rPr>
              <w:t xml:space="preserve">APPENDIX G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EVALUATION</w:t>
            </w:r>
            <w:r w:rsidR="0086504A">
              <w:rPr>
                <w:noProof/>
                <w:webHidden/>
              </w:rPr>
              <w:tab/>
            </w:r>
            <w:r w:rsidR="00DC21B7">
              <w:rPr>
                <w:noProof/>
                <w:webHidden/>
              </w:rPr>
              <w:fldChar w:fldCharType="begin"/>
            </w:r>
            <w:r w:rsidR="00DC21B7">
              <w:rPr>
                <w:noProof/>
                <w:webHidden/>
              </w:rPr>
              <w:instrText xml:space="preserve"> PAGEREF _Toc132325960 \h </w:instrText>
            </w:r>
            <w:r w:rsidR="00DC21B7">
              <w:rPr>
                <w:noProof/>
                <w:webHidden/>
              </w:rPr>
            </w:r>
            <w:r w:rsidR="00DC21B7">
              <w:rPr>
                <w:noProof/>
                <w:webHidden/>
              </w:rPr>
              <w:fldChar w:fldCharType="separate"/>
            </w:r>
            <w:r w:rsidR="00DC21B7">
              <w:rPr>
                <w:noProof/>
                <w:webHidden/>
              </w:rPr>
              <w:t>LV</w:t>
            </w:r>
            <w:r w:rsidR="00DC21B7">
              <w:rPr>
                <w:noProof/>
                <w:webHidden/>
              </w:rPr>
              <w:fldChar w:fldCharType="end"/>
            </w:r>
          </w:hyperlink>
        </w:p>
        <w:p w14:paraId="43259F53" w14:textId="67AC599B" w:rsidR="00DC21B7" w:rsidRDefault="0082628B">
          <w:pPr>
            <w:pStyle w:val="TOC1"/>
            <w:rPr>
              <w:noProof/>
            </w:rPr>
          </w:pPr>
          <w:hyperlink w:anchor="_Toc132325961" w:history="1">
            <w:r w:rsidR="00DC21B7" w:rsidRPr="004A42EB">
              <w:rPr>
                <w:rStyle w:val="Hyperlink"/>
                <w:rFonts w:ascii="Times New Roman Regular" w:hAnsi="Times New Roman Regular" w:cs="Times New Roman Regular"/>
                <w:b/>
                <w:bCs/>
                <w:noProof/>
              </w:rPr>
              <w:t>G</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Expert </w:t>
            </w:r>
            <w:r w:rsidR="0086504A" w:rsidRPr="004A42EB">
              <w:rPr>
                <w:rStyle w:val="Hyperlink"/>
                <w:rFonts w:ascii="Times New Roman Regular" w:hAnsi="Times New Roman Regular" w:cs="Times New Roman Regular" w:hint="eastAsia"/>
                <w:b/>
                <w:bCs/>
                <w:noProof/>
              </w:rPr>
              <w:t>Evaluators</w:t>
            </w:r>
            <w:r w:rsidR="0086504A">
              <w:rPr>
                <w:noProof/>
                <w:webHidden/>
              </w:rPr>
              <w:tab/>
            </w:r>
            <w:r w:rsidR="00DC21B7">
              <w:rPr>
                <w:noProof/>
                <w:webHidden/>
              </w:rPr>
              <w:fldChar w:fldCharType="begin"/>
            </w:r>
            <w:r w:rsidR="00DC21B7">
              <w:rPr>
                <w:noProof/>
                <w:webHidden/>
              </w:rPr>
              <w:instrText xml:space="preserve"> PAGEREF _Toc132325961 \h </w:instrText>
            </w:r>
            <w:r w:rsidR="00DC21B7">
              <w:rPr>
                <w:noProof/>
                <w:webHidden/>
              </w:rPr>
            </w:r>
            <w:r w:rsidR="00DC21B7">
              <w:rPr>
                <w:noProof/>
                <w:webHidden/>
              </w:rPr>
              <w:fldChar w:fldCharType="separate"/>
            </w:r>
            <w:r w:rsidR="00DC21B7">
              <w:rPr>
                <w:noProof/>
                <w:webHidden/>
              </w:rPr>
              <w:t>LV</w:t>
            </w:r>
            <w:r w:rsidR="00DC21B7">
              <w:rPr>
                <w:noProof/>
                <w:webHidden/>
              </w:rPr>
              <w:fldChar w:fldCharType="end"/>
            </w:r>
          </w:hyperlink>
        </w:p>
        <w:p w14:paraId="155DFB76" w14:textId="7DB09AF6" w:rsidR="00DC21B7" w:rsidRDefault="0082628B">
          <w:pPr>
            <w:pStyle w:val="TOC1"/>
            <w:rPr>
              <w:noProof/>
            </w:rPr>
          </w:pPr>
          <w:hyperlink w:anchor="_Toc132325962" w:history="1">
            <w:r w:rsidR="00DC21B7" w:rsidRPr="004A42EB">
              <w:rPr>
                <w:rStyle w:val="Hyperlink"/>
                <w:rFonts w:ascii="Times New Roman Regular" w:hAnsi="Times New Roman Regular" w:cs="Times New Roman Regular"/>
                <w:b/>
                <w:bCs/>
                <w:noProof/>
              </w:rPr>
              <w:t>G</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Of Functional Requirements</w:t>
            </w:r>
            <w:r w:rsidR="0086504A">
              <w:rPr>
                <w:noProof/>
                <w:webHidden/>
              </w:rPr>
              <w:tab/>
            </w:r>
            <w:r w:rsidR="00DC21B7">
              <w:rPr>
                <w:noProof/>
                <w:webHidden/>
              </w:rPr>
              <w:fldChar w:fldCharType="begin"/>
            </w:r>
            <w:r w:rsidR="00DC21B7">
              <w:rPr>
                <w:noProof/>
                <w:webHidden/>
              </w:rPr>
              <w:instrText xml:space="preserve"> PAGEREF _Toc132325962 \h </w:instrText>
            </w:r>
            <w:r w:rsidR="00DC21B7">
              <w:rPr>
                <w:noProof/>
                <w:webHidden/>
              </w:rPr>
            </w:r>
            <w:r w:rsidR="00DC21B7">
              <w:rPr>
                <w:noProof/>
                <w:webHidden/>
              </w:rPr>
              <w:fldChar w:fldCharType="separate"/>
            </w:r>
            <w:r w:rsidR="00DC21B7">
              <w:rPr>
                <w:noProof/>
                <w:webHidden/>
              </w:rPr>
              <w:t>LV</w:t>
            </w:r>
            <w:r w:rsidR="00DC21B7">
              <w:rPr>
                <w:noProof/>
                <w:webHidden/>
              </w:rPr>
              <w:fldChar w:fldCharType="end"/>
            </w:r>
          </w:hyperlink>
        </w:p>
        <w:p w14:paraId="51849C35" w14:textId="6EA9ACAB" w:rsidR="00DC21B7" w:rsidRDefault="0082628B">
          <w:pPr>
            <w:pStyle w:val="TOC1"/>
            <w:rPr>
              <w:noProof/>
            </w:rPr>
          </w:pPr>
          <w:hyperlink w:anchor="_Toc132325963" w:history="1">
            <w:r w:rsidR="00DC21B7" w:rsidRPr="004A42EB">
              <w:rPr>
                <w:rStyle w:val="Hyperlink"/>
                <w:rFonts w:ascii="Times New Roman Regular" w:hAnsi="Times New Roman Regular" w:cs="Times New Roman Regular"/>
                <w:b/>
                <w:bCs/>
                <w:noProof/>
              </w:rPr>
              <w:t>G</w:t>
            </w:r>
            <w:r w:rsidR="0086504A" w:rsidRPr="004A42EB">
              <w:rPr>
                <w:rStyle w:val="Hyperlink"/>
                <w:rFonts w:ascii="Times New Roman Regular" w:hAnsi="Times New Roman Regular" w:cs="Times New Roman Regular" w:hint="eastAsia"/>
                <w:b/>
                <w:bCs/>
                <w:noProof/>
              </w:rPr>
              <w:t xml:space="preserve">.3.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Of Non-Functional Requirements</w:t>
            </w:r>
            <w:r w:rsidR="0086504A">
              <w:rPr>
                <w:noProof/>
                <w:webHidden/>
              </w:rPr>
              <w:tab/>
            </w:r>
            <w:r w:rsidR="00DC21B7">
              <w:rPr>
                <w:noProof/>
                <w:webHidden/>
              </w:rPr>
              <w:fldChar w:fldCharType="begin"/>
            </w:r>
            <w:r w:rsidR="00DC21B7">
              <w:rPr>
                <w:noProof/>
                <w:webHidden/>
              </w:rPr>
              <w:instrText xml:space="preserve"> PAGEREF _Toc132325963 \h </w:instrText>
            </w:r>
            <w:r w:rsidR="00DC21B7">
              <w:rPr>
                <w:noProof/>
                <w:webHidden/>
              </w:rPr>
            </w:r>
            <w:r w:rsidR="00DC21B7">
              <w:rPr>
                <w:noProof/>
                <w:webHidden/>
              </w:rPr>
              <w:fldChar w:fldCharType="separate"/>
            </w:r>
            <w:r w:rsidR="00DC21B7">
              <w:rPr>
                <w:noProof/>
                <w:webHidden/>
              </w:rPr>
              <w:t>LVII</w:t>
            </w:r>
            <w:r w:rsidR="00DC21B7">
              <w:rPr>
                <w:noProof/>
                <w:webHidden/>
              </w:rPr>
              <w:fldChar w:fldCharType="end"/>
            </w:r>
          </w:hyperlink>
        </w:p>
        <w:p w14:paraId="67697BE3" w14:textId="0D7D2210" w:rsidR="00DC21B7" w:rsidRDefault="0082628B">
          <w:pPr>
            <w:pStyle w:val="TOC1"/>
            <w:rPr>
              <w:noProof/>
            </w:rPr>
          </w:pPr>
          <w:hyperlink w:anchor="_Toc132325964" w:history="1">
            <w:r w:rsidR="00DC21B7" w:rsidRPr="004A42EB">
              <w:rPr>
                <w:rStyle w:val="Hyperlink"/>
                <w:rFonts w:ascii="Arial" w:hAnsi="Arial" w:cs="Arial"/>
                <w:b/>
                <w:bCs/>
                <w:noProof/>
              </w:rPr>
              <w:t xml:space="preserve">APPENDIX H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CONCLUSION</w:t>
            </w:r>
            <w:r w:rsidR="0086504A">
              <w:rPr>
                <w:noProof/>
                <w:webHidden/>
              </w:rPr>
              <w:tab/>
            </w:r>
            <w:r w:rsidR="00DC21B7">
              <w:rPr>
                <w:noProof/>
                <w:webHidden/>
              </w:rPr>
              <w:fldChar w:fldCharType="begin"/>
            </w:r>
            <w:r w:rsidR="00DC21B7">
              <w:rPr>
                <w:noProof/>
                <w:webHidden/>
              </w:rPr>
              <w:instrText xml:space="preserve"> PAGEREF _Toc132325964 \h </w:instrText>
            </w:r>
            <w:r w:rsidR="00DC21B7">
              <w:rPr>
                <w:noProof/>
                <w:webHidden/>
              </w:rPr>
            </w:r>
            <w:r w:rsidR="00DC21B7">
              <w:rPr>
                <w:noProof/>
                <w:webHidden/>
              </w:rPr>
              <w:fldChar w:fldCharType="separate"/>
            </w:r>
            <w:r w:rsidR="00DC21B7">
              <w:rPr>
                <w:noProof/>
                <w:webHidden/>
              </w:rPr>
              <w:t>LIX</w:t>
            </w:r>
            <w:r w:rsidR="00DC21B7">
              <w:rPr>
                <w:noProof/>
                <w:webHidden/>
              </w:rPr>
              <w:fldChar w:fldCharType="end"/>
            </w:r>
          </w:hyperlink>
        </w:p>
        <w:p w14:paraId="54C29D1D" w14:textId="27C8F9D3" w:rsidR="00DC21B7" w:rsidRDefault="0082628B">
          <w:pPr>
            <w:pStyle w:val="TOC1"/>
            <w:rPr>
              <w:noProof/>
            </w:rPr>
          </w:pPr>
          <w:hyperlink w:anchor="_Toc132325965" w:history="1">
            <w:r w:rsidR="00DC21B7" w:rsidRPr="004A42EB">
              <w:rPr>
                <w:rStyle w:val="Hyperlink"/>
                <w:rFonts w:ascii="Times New Roman Regular" w:hAnsi="Times New Roman Regular" w:cs="Times New Roman Regular"/>
                <w:b/>
                <w:bCs/>
                <w:noProof/>
              </w:rPr>
              <w:t>H</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Status </w:t>
            </w:r>
            <w:r w:rsidR="0086504A" w:rsidRPr="004A42EB">
              <w:rPr>
                <w:rStyle w:val="Hyperlink"/>
                <w:rFonts w:ascii="Times New Roman Regular" w:hAnsi="Times New Roman Regular" w:cs="Times New Roman Regular" w:hint="eastAsia"/>
                <w:b/>
                <w:bCs/>
                <w:noProof/>
              </w:rPr>
              <w:t>Of Research Objectives</w:t>
            </w:r>
            <w:r w:rsidR="0086504A">
              <w:rPr>
                <w:noProof/>
                <w:webHidden/>
              </w:rPr>
              <w:tab/>
            </w:r>
            <w:r w:rsidR="00DC21B7">
              <w:rPr>
                <w:noProof/>
                <w:webHidden/>
              </w:rPr>
              <w:fldChar w:fldCharType="begin"/>
            </w:r>
            <w:r w:rsidR="00DC21B7">
              <w:rPr>
                <w:noProof/>
                <w:webHidden/>
              </w:rPr>
              <w:instrText xml:space="preserve"> PAGEREF _Toc132325965 \h </w:instrText>
            </w:r>
            <w:r w:rsidR="00DC21B7">
              <w:rPr>
                <w:noProof/>
                <w:webHidden/>
              </w:rPr>
            </w:r>
            <w:r w:rsidR="00DC21B7">
              <w:rPr>
                <w:noProof/>
                <w:webHidden/>
              </w:rPr>
              <w:fldChar w:fldCharType="separate"/>
            </w:r>
            <w:r w:rsidR="00DC21B7">
              <w:rPr>
                <w:noProof/>
                <w:webHidden/>
              </w:rPr>
              <w:t>LIX</w:t>
            </w:r>
            <w:r w:rsidR="00DC21B7">
              <w:rPr>
                <w:noProof/>
                <w:webHidden/>
              </w:rPr>
              <w:fldChar w:fldCharType="end"/>
            </w:r>
          </w:hyperlink>
        </w:p>
        <w:p w14:paraId="49123FB8" w14:textId="1AA18139" w:rsidR="00DC21B7" w:rsidRDefault="0082628B">
          <w:pPr>
            <w:pStyle w:val="TOC1"/>
            <w:rPr>
              <w:noProof/>
            </w:rPr>
          </w:pPr>
          <w:hyperlink w:anchor="_Toc132325966" w:history="1">
            <w:r w:rsidR="00DC21B7" w:rsidRPr="004A42EB">
              <w:rPr>
                <w:rStyle w:val="Hyperlink"/>
                <w:rFonts w:ascii="Times New Roman Regular" w:hAnsi="Times New Roman Regular" w:cs="Times New Roman Regular"/>
                <w:b/>
                <w:bCs/>
                <w:noProof/>
              </w:rPr>
              <w:t>H</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Learning Outcomes</w:t>
            </w:r>
            <w:r w:rsidR="0086504A">
              <w:rPr>
                <w:noProof/>
                <w:webHidden/>
              </w:rPr>
              <w:tab/>
            </w:r>
            <w:r w:rsidR="00DC21B7">
              <w:rPr>
                <w:noProof/>
                <w:webHidden/>
              </w:rPr>
              <w:fldChar w:fldCharType="begin"/>
            </w:r>
            <w:r w:rsidR="00DC21B7">
              <w:rPr>
                <w:noProof/>
                <w:webHidden/>
              </w:rPr>
              <w:instrText xml:space="preserve"> PAGEREF _Toc132325966 \h </w:instrText>
            </w:r>
            <w:r w:rsidR="00DC21B7">
              <w:rPr>
                <w:noProof/>
                <w:webHidden/>
              </w:rPr>
            </w:r>
            <w:r w:rsidR="00DC21B7">
              <w:rPr>
                <w:noProof/>
                <w:webHidden/>
              </w:rPr>
              <w:fldChar w:fldCharType="separate"/>
            </w:r>
            <w:r w:rsidR="00DC21B7">
              <w:rPr>
                <w:noProof/>
                <w:webHidden/>
              </w:rPr>
              <w:t>LXI</w:t>
            </w:r>
            <w:r w:rsidR="00DC21B7">
              <w:rPr>
                <w:noProof/>
                <w:webHidden/>
              </w:rPr>
              <w:fldChar w:fldCharType="end"/>
            </w:r>
          </w:hyperlink>
        </w:p>
        <w:p w14:paraId="5C235C0B" w14:textId="51F0F37B" w:rsidR="00DC21B7" w:rsidRDefault="0082628B">
          <w:pPr>
            <w:pStyle w:val="TOC1"/>
            <w:rPr>
              <w:noProof/>
            </w:rPr>
          </w:pPr>
          <w:hyperlink w:anchor="_Toc132325967" w:history="1">
            <w:r w:rsidR="00DC21B7" w:rsidRPr="004A42EB">
              <w:rPr>
                <w:rStyle w:val="Hyperlink"/>
                <w:rFonts w:ascii="Arial" w:hAnsi="Arial" w:cs="Arial"/>
                <w:b/>
                <w:bCs/>
                <w:noProof/>
              </w:rPr>
              <w:t xml:space="preserve">APPENDIX I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CONCEPT MAP</w:t>
            </w:r>
            <w:r w:rsidR="0086504A">
              <w:rPr>
                <w:noProof/>
                <w:webHidden/>
              </w:rPr>
              <w:tab/>
            </w:r>
            <w:r w:rsidR="00DC21B7">
              <w:rPr>
                <w:noProof/>
                <w:webHidden/>
              </w:rPr>
              <w:fldChar w:fldCharType="begin"/>
            </w:r>
            <w:r w:rsidR="00DC21B7">
              <w:rPr>
                <w:noProof/>
                <w:webHidden/>
              </w:rPr>
              <w:instrText xml:space="preserve"> PAGEREF _Toc132325967 \h </w:instrText>
            </w:r>
            <w:r w:rsidR="00DC21B7">
              <w:rPr>
                <w:noProof/>
                <w:webHidden/>
              </w:rPr>
            </w:r>
            <w:r w:rsidR="00DC21B7">
              <w:rPr>
                <w:noProof/>
                <w:webHidden/>
              </w:rPr>
              <w:fldChar w:fldCharType="separate"/>
            </w:r>
            <w:r w:rsidR="00DC21B7">
              <w:rPr>
                <w:noProof/>
                <w:webHidden/>
              </w:rPr>
              <w:t>LXIII</w:t>
            </w:r>
            <w:r w:rsidR="00DC21B7">
              <w:rPr>
                <w:noProof/>
                <w:webHidden/>
              </w:rPr>
              <w:fldChar w:fldCharType="end"/>
            </w:r>
          </w:hyperlink>
        </w:p>
        <w:p w14:paraId="538F08E8" w14:textId="62A14787" w:rsidR="00DC21B7" w:rsidRDefault="0082628B">
          <w:pPr>
            <w:pStyle w:val="TOC1"/>
            <w:rPr>
              <w:noProof/>
            </w:rPr>
          </w:pPr>
          <w:hyperlink w:anchor="_Toc132325968" w:history="1">
            <w:r w:rsidR="00DC21B7" w:rsidRPr="004A42EB">
              <w:rPr>
                <w:rStyle w:val="Hyperlink"/>
                <w:rFonts w:ascii="Arial" w:hAnsi="Arial" w:cs="Arial"/>
                <w:b/>
                <w:bCs/>
                <w:noProof/>
              </w:rPr>
              <w:t xml:space="preserve">APPENDIX J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EXTENDED REVIEW PAPER</w:t>
            </w:r>
            <w:r w:rsidR="0086504A">
              <w:rPr>
                <w:noProof/>
                <w:webHidden/>
              </w:rPr>
              <w:tab/>
            </w:r>
            <w:r w:rsidR="00DC21B7">
              <w:rPr>
                <w:noProof/>
                <w:webHidden/>
              </w:rPr>
              <w:fldChar w:fldCharType="begin"/>
            </w:r>
            <w:r w:rsidR="00DC21B7">
              <w:rPr>
                <w:noProof/>
                <w:webHidden/>
              </w:rPr>
              <w:instrText xml:space="preserve"> PAGEREF _Toc132325968 \h </w:instrText>
            </w:r>
            <w:r w:rsidR="00DC21B7">
              <w:rPr>
                <w:noProof/>
                <w:webHidden/>
              </w:rPr>
            </w:r>
            <w:r w:rsidR="00DC21B7">
              <w:rPr>
                <w:noProof/>
                <w:webHidden/>
              </w:rPr>
              <w:fldChar w:fldCharType="separate"/>
            </w:r>
            <w:r w:rsidR="00DC21B7">
              <w:rPr>
                <w:noProof/>
                <w:webHidden/>
              </w:rPr>
              <w:t>LXIV</w:t>
            </w:r>
            <w:r w:rsidR="00DC21B7">
              <w:rPr>
                <w:noProof/>
                <w:webHidden/>
              </w:rPr>
              <w:fldChar w:fldCharType="end"/>
            </w:r>
          </w:hyperlink>
        </w:p>
        <w:p w14:paraId="3155903D" w14:textId="7A687ABC" w:rsidR="00DC21B7" w:rsidRDefault="0082628B">
          <w:pPr>
            <w:pStyle w:val="TOC1"/>
            <w:rPr>
              <w:noProof/>
            </w:rPr>
          </w:pPr>
          <w:hyperlink w:anchor="_Toc132325969" w:history="1">
            <w:r w:rsidR="00DC21B7" w:rsidRPr="004A42EB">
              <w:rPr>
                <w:rStyle w:val="Hyperlink"/>
                <w:rFonts w:ascii="Times New Roman Regular" w:hAnsi="Times New Roman Regular" w:cs="Times New Roman Regular"/>
                <w:b/>
                <w:bCs/>
                <w:noProof/>
              </w:rPr>
              <w:t>J</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Acceptance </w:t>
            </w:r>
            <w:r w:rsidR="0086504A" w:rsidRPr="004A42EB">
              <w:rPr>
                <w:rStyle w:val="Hyperlink"/>
                <w:rFonts w:ascii="Times New Roman Regular" w:hAnsi="Times New Roman Regular" w:cs="Times New Roman Regular" w:hint="eastAsia"/>
                <w:b/>
                <w:bCs/>
                <w:noProof/>
              </w:rPr>
              <w:t>Notification</w:t>
            </w:r>
            <w:r w:rsidR="0086504A">
              <w:rPr>
                <w:noProof/>
                <w:webHidden/>
              </w:rPr>
              <w:tab/>
            </w:r>
            <w:r w:rsidR="00DC21B7">
              <w:rPr>
                <w:noProof/>
                <w:webHidden/>
              </w:rPr>
              <w:fldChar w:fldCharType="begin"/>
            </w:r>
            <w:r w:rsidR="00DC21B7">
              <w:rPr>
                <w:noProof/>
                <w:webHidden/>
              </w:rPr>
              <w:instrText xml:space="preserve"> PAGEREF _Toc132325969 \h </w:instrText>
            </w:r>
            <w:r w:rsidR="00DC21B7">
              <w:rPr>
                <w:noProof/>
                <w:webHidden/>
              </w:rPr>
            </w:r>
            <w:r w:rsidR="00DC21B7">
              <w:rPr>
                <w:noProof/>
                <w:webHidden/>
              </w:rPr>
              <w:fldChar w:fldCharType="separate"/>
            </w:r>
            <w:r w:rsidR="00DC21B7">
              <w:rPr>
                <w:noProof/>
                <w:webHidden/>
              </w:rPr>
              <w:t>LXIV</w:t>
            </w:r>
            <w:r w:rsidR="00DC21B7">
              <w:rPr>
                <w:noProof/>
                <w:webHidden/>
              </w:rPr>
              <w:fldChar w:fldCharType="end"/>
            </w:r>
          </w:hyperlink>
        </w:p>
        <w:p w14:paraId="3A8B337A" w14:textId="11DCE4F9" w:rsidR="00DC21B7" w:rsidRDefault="0082628B">
          <w:pPr>
            <w:pStyle w:val="TOC1"/>
            <w:rPr>
              <w:noProof/>
            </w:rPr>
          </w:pPr>
          <w:hyperlink w:anchor="_Toc132325970" w:history="1">
            <w:r w:rsidR="00DC21B7" w:rsidRPr="004A42EB">
              <w:rPr>
                <w:rStyle w:val="Hyperlink"/>
                <w:rFonts w:ascii="Times New Roman Regular" w:hAnsi="Times New Roman Regular" w:cs="Times New Roman Regular"/>
                <w:b/>
                <w:bCs/>
                <w:noProof/>
              </w:rPr>
              <w:t>J</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Extended </w:t>
            </w:r>
            <w:r w:rsidR="0086504A" w:rsidRPr="004A42EB">
              <w:rPr>
                <w:rStyle w:val="Hyperlink"/>
                <w:rFonts w:ascii="Times New Roman Regular" w:hAnsi="Times New Roman Regular" w:cs="Times New Roman Regular" w:hint="eastAsia"/>
                <w:b/>
                <w:bCs/>
                <w:noProof/>
              </w:rPr>
              <w:t>Review Paper</w:t>
            </w:r>
            <w:r w:rsidR="0086504A">
              <w:rPr>
                <w:noProof/>
                <w:webHidden/>
              </w:rPr>
              <w:tab/>
            </w:r>
            <w:r w:rsidR="00DC21B7">
              <w:rPr>
                <w:noProof/>
                <w:webHidden/>
              </w:rPr>
              <w:fldChar w:fldCharType="begin"/>
            </w:r>
            <w:r w:rsidR="00DC21B7">
              <w:rPr>
                <w:noProof/>
                <w:webHidden/>
              </w:rPr>
              <w:instrText xml:space="preserve"> PAGEREF _Toc132325970 \h </w:instrText>
            </w:r>
            <w:r w:rsidR="00DC21B7">
              <w:rPr>
                <w:noProof/>
                <w:webHidden/>
              </w:rPr>
            </w:r>
            <w:r w:rsidR="00DC21B7">
              <w:rPr>
                <w:noProof/>
                <w:webHidden/>
              </w:rPr>
              <w:fldChar w:fldCharType="separate"/>
            </w:r>
            <w:r w:rsidR="00DC21B7">
              <w:rPr>
                <w:noProof/>
                <w:webHidden/>
              </w:rPr>
              <w:t>LXV</w:t>
            </w:r>
            <w:r w:rsidR="00DC21B7">
              <w:rPr>
                <w:noProof/>
                <w:webHidden/>
              </w:rPr>
              <w:fldChar w:fldCharType="end"/>
            </w:r>
          </w:hyperlink>
        </w:p>
        <w:p w14:paraId="08E3DD58" w14:textId="53BE160B" w:rsidR="009A1CEB" w:rsidRPr="000329A5" w:rsidRDefault="00FD2F9D" w:rsidP="000329A5">
          <w:pPr>
            <w:pStyle w:val="TOC1"/>
            <w:spacing w:line="360" w:lineRule="auto"/>
            <w:rPr>
              <w:rFonts w:ascii="Times New Roman" w:hAnsi="Times New Roman" w:cs="Times New Roman"/>
              <w:sz w:val="24"/>
              <w:szCs w:val="24"/>
            </w:rPr>
          </w:pPr>
          <w:r w:rsidRPr="000329A5">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B67EBD" w:rsidRDefault="00847CCE" w:rsidP="00B67EBD">
      <w:pPr>
        <w:pStyle w:val="Heading1"/>
        <w:jc w:val="center"/>
        <w:rPr>
          <w:rFonts w:ascii="Arial" w:hAnsi="Arial" w:cs="Arial"/>
          <w:b/>
          <w:bCs/>
          <w:color w:val="auto"/>
          <w:sz w:val="32"/>
          <w:szCs w:val="32"/>
        </w:rPr>
      </w:pPr>
      <w:bookmarkStart w:id="4" w:name="_Toc132325737"/>
      <w:r w:rsidRPr="00B67EBD">
        <w:rPr>
          <w:rFonts w:ascii="Arial" w:hAnsi="Arial" w:cs="Arial"/>
          <w:b/>
          <w:bCs/>
          <w:color w:val="auto"/>
          <w:sz w:val="32"/>
          <w:szCs w:val="32"/>
        </w:rPr>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82628B"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82628B"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EB6105" w:rsidRDefault="00FD2F9D" w:rsidP="000329A5">
      <w:pPr>
        <w:pStyle w:val="Heading1"/>
        <w:spacing w:before="0" w:line="360" w:lineRule="auto"/>
        <w:jc w:val="center"/>
        <w:rPr>
          <w:rFonts w:ascii="Arial" w:hAnsi="Arial" w:cs="Arial"/>
          <w:b/>
          <w:bCs/>
          <w:color w:val="auto"/>
          <w:sz w:val="32"/>
          <w:szCs w:val="32"/>
        </w:rPr>
      </w:pPr>
      <w:r w:rsidRPr="000329A5">
        <w:rPr>
          <w:rFonts w:ascii="Times New Roman" w:eastAsia="Yu Gothic" w:hAnsi="Times New Roman" w:cs="Times New Roman"/>
          <w:sz w:val="24"/>
          <w:szCs w:val="24"/>
        </w:rPr>
        <w:fldChar w:fldCharType="end"/>
      </w:r>
      <w:bookmarkStart w:id="5" w:name="_Toc132325738"/>
      <w:r w:rsidR="00AB79EE" w:rsidRPr="00EB6105">
        <w:rPr>
          <w:rFonts w:ascii="Arial" w:hAnsi="Arial" w:cs="Arial"/>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82628B"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5D32B397" w:rsidR="003A58EF" w:rsidRPr="00EB6105" w:rsidRDefault="00D8372A" w:rsidP="00EB6105">
      <w:pPr>
        <w:pStyle w:val="Heading1"/>
        <w:spacing w:before="0" w:line="360" w:lineRule="auto"/>
        <w:jc w:val="center"/>
        <w:rPr>
          <w:rFonts w:ascii="Arial" w:hAnsi="Arial" w:cs="Arial"/>
          <w:b/>
          <w:bCs/>
          <w:color w:val="auto"/>
          <w:sz w:val="32"/>
          <w:szCs w:val="32"/>
        </w:rPr>
      </w:pPr>
      <w:bookmarkStart w:id="6" w:name="_Toc132325739"/>
      <w:r w:rsidRPr="00EB6105">
        <w:rPr>
          <w:rFonts w:ascii="Arial" w:hAnsi="Arial" w:cs="Arial"/>
          <w:b/>
          <w:bCs/>
          <w:color w:val="auto"/>
          <w:sz w:val="32"/>
          <w:szCs w:val="32"/>
        </w:rPr>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lastRenderedPageBreak/>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780D0B" w:rsidP="0082628B">
            <w:pPr>
              <w:spacing w:line="360" w:lineRule="auto"/>
              <w:rPr>
                <w:rFonts w:ascii="Times New Roman" w:hAnsi="Times New Roman" w:cs="Times New Roman"/>
                <w:b/>
                <w:bCs/>
                <w:sz w:val="24"/>
                <w:szCs w:val="24"/>
              </w:rPr>
            </w:pP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sidRPr="006B5E91">
                <w:rPr>
                  <w:rStyle w:val="Hyperlink"/>
                  <w:rFonts w:ascii="Times New Roman" w:hAnsi="Times New Roman" w:cs="Times New Roman"/>
                  <w:sz w:val="24"/>
                  <w:szCs w:val="24"/>
                  <w:bdr w:val="single" w:sz="4" w:space="0" w:color="00B050"/>
                </w:rPr>
                <w:t>1</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2</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3</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780D0B" w:rsidP="0082628B">
            <w:pPr>
              <w:spacing w:line="360" w:lineRule="auto"/>
              <w:rPr>
                <w:rFonts w:ascii="Times New Roman" w:hAnsi="Times New Roman" w:cs="Times New Roman"/>
                <w:b/>
                <w:bCs/>
                <w:sz w:val="24"/>
                <w:szCs w:val="24"/>
              </w:rPr>
            </w:pP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4</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2</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780D0B" w:rsidP="0082628B">
            <w:pPr>
              <w:spacing w:line="360" w:lineRule="auto"/>
              <w:rPr>
                <w:rFonts w:ascii="Times New Roman" w:hAnsi="Times New Roman" w:cs="Times New Roman"/>
                <w:b/>
                <w:bCs/>
                <w:sz w:val="24"/>
                <w:szCs w:val="24"/>
              </w:rPr>
            </w:pP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4</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2</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780D0B" w:rsidP="0082628B">
            <w:pPr>
              <w:spacing w:line="360" w:lineRule="auto"/>
              <w:rPr>
                <w:rFonts w:ascii="Times New Roman" w:hAnsi="Times New Roman" w:cs="Times New Roman"/>
                <w:sz w:val="24"/>
                <w:szCs w:val="24"/>
              </w:rPr>
            </w:pPr>
            <w:hyperlink w:anchor="researchq2"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780D0B" w:rsidP="0082628B">
            <w:pPr>
              <w:spacing w:line="360" w:lineRule="auto"/>
              <w:rPr>
                <w:color w:val="0563C1" w:themeColor="hyperlink"/>
                <w:u w:val="single"/>
                <w:bdr w:val="single" w:sz="4" w:space="0" w:color="00B050"/>
              </w:rPr>
            </w:pPr>
            <w:hyperlink w:anchor="researchq2"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Q2</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2"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780D0B" w:rsidP="0082628B">
            <w:pPr>
              <w:spacing w:line="360" w:lineRule="auto"/>
              <w:rPr>
                <w:rFonts w:ascii="Times New Roman" w:hAnsi="Times New Roman" w:cs="Times New Roman"/>
                <w:sz w:val="24"/>
                <w:szCs w:val="24"/>
              </w:rPr>
            </w:pPr>
            <w:hyperlink w:anchor="researchq3"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9C6423">
      <w:pPr>
        <w:pStyle w:val="ListParagraph"/>
        <w:numPr>
          <w:ilvl w:val="0"/>
          <w:numId w:val="49"/>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B6151B">
      <w:pPr>
        <w:pStyle w:val="ListParagraph"/>
        <w:numPr>
          <w:ilvl w:val="0"/>
          <w:numId w:val="49"/>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w:t>
        </w:r>
        <w:r w:rsidR="008C39FA" w:rsidRPr="00730F3D">
          <w:rPr>
            <w:rStyle w:val="Hyperlink"/>
            <w:rFonts w:ascii="Times New Roman" w:hAnsi="Times New Roman" w:cs="Times New Roman"/>
            <w:b/>
            <w:bCs/>
            <w:color w:val="000000" w:themeColor="text1"/>
            <w:sz w:val="24"/>
            <w:szCs w:val="24"/>
            <w:u w:val="none"/>
          </w:rPr>
          <w:t>P</w:t>
        </w:r>
        <w:r w:rsidR="008C39FA" w:rsidRPr="00730F3D">
          <w:rPr>
            <w:rStyle w:val="Hyperlink"/>
            <w:rFonts w:ascii="Times New Roman" w:hAnsi="Times New Roman" w:cs="Times New Roman"/>
            <w:b/>
            <w:bCs/>
            <w:color w:val="000000" w:themeColor="text1"/>
            <w:sz w:val="24"/>
            <w:szCs w:val="24"/>
            <w:u w:val="none"/>
          </w:rPr>
          <w:t>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w:t>
      </w:r>
      <w:proofErr w:type="spellStart"/>
      <w:r w:rsidRPr="00713B5E">
        <w:rPr>
          <w:rFonts w:ascii="Times New Roman" w:hAnsi="Times New Roman" w:cs="Times New Roman"/>
          <w:sz w:val="24"/>
        </w:rPr>
        <w:t>Lackermair</w:t>
      </w:r>
      <w:proofErr w:type="spellEnd"/>
      <w:r w:rsidRPr="00713B5E">
        <w:rPr>
          <w:rFonts w:ascii="Times New Roman" w:hAnsi="Times New Roman" w:cs="Times New Roman"/>
          <w:sz w:val="24"/>
        </w:rPr>
        <w:t xml:space="preserve">, </w:t>
      </w:r>
      <w:proofErr w:type="spellStart"/>
      <w:r w:rsidRPr="00713B5E">
        <w:rPr>
          <w:rFonts w:ascii="Times New Roman" w:hAnsi="Times New Roman" w:cs="Times New Roman"/>
          <w:sz w:val="24"/>
        </w:rPr>
        <w:t>Kailer</w:t>
      </w:r>
      <w:proofErr w:type="spellEnd"/>
      <w:r w:rsidRPr="00713B5E">
        <w:rPr>
          <w:rFonts w:ascii="Times New Roman" w:hAnsi="Times New Roman" w:cs="Times New Roman"/>
          <w:sz w:val="24"/>
        </w:rPr>
        <w:t xml:space="preserve"> and </w:t>
      </w:r>
      <w:proofErr w:type="spellStart"/>
      <w:r w:rsidRPr="00713B5E">
        <w:rPr>
          <w:rFonts w:ascii="Times New Roman" w:hAnsi="Times New Roman" w:cs="Times New Roman"/>
          <w:sz w:val="24"/>
        </w:rPr>
        <w:t>Kanmaz</w:t>
      </w:r>
      <w:proofErr w:type="spellEnd"/>
      <w:r w:rsidRPr="00713B5E">
        <w:rPr>
          <w:rFonts w:ascii="Times New Roman" w:hAnsi="Times New Roman" w:cs="Times New Roman"/>
          <w:sz w:val="24"/>
        </w:rPr>
        <w:t>,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w:t>
      </w:r>
      <w:r>
        <w:rPr>
          <w:rFonts w:ascii="Times New Roman" w:hAnsi="Times New Roman" w:cs="Times New Roman"/>
          <w:b/>
          <w:bCs/>
          <w:sz w:val="24"/>
          <w:szCs w:val="24"/>
        </w:rPr>
        <w:t xml:space="preserve"> </w:t>
      </w:r>
      <w:r>
        <w:rPr>
          <w:rFonts w:ascii="Times New Roman" w:hAnsi="Times New Roman" w:cs="Times New Roman"/>
          <w:b/>
          <w:bCs/>
          <w:sz w:val="24"/>
          <w:szCs w:val="24"/>
        </w:rPr>
        <w:t>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w:t>
      </w:r>
      <w:proofErr w:type="spellStart"/>
      <w:r w:rsidRPr="00A67686">
        <w:rPr>
          <w:rFonts w:ascii="Times New Roman" w:hAnsi="Times New Roman" w:cs="Times New Roman"/>
          <w:sz w:val="24"/>
        </w:rPr>
        <w:t>Alsaqer</w:t>
      </w:r>
      <w:proofErr w:type="spellEnd"/>
      <w:r w:rsidRPr="00A67686">
        <w:rPr>
          <w:rFonts w:ascii="Times New Roman" w:hAnsi="Times New Roman" w:cs="Times New Roman"/>
          <w:sz w:val="24"/>
        </w:rPr>
        <w:t xml:space="preserve">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C24EC9">
        <w:tc>
          <w:tcPr>
            <w:tcW w:w="4585" w:type="dxa"/>
            <w:shd w:val="clear" w:color="auto" w:fill="F2F2F2" w:themeFill="background1" w:themeFillShade="F2"/>
          </w:tcPr>
          <w:p w14:paraId="4351824B" w14:textId="77777777" w:rsidR="00730F3D" w:rsidRPr="00016A54" w:rsidRDefault="00730F3D" w:rsidP="00C24EC9">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C24EC9">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C24EC9">
        <w:trPr>
          <w:trHeight w:val="1277"/>
        </w:trPr>
        <w:tc>
          <w:tcPr>
            <w:tcW w:w="4585" w:type="dxa"/>
            <w:shd w:val="clear" w:color="auto" w:fill="FFFFFF" w:themeFill="background1"/>
          </w:tcPr>
          <w:p w14:paraId="6F48E602" w14:textId="77777777" w:rsidR="00730F3D" w:rsidRPr="00532430" w:rsidRDefault="00730F3D"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p>
        </w:tc>
      </w:tr>
      <w:tr w:rsidR="00730F3D" w14:paraId="2C29ADCD" w14:textId="77777777" w:rsidTr="00C24EC9">
        <w:tc>
          <w:tcPr>
            <w:tcW w:w="4585" w:type="dxa"/>
            <w:shd w:val="clear" w:color="auto" w:fill="FFFFFF" w:themeFill="background1"/>
          </w:tcPr>
          <w:p w14:paraId="0BF056D9" w14:textId="77777777" w:rsidR="00730F3D" w:rsidRPr="005E74EA" w:rsidRDefault="00730F3D"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C24EC9">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C24EC9">
        <w:trPr>
          <w:trHeight w:val="1250"/>
        </w:trPr>
        <w:tc>
          <w:tcPr>
            <w:tcW w:w="4585" w:type="dxa"/>
            <w:shd w:val="clear" w:color="auto" w:fill="FFFFFF" w:themeFill="background1"/>
          </w:tcPr>
          <w:p w14:paraId="55FD5B20" w14:textId="77777777" w:rsidR="00730F3D" w:rsidRDefault="00730F3D"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C24EC9">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w:t>
      </w:r>
      <w:r>
        <w:rPr>
          <w:rFonts w:ascii="Times New Roman" w:hAnsi="Times New Roman" w:cs="Times New Roman"/>
          <w:b/>
          <w:bCs/>
          <w:color w:val="auto"/>
          <w:sz w:val="24"/>
          <w:szCs w:val="24"/>
        </w:rPr>
        <w:t xml:space="preserve">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w:t>
      </w:r>
      <w:proofErr w:type="spellStart"/>
      <w:r>
        <w:rPr>
          <w:rFonts w:ascii="Times New Roman" w:hAnsi="Times New Roman" w:cs="Times New Roman"/>
          <w:sz w:val="24"/>
          <w:szCs w:val="24"/>
        </w:rPr>
        <w:t>Xsum</w:t>
      </w:r>
      <w:proofErr w:type="spellEnd"/>
      <w:r>
        <w:rPr>
          <w:rFonts w:ascii="Times New Roman" w:hAnsi="Times New Roman" w:cs="Times New Roman"/>
          <w:sz w:val="24"/>
          <w:szCs w:val="24"/>
        </w:rPr>
        <w:t xml:space="preserve">,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Available Datasets for </w:t>
      </w:r>
      <w:r>
        <w:rPr>
          <w:rFonts w:ascii="Times New Roman" w:hAnsi="Times New Roman" w:cs="Times New Roman"/>
          <w:b/>
          <w:bCs/>
          <w:color w:val="auto"/>
          <w:sz w:val="24"/>
          <w:szCs w:val="24"/>
        </w:rPr>
        <w:t>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C24EC9">
        <w:tc>
          <w:tcPr>
            <w:tcW w:w="1165" w:type="dxa"/>
            <w:shd w:val="clear" w:color="auto" w:fill="F2F2F2" w:themeFill="background1" w:themeFillShade="F2"/>
          </w:tcPr>
          <w:p w14:paraId="2A4CDB4C" w14:textId="77777777" w:rsidR="000F6531" w:rsidRPr="00831008" w:rsidRDefault="000F6531" w:rsidP="00C24EC9">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C24EC9">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C24EC9">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C24EC9">
        <w:tc>
          <w:tcPr>
            <w:tcW w:w="9589" w:type="dxa"/>
            <w:gridSpan w:val="4"/>
            <w:shd w:val="clear" w:color="auto" w:fill="F2F2F2" w:themeFill="background1" w:themeFillShade="F2"/>
          </w:tcPr>
          <w:p w14:paraId="365D3B1E" w14:textId="77777777" w:rsidR="000F6531" w:rsidRPr="00E10325" w:rsidRDefault="000F6531" w:rsidP="00C24EC9">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C24EC9">
        <w:trPr>
          <w:trHeight w:val="3185"/>
        </w:trPr>
        <w:tc>
          <w:tcPr>
            <w:tcW w:w="1165" w:type="dxa"/>
            <w:tcBorders>
              <w:bottom w:val="single" w:sz="4" w:space="0" w:color="auto"/>
            </w:tcBorders>
          </w:tcPr>
          <w:p w14:paraId="0D3CC458" w14:textId="77777777" w:rsidR="000F6531" w:rsidRDefault="000F6531" w:rsidP="00C24EC9">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C24EC9">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C24EC9">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C24EC9">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C24EC9">
        <w:trPr>
          <w:trHeight w:val="440"/>
        </w:trPr>
        <w:tc>
          <w:tcPr>
            <w:tcW w:w="9589" w:type="dxa"/>
            <w:gridSpan w:val="4"/>
            <w:shd w:val="clear" w:color="auto" w:fill="F2F2F2" w:themeFill="background1" w:themeFillShade="F2"/>
          </w:tcPr>
          <w:p w14:paraId="25D450B9" w14:textId="77777777" w:rsidR="000F6531" w:rsidRPr="00831008" w:rsidRDefault="000F6531" w:rsidP="00C24EC9">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C24EC9">
        <w:trPr>
          <w:trHeight w:val="440"/>
        </w:trPr>
        <w:tc>
          <w:tcPr>
            <w:tcW w:w="9589" w:type="dxa"/>
            <w:gridSpan w:val="4"/>
            <w:shd w:val="clear" w:color="auto" w:fill="F2F2F2" w:themeFill="background1" w:themeFillShade="F2"/>
          </w:tcPr>
          <w:p w14:paraId="208EFE79" w14:textId="77777777" w:rsidR="000F6531" w:rsidRPr="00831008" w:rsidRDefault="000F6531" w:rsidP="00C24EC9">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C24EC9">
        <w:trPr>
          <w:trHeight w:val="849"/>
        </w:trPr>
        <w:tc>
          <w:tcPr>
            <w:tcW w:w="9589" w:type="dxa"/>
            <w:gridSpan w:val="4"/>
          </w:tcPr>
          <w:p w14:paraId="317FEC09" w14:textId="77777777" w:rsidR="000F6531" w:rsidRDefault="000F6531" w:rsidP="00C24EC9">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C24EC9">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C24EC9">
        <w:trPr>
          <w:trHeight w:val="395"/>
        </w:trPr>
        <w:tc>
          <w:tcPr>
            <w:tcW w:w="9589" w:type="dxa"/>
            <w:gridSpan w:val="4"/>
            <w:shd w:val="clear" w:color="auto" w:fill="F2F2F2" w:themeFill="background1" w:themeFillShade="F2"/>
          </w:tcPr>
          <w:p w14:paraId="45AEE924" w14:textId="77777777" w:rsidR="000F6531" w:rsidRPr="00831008" w:rsidRDefault="000F6531" w:rsidP="00C24EC9">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C24EC9">
        <w:trPr>
          <w:trHeight w:val="849"/>
        </w:trPr>
        <w:tc>
          <w:tcPr>
            <w:tcW w:w="9589" w:type="dxa"/>
            <w:gridSpan w:val="4"/>
          </w:tcPr>
          <w:p w14:paraId="577AE7BB" w14:textId="77777777" w:rsidR="000F6531" w:rsidRDefault="000F6531" w:rsidP="00C24EC9">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C24EC9">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C24EC9">
            <w:pPr>
              <w:spacing w:line="360" w:lineRule="auto"/>
              <w:jc w:val="both"/>
              <w:rPr>
                <w:rFonts w:ascii="Times New Roman" w:hAnsi="Times New Roman" w:cs="Times New Roman"/>
                <w:b/>
                <w:sz w:val="24"/>
                <w:szCs w:val="24"/>
              </w:rPr>
            </w:pPr>
          </w:p>
        </w:tc>
      </w:tr>
      <w:tr w:rsidR="000F6531" w14:paraId="2C4E573C" w14:textId="77777777" w:rsidTr="00C24EC9">
        <w:trPr>
          <w:trHeight w:val="278"/>
        </w:trPr>
        <w:tc>
          <w:tcPr>
            <w:tcW w:w="9589" w:type="dxa"/>
            <w:gridSpan w:val="4"/>
            <w:shd w:val="clear" w:color="auto" w:fill="F2F2F2" w:themeFill="background1" w:themeFillShade="F2"/>
          </w:tcPr>
          <w:p w14:paraId="65ACABF9" w14:textId="77777777" w:rsidR="000F6531" w:rsidRPr="00831008" w:rsidRDefault="000F6531" w:rsidP="00C24EC9">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C24EC9">
        <w:trPr>
          <w:trHeight w:val="849"/>
        </w:trPr>
        <w:tc>
          <w:tcPr>
            <w:tcW w:w="9589" w:type="dxa"/>
            <w:gridSpan w:val="4"/>
          </w:tcPr>
          <w:p w14:paraId="5475623A" w14:textId="77777777" w:rsidR="000F6531" w:rsidRDefault="000F6531" w:rsidP="00C24EC9">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0F6531" w:rsidP="00C24EC9">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C24EC9">
            <w:pPr>
              <w:spacing w:line="360" w:lineRule="auto"/>
              <w:jc w:val="both"/>
              <w:rPr>
                <w:rFonts w:ascii="Times New Roman" w:hAnsi="Times New Roman" w:cs="Times New Roman"/>
                <w:b/>
                <w:sz w:val="24"/>
                <w:szCs w:val="24"/>
              </w:rPr>
            </w:pPr>
          </w:p>
        </w:tc>
      </w:tr>
      <w:tr w:rsidR="000F6531" w14:paraId="2C958D66" w14:textId="77777777" w:rsidTr="00C24EC9">
        <w:trPr>
          <w:trHeight w:val="278"/>
        </w:trPr>
        <w:tc>
          <w:tcPr>
            <w:tcW w:w="9589" w:type="dxa"/>
            <w:gridSpan w:val="4"/>
            <w:shd w:val="clear" w:color="auto" w:fill="F2F2F2" w:themeFill="background1" w:themeFillShade="F2"/>
          </w:tcPr>
          <w:p w14:paraId="179E3CF7" w14:textId="77777777" w:rsidR="000F6531" w:rsidRDefault="000F6531" w:rsidP="00C24EC9">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C24EC9">
        <w:trPr>
          <w:trHeight w:val="849"/>
        </w:trPr>
        <w:tc>
          <w:tcPr>
            <w:tcW w:w="1255" w:type="dxa"/>
            <w:gridSpan w:val="2"/>
          </w:tcPr>
          <w:p w14:paraId="005E4857" w14:textId="77777777" w:rsidR="000F6531" w:rsidRDefault="000F6531" w:rsidP="00C24EC9">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C24EC9">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C24EC9">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C24EC9">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C24EC9">
        <w:trPr>
          <w:trHeight w:val="422"/>
        </w:trPr>
        <w:tc>
          <w:tcPr>
            <w:tcW w:w="9589" w:type="dxa"/>
            <w:gridSpan w:val="4"/>
            <w:shd w:val="clear" w:color="auto" w:fill="F2F2F2" w:themeFill="background1" w:themeFillShade="F2"/>
          </w:tcPr>
          <w:p w14:paraId="7F66686E" w14:textId="77777777" w:rsidR="000F6531" w:rsidRDefault="000F6531" w:rsidP="00C24EC9">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C24EC9">
        <w:trPr>
          <w:trHeight w:val="849"/>
        </w:trPr>
        <w:tc>
          <w:tcPr>
            <w:tcW w:w="9589" w:type="dxa"/>
            <w:gridSpan w:val="4"/>
          </w:tcPr>
          <w:p w14:paraId="112F9C1D" w14:textId="77777777" w:rsidR="000F6531" w:rsidRDefault="000F6531" w:rsidP="00C24EC9">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commentRangeStart w:id="73"/>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commentRangeEnd w:id="73"/>
      <w:r>
        <w:rPr>
          <w:rStyle w:val="CommentReference"/>
        </w:rPr>
        <w:commentReference w:id="73"/>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C24EC9">
        <w:trPr>
          <w:trHeight w:val="560"/>
        </w:trPr>
        <w:tc>
          <w:tcPr>
            <w:tcW w:w="1440" w:type="dxa"/>
            <w:shd w:val="clear" w:color="auto" w:fill="F2F2F2" w:themeFill="background1" w:themeFillShade="F2"/>
          </w:tcPr>
          <w:p w14:paraId="12C1243E" w14:textId="77777777" w:rsidR="000F6531" w:rsidRDefault="000F6531"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C24EC9">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C24EC9">
        <w:trPr>
          <w:trHeight w:val="1138"/>
        </w:trPr>
        <w:tc>
          <w:tcPr>
            <w:tcW w:w="1440" w:type="dxa"/>
          </w:tcPr>
          <w:p w14:paraId="587DF83B"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C24EC9">
        <w:trPr>
          <w:trHeight w:val="1698"/>
        </w:trPr>
        <w:tc>
          <w:tcPr>
            <w:tcW w:w="1440" w:type="dxa"/>
          </w:tcPr>
          <w:p w14:paraId="0E3648F8"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proofErr w:type="spellStart"/>
            <w:r w:rsidRPr="00B24916">
              <w:rPr>
                <w:rFonts w:ascii="Times New Roman" w:hAnsi="Times New Roman" w:cs="Times New Roman"/>
                <w:sz w:val="24"/>
                <w:szCs w:val="24"/>
              </w:rPr>
              <w:t>Xsum</w:t>
            </w:r>
            <w:proofErr w:type="spellEnd"/>
          </w:p>
          <w:p w14:paraId="58EB6E48"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C24EC9">
        <w:trPr>
          <w:trHeight w:val="1138"/>
        </w:trPr>
        <w:tc>
          <w:tcPr>
            <w:tcW w:w="1440" w:type="dxa"/>
          </w:tcPr>
          <w:p w14:paraId="2C2F4D97"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C24EC9">
        <w:trPr>
          <w:trHeight w:val="1120"/>
        </w:trPr>
        <w:tc>
          <w:tcPr>
            <w:tcW w:w="1440" w:type="dxa"/>
          </w:tcPr>
          <w:p w14:paraId="655E1BBC"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proofErr w:type="spellStart"/>
            <w:r w:rsidRPr="00B24916">
              <w:rPr>
                <w:rFonts w:ascii="Times New Roman" w:hAnsi="Times New Roman" w:cs="Times New Roman"/>
                <w:sz w:val="24"/>
                <w:szCs w:val="24"/>
              </w:rPr>
              <w:t>Xsum</w:t>
            </w:r>
            <w:proofErr w:type="spellEnd"/>
          </w:p>
        </w:tc>
      </w:tr>
      <w:tr w:rsidR="000F6531" w14:paraId="7EDC07BA" w14:textId="77777777" w:rsidTr="00C24EC9">
        <w:trPr>
          <w:trHeight w:val="1138"/>
        </w:trPr>
        <w:tc>
          <w:tcPr>
            <w:tcW w:w="1440" w:type="dxa"/>
          </w:tcPr>
          <w:p w14:paraId="1B8F0E1B"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RoBERTa</w:t>
            </w:r>
            <w:proofErr w:type="spellEnd"/>
            <w:r w:rsidRPr="00B24916">
              <w:rPr>
                <w:rFonts w:ascii="Times New Roman" w:hAnsi="Times New Roman" w:cs="Times New Roman"/>
                <w:sz w:val="24"/>
                <w:szCs w:val="24"/>
              </w:rPr>
              <w:t xml:space="preserve"> Base</w:t>
            </w:r>
          </w:p>
        </w:tc>
        <w:tc>
          <w:tcPr>
            <w:tcW w:w="1031" w:type="dxa"/>
          </w:tcPr>
          <w:p w14:paraId="77AA224B"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proofErr w:type="spellStart"/>
            <w:r w:rsidRPr="00B24916">
              <w:rPr>
                <w:rFonts w:ascii="Times New Roman" w:hAnsi="Times New Roman" w:cs="Times New Roman"/>
                <w:sz w:val="24"/>
                <w:szCs w:val="24"/>
              </w:rPr>
              <w:t>Xsum</w:t>
            </w:r>
            <w:proofErr w:type="spellEnd"/>
          </w:p>
        </w:tc>
      </w:tr>
      <w:tr w:rsidR="000F6531" w14:paraId="25038E43" w14:textId="77777777" w:rsidTr="00C24EC9">
        <w:trPr>
          <w:trHeight w:val="1138"/>
        </w:trPr>
        <w:tc>
          <w:tcPr>
            <w:tcW w:w="1440" w:type="dxa"/>
          </w:tcPr>
          <w:p w14:paraId="5A2159EA"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C24EC9">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C24EC9">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C24EC9">
        <w:trPr>
          <w:trHeight w:val="1120"/>
        </w:trPr>
        <w:tc>
          <w:tcPr>
            <w:tcW w:w="1440" w:type="dxa"/>
          </w:tcPr>
          <w:p w14:paraId="14755C49" w14:textId="77777777" w:rsidR="000F6531" w:rsidRPr="002135D1" w:rsidRDefault="000F6531" w:rsidP="00C24EC9">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C24EC9">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C24EC9">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C24EC9">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C24EC9">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C24EC9">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C24EC9">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FF43C3">
          <w:headerReference w:type="default" r:id="rId23"/>
          <w:headerReference w:type="first" r:id="rId24"/>
          <w:footerReference w:type="first" r:id="rId25"/>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bookmarkStart w:id="77" w:name="_GoBack"/>
      <w:bookmarkEnd w:id="77"/>
    </w:p>
    <w:p w14:paraId="7E7414E5" w14:textId="33968365" w:rsidR="00AA3657" w:rsidRPr="005D1E0F" w:rsidRDefault="00AA3657" w:rsidP="005D1E0F">
      <w:pPr>
        <w:pStyle w:val="Heading1"/>
        <w:pBdr>
          <w:bottom w:val="double" w:sz="6" w:space="1" w:color="auto"/>
        </w:pBdr>
        <w:spacing w:line="360" w:lineRule="auto"/>
        <w:jc w:val="center"/>
        <w:rPr>
          <w:rFonts w:ascii="Arial" w:hAnsi="Arial" w:cs="Arial"/>
          <w:b/>
          <w:bCs/>
          <w:color w:val="auto"/>
          <w:sz w:val="32"/>
          <w:szCs w:val="32"/>
        </w:rPr>
      </w:pPr>
      <w:r w:rsidRPr="005D1E0F">
        <w:rPr>
          <w:rFonts w:ascii="Arial" w:hAnsi="Arial" w:cs="Arial"/>
          <w:b/>
          <w:bCs/>
          <w:color w:val="auto"/>
          <w:sz w:val="32"/>
          <w:szCs w:val="32"/>
        </w:rPr>
        <w:lastRenderedPageBreak/>
        <w:t>CHAPTER 0</w:t>
      </w:r>
      <w:r w:rsidR="00B50F41" w:rsidRPr="005D1E0F">
        <w:rPr>
          <w:rFonts w:ascii="Arial" w:hAnsi="Arial" w:cs="Arial"/>
          <w:b/>
          <w:bCs/>
          <w:color w:val="auto"/>
          <w:sz w:val="32"/>
          <w:szCs w:val="32"/>
        </w:rPr>
        <w:t>3</w:t>
      </w:r>
      <w:r w:rsidRPr="005D1E0F">
        <w:rPr>
          <w:rFonts w:ascii="Arial" w:hAnsi="Arial" w:cs="Arial"/>
          <w:b/>
          <w:bCs/>
          <w:color w:val="auto"/>
          <w:sz w:val="32"/>
          <w:szCs w:val="32"/>
        </w:rPr>
        <w:t>. 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29862721"/>
      <w:bookmarkStart w:id="79"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8"/>
      <w:r w:rsidR="002846C1" w:rsidRPr="0077504C">
        <w:rPr>
          <w:rFonts w:ascii="Times New Roman" w:hAnsi="Times New Roman" w:cs="Times New Roman"/>
          <w:b/>
          <w:bCs/>
          <w:color w:val="auto"/>
          <w:sz w:val="28"/>
          <w:szCs w:val="28"/>
        </w:rPr>
        <w:t>Chapter overview</w:t>
      </w:r>
      <w:bookmarkEnd w:id="79"/>
    </w:p>
    <w:p w14:paraId="1276A72B" w14:textId="5C4974B3" w:rsidR="00D2638E" w:rsidRPr="00F700F0" w:rsidRDefault="0083711F" w:rsidP="00D263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methodology of conducting research must be </w:t>
      </w:r>
      <w:r w:rsidR="006E46F8">
        <w:rPr>
          <w:rFonts w:ascii="Times New Roman" w:hAnsi="Times New Roman" w:cs="Times New Roman"/>
          <w:sz w:val="24"/>
          <w:szCs w:val="24"/>
        </w:rPr>
        <w:t>defined to ensure that the research journey is as streamlined as possible.</w:t>
      </w:r>
      <w:r>
        <w:rPr>
          <w:rFonts w:ascii="Times New Roman" w:hAnsi="Times New Roman" w:cs="Times New Roman"/>
          <w:sz w:val="24"/>
          <w:szCs w:val="24"/>
        </w:rPr>
        <w:t xml:space="preserve"> </w:t>
      </w:r>
      <w:r w:rsidR="00D2638E" w:rsidRPr="00F700F0">
        <w:rPr>
          <w:rFonts w:ascii="Times New Roman" w:hAnsi="Times New Roman" w:cs="Times New Roman"/>
          <w:sz w:val="24"/>
          <w:szCs w:val="24"/>
        </w:rPr>
        <w:t xml:space="preserve">In this chapter, the author defines the methodologies chosen and discusses their reasoning in depth. Furthermore, the project requirements, </w:t>
      </w:r>
      <w:r w:rsidR="00E33F4C">
        <w:rPr>
          <w:rFonts w:ascii="Times New Roman" w:hAnsi="Times New Roman" w:cs="Times New Roman"/>
          <w:sz w:val="24"/>
          <w:szCs w:val="24"/>
        </w:rPr>
        <w:t xml:space="preserve">risks that can be faced and their mitigation plans, </w:t>
      </w:r>
      <w:r w:rsidR="00D2638E" w:rsidRPr="00F700F0">
        <w:rPr>
          <w:rFonts w:ascii="Times New Roman" w:hAnsi="Times New Roman" w:cs="Times New Roman"/>
          <w:sz w:val="24"/>
          <w:szCs w:val="24"/>
        </w:rPr>
        <w:t>schedule, work breakdown plan, and associated deliverables are presented.</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0"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80"/>
    </w:p>
    <w:p w14:paraId="7D107D0E" w14:textId="7476AFA4" w:rsidR="00D2638E" w:rsidRPr="00F700F0"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Methodologies suitable for the research project have been evaluated and chosen from the predefined Saunders Research Onion Model (</w:t>
      </w:r>
      <w:hyperlink w:anchor="saundersref" w:history="1">
        <w:r w:rsidRPr="005C5968">
          <w:rPr>
            <w:rStyle w:val="Hyperlink"/>
            <w:rFonts w:ascii="Times New Roman" w:hAnsi="Times New Roman" w:cs="Times New Roman"/>
            <w:color w:val="auto"/>
            <w:sz w:val="24"/>
            <w:szCs w:val="24"/>
            <w:u w:val="none"/>
          </w:rPr>
          <w:t>Saunders, Lewis and Thornhill, 2007, p102</w:t>
        </w:r>
      </w:hyperlink>
      <w:r w:rsidRPr="00F700F0">
        <w:rPr>
          <w:rFonts w:ascii="Times New Roman" w:hAnsi="Times New Roman" w:cs="Times New Roman"/>
          <w:sz w:val="24"/>
          <w:szCs w:val="24"/>
        </w:rPr>
        <w:t>).</w:t>
      </w:r>
    </w:p>
    <w:p w14:paraId="7C9A8F79" w14:textId="51858497" w:rsidR="00D2638E" w:rsidRPr="00D47F12" w:rsidRDefault="00D2638E" w:rsidP="00D2638E">
      <w:pPr>
        <w:pStyle w:val="Caption"/>
        <w:keepNext/>
        <w:jc w:val="center"/>
        <w:rPr>
          <w:rFonts w:ascii="Times New Roman" w:hAnsi="Times New Roman" w:cs="Times New Roman"/>
          <w:b w:val="0"/>
          <w:bCs w:val="0"/>
          <w:smallCaps w:val="0"/>
          <w:color w:val="auto"/>
          <w:sz w:val="24"/>
          <w:szCs w:val="24"/>
        </w:rPr>
      </w:pPr>
      <w:bookmarkStart w:id="81" w:name="_Toc115287373"/>
      <w:bookmarkStart w:id="82" w:name="_Toc116485546"/>
      <w:bookmarkStart w:id="83" w:name="_Toc117005582"/>
      <w:bookmarkStart w:id="84" w:name="_Toc117006110"/>
      <w:bookmarkStart w:id="85" w:name="_Toc125553250"/>
      <w:bookmarkStart w:id="86" w:name="_Toc132182702"/>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1"/>
      <w:bookmarkEnd w:id="82"/>
      <w:bookmarkEnd w:id="83"/>
      <w:bookmarkEnd w:id="84"/>
      <w:bookmarkEnd w:id="85"/>
      <w:bookmarkEnd w:id="86"/>
    </w:p>
    <w:tbl>
      <w:tblPr>
        <w:tblStyle w:val="TableGrid"/>
        <w:tblW w:w="0" w:type="auto"/>
        <w:tblLook w:val="04A0" w:firstRow="1" w:lastRow="0" w:firstColumn="1" w:lastColumn="0" w:noHBand="0" w:noVBand="1"/>
      </w:tblPr>
      <w:tblGrid>
        <w:gridCol w:w="1435"/>
        <w:gridCol w:w="7915"/>
      </w:tblGrid>
      <w:tr w:rsidR="00D2638E" w:rsidRPr="00F700F0" w14:paraId="08BA047F" w14:textId="77777777" w:rsidTr="006509FE">
        <w:tc>
          <w:tcPr>
            <w:tcW w:w="1435" w:type="dxa"/>
          </w:tcPr>
          <w:p w14:paraId="507F0BDE"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Philosophy</w:t>
            </w:r>
          </w:p>
        </w:tc>
        <w:tc>
          <w:tcPr>
            <w:tcW w:w="7915" w:type="dxa"/>
          </w:tcPr>
          <w:p w14:paraId="34F727AE" w14:textId="098A06DE" w:rsidR="00D2638E" w:rsidRPr="00F700F0" w:rsidRDefault="00D2638E" w:rsidP="00FD2F9D">
            <w:pPr>
              <w:pStyle w:val="NormalWeb"/>
              <w:spacing w:before="0" w:beforeAutospacing="0" w:after="0" w:afterAutospacing="0" w:line="360" w:lineRule="auto"/>
              <w:jc w:val="both"/>
              <w:rPr>
                <w:color w:val="0E101A"/>
              </w:rPr>
            </w:pPr>
            <w:r w:rsidRPr="00F700F0">
              <w:t>The </w:t>
            </w:r>
            <w:r w:rsidRPr="00F700F0">
              <w:rPr>
                <w:b/>
                <w:bCs/>
              </w:rPr>
              <w:t>p</w:t>
            </w:r>
            <w:r w:rsidRPr="00F700F0">
              <w:rPr>
                <w:rStyle w:val="Strong"/>
                <w:color w:val="0E101A"/>
              </w:rPr>
              <w:t>ositivism</w:t>
            </w:r>
            <w:r w:rsidRPr="00F700F0">
              <w:t> philosophy was chosen: although the data collected will be a collection of nominal and ordinal data, the data collected will be encoded into numbers. Additionally,</w:t>
            </w:r>
            <w:r w:rsidR="006E02D5">
              <w:t xml:space="preserve"> </w:t>
            </w:r>
            <w:r w:rsidRPr="00F700F0">
              <w:t xml:space="preserve">it is expected to validate/invalidate </w:t>
            </w:r>
            <w:r w:rsidR="006E02D5">
              <w:t>the pr</w:t>
            </w:r>
            <w:r w:rsidR="00A05378">
              <w:t>oposed research question</w:t>
            </w:r>
            <w:r w:rsidR="008D4183">
              <w:t>s</w:t>
            </w:r>
            <w:r w:rsidRPr="00F700F0">
              <w:t xml:space="preserve"> using necessary evaluation comparisons.</w:t>
            </w:r>
          </w:p>
        </w:tc>
      </w:tr>
      <w:tr w:rsidR="00D2638E" w:rsidRPr="00F700F0" w14:paraId="768316EE" w14:textId="77777777" w:rsidTr="006509FE">
        <w:tc>
          <w:tcPr>
            <w:tcW w:w="1435" w:type="dxa"/>
          </w:tcPr>
          <w:p w14:paraId="634B3E26"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Approach</w:t>
            </w:r>
          </w:p>
        </w:tc>
        <w:tc>
          <w:tcPr>
            <w:tcW w:w="7915" w:type="dxa"/>
          </w:tcPr>
          <w:p w14:paraId="589C129E" w14:textId="5C7F3E75"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The </w:t>
            </w:r>
            <w:r w:rsidRPr="00F700F0">
              <w:rPr>
                <w:rFonts w:ascii="Times New Roman" w:hAnsi="Times New Roman" w:cs="Times New Roman"/>
                <w:b/>
                <w:bCs/>
                <w:sz w:val="24"/>
                <w:szCs w:val="24"/>
              </w:rPr>
              <w:t>deductive</w:t>
            </w:r>
            <w:r w:rsidRPr="00F700F0">
              <w:rPr>
                <w:rFonts w:ascii="Times New Roman" w:hAnsi="Times New Roman" w:cs="Times New Roman"/>
                <w:sz w:val="24"/>
                <w:szCs w:val="24"/>
              </w:rPr>
              <w:t xml:space="preserve"> approach was chosen over the inductive since the final analysis and evaluation will be quantitative. </w:t>
            </w:r>
          </w:p>
        </w:tc>
      </w:tr>
      <w:tr w:rsidR="00D2638E" w:rsidRPr="00F700F0" w14:paraId="1828C8F2" w14:textId="77777777" w:rsidTr="006509FE">
        <w:tc>
          <w:tcPr>
            <w:tcW w:w="1435" w:type="dxa"/>
          </w:tcPr>
          <w:p w14:paraId="1E139901"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Strategy</w:t>
            </w:r>
          </w:p>
        </w:tc>
        <w:tc>
          <w:tcPr>
            <w:tcW w:w="7915" w:type="dxa"/>
          </w:tcPr>
          <w:p w14:paraId="70E18E9B" w14:textId="77777777" w:rsidR="00D2638E" w:rsidRPr="00F700F0" w:rsidRDefault="00D2638E" w:rsidP="00FD2F9D">
            <w:pPr>
              <w:pStyle w:val="NormalWeb"/>
              <w:spacing w:before="0" w:beforeAutospacing="0" w:after="0" w:afterAutospacing="0" w:line="360" w:lineRule="auto"/>
              <w:jc w:val="both"/>
              <w:rPr>
                <w:color w:val="0E101A"/>
              </w:rPr>
            </w:pPr>
            <w:r w:rsidRPr="00F700F0">
              <w:rPr>
                <w:rStyle w:val="Strong"/>
                <w:color w:val="0E101A"/>
              </w:rPr>
              <w:t>Archival research</w:t>
            </w:r>
            <w:r w:rsidRPr="00F700F0">
              <w:rPr>
                <w:color w:val="0E101A"/>
              </w:rPr>
              <w:t> and a</w:t>
            </w:r>
            <w:r w:rsidRPr="00F700F0">
              <w:rPr>
                <w:b/>
                <w:bCs/>
                <w:color w:val="0E101A"/>
              </w:rPr>
              <w:t xml:space="preserve">ction research </w:t>
            </w:r>
            <w:r w:rsidRPr="00F700F0">
              <w:rPr>
                <w:color w:val="0E101A"/>
              </w:rPr>
              <w:t xml:space="preserve">were chosen as the data collection strategy. Since the research topic is modern, the principal source of data collection would be research documents. Action research will also be included since the research process will likely be an iterative approach of diagnosis, planning, action &amp; evaluation. To assist the supplementary research taking place, </w:t>
            </w:r>
            <w:r w:rsidRPr="00F700F0">
              <w:rPr>
                <w:b/>
                <w:bCs/>
                <w:color w:val="0E101A"/>
              </w:rPr>
              <w:t>survey</w:t>
            </w:r>
            <w:r w:rsidRPr="00F700F0">
              <w:rPr>
                <w:color w:val="0E101A"/>
              </w:rPr>
              <w:t xml:space="preserve"> was chosen to obtain insights from end users.</w:t>
            </w:r>
          </w:p>
        </w:tc>
      </w:tr>
      <w:tr w:rsidR="00D2638E" w:rsidRPr="00F700F0" w14:paraId="4149D59C" w14:textId="77777777" w:rsidTr="006509FE">
        <w:tc>
          <w:tcPr>
            <w:tcW w:w="1435" w:type="dxa"/>
          </w:tcPr>
          <w:p w14:paraId="6FB1B079"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Choice</w:t>
            </w:r>
          </w:p>
        </w:tc>
        <w:tc>
          <w:tcPr>
            <w:tcW w:w="7915" w:type="dxa"/>
          </w:tcPr>
          <w:p w14:paraId="0ECBF384"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Multi-method</w:t>
            </w:r>
            <w:r w:rsidRPr="00F700F0">
              <w:rPr>
                <w:rFonts w:ascii="Times New Roman" w:hAnsi="Times New Roman" w:cs="Times New Roman"/>
                <w:sz w:val="24"/>
                <w:szCs w:val="24"/>
              </w:rPr>
              <w:t xml:space="preserve"> will suit the proposed research project most since qualitative analysis would complement to the primary quantitative approach. However, it will not be used as a combination.</w:t>
            </w:r>
          </w:p>
        </w:tc>
      </w:tr>
      <w:tr w:rsidR="00D2638E" w:rsidRPr="00F700F0" w14:paraId="717E2BA7" w14:textId="77777777" w:rsidTr="006509FE">
        <w:tc>
          <w:tcPr>
            <w:tcW w:w="1435" w:type="dxa"/>
          </w:tcPr>
          <w:p w14:paraId="4894A686"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lastRenderedPageBreak/>
              <w:t>Time Horizon</w:t>
            </w:r>
          </w:p>
        </w:tc>
        <w:tc>
          <w:tcPr>
            <w:tcW w:w="7915" w:type="dxa"/>
          </w:tcPr>
          <w:p w14:paraId="09C54F41"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The </w:t>
            </w:r>
            <w:r w:rsidRPr="00F700F0">
              <w:rPr>
                <w:rFonts w:ascii="Times New Roman" w:hAnsi="Times New Roman" w:cs="Times New Roman"/>
                <w:b/>
                <w:bCs/>
                <w:sz w:val="24"/>
                <w:szCs w:val="24"/>
              </w:rPr>
              <w:t>c</w:t>
            </w:r>
            <w:r w:rsidRPr="00F700F0">
              <w:rPr>
                <w:rStyle w:val="Strong"/>
                <w:rFonts w:ascii="Times New Roman" w:hAnsi="Times New Roman" w:cs="Times New Roman"/>
                <w:color w:val="0E101A"/>
                <w:sz w:val="24"/>
                <w:szCs w:val="24"/>
              </w:rPr>
              <w:t>ross-sectional</w:t>
            </w:r>
            <w:r w:rsidRPr="00F700F0">
              <w:rPr>
                <w:rFonts w:ascii="Times New Roman" w:hAnsi="Times New Roman" w:cs="Times New Roman"/>
                <w:sz w:val="24"/>
                <w:szCs w:val="24"/>
              </w:rPr>
              <w:t> time horizon was chosen over the longitudinal time horizon. Even though the latest available data will have to be obtained often to update the model, there will be no interlinking between the times when the data is gathered as they will be independent.</w:t>
            </w:r>
          </w:p>
        </w:tc>
      </w:tr>
      <w:tr w:rsidR="00D2638E" w:rsidRPr="00F700F0" w14:paraId="39E96C66" w14:textId="77777777" w:rsidTr="006509FE">
        <w:tc>
          <w:tcPr>
            <w:tcW w:w="1435" w:type="dxa"/>
          </w:tcPr>
          <w:p w14:paraId="105DAAF8"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Techniques and procedures</w:t>
            </w:r>
          </w:p>
        </w:tc>
        <w:tc>
          <w:tcPr>
            <w:tcW w:w="7915" w:type="dxa"/>
          </w:tcPr>
          <w:p w14:paraId="7474A4F6"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As a form of </w:t>
            </w:r>
            <w:r w:rsidRPr="00F700F0">
              <w:rPr>
                <w:rFonts w:ascii="Times New Roman" w:hAnsi="Times New Roman" w:cs="Times New Roman"/>
                <w:b/>
                <w:bCs/>
                <w:sz w:val="24"/>
                <w:szCs w:val="24"/>
              </w:rPr>
              <w:t>data collection &amp; analysis</w:t>
            </w:r>
            <w:r w:rsidRPr="00F700F0">
              <w:rPr>
                <w:rFonts w:ascii="Times New Roman" w:hAnsi="Times New Roman" w:cs="Times New Roman"/>
                <w:sz w:val="24"/>
                <w:szCs w:val="24"/>
              </w:rPr>
              <w:t>, as many sources as possible will be used since there are finite resources. The primary mediums will be statistics, reports, journals, articles, and observations.</w:t>
            </w:r>
          </w:p>
        </w:tc>
      </w:tr>
    </w:tbl>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265D0D92" w:rsidR="00D2638E"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Prototyping</w:t>
      </w:r>
      <w:r w:rsidRPr="00F700F0">
        <w:rPr>
          <w:rFonts w:ascii="Times New Roman" w:hAnsi="Times New Roman" w:cs="Times New Roman"/>
          <w:sz w:val="24"/>
          <w:szCs w:val="24"/>
        </w:rPr>
        <w:t xml:space="preserve"> was chosen as the life cycle development methodology since heavy iterative building</w:t>
      </w:r>
      <w:r w:rsidR="00756C90">
        <w:rPr>
          <w:rFonts w:ascii="Times New Roman" w:hAnsi="Times New Roman" w:cs="Times New Roman"/>
          <w:sz w:val="24"/>
          <w:szCs w:val="24"/>
        </w:rPr>
        <w:t>,</w:t>
      </w:r>
      <w:r w:rsidRPr="00F700F0">
        <w:rPr>
          <w:rFonts w:ascii="Times New Roman" w:hAnsi="Times New Roman" w:cs="Times New Roman"/>
          <w:sz w:val="24"/>
          <w:szCs w:val="24"/>
        </w:rPr>
        <w:t xml:space="preserve"> development and evaluation are required.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77777777" w:rsidR="00D2638E" w:rsidRPr="00F700F0"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The author will utilize </w:t>
      </w:r>
      <w:r w:rsidRPr="00F700F0">
        <w:rPr>
          <w:rFonts w:ascii="Times New Roman" w:hAnsi="Times New Roman" w:cs="Times New Roman"/>
          <w:b/>
          <w:bCs/>
          <w:sz w:val="24"/>
          <w:szCs w:val="24"/>
        </w:rPr>
        <w:t>surveys</w:t>
      </w:r>
      <w:r w:rsidRPr="00F700F0">
        <w:rPr>
          <w:rFonts w:ascii="Times New Roman" w:hAnsi="Times New Roman" w:cs="Times New Roman"/>
          <w:sz w:val="24"/>
          <w:szCs w:val="24"/>
        </w:rPr>
        <w:t xml:space="preserve">, </w:t>
      </w:r>
      <w:r w:rsidRPr="00F700F0">
        <w:rPr>
          <w:rFonts w:ascii="Times New Roman" w:hAnsi="Times New Roman" w:cs="Times New Roman"/>
          <w:b/>
          <w:bCs/>
          <w:sz w:val="24"/>
          <w:szCs w:val="24"/>
        </w:rPr>
        <w:t>interviews</w:t>
      </w:r>
      <w:r w:rsidRPr="00F700F0">
        <w:rPr>
          <w:rFonts w:ascii="Times New Roman" w:hAnsi="Times New Roman" w:cs="Times New Roman"/>
          <w:sz w:val="24"/>
          <w:szCs w:val="24"/>
        </w:rPr>
        <w:t xml:space="preserve">, and the knowledge obtained from available </w:t>
      </w:r>
      <w:r w:rsidRPr="00F700F0">
        <w:rPr>
          <w:rFonts w:ascii="Times New Roman" w:hAnsi="Times New Roman" w:cs="Times New Roman"/>
          <w:b/>
          <w:bCs/>
          <w:sz w:val="24"/>
          <w:szCs w:val="24"/>
        </w:rPr>
        <w:t>literature</w:t>
      </w:r>
      <w:r w:rsidRPr="00F700F0">
        <w:rPr>
          <w:rFonts w:ascii="Times New Roman" w:hAnsi="Times New Roman" w:cs="Times New Roman"/>
          <w:sz w:val="24"/>
          <w:szCs w:val="24"/>
        </w:rPr>
        <w:t xml:space="preserve"> to gather requirements to implement the associated software produced.</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77777777" w:rsidR="00D2638E"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Structured System Analysis &amp; Design Method</w:t>
      </w:r>
      <w:r w:rsidRPr="00F700F0">
        <w:rPr>
          <w:rFonts w:ascii="Times New Roman" w:hAnsi="Times New Roman" w:cs="Times New Roman"/>
          <w:sz w:val="24"/>
          <w:szCs w:val="24"/>
        </w:rPr>
        <w:t xml:space="preserve"> (SSADM) was chosen as the design methodology since it is easier to understand and maintain. These are essential factors given that the project will be developed over a considerably long period. Additionally, the selected software requirements (Python &amp; React) do not promote Object Oriented Programming (OOP) in nature, but rather, functions and modules. It is also worth mentioning that it will have little discernible benefit in the case of a data science project.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77777777" w:rsidR="00D2638E"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Structured programming will accompany the chosen design methodology to facilitate development using modules and functions.</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77777777" w:rsidR="00D2638E"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The author will follow a combination of PRINCE2 and Agile. The project will require many iterations and improvements since the implementation is novel and no reference exists. Alongside </w:t>
      </w:r>
      <w:r w:rsidRPr="00F700F0">
        <w:rPr>
          <w:rFonts w:ascii="Times New Roman" w:hAnsi="Times New Roman" w:cs="Times New Roman"/>
          <w:sz w:val="24"/>
          <w:szCs w:val="24"/>
        </w:rPr>
        <w:lastRenderedPageBreak/>
        <w:t>multiple iterations, it is best implemented by being divided into multiple chunks and focusing on each chunk at a time with a plan-based approach.</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7777777" w:rsidR="00D2638E" w:rsidRPr="00F700F0" w:rsidRDefault="00D2638E" w:rsidP="00D2638E">
      <w:pPr>
        <w:keepNext/>
        <w:jc w:val="center"/>
        <w:rPr>
          <w:rFonts w:ascii="Times New Roman" w:hAnsi="Times New Roman" w:cs="Times New Roman"/>
        </w:rPr>
      </w:pPr>
      <w:r>
        <w:rPr>
          <w:rFonts w:ascii="Times New Roman" w:hAnsi="Times New Roman" w:cs="Times New Roman"/>
          <w:noProof/>
          <w:sz w:val="24"/>
          <w:szCs w:val="24"/>
          <w:highlight w:val="yellow"/>
        </w:rPr>
        <w:drawing>
          <wp:inline distT="0" distB="0" distL="0" distR="0" wp14:anchorId="0F880612" wp14:editId="1EF19C09">
            <wp:extent cx="5958205" cy="5908393"/>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299"/>
                    <a:stretch/>
                  </pic:blipFill>
                  <pic:spPr bwMode="auto">
                    <a:xfrm>
                      <a:off x="0" y="0"/>
                      <a:ext cx="5958205" cy="5908393"/>
                    </a:xfrm>
                    <a:prstGeom prst="rect">
                      <a:avLst/>
                    </a:prstGeom>
                    <a:noFill/>
                    <a:ln>
                      <a:noFill/>
                    </a:ln>
                    <a:extLst>
                      <a:ext uri="{53640926-AAD7-44D8-BBD7-CCE9431645EC}">
                        <a14:shadowObscured xmlns:a14="http://schemas.microsoft.com/office/drawing/2010/main"/>
                      </a:ext>
                    </a:extLst>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0F024311" w14:textId="00F86E65" w:rsidR="00623D91" w:rsidRPr="00623D91" w:rsidRDefault="00623D91" w:rsidP="004C574F">
      <w:pPr>
        <w:jc w:val="center"/>
      </w:pPr>
      <w:r w:rsidRPr="00F700F0">
        <w:rPr>
          <w:rFonts w:ascii="Times New Roman" w:hAnsi="Times New Roman" w:cs="Times New Roman"/>
          <w:i/>
          <w:iCs/>
          <w:sz w:val="24"/>
          <w:szCs w:val="24"/>
        </w:rPr>
        <w:t xml:space="preserve">A clearer version can be found </w:t>
      </w:r>
      <w:hyperlink r:id="rId27" w:history="1">
        <w:r w:rsidRPr="00F700F0">
          <w:rPr>
            <w:rStyle w:val="Hyperlink"/>
            <w:rFonts w:ascii="Times New Roman" w:hAnsi="Times New Roman" w:cs="Times New Roman"/>
            <w:i/>
            <w:iCs/>
            <w:sz w:val="24"/>
            <w:szCs w:val="24"/>
          </w:rPr>
          <w:t>Here</w:t>
        </w:r>
      </w:hyperlink>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lastRenderedPageBreak/>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34441219" w:rsidR="00D2638E" w:rsidRPr="00D47F12"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0" w:type="auto"/>
        <w:tblLook w:val="04A0" w:firstRow="1" w:lastRow="0" w:firstColumn="1" w:lastColumn="0" w:noHBand="0" w:noVBand="1"/>
      </w:tblPr>
      <w:tblGrid>
        <w:gridCol w:w="6925"/>
        <w:gridCol w:w="2425"/>
      </w:tblGrid>
      <w:tr w:rsidR="00D2638E" w:rsidRPr="00F700F0" w14:paraId="748B3DBC" w14:textId="77777777" w:rsidTr="007F6750">
        <w:tc>
          <w:tcPr>
            <w:tcW w:w="6925" w:type="dxa"/>
          </w:tcPr>
          <w:p w14:paraId="143A2FFF" w14:textId="77777777" w:rsidR="00D2638E" w:rsidRPr="00CF1767" w:rsidRDefault="00D2638E" w:rsidP="00FA6394">
            <w:pPr>
              <w:spacing w:line="360" w:lineRule="auto"/>
              <w:jc w:val="both"/>
              <w:rPr>
                <w:rFonts w:ascii="Times New Roman" w:hAnsi="Times New Roman" w:cs="Times New Roman"/>
                <w:b/>
                <w:bCs/>
                <w:sz w:val="24"/>
                <w:szCs w:val="24"/>
              </w:rPr>
            </w:pPr>
            <w:r w:rsidRPr="00CF1767">
              <w:rPr>
                <w:rFonts w:ascii="Times New Roman" w:hAnsi="Times New Roman" w:cs="Times New Roman"/>
                <w:b/>
                <w:bCs/>
                <w:sz w:val="24"/>
                <w:szCs w:val="24"/>
              </w:rPr>
              <w:t>Deliverable</w:t>
            </w:r>
          </w:p>
        </w:tc>
        <w:tc>
          <w:tcPr>
            <w:tcW w:w="2425" w:type="dxa"/>
          </w:tcPr>
          <w:p w14:paraId="1750098E" w14:textId="77777777" w:rsidR="00D2638E" w:rsidRPr="00F700F0" w:rsidRDefault="00D2638E" w:rsidP="00FA6394">
            <w:pPr>
              <w:spacing w:line="360" w:lineRule="auto"/>
              <w:jc w:val="both"/>
              <w:rPr>
                <w:rFonts w:ascii="Times New Roman" w:hAnsi="Times New Roman" w:cs="Times New Roman"/>
                <w:b/>
                <w:bCs/>
                <w:sz w:val="24"/>
                <w:szCs w:val="24"/>
              </w:rPr>
            </w:pPr>
            <w:r w:rsidRPr="00F700F0">
              <w:rPr>
                <w:rFonts w:ascii="Times New Roman" w:hAnsi="Times New Roman" w:cs="Times New Roman"/>
                <w:b/>
                <w:bCs/>
                <w:sz w:val="24"/>
                <w:szCs w:val="24"/>
              </w:rPr>
              <w:t>Date</w:t>
            </w:r>
          </w:p>
        </w:tc>
      </w:tr>
      <w:tr w:rsidR="00D2638E" w:rsidRPr="00F700F0" w14:paraId="77966136" w14:textId="77777777" w:rsidTr="007F6750">
        <w:tc>
          <w:tcPr>
            <w:tcW w:w="6925" w:type="dxa"/>
          </w:tcPr>
          <w:p w14:paraId="66DED6E6" w14:textId="019F5D85" w:rsidR="00D2638E" w:rsidRPr="003417DF" w:rsidRDefault="00D2638E" w:rsidP="00FD2F9D">
            <w:pPr>
              <w:spacing w:line="360" w:lineRule="auto"/>
              <w:jc w:val="both"/>
              <w:rPr>
                <w:rFonts w:ascii="Times New Roman" w:hAnsi="Times New Roman" w:cs="Times New Roman"/>
                <w:sz w:val="24"/>
                <w:szCs w:val="24"/>
              </w:rPr>
            </w:pPr>
            <w:r w:rsidRPr="00A34DD0">
              <w:rPr>
                <w:rFonts w:ascii="Times New Roman" w:hAnsi="Times New Roman" w:cs="Times New Roman"/>
                <w:b/>
                <w:bCs/>
                <w:sz w:val="24"/>
                <w:szCs w:val="24"/>
              </w:rPr>
              <w:t>Literature Review</w:t>
            </w:r>
            <w:r w:rsidR="00A34DD0">
              <w:rPr>
                <w:rFonts w:ascii="Times New Roman" w:hAnsi="Times New Roman" w:cs="Times New Roman"/>
                <w:sz w:val="24"/>
                <w:szCs w:val="24"/>
              </w:rPr>
              <w:t xml:space="preserve">. </w:t>
            </w:r>
            <w:r w:rsidRPr="003417DF">
              <w:rPr>
                <w:rFonts w:ascii="Times New Roman" w:hAnsi="Times New Roman" w:cs="Times New Roman"/>
                <w:sz w:val="24"/>
                <w:szCs w:val="24"/>
              </w:rPr>
              <w:t>Critical analysis of related work &amp; solutions.</w:t>
            </w:r>
          </w:p>
        </w:tc>
        <w:tc>
          <w:tcPr>
            <w:tcW w:w="2425" w:type="dxa"/>
          </w:tcPr>
          <w:p w14:paraId="0DE72580"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D2638E" w:rsidRPr="00F700F0" w14:paraId="75107AE8" w14:textId="77777777" w:rsidTr="007F6750">
        <w:tc>
          <w:tcPr>
            <w:tcW w:w="6925" w:type="dxa"/>
          </w:tcPr>
          <w:p w14:paraId="58E6DC63" w14:textId="30F1EB85" w:rsidR="00D2638E" w:rsidRPr="00A34DD0" w:rsidRDefault="00D2638E" w:rsidP="00FD2F9D">
            <w:pPr>
              <w:spacing w:line="360" w:lineRule="auto"/>
              <w:jc w:val="both"/>
              <w:rPr>
                <w:rFonts w:ascii="Times New Roman" w:hAnsi="Times New Roman" w:cs="Times New Roman"/>
                <w:b/>
                <w:bCs/>
                <w:sz w:val="24"/>
                <w:szCs w:val="24"/>
              </w:rPr>
            </w:pPr>
            <w:r w:rsidRPr="00A34DD0">
              <w:rPr>
                <w:rFonts w:ascii="Times New Roman" w:hAnsi="Times New Roman" w:cs="Times New Roman"/>
                <w:b/>
                <w:bCs/>
                <w:sz w:val="24"/>
                <w:szCs w:val="24"/>
              </w:rPr>
              <w:t>Project Proposal &amp; Ethics Forms</w:t>
            </w:r>
            <w:r w:rsidR="00A34DD0" w:rsidRPr="00A34DD0">
              <w:rPr>
                <w:rFonts w:ascii="Times New Roman" w:hAnsi="Times New Roman" w:cs="Times New Roman"/>
                <w:sz w:val="24"/>
                <w:szCs w:val="24"/>
              </w:rPr>
              <w:t>.</w:t>
            </w:r>
            <w:r w:rsidR="00A34DD0">
              <w:rPr>
                <w:rFonts w:ascii="Times New Roman" w:hAnsi="Times New Roman" w:cs="Times New Roman"/>
                <w:b/>
                <w:bCs/>
                <w:sz w:val="24"/>
                <w:szCs w:val="24"/>
              </w:rPr>
              <w:t xml:space="preserve"> </w:t>
            </w:r>
            <w:r w:rsidRPr="003417DF">
              <w:rPr>
                <w:rFonts w:ascii="Times New Roman" w:hAnsi="Times New Roman" w:cs="Times New Roman"/>
                <w:sz w:val="24"/>
                <w:szCs w:val="24"/>
              </w:rPr>
              <w:t>The initial proposal of the research to be conducted.</w:t>
            </w:r>
          </w:p>
        </w:tc>
        <w:tc>
          <w:tcPr>
            <w:tcW w:w="2425" w:type="dxa"/>
          </w:tcPr>
          <w:p w14:paraId="2BA1B103" w14:textId="77777777" w:rsidR="00D2638E" w:rsidRPr="00F700F0" w:rsidRDefault="00D2638E"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r w:rsidRPr="00F74A89">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November 2022</w:t>
            </w:r>
          </w:p>
        </w:tc>
      </w:tr>
      <w:tr w:rsidR="00D2638E" w:rsidRPr="00F700F0" w14:paraId="2D74713D" w14:textId="77777777" w:rsidTr="007F6750">
        <w:tc>
          <w:tcPr>
            <w:tcW w:w="6925" w:type="dxa"/>
          </w:tcPr>
          <w:p w14:paraId="2A34E002" w14:textId="627E167E" w:rsidR="00D2638E" w:rsidRPr="00452C1F" w:rsidRDefault="00D2638E" w:rsidP="00FD2F9D">
            <w:pPr>
              <w:spacing w:line="360" w:lineRule="auto"/>
              <w:jc w:val="both"/>
              <w:rPr>
                <w:rFonts w:ascii="Times New Roman" w:hAnsi="Times New Roman" w:cs="Times New Roman"/>
                <w:b/>
                <w:bCs/>
                <w:sz w:val="24"/>
                <w:szCs w:val="24"/>
              </w:rPr>
            </w:pPr>
            <w:r w:rsidRPr="00452C1F">
              <w:rPr>
                <w:rFonts w:ascii="Times New Roman" w:hAnsi="Times New Roman" w:cs="Times New Roman"/>
                <w:b/>
                <w:bCs/>
                <w:sz w:val="24"/>
                <w:szCs w:val="24"/>
              </w:rPr>
              <w:t>Software Requirement Specification</w:t>
            </w:r>
            <w:r w:rsidR="00452C1F">
              <w:rPr>
                <w:rFonts w:ascii="Times New Roman" w:hAnsi="Times New Roman" w:cs="Times New Roman"/>
                <w:sz w:val="24"/>
                <w:szCs w:val="24"/>
              </w:rPr>
              <w:t xml:space="preserve">. </w:t>
            </w:r>
            <w:r w:rsidRPr="003417DF">
              <w:rPr>
                <w:rFonts w:ascii="Times New Roman" w:hAnsi="Times New Roman" w:cs="Times New Roman"/>
                <w:sz w:val="24"/>
                <w:szCs w:val="24"/>
              </w:rPr>
              <w:t>Defines the requirements that must be met to prototype and collect data.</w:t>
            </w:r>
          </w:p>
        </w:tc>
        <w:tc>
          <w:tcPr>
            <w:tcW w:w="2425" w:type="dxa"/>
          </w:tcPr>
          <w:p w14:paraId="4982794E"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24</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November 2022</w:t>
            </w:r>
          </w:p>
        </w:tc>
      </w:tr>
      <w:tr w:rsidR="00D2638E" w:rsidRPr="00F700F0" w14:paraId="7EDEC2CD" w14:textId="77777777" w:rsidTr="007F6750">
        <w:tc>
          <w:tcPr>
            <w:tcW w:w="6925" w:type="dxa"/>
          </w:tcPr>
          <w:p w14:paraId="2C9AB08B" w14:textId="4CA01DA1" w:rsidR="00D2638E" w:rsidRPr="00210A0B" w:rsidRDefault="00D2638E" w:rsidP="00FD2F9D">
            <w:pPr>
              <w:spacing w:line="360" w:lineRule="auto"/>
              <w:jc w:val="both"/>
              <w:rPr>
                <w:rFonts w:ascii="Times New Roman" w:hAnsi="Times New Roman" w:cs="Times New Roman"/>
                <w:b/>
                <w:bCs/>
                <w:sz w:val="24"/>
                <w:szCs w:val="24"/>
              </w:rPr>
            </w:pPr>
            <w:r w:rsidRPr="00210A0B">
              <w:rPr>
                <w:rFonts w:ascii="Times New Roman" w:hAnsi="Times New Roman" w:cs="Times New Roman"/>
                <w:b/>
                <w:bCs/>
                <w:sz w:val="24"/>
                <w:szCs w:val="24"/>
              </w:rPr>
              <w:t xml:space="preserve">Proof </w:t>
            </w:r>
            <w:proofErr w:type="gramStart"/>
            <w:r w:rsidRPr="00210A0B">
              <w:rPr>
                <w:rFonts w:ascii="Times New Roman" w:hAnsi="Times New Roman" w:cs="Times New Roman"/>
                <w:b/>
                <w:bCs/>
                <w:sz w:val="24"/>
                <w:szCs w:val="24"/>
              </w:rPr>
              <w:t>Of</w:t>
            </w:r>
            <w:proofErr w:type="gramEnd"/>
            <w:r w:rsidRPr="00210A0B">
              <w:rPr>
                <w:rFonts w:ascii="Times New Roman" w:hAnsi="Times New Roman" w:cs="Times New Roman"/>
                <w:b/>
                <w:bCs/>
                <w:sz w:val="24"/>
                <w:szCs w:val="24"/>
              </w:rPr>
              <w:t xml:space="preserve"> Concept &amp; Implementation Presentation</w:t>
            </w:r>
            <w:r w:rsidR="00210A0B">
              <w:rPr>
                <w:rFonts w:ascii="Times New Roman" w:hAnsi="Times New Roman" w:cs="Times New Roman"/>
                <w:sz w:val="24"/>
                <w:szCs w:val="24"/>
              </w:rPr>
              <w:t xml:space="preserve">. </w:t>
            </w:r>
            <w:r w:rsidRPr="003417DF">
              <w:rPr>
                <w:rFonts w:ascii="Times New Roman" w:hAnsi="Times New Roman" w:cs="Times New Roman"/>
                <w:sz w:val="24"/>
                <w:szCs w:val="24"/>
              </w:rPr>
              <w:t>An initial implementation of the proposed system.</w:t>
            </w:r>
          </w:p>
        </w:tc>
        <w:tc>
          <w:tcPr>
            <w:tcW w:w="2425" w:type="dxa"/>
          </w:tcPr>
          <w:p w14:paraId="457399C4"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23</w:t>
            </w:r>
            <w:r w:rsidRPr="00F700F0">
              <w:rPr>
                <w:rFonts w:ascii="Times New Roman" w:hAnsi="Times New Roman" w:cs="Times New Roman"/>
                <w:sz w:val="24"/>
                <w:szCs w:val="24"/>
                <w:vertAlign w:val="superscript"/>
              </w:rPr>
              <w:t>rd</w:t>
            </w:r>
            <w:r w:rsidRPr="00F700F0">
              <w:rPr>
                <w:rFonts w:ascii="Times New Roman" w:hAnsi="Times New Roman" w:cs="Times New Roman"/>
                <w:sz w:val="24"/>
                <w:szCs w:val="24"/>
              </w:rPr>
              <w:t xml:space="preserve"> December 2022</w:t>
            </w:r>
          </w:p>
        </w:tc>
      </w:tr>
      <w:tr w:rsidR="00D2638E" w:rsidRPr="00F700F0" w14:paraId="45C2C154" w14:textId="77777777" w:rsidTr="007F6750">
        <w:tc>
          <w:tcPr>
            <w:tcW w:w="6925" w:type="dxa"/>
          </w:tcPr>
          <w:p w14:paraId="44D566E9" w14:textId="1042889A" w:rsidR="00D2638E" w:rsidRPr="00E941EE" w:rsidRDefault="00D2638E" w:rsidP="00FD2F9D">
            <w:pPr>
              <w:spacing w:line="360" w:lineRule="auto"/>
              <w:jc w:val="both"/>
              <w:rPr>
                <w:rFonts w:ascii="Times New Roman" w:hAnsi="Times New Roman" w:cs="Times New Roman"/>
                <w:b/>
                <w:bCs/>
                <w:sz w:val="24"/>
                <w:szCs w:val="24"/>
              </w:rPr>
            </w:pPr>
            <w:r w:rsidRPr="00E941EE">
              <w:rPr>
                <w:rFonts w:ascii="Times New Roman" w:hAnsi="Times New Roman" w:cs="Times New Roman"/>
                <w:b/>
                <w:bCs/>
                <w:sz w:val="24"/>
                <w:szCs w:val="24"/>
              </w:rPr>
              <w:t>Project Specifications Design &amp; Prototype</w:t>
            </w:r>
            <w:r w:rsidR="00E941EE">
              <w:rPr>
                <w:rFonts w:ascii="Times New Roman" w:hAnsi="Times New Roman" w:cs="Times New Roman"/>
                <w:sz w:val="24"/>
                <w:szCs w:val="24"/>
              </w:rPr>
              <w:t xml:space="preserve">. </w:t>
            </w:r>
            <w:r w:rsidRPr="003417DF">
              <w:rPr>
                <w:rFonts w:ascii="Times New Roman" w:hAnsi="Times New Roman" w:cs="Times New Roman"/>
                <w:sz w:val="24"/>
                <w:szCs w:val="24"/>
              </w:rPr>
              <w:t>A prototype of the system with the core features and an accompanying document specifying the design followed &amp; an overview of the implemented algorithm.</w:t>
            </w:r>
          </w:p>
        </w:tc>
        <w:tc>
          <w:tcPr>
            <w:tcW w:w="2425" w:type="dxa"/>
          </w:tcPr>
          <w:p w14:paraId="49D9DB66" w14:textId="77777777" w:rsidR="00D2638E" w:rsidRPr="00F700F0" w:rsidRDefault="00D2638E" w:rsidP="00FD2F9D">
            <w:pPr>
              <w:spacing w:line="360" w:lineRule="auto"/>
              <w:jc w:val="both"/>
              <w:rPr>
                <w:rFonts w:ascii="Times New Roman" w:hAnsi="Times New Roman" w:cs="Times New Roman"/>
                <w:sz w:val="24"/>
                <w:szCs w:val="24"/>
              </w:rPr>
            </w:pPr>
            <w:r w:rsidRPr="00852D8E">
              <w:rPr>
                <w:rFonts w:ascii="Times New Roman" w:hAnsi="Times New Roman" w:cs="Times New Roman"/>
                <w:sz w:val="24"/>
                <w:szCs w:val="24"/>
              </w:rPr>
              <w:t>16</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February 2023</w:t>
            </w:r>
          </w:p>
        </w:tc>
      </w:tr>
      <w:tr w:rsidR="00D2638E" w:rsidRPr="00F700F0" w14:paraId="6667FBAA" w14:textId="77777777" w:rsidTr="007F6750">
        <w:tc>
          <w:tcPr>
            <w:tcW w:w="6925" w:type="dxa"/>
          </w:tcPr>
          <w:p w14:paraId="488C8027" w14:textId="32A81108" w:rsidR="00D2638E" w:rsidRPr="001C6711" w:rsidRDefault="00D2638E" w:rsidP="00FD2F9D">
            <w:pPr>
              <w:spacing w:line="360" w:lineRule="auto"/>
              <w:jc w:val="both"/>
              <w:rPr>
                <w:rFonts w:ascii="Times New Roman" w:hAnsi="Times New Roman" w:cs="Times New Roman"/>
                <w:b/>
                <w:bCs/>
                <w:sz w:val="24"/>
                <w:szCs w:val="24"/>
              </w:rPr>
            </w:pPr>
            <w:r w:rsidRPr="001C6711">
              <w:rPr>
                <w:rFonts w:ascii="Times New Roman" w:hAnsi="Times New Roman" w:cs="Times New Roman"/>
                <w:b/>
                <w:bCs/>
                <w:sz w:val="24"/>
                <w:szCs w:val="24"/>
              </w:rPr>
              <w:t>Test &amp; Evaluation Report</w:t>
            </w:r>
            <w:r w:rsidR="001C6711">
              <w:rPr>
                <w:rFonts w:ascii="Times New Roman" w:hAnsi="Times New Roman" w:cs="Times New Roman"/>
                <w:sz w:val="24"/>
                <w:szCs w:val="24"/>
              </w:rPr>
              <w:t xml:space="preserve">. </w:t>
            </w:r>
            <w:r w:rsidRPr="003417DF">
              <w:rPr>
                <w:rFonts w:ascii="Times New Roman" w:hAnsi="Times New Roman" w:cs="Times New Roman"/>
                <w:sz w:val="24"/>
                <w:szCs w:val="24"/>
              </w:rPr>
              <w:t>Documentation of test findings and evaluations conducted on the prototype.</w:t>
            </w:r>
          </w:p>
        </w:tc>
        <w:tc>
          <w:tcPr>
            <w:tcW w:w="2425" w:type="dxa"/>
          </w:tcPr>
          <w:p w14:paraId="511D26D8"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23</w:t>
            </w:r>
            <w:r w:rsidRPr="00F700F0">
              <w:rPr>
                <w:rFonts w:ascii="Times New Roman" w:hAnsi="Times New Roman" w:cs="Times New Roman"/>
                <w:sz w:val="24"/>
                <w:szCs w:val="24"/>
                <w:vertAlign w:val="superscript"/>
              </w:rPr>
              <w:t>rd</w:t>
            </w:r>
            <w:r w:rsidRPr="00F700F0">
              <w:rPr>
                <w:rFonts w:ascii="Times New Roman" w:hAnsi="Times New Roman" w:cs="Times New Roman"/>
                <w:sz w:val="24"/>
                <w:szCs w:val="24"/>
              </w:rPr>
              <w:t xml:space="preserve"> March 2023</w:t>
            </w:r>
          </w:p>
        </w:tc>
      </w:tr>
      <w:tr w:rsidR="00D2638E" w:rsidRPr="00F700F0" w14:paraId="41F3C7CC" w14:textId="77777777" w:rsidTr="007F6750">
        <w:tc>
          <w:tcPr>
            <w:tcW w:w="6925" w:type="dxa"/>
          </w:tcPr>
          <w:p w14:paraId="1F0C176E" w14:textId="30E33588" w:rsidR="00D2638E" w:rsidRPr="00C42614" w:rsidRDefault="00D2638E" w:rsidP="00FD2F9D">
            <w:pPr>
              <w:spacing w:line="360" w:lineRule="auto"/>
              <w:jc w:val="both"/>
              <w:rPr>
                <w:rFonts w:ascii="Times New Roman" w:hAnsi="Times New Roman" w:cs="Times New Roman"/>
                <w:b/>
                <w:bCs/>
                <w:sz w:val="24"/>
                <w:szCs w:val="24"/>
              </w:rPr>
            </w:pPr>
            <w:r w:rsidRPr="00C42614">
              <w:rPr>
                <w:rFonts w:ascii="Times New Roman" w:hAnsi="Times New Roman" w:cs="Times New Roman"/>
                <w:b/>
                <w:bCs/>
                <w:sz w:val="24"/>
                <w:szCs w:val="24"/>
              </w:rPr>
              <w:t>Draft Project Report</w:t>
            </w:r>
            <w:r w:rsidR="00C42614">
              <w:rPr>
                <w:rFonts w:ascii="Times New Roman" w:hAnsi="Times New Roman" w:cs="Times New Roman"/>
                <w:sz w:val="24"/>
                <w:szCs w:val="24"/>
              </w:rPr>
              <w:t xml:space="preserve">. </w:t>
            </w:r>
            <w:r w:rsidRPr="003417DF">
              <w:rPr>
                <w:rFonts w:ascii="Times New Roman" w:hAnsi="Times New Roman" w:cs="Times New Roman"/>
                <w:sz w:val="24"/>
                <w:szCs w:val="24"/>
              </w:rPr>
              <w:t>A draft submission of the final thesis to get evaluations.</w:t>
            </w:r>
          </w:p>
        </w:tc>
        <w:tc>
          <w:tcPr>
            <w:tcW w:w="2425" w:type="dxa"/>
          </w:tcPr>
          <w:p w14:paraId="2DEB965A" w14:textId="77777777" w:rsidR="00D2638E" w:rsidRPr="00F700F0" w:rsidRDefault="00D2638E"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F700F0">
              <w:rPr>
                <w:rFonts w:ascii="Times New Roman" w:hAnsi="Times New Roman" w:cs="Times New Roman"/>
                <w:sz w:val="24"/>
                <w:szCs w:val="24"/>
              </w:rPr>
              <w:t>0</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w:t>
            </w:r>
            <w:r>
              <w:rPr>
                <w:rFonts w:ascii="Times New Roman" w:hAnsi="Times New Roman" w:cs="Times New Roman"/>
                <w:sz w:val="24"/>
                <w:szCs w:val="24"/>
              </w:rPr>
              <w:t>April</w:t>
            </w:r>
            <w:r w:rsidRPr="00F700F0">
              <w:rPr>
                <w:rFonts w:ascii="Times New Roman" w:hAnsi="Times New Roman" w:cs="Times New Roman"/>
                <w:sz w:val="24"/>
                <w:szCs w:val="24"/>
              </w:rPr>
              <w:t xml:space="preserve"> 2023</w:t>
            </w:r>
          </w:p>
        </w:tc>
      </w:tr>
      <w:tr w:rsidR="00D2638E" w:rsidRPr="00F700F0" w14:paraId="59B8ECD1" w14:textId="77777777" w:rsidTr="007F6750">
        <w:tc>
          <w:tcPr>
            <w:tcW w:w="6925" w:type="dxa"/>
          </w:tcPr>
          <w:p w14:paraId="26A44008" w14:textId="0494C946" w:rsidR="00D2638E" w:rsidRPr="00F57813" w:rsidRDefault="00D2638E" w:rsidP="00FD2F9D">
            <w:pPr>
              <w:spacing w:line="360" w:lineRule="auto"/>
              <w:jc w:val="both"/>
              <w:rPr>
                <w:rFonts w:ascii="Times New Roman" w:hAnsi="Times New Roman" w:cs="Times New Roman"/>
                <w:b/>
                <w:bCs/>
                <w:sz w:val="24"/>
                <w:szCs w:val="24"/>
              </w:rPr>
            </w:pPr>
            <w:r w:rsidRPr="00F57813">
              <w:rPr>
                <w:rFonts w:ascii="Times New Roman" w:hAnsi="Times New Roman" w:cs="Times New Roman"/>
                <w:b/>
                <w:bCs/>
                <w:sz w:val="24"/>
                <w:szCs w:val="24"/>
              </w:rPr>
              <w:t>Final Thesis</w:t>
            </w:r>
            <w:r w:rsidR="00F57813">
              <w:rPr>
                <w:rFonts w:ascii="Times New Roman" w:hAnsi="Times New Roman" w:cs="Times New Roman"/>
                <w:sz w:val="24"/>
                <w:szCs w:val="24"/>
              </w:rPr>
              <w:t xml:space="preserve">. </w:t>
            </w:r>
            <w:r w:rsidRPr="003417DF">
              <w:rPr>
                <w:rFonts w:ascii="Times New Roman" w:hAnsi="Times New Roman" w:cs="Times New Roman"/>
                <w:sz w:val="24"/>
                <w:szCs w:val="24"/>
              </w:rPr>
              <w:t>Final submission of the thesis with complete documentation of the project’s journey.</w:t>
            </w:r>
          </w:p>
        </w:tc>
        <w:tc>
          <w:tcPr>
            <w:tcW w:w="2425" w:type="dxa"/>
          </w:tcPr>
          <w:p w14:paraId="063927CF"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5A94381B" w14:textId="6273E0FF"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Operating System (Windows/</w:t>
      </w:r>
      <w:r w:rsidRPr="00FA6394">
        <w:rPr>
          <w:rFonts w:ascii="Times New Roman" w:hAnsi="Times New Roman" w:cs="Times New Roman"/>
          <w:b/>
          <w:bCs/>
          <w:sz w:val="24"/>
          <w:szCs w:val="24"/>
        </w:rPr>
        <w:t>macOS</w:t>
      </w:r>
      <w:r w:rsidR="00FA6394">
        <w:rPr>
          <w:rFonts w:ascii="Times New Roman" w:hAnsi="Times New Roman" w:cs="Times New Roman"/>
          <w:sz w:val="24"/>
          <w:szCs w:val="24"/>
        </w:rPr>
        <w:t>/</w:t>
      </w:r>
      <w:r w:rsidR="00FA6394" w:rsidRPr="00F700F0">
        <w:rPr>
          <w:rFonts w:ascii="Times New Roman" w:hAnsi="Times New Roman" w:cs="Times New Roman"/>
          <w:sz w:val="24"/>
          <w:szCs w:val="24"/>
        </w:rPr>
        <w:t>Linux</w:t>
      </w:r>
      <w:r w:rsidRPr="00F700F0">
        <w:rPr>
          <w:rFonts w:ascii="Times New Roman" w:hAnsi="Times New Roman" w:cs="Times New Roman"/>
          <w:b/>
          <w:bCs/>
          <w:sz w:val="24"/>
          <w:szCs w:val="24"/>
        </w:rPr>
        <w:t>) -</w:t>
      </w:r>
      <w:r w:rsidRPr="00F700F0">
        <w:rPr>
          <w:rFonts w:ascii="Times New Roman" w:hAnsi="Times New Roman" w:cs="Times New Roman"/>
          <w:sz w:val="24"/>
          <w:szCs w:val="24"/>
        </w:rPr>
        <w:t xml:space="preserve"> Windows will be the default since it provides easy access to the required development environments and tools. </w:t>
      </w:r>
      <w:r w:rsidR="00FA6394">
        <w:rPr>
          <w:rFonts w:ascii="Times New Roman" w:hAnsi="Times New Roman" w:cs="Times New Roman"/>
          <w:sz w:val="24"/>
          <w:szCs w:val="24"/>
        </w:rPr>
        <w:t>macOS will be utilized to create documentation</w:t>
      </w:r>
      <w:r w:rsidR="0071507B">
        <w:rPr>
          <w:rFonts w:ascii="Times New Roman" w:hAnsi="Times New Roman" w:cs="Times New Roman"/>
          <w:sz w:val="24"/>
          <w:szCs w:val="24"/>
        </w:rPr>
        <w:t xml:space="preserve"> due to outstanding battery life and low power consumption</w:t>
      </w:r>
      <w:r w:rsidRPr="00F700F0">
        <w:rPr>
          <w:rFonts w:ascii="Times New Roman" w:hAnsi="Times New Roman" w:cs="Times New Roman"/>
          <w:sz w:val="24"/>
          <w:szCs w:val="24"/>
        </w:rPr>
        <w:t>.</w:t>
      </w:r>
    </w:p>
    <w:p w14:paraId="03393868" w14:textId="622F955E"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eastAsia="Times New Roman" w:hAnsi="Times New Roman" w:cs="Times New Roman"/>
          <w:b/>
          <w:bCs/>
          <w:color w:val="0E101A"/>
          <w:sz w:val="24"/>
          <w:szCs w:val="24"/>
        </w:rPr>
        <w:lastRenderedPageBreak/>
        <w:t>Python/</w:t>
      </w:r>
      <w:r w:rsidRPr="00F700F0">
        <w:rPr>
          <w:rFonts w:ascii="Times New Roman" w:eastAsia="Times New Roman" w:hAnsi="Times New Roman" w:cs="Times New Roman"/>
          <w:color w:val="0E101A"/>
          <w:sz w:val="24"/>
          <w:szCs w:val="24"/>
        </w:rPr>
        <w:t xml:space="preserve">R - to create the network &amp; the respective model. Python, since it has a much simpler learning curve, provides easy integration with other mentioned software and is optimized for large-scale </w:t>
      </w:r>
      <w:r w:rsidRPr="00F700F0">
        <w:rPr>
          <w:rFonts w:ascii="Times New Roman" w:eastAsia="Times New Roman" w:hAnsi="Times New Roman" w:cs="Times New Roman"/>
          <w:sz w:val="24"/>
          <w:szCs w:val="24"/>
        </w:rPr>
        <w:t>ML</w:t>
      </w:r>
      <w:r w:rsidRPr="00F700F0">
        <w:rPr>
          <w:rFonts w:ascii="Times New Roman" w:eastAsia="Times New Roman" w:hAnsi="Times New Roman" w:cs="Times New Roman"/>
          <w:color w:val="0E101A"/>
          <w:sz w:val="24"/>
          <w:szCs w:val="24"/>
        </w:rPr>
        <w:t xml:space="preserve"> software. Meanwhile, R is more suitable for statistical data analysis (</w:t>
      </w:r>
      <w:hyperlink w:anchor="pythonvsrref" w:history="1">
        <w:r w:rsidR="00681F11">
          <w:rPr>
            <w:rFonts w:ascii="Times New Roman" w:hAnsi="Times New Roman" w:cs="Times New Roman"/>
            <w:sz w:val="24"/>
            <w:szCs w:val="24"/>
          </w:rPr>
          <w:t>IBM Cloud Team</w:t>
        </w:r>
        <w:r w:rsidRPr="008D12E9">
          <w:rPr>
            <w:rStyle w:val="Hyperlink"/>
            <w:rFonts w:ascii="Times New Roman" w:eastAsia="Times New Roman" w:hAnsi="Times New Roman" w:cs="Times New Roman"/>
            <w:color w:val="auto"/>
            <w:sz w:val="24"/>
            <w:szCs w:val="24"/>
            <w:u w:val="none"/>
          </w:rPr>
          <w:t>, 2021</w:t>
        </w:r>
      </w:hyperlink>
      <w:r w:rsidRPr="00F700F0">
        <w:rPr>
          <w:rFonts w:ascii="Times New Roman" w:eastAsia="Times New Roman" w:hAnsi="Times New Roman" w:cs="Times New Roman"/>
          <w:color w:val="0E101A"/>
          <w:sz w:val="24"/>
          <w:szCs w:val="24"/>
        </w:rPr>
        <w:t>)</w:t>
      </w:r>
    </w:p>
    <w:p w14:paraId="4535A408" w14:textId="5A47E3C0"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TensorFlow/</w:t>
      </w:r>
      <w:r w:rsidRPr="00F700F0">
        <w:rPr>
          <w:rFonts w:ascii="Times New Roman" w:hAnsi="Times New Roman" w:cs="Times New Roman"/>
          <w:sz w:val="24"/>
          <w:szCs w:val="24"/>
        </w:rPr>
        <w:t>Torch</w:t>
      </w:r>
      <w:r w:rsidRPr="00F700F0">
        <w:rPr>
          <w:rFonts w:ascii="Times New Roman" w:hAnsi="Times New Roman" w:cs="Times New Roman"/>
          <w:b/>
          <w:bCs/>
          <w:sz w:val="24"/>
          <w:szCs w:val="24"/>
        </w:rPr>
        <w:t xml:space="preserve"> </w:t>
      </w:r>
      <w:r w:rsidRPr="00F700F0">
        <w:rPr>
          <w:rFonts w:ascii="Times New Roman" w:hAnsi="Times New Roman" w:cs="Times New Roman"/>
          <w:sz w:val="24"/>
          <w:szCs w:val="24"/>
        </w:rPr>
        <w:t xml:space="preserve">– provides libraries that facilitate DL in Python &amp; R. TensorFlow, due to its large developer community and seamless integration with </w:t>
      </w:r>
      <w:proofErr w:type="spellStart"/>
      <w:r w:rsidRPr="00F700F0">
        <w:rPr>
          <w:rFonts w:ascii="Times New Roman" w:hAnsi="Times New Roman" w:cs="Times New Roman"/>
          <w:sz w:val="24"/>
          <w:szCs w:val="24"/>
        </w:rPr>
        <w:t>Keras</w:t>
      </w:r>
      <w:proofErr w:type="spellEnd"/>
      <w:r w:rsidRPr="00F700F0">
        <w:rPr>
          <w:rFonts w:ascii="Times New Roman" w:hAnsi="Times New Roman" w:cs="Times New Roman"/>
          <w:sz w:val="24"/>
          <w:szCs w:val="24"/>
        </w:rPr>
        <w:t xml:space="preserve"> for higher-level API development. Additionally, multiple visualizations will be required, which is made simple by </w:t>
      </w:r>
      <w:proofErr w:type="spellStart"/>
      <w:r w:rsidRPr="00F700F0">
        <w:rPr>
          <w:rFonts w:ascii="Times New Roman" w:hAnsi="Times New Roman" w:cs="Times New Roman"/>
          <w:sz w:val="24"/>
          <w:szCs w:val="24"/>
        </w:rPr>
        <w:t>TensorBoard</w:t>
      </w:r>
      <w:proofErr w:type="spellEnd"/>
      <w:r w:rsidRPr="00F700F0">
        <w:rPr>
          <w:rFonts w:ascii="Times New Roman" w:hAnsi="Times New Roman" w:cs="Times New Roman"/>
          <w:sz w:val="24"/>
          <w:szCs w:val="24"/>
        </w:rPr>
        <w:t xml:space="preserve">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"dubovikovref" </w:instrText>
      </w:r>
      <w:r w:rsidR="00AF29C5">
        <w:rPr>
          <w:rStyle w:val="Hyperlink"/>
          <w:rFonts w:ascii="Times New Roman" w:hAnsi="Times New Roman" w:cs="Times New Roman"/>
          <w:color w:val="auto"/>
          <w:sz w:val="24"/>
          <w:szCs w:val="24"/>
          <w:u w:val="none"/>
        </w:rPr>
        <w:fldChar w:fldCharType="separate"/>
      </w:r>
      <w:r w:rsidRPr="008D12E9">
        <w:rPr>
          <w:rStyle w:val="Hyperlink"/>
          <w:rFonts w:ascii="Times New Roman" w:hAnsi="Times New Roman" w:cs="Times New Roman"/>
          <w:color w:val="auto"/>
          <w:sz w:val="24"/>
          <w:szCs w:val="24"/>
          <w:u w:val="none"/>
        </w:rPr>
        <w:t>Dubovikov</w:t>
      </w:r>
      <w:proofErr w:type="spellEnd"/>
      <w:r w:rsidRPr="008D12E9">
        <w:rPr>
          <w:rStyle w:val="Hyperlink"/>
          <w:rFonts w:ascii="Times New Roman" w:hAnsi="Times New Roman" w:cs="Times New Roman"/>
          <w:color w:val="auto"/>
          <w:sz w:val="24"/>
          <w:szCs w:val="24"/>
          <w:u w:val="none"/>
        </w:rPr>
        <w:t>, 2018</w:t>
      </w:r>
      <w:r w:rsidR="00AF29C5">
        <w:rPr>
          <w:rStyle w:val="Hyperlink"/>
          <w:rFonts w:ascii="Times New Roman" w:hAnsi="Times New Roman" w:cs="Times New Roman"/>
          <w:color w:val="auto"/>
          <w:sz w:val="24"/>
          <w:szCs w:val="24"/>
          <w:u w:val="none"/>
        </w:rPr>
        <w:fldChar w:fldCharType="end"/>
      </w:r>
      <w:r w:rsidRPr="00F700F0">
        <w:rPr>
          <w:rFonts w:ascii="Times New Roman" w:hAnsi="Times New Roman" w:cs="Times New Roman"/>
          <w:sz w:val="24"/>
          <w:szCs w:val="24"/>
        </w:rPr>
        <w:t>).</w:t>
      </w:r>
    </w:p>
    <w:p w14:paraId="35E28DDE" w14:textId="3FB41184"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Flask/</w:t>
      </w:r>
      <w:r w:rsidRPr="00F700F0">
        <w:rPr>
          <w:rFonts w:ascii="Times New Roman" w:hAnsi="Times New Roman" w:cs="Times New Roman"/>
          <w:sz w:val="24"/>
          <w:szCs w:val="24"/>
        </w:rPr>
        <w:t xml:space="preserve">Node/Golang – for seamless communication between the client and the model. Flask will be the primary choice since the </w:t>
      </w:r>
      <w:r w:rsidRPr="008D12E9">
        <w:rPr>
          <w:rFonts w:ascii="Times New Roman" w:hAnsi="Times New Roman" w:cs="Times New Roman"/>
          <w:sz w:val="24"/>
          <w:szCs w:val="24"/>
        </w:rPr>
        <w:t>ML</w:t>
      </w:r>
      <w:r w:rsidRPr="00F700F0">
        <w:rPr>
          <w:rFonts w:ascii="Times New Roman" w:hAnsi="Times New Roman" w:cs="Times New Roman"/>
          <w:sz w:val="24"/>
          <w:szCs w:val="24"/>
        </w:rPr>
        <w:t xml:space="preserve"> component will use Python, it is incredibly lightweight, and there is only a requirement for a minimal REST API.</w:t>
      </w:r>
    </w:p>
    <w:p w14:paraId="4F6948A7" w14:textId="7854B6FE" w:rsidR="00D2638E"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React</w:t>
      </w:r>
      <w:r w:rsidRPr="00F700F0">
        <w:rPr>
          <w:rFonts w:ascii="Times New Roman" w:hAnsi="Times New Roman" w:cs="Times New Roman"/>
          <w:sz w:val="24"/>
          <w:szCs w:val="24"/>
        </w:rPr>
        <w:t>/Vue/Svelte – required to develop the client-side. A fast performant library is required to prevent lags and other performance issues. React will be the option because of the author’s familiarity and large community. (</w:t>
      </w:r>
      <w:proofErr w:type="spellStart"/>
      <w:r w:rsidR="00AF29C5">
        <w:fldChar w:fldCharType="begin"/>
      </w:r>
      <w:r w:rsidR="00AF29C5">
        <w:rPr>
          <w:rFonts w:ascii="Times New Roman" w:hAnsi="Times New Roman" w:cs="Times New Roman"/>
          <w:sz w:val="24"/>
          <w:szCs w:val="24"/>
        </w:rPr>
        <w:instrText xml:space="preserve"> HYPERLINK \l "reactvvuevangularef" </w:instrText>
      </w:r>
      <w:r w:rsidR="00AF29C5">
        <w:fldChar w:fldCharType="separate"/>
      </w:r>
      <w:r w:rsidR="007E77B6" w:rsidRPr="000E2856">
        <w:rPr>
          <w:rFonts w:ascii="Times New Roman" w:hAnsi="Times New Roman" w:cs="Times New Roman"/>
          <w:sz w:val="24"/>
          <w:szCs w:val="24"/>
        </w:rPr>
        <w:t>Boisdequin</w:t>
      </w:r>
      <w:proofErr w:type="spellEnd"/>
      <w:r w:rsidRPr="00A35034">
        <w:rPr>
          <w:rStyle w:val="Hyperlink"/>
          <w:rFonts w:ascii="Times New Roman" w:hAnsi="Times New Roman" w:cs="Times New Roman"/>
          <w:color w:val="auto"/>
          <w:sz w:val="24"/>
          <w:szCs w:val="24"/>
          <w:u w:val="none"/>
        </w:rPr>
        <w:t>, 2020</w:t>
      </w:r>
      <w:r w:rsidR="00AF29C5">
        <w:rPr>
          <w:rStyle w:val="Hyperlink"/>
          <w:rFonts w:ascii="Times New Roman" w:hAnsi="Times New Roman" w:cs="Times New Roman"/>
          <w:color w:val="auto"/>
          <w:sz w:val="24"/>
          <w:szCs w:val="24"/>
          <w:u w:val="none"/>
        </w:rPr>
        <w:fldChar w:fldCharType="end"/>
      </w:r>
      <w:r w:rsidRPr="00F700F0">
        <w:rPr>
          <w:rFonts w:ascii="Times New Roman" w:hAnsi="Times New Roman" w:cs="Times New Roman"/>
          <w:sz w:val="24"/>
          <w:szCs w:val="24"/>
        </w:rPr>
        <w:t>).</w:t>
      </w:r>
    </w:p>
    <w:p w14:paraId="151501B1"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EF774C">
        <w:rPr>
          <w:rFonts w:ascii="Times New Roman" w:hAnsi="Times New Roman" w:cs="Times New Roman"/>
          <w:b/>
          <w:bCs/>
          <w:sz w:val="24"/>
          <w:szCs w:val="24"/>
        </w:rPr>
        <w:t>MongoDB</w:t>
      </w:r>
      <w:r>
        <w:rPr>
          <w:rFonts w:ascii="Times New Roman" w:hAnsi="Times New Roman" w:cs="Times New Roman"/>
          <w:sz w:val="24"/>
          <w:szCs w:val="24"/>
        </w:rPr>
        <w:t xml:space="preserve"> – to store the datasets and enable quick and efficient querying of the raw data.</w:t>
      </w:r>
    </w:p>
    <w:p w14:paraId="61EEA0AA" w14:textId="3CC591B6"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VSCode/</w:t>
      </w:r>
      <w:r w:rsidRPr="00F700F0">
        <w:rPr>
          <w:rFonts w:ascii="Times New Roman" w:hAnsi="Times New Roman" w:cs="Times New Roman"/>
          <w:sz w:val="24"/>
          <w:szCs w:val="24"/>
        </w:rPr>
        <w:t>PyCharm – environment to facilitate application development. VSCode is the primary choice since it provides a general-purpose yet lightweight development experience with multiple plugins making it more developer-friendly. PyCharm will be a secondary option if there are issues with the Python environment or a need for a dedicated python development environment.</w:t>
      </w:r>
    </w:p>
    <w:p w14:paraId="1A9690E5"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 xml:space="preserve">Jupyter Notebook / </w:t>
      </w:r>
      <w:r w:rsidRPr="00F700F0">
        <w:rPr>
          <w:rFonts w:ascii="Times New Roman" w:hAnsi="Times New Roman" w:cs="Times New Roman"/>
          <w:sz w:val="24"/>
          <w:szCs w:val="24"/>
        </w:rPr>
        <w:t>Google Colab</w:t>
      </w:r>
      <w:r w:rsidRPr="00F700F0">
        <w:rPr>
          <w:rFonts w:ascii="Times New Roman" w:hAnsi="Times New Roman" w:cs="Times New Roman"/>
          <w:b/>
          <w:bCs/>
          <w:sz w:val="24"/>
          <w:szCs w:val="24"/>
        </w:rPr>
        <w:t xml:space="preserve"> </w:t>
      </w:r>
      <w:r w:rsidRPr="00F700F0">
        <w:rPr>
          <w:rFonts w:ascii="Times New Roman" w:hAnsi="Times New Roman" w:cs="Times New Roman"/>
          <w:sz w:val="24"/>
          <w:szCs w:val="24"/>
        </w:rPr>
        <w:t>– development environment for building the forecasting model. Jupyter will be the primary choice as it has less risk: it runs locally. Therefore, in case of power failures, training would not be interrupted. Colab will be the backup choice if there is a requirement for a GPU to train the model.</w:t>
      </w:r>
    </w:p>
    <w:p w14:paraId="1D4173B1" w14:textId="2DB339E3"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Zotero</w:t>
      </w:r>
      <w:r w:rsidRPr="00F700F0">
        <w:rPr>
          <w:rFonts w:ascii="Times New Roman" w:hAnsi="Times New Roman" w:cs="Times New Roman"/>
          <w:sz w:val="24"/>
          <w:szCs w:val="24"/>
        </w:rPr>
        <w:t>/Mendeley – manage references and research artefacts. Zotero is chosen due to the author’s preference and is easy to use.</w:t>
      </w:r>
    </w:p>
    <w:p w14:paraId="73000040" w14:textId="79E387F5"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 xml:space="preserve">MS Office </w:t>
      </w:r>
      <w:r w:rsidRPr="00F700F0">
        <w:rPr>
          <w:rFonts w:ascii="Times New Roman" w:hAnsi="Times New Roman" w:cs="Times New Roman"/>
          <w:sz w:val="24"/>
          <w:szCs w:val="24"/>
        </w:rPr>
        <w:t>|</w:t>
      </w:r>
      <w:r w:rsidRPr="00F700F0">
        <w:rPr>
          <w:rFonts w:ascii="Times New Roman" w:hAnsi="Times New Roman" w:cs="Times New Roman"/>
          <w:b/>
          <w:bCs/>
          <w:sz w:val="24"/>
          <w:szCs w:val="24"/>
        </w:rPr>
        <w:t xml:space="preserve"> Overleaf</w:t>
      </w:r>
      <w:r w:rsidRPr="00F700F0">
        <w:rPr>
          <w:rFonts w:ascii="Times New Roman" w:hAnsi="Times New Roman" w:cs="Times New Roman"/>
          <w:sz w:val="24"/>
          <w:szCs w:val="24"/>
        </w:rPr>
        <w:t xml:space="preserve"> – tools to create primary research reports. A combination of MS Office and Overleaf will facilitate the </w:t>
      </w:r>
      <w:r w:rsidR="00AD520F">
        <w:rPr>
          <w:rFonts w:ascii="Times New Roman" w:hAnsi="Times New Roman" w:cs="Times New Roman"/>
          <w:sz w:val="24"/>
          <w:szCs w:val="24"/>
        </w:rPr>
        <w:t>drafting</w:t>
      </w:r>
      <w:r w:rsidRPr="00F700F0">
        <w:rPr>
          <w:rFonts w:ascii="Times New Roman" w:hAnsi="Times New Roman" w:cs="Times New Roman"/>
          <w:sz w:val="24"/>
          <w:szCs w:val="24"/>
        </w:rPr>
        <w:t xml:space="preserve"> of the project submission documents and the creation of professional research papers/surveys/reviews, if necessary.</w:t>
      </w:r>
    </w:p>
    <w:p w14:paraId="621684DE"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Google Drive</w:t>
      </w:r>
      <w:r w:rsidRPr="00F700F0">
        <w:rPr>
          <w:rFonts w:ascii="Times New Roman" w:hAnsi="Times New Roman" w:cs="Times New Roman"/>
          <w:sz w:val="24"/>
          <w:szCs w:val="24"/>
        </w:rPr>
        <w:t xml:space="preserve"> / OneDrive – to backup research artefacts. Google Drive will be the primary option due to the unlimited storage availability provided by the university.</w:t>
      </w:r>
    </w:p>
    <w:p w14:paraId="14F42EF7"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proofErr w:type="spellStart"/>
      <w:r w:rsidRPr="00F700F0">
        <w:rPr>
          <w:rFonts w:ascii="Times New Roman" w:hAnsi="Times New Roman" w:cs="Times New Roman"/>
          <w:b/>
          <w:bCs/>
          <w:sz w:val="24"/>
          <w:szCs w:val="24"/>
        </w:rPr>
        <w:lastRenderedPageBreak/>
        <w:t>Figma</w:t>
      </w:r>
      <w:proofErr w:type="spellEnd"/>
      <w:r w:rsidRPr="00F700F0">
        <w:rPr>
          <w:rFonts w:ascii="Times New Roman" w:hAnsi="Times New Roman" w:cs="Times New Roman"/>
          <w:b/>
          <w:bCs/>
          <w:sz w:val="24"/>
          <w:szCs w:val="24"/>
        </w:rPr>
        <w:t xml:space="preserve"> </w:t>
      </w:r>
      <w:r w:rsidRPr="00F700F0">
        <w:rPr>
          <w:rFonts w:ascii="Times New Roman" w:hAnsi="Times New Roman" w:cs="Times New Roman"/>
          <w:sz w:val="24"/>
          <w:szCs w:val="24"/>
        </w:rPr>
        <w:t>|</w:t>
      </w:r>
      <w:r w:rsidRPr="00F700F0">
        <w:rPr>
          <w:rFonts w:ascii="Times New Roman" w:hAnsi="Times New Roman" w:cs="Times New Roman"/>
          <w:b/>
          <w:bCs/>
          <w:sz w:val="24"/>
          <w:szCs w:val="24"/>
        </w:rPr>
        <w:t xml:space="preserve"> Canva </w:t>
      </w:r>
      <w:r w:rsidRPr="00F700F0">
        <w:rPr>
          <w:rFonts w:ascii="Times New Roman" w:hAnsi="Times New Roman" w:cs="Times New Roman"/>
          <w:sz w:val="24"/>
          <w:szCs w:val="24"/>
        </w:rPr>
        <w:t>|</w:t>
      </w:r>
      <w:r w:rsidRPr="00F700F0">
        <w:rPr>
          <w:rFonts w:ascii="Times New Roman" w:hAnsi="Times New Roman" w:cs="Times New Roman"/>
          <w:b/>
          <w:bCs/>
          <w:sz w:val="24"/>
          <w:szCs w:val="24"/>
        </w:rPr>
        <w:t xml:space="preserve"> Draw.io – </w:t>
      </w:r>
      <w:r w:rsidRPr="00F700F0">
        <w:rPr>
          <w:rFonts w:ascii="Times New Roman" w:hAnsi="Times New Roman" w:cs="Times New Roman"/>
          <w:sz w:val="24"/>
          <w:szCs w:val="24"/>
        </w:rPr>
        <w:t xml:space="preserve">tools to create figures and diagrams. Combining all three will streamline the design process, as each has its advantages. </w:t>
      </w:r>
      <w:proofErr w:type="spellStart"/>
      <w:r w:rsidRPr="00F700F0">
        <w:rPr>
          <w:rFonts w:ascii="Times New Roman" w:hAnsi="Times New Roman" w:cs="Times New Roman"/>
          <w:sz w:val="24"/>
          <w:szCs w:val="24"/>
        </w:rPr>
        <w:t>Figma</w:t>
      </w:r>
      <w:proofErr w:type="spellEnd"/>
      <w:r w:rsidRPr="00F700F0">
        <w:rPr>
          <w:rFonts w:ascii="Times New Roman" w:hAnsi="Times New Roman" w:cs="Times New Roman"/>
          <w:sz w:val="24"/>
          <w:szCs w:val="24"/>
        </w:rPr>
        <w:t xml:space="preserve"> - to design &amp; prototype; Draw.io – to draw flow charts and other associated diagrams; Canva - to prepare attractive presentation slides.</w:t>
      </w:r>
    </w:p>
    <w:p w14:paraId="76BA65EF" w14:textId="5E071765"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GitHub</w:t>
      </w:r>
      <w:r w:rsidRPr="00F700F0">
        <w:rPr>
          <w:rFonts w:ascii="Times New Roman" w:hAnsi="Times New Roman" w:cs="Times New Roman"/>
          <w:sz w:val="24"/>
          <w:szCs w:val="24"/>
        </w:rPr>
        <w:t>/Bitbucket</w:t>
      </w:r>
      <w:r w:rsidRPr="00F700F0">
        <w:rPr>
          <w:rFonts w:ascii="Times New Roman" w:hAnsi="Times New Roman" w:cs="Times New Roman"/>
          <w:b/>
          <w:bCs/>
          <w:sz w:val="24"/>
          <w:szCs w:val="24"/>
        </w:rPr>
        <w:t>/</w:t>
      </w:r>
      <w:r w:rsidRPr="00F700F0">
        <w:rPr>
          <w:rFonts w:ascii="Times New Roman" w:hAnsi="Times New Roman" w:cs="Times New Roman"/>
          <w:sz w:val="24"/>
          <w:szCs w:val="24"/>
        </w:rPr>
        <w:t>Gitlab – track, version &amp; manage development code &amp; research documents. GitHub will be the choice due to the author’s familiarity, integrations with the development environments, and email notifications that could be significant.</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1" w:name="_Toc129862747"/>
      <w:bookmarkStart w:id="122" w:name="_Toc132325820"/>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6BB14D2A"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Core i5 Processor (8</w:t>
      </w:r>
      <w:r w:rsidRPr="00F700F0">
        <w:rPr>
          <w:rFonts w:ascii="Times New Roman" w:hAnsi="Times New Roman" w:cs="Times New Roman"/>
          <w:b/>
          <w:bCs/>
          <w:sz w:val="24"/>
          <w:szCs w:val="24"/>
          <w:vertAlign w:val="superscript"/>
        </w:rPr>
        <w:t>th</w:t>
      </w:r>
      <w:r w:rsidRPr="00F700F0">
        <w:rPr>
          <w:rFonts w:ascii="Times New Roman" w:hAnsi="Times New Roman" w:cs="Times New Roman"/>
          <w:b/>
          <w:bCs/>
          <w:sz w:val="24"/>
          <w:szCs w:val="24"/>
        </w:rPr>
        <w:t xml:space="preserve"> gen) / </w:t>
      </w:r>
      <w:r w:rsidRPr="00F700F0">
        <w:rPr>
          <w:rFonts w:ascii="Times New Roman" w:hAnsi="Times New Roman" w:cs="Times New Roman"/>
          <w:sz w:val="24"/>
          <w:szCs w:val="24"/>
        </w:rPr>
        <w:t>Ryzen 5</w:t>
      </w:r>
      <w:r w:rsidRPr="00F700F0">
        <w:rPr>
          <w:rFonts w:ascii="Times New Roman" w:hAnsi="Times New Roman" w:cs="Times New Roman"/>
          <w:b/>
          <w:bCs/>
          <w:sz w:val="24"/>
          <w:szCs w:val="24"/>
        </w:rPr>
        <w:t xml:space="preserve"> / </w:t>
      </w:r>
      <w:r w:rsidRPr="00F700F0">
        <w:rPr>
          <w:rFonts w:ascii="Times New Roman" w:hAnsi="Times New Roman" w:cs="Times New Roman"/>
          <w:sz w:val="24"/>
          <w:szCs w:val="24"/>
        </w:rPr>
        <w:t>M1</w:t>
      </w:r>
      <w:r w:rsidRPr="00F700F0">
        <w:rPr>
          <w:rFonts w:ascii="Times New Roman" w:hAnsi="Times New Roman" w:cs="Times New Roman"/>
          <w:b/>
          <w:bCs/>
          <w:sz w:val="24"/>
          <w:szCs w:val="24"/>
        </w:rPr>
        <w:t xml:space="preserve"> </w:t>
      </w:r>
      <w:r w:rsidRPr="00F700F0">
        <w:rPr>
          <w:rFonts w:ascii="Times New Roman" w:hAnsi="Times New Roman" w:cs="Times New Roman"/>
          <w:sz w:val="24"/>
          <w:szCs w:val="24"/>
        </w:rPr>
        <w:t>– for long-running intensive workloads and managing multiple development environments. The author has access to an intel processor; therefore, it will be the CPU choice. However, the other options would suffice just as much.</w:t>
      </w:r>
    </w:p>
    <w:p w14:paraId="0BEA41D7"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8GB Ram or above</w:t>
      </w:r>
      <w:r w:rsidRPr="00F700F0">
        <w:rPr>
          <w:rFonts w:ascii="Times New Roman" w:hAnsi="Times New Roman" w:cs="Times New Roman"/>
          <w:sz w:val="24"/>
          <w:szCs w:val="24"/>
        </w:rPr>
        <w:t xml:space="preserve"> – to manage model training, multiple development environments &amp; multitasking. Moreover, it is required to load large datasets and multitask.</w:t>
      </w:r>
    </w:p>
    <w:p w14:paraId="34EC9911"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Disk space of approx. 20GB</w:t>
      </w:r>
      <w:r w:rsidRPr="00F700F0">
        <w:rPr>
          <w:rFonts w:ascii="Times New Roman" w:hAnsi="Times New Roman" w:cs="Times New Roman"/>
          <w:sz w:val="24"/>
          <w:szCs w:val="24"/>
        </w:rPr>
        <w:t xml:space="preserve"> – to store application code &amp; data.</w:t>
      </w:r>
    </w:p>
    <w:p w14:paraId="73B8F159" w14:textId="77777777" w:rsidR="00D2638E" w:rsidRPr="00F700F0"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If the available hardware does not meet the required criteria, a cloud-based development environment can be used (ex: GitHub </w:t>
      </w:r>
      <w:proofErr w:type="spellStart"/>
      <w:r w:rsidRPr="00F700F0">
        <w:rPr>
          <w:rFonts w:ascii="Times New Roman" w:hAnsi="Times New Roman" w:cs="Times New Roman"/>
          <w:sz w:val="24"/>
          <w:szCs w:val="24"/>
        </w:rPr>
        <w:t>codespaces</w:t>
      </w:r>
      <w:proofErr w:type="spellEnd"/>
      <w:r w:rsidRPr="00F700F0">
        <w:rPr>
          <w:rFonts w:ascii="Times New Roman" w:hAnsi="Times New Roman" w:cs="Times New Roman"/>
          <w:sz w:val="24"/>
          <w:szCs w:val="24"/>
        </w:rPr>
        <w:t>, Google Colab, Zotero web, Google Drive).</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0DE43B32"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Creation of TS forecasting systems.</w:t>
      </w:r>
    </w:p>
    <w:p w14:paraId="07BFB865"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Knowledge of ODEs &amp; respective solvers.</w:t>
      </w:r>
    </w:p>
    <w:p w14:paraId="6111BC41"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Implementation of a raw neural ODE and SDE.</w:t>
      </w:r>
    </w:p>
    <w:p w14:paraId="006FE0FC"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Ability to create optimized &amp; scalable DL models.</w:t>
      </w:r>
    </w:p>
    <w:p w14:paraId="5F16CF14" w14:textId="77777777" w:rsidR="00D2638E" w:rsidRPr="00DB3C00" w:rsidRDefault="00D2638E" w:rsidP="00D2638E">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Creating a seamless deployment pipeline.</w:t>
      </w:r>
    </w:p>
    <w:p w14:paraId="09132091" w14:textId="77777777" w:rsidR="00D2638E"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Ability to develop optimized client-side charts &amp; user interfaces that dynamically update.</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5" w:name="_Toc129862749"/>
      <w:bookmarkStart w:id="126" w:name="_Toc132325822"/>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2FACB570" w14:textId="1E68B202" w:rsidR="00D2638E" w:rsidRPr="00067E90" w:rsidRDefault="00D2638E" w:rsidP="00D2638E">
      <w:pPr>
        <w:pStyle w:val="ListParagraph"/>
        <w:numPr>
          <w:ilvl w:val="0"/>
          <w:numId w:val="16"/>
        </w:numPr>
        <w:spacing w:line="360" w:lineRule="auto"/>
        <w:jc w:val="both"/>
        <w:rPr>
          <w:rFonts w:ascii="Times New Roman" w:hAnsi="Times New Roman" w:cs="Times New Roman"/>
          <w:b/>
          <w:bCs/>
          <w:sz w:val="24"/>
          <w:szCs w:val="24"/>
        </w:rPr>
      </w:pPr>
      <w:r w:rsidRPr="00F700F0">
        <w:rPr>
          <w:rFonts w:ascii="Times New Roman" w:hAnsi="Times New Roman" w:cs="Times New Roman"/>
          <w:b/>
          <w:bCs/>
          <w:sz w:val="24"/>
          <w:szCs w:val="24"/>
        </w:rPr>
        <w:t>BTC price observations</w:t>
      </w:r>
      <w:r>
        <w:rPr>
          <w:rFonts w:ascii="Times New Roman" w:hAnsi="Times New Roman" w:cs="Times New Roman"/>
          <w:b/>
          <w:bCs/>
          <w:sz w:val="24"/>
          <w:szCs w:val="24"/>
        </w:rPr>
        <w:t xml:space="preserve"> </w:t>
      </w:r>
      <w:r w:rsidRPr="00F700F0">
        <w:rPr>
          <w:rFonts w:ascii="Times New Roman" w:hAnsi="Times New Roman" w:cs="Times New Roman"/>
          <w:sz w:val="24"/>
          <w:szCs w:val="24"/>
        </w:rPr>
        <w:t xml:space="preserve">– from a financial website (ex: </w:t>
      </w:r>
      <w:hyperlink r:id="rId28" w:history="1">
        <w:r w:rsidRPr="00F700F0">
          <w:rPr>
            <w:rStyle w:val="Hyperlink"/>
            <w:rFonts w:ascii="Times New Roman" w:hAnsi="Times New Roman" w:cs="Times New Roman"/>
            <w:sz w:val="24"/>
            <w:szCs w:val="24"/>
          </w:rPr>
          <w:t>investing.com</w:t>
        </w:r>
      </w:hyperlink>
      <w:r w:rsidRPr="00F700F0">
        <w:rPr>
          <w:rFonts w:ascii="Times New Roman" w:hAnsi="Times New Roman" w:cs="Times New Roman"/>
          <w:sz w:val="24"/>
          <w:szCs w:val="24"/>
        </w:rPr>
        <w:t xml:space="preserve">, </w:t>
      </w:r>
      <w:hyperlink r:id="rId29" w:history="1">
        <w:r w:rsidRPr="00F700F0">
          <w:rPr>
            <w:rStyle w:val="Hyperlink"/>
            <w:rFonts w:ascii="Times New Roman" w:hAnsi="Times New Roman" w:cs="Times New Roman"/>
            <w:sz w:val="24"/>
            <w:szCs w:val="24"/>
          </w:rPr>
          <w:t>cmcmarkets.com</w:t>
        </w:r>
      </w:hyperlink>
      <w:r w:rsidRPr="00F700F0">
        <w:rPr>
          <w:rFonts w:ascii="Times New Roman" w:hAnsi="Times New Roman" w:cs="Times New Roman"/>
          <w:sz w:val="24"/>
          <w:szCs w:val="24"/>
        </w:rPr>
        <w:t xml:space="preserve">, </w:t>
      </w:r>
      <w:hyperlink r:id="rId30" w:history="1">
        <w:r w:rsidRPr="00F700F0">
          <w:rPr>
            <w:rStyle w:val="Hyperlink"/>
            <w:rFonts w:ascii="Times New Roman" w:hAnsi="Times New Roman" w:cs="Times New Roman"/>
            <w:sz w:val="24"/>
            <w:szCs w:val="24"/>
          </w:rPr>
          <w:t>finance.yahoo.com</w:t>
        </w:r>
      </w:hyperlink>
      <w:r w:rsidRPr="00F700F0">
        <w:rPr>
          <w:rFonts w:ascii="Times New Roman" w:hAnsi="Times New Roman" w:cs="Times New Roman"/>
          <w:sz w:val="24"/>
          <w:szCs w:val="24"/>
        </w:rPr>
        <w:t>).</w:t>
      </w:r>
    </w:p>
    <w:p w14:paraId="0FB960C2" w14:textId="5A0EB4A9" w:rsidR="00D2638E" w:rsidRPr="00F700F0" w:rsidRDefault="00D2638E" w:rsidP="00D2638E">
      <w:pPr>
        <w:pStyle w:val="ListParagraph"/>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BTC block reward size</w:t>
      </w:r>
      <w:r w:rsidRPr="00A32490">
        <w:rPr>
          <w:rFonts w:ascii="Times New Roman" w:hAnsi="Times New Roman" w:cs="Times New Roman"/>
          <w:sz w:val="24"/>
          <w:szCs w:val="24"/>
        </w:rPr>
        <w:t>,</w:t>
      </w:r>
      <w:r>
        <w:rPr>
          <w:rFonts w:ascii="Times New Roman" w:hAnsi="Times New Roman" w:cs="Times New Roman"/>
          <w:b/>
          <w:bCs/>
          <w:sz w:val="24"/>
          <w:szCs w:val="24"/>
        </w:rPr>
        <w:t xml:space="preserve"> Twitter volume </w:t>
      </w:r>
      <w:r>
        <w:rPr>
          <w:rFonts w:ascii="Times New Roman" w:hAnsi="Times New Roman" w:cs="Times New Roman"/>
          <w:sz w:val="24"/>
          <w:szCs w:val="24"/>
        </w:rPr>
        <w:t>and</w:t>
      </w:r>
      <w:r>
        <w:rPr>
          <w:rFonts w:ascii="Times New Roman" w:hAnsi="Times New Roman" w:cs="Times New Roman"/>
          <w:b/>
          <w:bCs/>
          <w:sz w:val="24"/>
          <w:szCs w:val="24"/>
        </w:rPr>
        <w:t xml:space="preserve"> Google Trends</w:t>
      </w:r>
      <w:r>
        <w:rPr>
          <w:rFonts w:ascii="Times New Roman" w:hAnsi="Times New Roman" w:cs="Times New Roman"/>
          <w:sz w:val="24"/>
          <w:szCs w:val="24"/>
        </w:rPr>
        <w:t xml:space="preserve"> - </w:t>
      </w:r>
      <w:r w:rsidRPr="00F700F0">
        <w:rPr>
          <w:rFonts w:ascii="Times New Roman" w:hAnsi="Times New Roman" w:cs="Times New Roman"/>
          <w:sz w:val="24"/>
          <w:szCs w:val="24"/>
        </w:rPr>
        <w:t>from a website that provides the required data</w:t>
      </w:r>
      <w:r>
        <w:rPr>
          <w:rFonts w:ascii="Times New Roman" w:hAnsi="Times New Roman" w:cs="Times New Roman"/>
          <w:sz w:val="24"/>
          <w:szCs w:val="24"/>
        </w:rPr>
        <w:t xml:space="preserve"> publicly without any authorization </w:t>
      </w:r>
      <w:r w:rsidRPr="00F700F0">
        <w:rPr>
          <w:rFonts w:ascii="Times New Roman" w:hAnsi="Times New Roman" w:cs="Times New Roman"/>
          <w:sz w:val="24"/>
          <w:szCs w:val="24"/>
        </w:rPr>
        <w:t>(</w:t>
      </w:r>
      <w:hyperlink r:id="rId31" w:history="1">
        <w:r w:rsidRPr="00F700F0">
          <w:rPr>
            <w:rStyle w:val="Hyperlink"/>
            <w:rFonts w:ascii="Times New Roman" w:hAnsi="Times New Roman" w:cs="Times New Roman"/>
            <w:sz w:val="24"/>
            <w:szCs w:val="24"/>
          </w:rPr>
          <w:t>bitinfocharts.com</w:t>
        </w:r>
      </w:hyperlink>
      <w:r w:rsidRPr="00F700F0">
        <w:rPr>
          <w:rFonts w:ascii="Times New Roman" w:hAnsi="Times New Roman" w:cs="Times New Roman"/>
          <w:sz w:val="24"/>
          <w:szCs w:val="24"/>
        </w:rPr>
        <w:t>)</w:t>
      </w:r>
      <w:r>
        <w:rPr>
          <w:rFonts w:ascii="Times New Roman" w:hAnsi="Times New Roman" w:cs="Times New Roman"/>
          <w:sz w:val="24"/>
          <w:szCs w:val="24"/>
        </w:rPr>
        <w:t>.</w:t>
      </w:r>
    </w:p>
    <w:p w14:paraId="55C1A880"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b/>
          <w:bCs/>
          <w:sz w:val="24"/>
          <w:szCs w:val="24"/>
        </w:rPr>
      </w:pPr>
      <w:r w:rsidRPr="00F700F0">
        <w:rPr>
          <w:rFonts w:ascii="Times New Roman" w:hAnsi="Times New Roman" w:cs="Times New Roman"/>
          <w:b/>
          <w:bCs/>
          <w:sz w:val="24"/>
          <w:szCs w:val="24"/>
        </w:rPr>
        <w:t>BTC tweets</w:t>
      </w:r>
      <w:r w:rsidRPr="00F700F0">
        <w:rPr>
          <w:rFonts w:ascii="Times New Roman" w:hAnsi="Times New Roman" w:cs="Times New Roman"/>
          <w:sz w:val="24"/>
          <w:szCs w:val="24"/>
        </w:rPr>
        <w:t xml:space="preserve"> – from </w:t>
      </w:r>
      <w:r>
        <w:rPr>
          <w:rFonts w:ascii="Times New Roman" w:hAnsi="Times New Roman" w:cs="Times New Roman"/>
          <w:sz w:val="24"/>
          <w:szCs w:val="24"/>
        </w:rPr>
        <w:t>a scraper that scrapes Twitter tweets for each day.</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7" w:name="_Toc129862750"/>
      <w:bookmarkStart w:id="128" w:name="_Toc132325823"/>
      <w:r w:rsidRPr="005F5AC3">
        <w:rPr>
          <w:rFonts w:ascii="Times New Roman" w:hAnsi="Times New Roman" w:cs="Times New Roman"/>
          <w:b/>
          <w:bCs/>
          <w:color w:val="auto"/>
          <w:sz w:val="28"/>
          <w:szCs w:val="28"/>
        </w:rPr>
        <w:lastRenderedPageBreak/>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05287140" w:rsidR="00D2638E" w:rsidRPr="00446D56" w:rsidRDefault="00D2638E" w:rsidP="002106A2">
      <w:pPr>
        <w:spacing w:line="360" w:lineRule="auto"/>
        <w:jc w:val="both"/>
        <w:rPr>
          <w:rFonts w:ascii="Times New Roman" w:hAnsi="Times New Roman" w:cs="Times New Roman"/>
          <w:b/>
          <w:bCs/>
          <w:sz w:val="24"/>
          <w:szCs w:val="24"/>
        </w:rPr>
      </w:pPr>
      <w:r w:rsidRPr="00F700F0">
        <w:rPr>
          <w:rFonts w:ascii="Times New Roman" w:hAnsi="Times New Roman" w:cs="Times New Roman"/>
          <w:sz w:val="24"/>
          <w:szCs w:val="24"/>
        </w:rPr>
        <w:t xml:space="preserve">The following table identifies possible risks that the author could face and how they could mitigate </w:t>
      </w:r>
      <w:r w:rsidR="00E12DF0" w:rsidRPr="00F700F0">
        <w:rPr>
          <w:rFonts w:ascii="Times New Roman" w:hAnsi="Times New Roman" w:cs="Times New Roman"/>
          <w:sz w:val="24"/>
          <w:szCs w:val="24"/>
        </w:rPr>
        <w:t>them.</w:t>
      </w:r>
    </w:p>
    <w:p w14:paraId="74DAC042" w14:textId="5E7E7343" w:rsidR="00D2638E" w:rsidRPr="00EC4957"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0" w:type="auto"/>
        <w:tblLook w:val="04A0" w:firstRow="1" w:lastRow="0" w:firstColumn="1" w:lastColumn="0" w:noHBand="0" w:noVBand="1"/>
      </w:tblPr>
      <w:tblGrid>
        <w:gridCol w:w="2325"/>
        <w:gridCol w:w="1080"/>
        <w:gridCol w:w="1310"/>
        <w:gridCol w:w="4635"/>
      </w:tblGrid>
      <w:tr w:rsidR="00D2638E" w:rsidRPr="00F700F0" w14:paraId="37BDDFDE" w14:textId="77777777" w:rsidTr="00A552FB">
        <w:tc>
          <w:tcPr>
            <w:tcW w:w="2335" w:type="dxa"/>
          </w:tcPr>
          <w:p w14:paraId="070E9CEA" w14:textId="77777777" w:rsidR="00D2638E" w:rsidRPr="006402FC" w:rsidRDefault="00D2638E" w:rsidP="00FB163B">
            <w:pPr>
              <w:spacing w:line="360" w:lineRule="auto"/>
              <w:jc w:val="both"/>
              <w:rPr>
                <w:rFonts w:ascii="Times New Roman" w:hAnsi="Times New Roman" w:cs="Times New Roman"/>
                <w:b/>
                <w:bCs/>
                <w:sz w:val="24"/>
                <w:szCs w:val="24"/>
              </w:rPr>
            </w:pPr>
            <w:r w:rsidRPr="006402FC">
              <w:rPr>
                <w:rFonts w:ascii="Times New Roman" w:hAnsi="Times New Roman" w:cs="Times New Roman"/>
                <w:b/>
                <w:bCs/>
                <w:sz w:val="24"/>
                <w:szCs w:val="24"/>
              </w:rPr>
              <w:t>Risk Item</w:t>
            </w:r>
          </w:p>
        </w:tc>
        <w:tc>
          <w:tcPr>
            <w:tcW w:w="1080" w:type="dxa"/>
          </w:tcPr>
          <w:p w14:paraId="56A67714" w14:textId="77777777" w:rsidR="00D2638E" w:rsidRPr="006402FC" w:rsidRDefault="00D2638E" w:rsidP="00FB163B">
            <w:pPr>
              <w:spacing w:line="360" w:lineRule="auto"/>
              <w:jc w:val="both"/>
              <w:rPr>
                <w:rFonts w:ascii="Times New Roman" w:hAnsi="Times New Roman" w:cs="Times New Roman"/>
                <w:b/>
                <w:bCs/>
                <w:sz w:val="24"/>
                <w:szCs w:val="24"/>
              </w:rPr>
            </w:pPr>
            <w:r w:rsidRPr="006402FC">
              <w:rPr>
                <w:rFonts w:ascii="Times New Roman" w:hAnsi="Times New Roman" w:cs="Times New Roman"/>
                <w:b/>
                <w:bCs/>
                <w:sz w:val="24"/>
                <w:szCs w:val="24"/>
              </w:rPr>
              <w:t>Severity</w:t>
            </w:r>
          </w:p>
        </w:tc>
        <w:tc>
          <w:tcPr>
            <w:tcW w:w="1260" w:type="dxa"/>
          </w:tcPr>
          <w:p w14:paraId="4B330B56" w14:textId="77777777" w:rsidR="00D2638E" w:rsidRPr="006402FC" w:rsidRDefault="00D2638E" w:rsidP="00FB163B">
            <w:pPr>
              <w:spacing w:line="360" w:lineRule="auto"/>
              <w:jc w:val="both"/>
              <w:rPr>
                <w:rFonts w:ascii="Times New Roman" w:hAnsi="Times New Roman" w:cs="Times New Roman"/>
                <w:b/>
                <w:bCs/>
                <w:sz w:val="24"/>
                <w:szCs w:val="24"/>
              </w:rPr>
            </w:pPr>
            <w:r w:rsidRPr="006402FC">
              <w:rPr>
                <w:rFonts w:ascii="Times New Roman" w:hAnsi="Times New Roman" w:cs="Times New Roman"/>
                <w:b/>
                <w:bCs/>
                <w:sz w:val="24"/>
                <w:szCs w:val="24"/>
              </w:rPr>
              <w:t>Frequency</w:t>
            </w:r>
          </w:p>
        </w:tc>
        <w:tc>
          <w:tcPr>
            <w:tcW w:w="4675" w:type="dxa"/>
          </w:tcPr>
          <w:p w14:paraId="0046D09E" w14:textId="77777777" w:rsidR="00D2638E" w:rsidRPr="006402FC" w:rsidRDefault="00D2638E" w:rsidP="00FB163B">
            <w:pPr>
              <w:spacing w:line="360" w:lineRule="auto"/>
              <w:jc w:val="both"/>
              <w:rPr>
                <w:rFonts w:ascii="Times New Roman" w:hAnsi="Times New Roman" w:cs="Times New Roman"/>
                <w:b/>
                <w:bCs/>
                <w:sz w:val="24"/>
                <w:szCs w:val="24"/>
              </w:rPr>
            </w:pPr>
            <w:r w:rsidRPr="006402FC">
              <w:rPr>
                <w:rFonts w:ascii="Times New Roman" w:hAnsi="Times New Roman" w:cs="Times New Roman"/>
                <w:b/>
                <w:bCs/>
                <w:sz w:val="24"/>
                <w:szCs w:val="24"/>
              </w:rPr>
              <w:t>Mitigation Plan</w:t>
            </w:r>
          </w:p>
        </w:tc>
      </w:tr>
      <w:tr w:rsidR="00D2638E" w:rsidRPr="00F700F0" w14:paraId="53E7478C" w14:textId="77777777" w:rsidTr="00A552FB">
        <w:tc>
          <w:tcPr>
            <w:tcW w:w="2335" w:type="dxa"/>
          </w:tcPr>
          <w:p w14:paraId="0A421069" w14:textId="77777777"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Lack of required knowledge</w:t>
            </w:r>
          </w:p>
        </w:tc>
        <w:tc>
          <w:tcPr>
            <w:tcW w:w="1080" w:type="dxa"/>
          </w:tcPr>
          <w:p w14:paraId="237C35F5"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5</w:t>
            </w:r>
          </w:p>
        </w:tc>
        <w:tc>
          <w:tcPr>
            <w:tcW w:w="1260" w:type="dxa"/>
          </w:tcPr>
          <w:p w14:paraId="6F2EB91D"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5</w:t>
            </w:r>
          </w:p>
        </w:tc>
        <w:tc>
          <w:tcPr>
            <w:tcW w:w="4675" w:type="dxa"/>
          </w:tcPr>
          <w:p w14:paraId="6E8087D1"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Get insights from domain experts and, if necessary, the author of the proposed algorithm.</w:t>
            </w:r>
          </w:p>
        </w:tc>
      </w:tr>
      <w:tr w:rsidR="00D2638E" w:rsidRPr="00F700F0" w14:paraId="33F4FADF" w14:textId="77777777" w:rsidTr="00A552FB">
        <w:tc>
          <w:tcPr>
            <w:tcW w:w="2335" w:type="dxa"/>
          </w:tcPr>
          <w:p w14:paraId="6AB0B1FB" w14:textId="77777777"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Corrupted documentation</w:t>
            </w:r>
          </w:p>
        </w:tc>
        <w:tc>
          <w:tcPr>
            <w:tcW w:w="1080" w:type="dxa"/>
          </w:tcPr>
          <w:p w14:paraId="17A8C825"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4</w:t>
            </w:r>
          </w:p>
        </w:tc>
        <w:tc>
          <w:tcPr>
            <w:tcW w:w="1260" w:type="dxa"/>
          </w:tcPr>
          <w:p w14:paraId="411304BD"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4</w:t>
            </w:r>
          </w:p>
        </w:tc>
        <w:tc>
          <w:tcPr>
            <w:tcW w:w="4675" w:type="dxa"/>
          </w:tcPr>
          <w:p w14:paraId="11A9A393"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Store all necessary documentation on the cloud as well as external storage.</w:t>
            </w:r>
          </w:p>
        </w:tc>
      </w:tr>
      <w:tr w:rsidR="00D2638E" w:rsidRPr="00F700F0" w14:paraId="509E7B14" w14:textId="77777777" w:rsidTr="00A552FB">
        <w:tc>
          <w:tcPr>
            <w:tcW w:w="2335" w:type="dxa"/>
          </w:tcPr>
          <w:p w14:paraId="584906E4" w14:textId="77777777"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Lose access to development code</w:t>
            </w:r>
          </w:p>
        </w:tc>
        <w:tc>
          <w:tcPr>
            <w:tcW w:w="1080" w:type="dxa"/>
          </w:tcPr>
          <w:p w14:paraId="049A366B"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5</w:t>
            </w:r>
          </w:p>
        </w:tc>
        <w:tc>
          <w:tcPr>
            <w:tcW w:w="1260" w:type="dxa"/>
          </w:tcPr>
          <w:p w14:paraId="2B265554"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2</w:t>
            </w:r>
          </w:p>
        </w:tc>
        <w:tc>
          <w:tcPr>
            <w:tcW w:w="4675" w:type="dxa"/>
          </w:tcPr>
          <w:p w14:paraId="78A442AA"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Backup code on source control and cloud storage.</w:t>
            </w:r>
          </w:p>
        </w:tc>
      </w:tr>
      <w:tr w:rsidR="00D2638E" w:rsidRPr="00F700F0" w14:paraId="6C2B4E60" w14:textId="77777777" w:rsidTr="00A552FB">
        <w:tc>
          <w:tcPr>
            <w:tcW w:w="2335" w:type="dxa"/>
          </w:tcPr>
          <w:p w14:paraId="6AE489E7" w14:textId="77777777"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Inability to deliver all expected deliverables</w:t>
            </w:r>
          </w:p>
        </w:tc>
        <w:tc>
          <w:tcPr>
            <w:tcW w:w="1080" w:type="dxa"/>
          </w:tcPr>
          <w:p w14:paraId="5C8B4260"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4</w:t>
            </w:r>
          </w:p>
        </w:tc>
        <w:tc>
          <w:tcPr>
            <w:tcW w:w="1260" w:type="dxa"/>
          </w:tcPr>
          <w:p w14:paraId="657E4699"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2</w:t>
            </w:r>
          </w:p>
        </w:tc>
        <w:tc>
          <w:tcPr>
            <w:tcW w:w="4675" w:type="dxa"/>
          </w:tcPr>
          <w:p w14:paraId="386740BC"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Follow a list of priorities and deliver accordingly.</w:t>
            </w:r>
          </w:p>
        </w:tc>
      </w:tr>
      <w:tr w:rsidR="00D2638E" w:rsidRPr="00F700F0" w14:paraId="73A8571D" w14:textId="77777777" w:rsidTr="00A552FB">
        <w:tc>
          <w:tcPr>
            <w:tcW w:w="2335" w:type="dxa"/>
          </w:tcPr>
          <w:p w14:paraId="546AB029" w14:textId="5B0C42B2"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 xml:space="preserve">Invalid </w:t>
            </w:r>
            <w:r w:rsidR="0012583C">
              <w:rPr>
                <w:rFonts w:ascii="Times New Roman" w:hAnsi="Times New Roman" w:cs="Times New Roman"/>
                <w:sz w:val="24"/>
                <w:szCs w:val="24"/>
              </w:rPr>
              <w:t>research assumptions</w:t>
            </w:r>
          </w:p>
        </w:tc>
        <w:tc>
          <w:tcPr>
            <w:tcW w:w="1080" w:type="dxa"/>
          </w:tcPr>
          <w:p w14:paraId="1BF4F554"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3</w:t>
            </w:r>
          </w:p>
        </w:tc>
        <w:tc>
          <w:tcPr>
            <w:tcW w:w="1260" w:type="dxa"/>
          </w:tcPr>
          <w:p w14:paraId="1F746897"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2</w:t>
            </w:r>
          </w:p>
        </w:tc>
        <w:tc>
          <w:tcPr>
            <w:tcW w:w="4675" w:type="dxa"/>
          </w:tcPr>
          <w:p w14:paraId="4FDD30DC"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Continue researching since the final output is a research contribution regardless.</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66D461A5" w:rsidR="0017161A" w:rsidRDefault="00D2638E"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32"/>
          <w:headerReference w:type="first" r:id="rId33"/>
          <w:footerReference w:type="first" r:id="rId34"/>
          <w:pgSz w:w="12240" w:h="15840"/>
          <w:pgMar w:top="1440" w:right="1440" w:bottom="1440" w:left="1440" w:header="720" w:footer="720" w:gutter="0"/>
          <w:cols w:space="720"/>
          <w:titlePg/>
          <w:docGrid w:linePitch="360"/>
        </w:sectPr>
      </w:pPr>
      <w:r w:rsidRPr="00F700F0">
        <w:rPr>
          <w:rFonts w:ascii="Times New Roman" w:hAnsi="Times New Roman" w:cs="Times New Roman"/>
          <w:sz w:val="24"/>
          <w:szCs w:val="24"/>
        </w:rPr>
        <w:t xml:space="preserve">This chapter defined the proposed methodology followed by the author and discussed </w:t>
      </w:r>
      <w:r>
        <w:rPr>
          <w:rFonts w:ascii="Times New Roman" w:hAnsi="Times New Roman" w:cs="Times New Roman"/>
          <w:sz w:val="24"/>
          <w:szCs w:val="24"/>
        </w:rPr>
        <w:t xml:space="preserve">its </w:t>
      </w:r>
      <w:r w:rsidRPr="00F700F0">
        <w:rPr>
          <w:rFonts w:ascii="Times New Roman" w:hAnsi="Times New Roman" w:cs="Times New Roman"/>
          <w:sz w:val="24"/>
          <w:szCs w:val="24"/>
        </w:rPr>
        <w:t xml:space="preserve">reasoning. In detail, </w:t>
      </w:r>
      <w:r>
        <w:rPr>
          <w:rFonts w:ascii="Times New Roman" w:hAnsi="Times New Roman" w:cs="Times New Roman"/>
          <w:sz w:val="24"/>
          <w:szCs w:val="24"/>
        </w:rPr>
        <w:t xml:space="preserve">the author discussed </w:t>
      </w:r>
      <w:r w:rsidRPr="00F700F0">
        <w:rPr>
          <w:rFonts w:ascii="Times New Roman" w:hAnsi="Times New Roman" w:cs="Times New Roman"/>
          <w:sz w:val="24"/>
          <w:szCs w:val="24"/>
        </w:rPr>
        <w:t>the research, development, and project management methodologies followed. Finally, the project requirements</w:t>
      </w:r>
      <w:r w:rsidR="0074084E">
        <w:rPr>
          <w:rFonts w:ascii="Times New Roman" w:hAnsi="Times New Roman" w:cs="Times New Roman"/>
          <w:sz w:val="24"/>
          <w:szCs w:val="24"/>
        </w:rPr>
        <w:t xml:space="preserve">, </w:t>
      </w:r>
      <w:r w:rsidRPr="00F700F0">
        <w:rPr>
          <w:rFonts w:ascii="Times New Roman" w:hAnsi="Times New Roman" w:cs="Times New Roman"/>
          <w:sz w:val="24"/>
          <w:szCs w:val="24"/>
        </w:rPr>
        <w:t>work breakdown plan</w:t>
      </w:r>
      <w:r>
        <w:rPr>
          <w:rFonts w:ascii="Times New Roman" w:hAnsi="Times New Roman" w:cs="Times New Roman"/>
          <w:sz w:val="24"/>
          <w:szCs w:val="24"/>
        </w:rPr>
        <w:t xml:space="preserve">, </w:t>
      </w:r>
      <w:r w:rsidRPr="00F700F0">
        <w:rPr>
          <w:rFonts w:ascii="Times New Roman" w:hAnsi="Times New Roman" w:cs="Times New Roman"/>
          <w:sz w:val="24"/>
          <w:szCs w:val="24"/>
        </w:rPr>
        <w:t>associated deliverables</w:t>
      </w:r>
      <w:r w:rsidR="005812BC">
        <w:rPr>
          <w:rFonts w:ascii="Times New Roman" w:hAnsi="Times New Roman" w:cs="Times New Roman"/>
          <w:sz w:val="24"/>
          <w:szCs w:val="24"/>
        </w:rPr>
        <w:t xml:space="preserve">, and the risks that </w:t>
      </w:r>
      <w:r w:rsidR="00B56DCC">
        <w:rPr>
          <w:rFonts w:ascii="Times New Roman" w:hAnsi="Times New Roman" w:cs="Times New Roman"/>
          <w:sz w:val="24"/>
          <w:szCs w:val="24"/>
        </w:rPr>
        <w:t>the author could face</w:t>
      </w:r>
      <w:r w:rsidR="005812BC">
        <w:rPr>
          <w:rFonts w:ascii="Times New Roman" w:hAnsi="Times New Roman" w:cs="Times New Roman"/>
          <w:sz w:val="24"/>
          <w:szCs w:val="24"/>
        </w:rPr>
        <w:t xml:space="preserve"> and their mitigation plans</w:t>
      </w:r>
      <w:r w:rsidR="005812BC" w:rsidRPr="00F700F0">
        <w:rPr>
          <w:rFonts w:ascii="Times New Roman" w:hAnsi="Times New Roman" w:cs="Times New Roman"/>
          <w:sz w:val="24"/>
          <w:szCs w:val="24"/>
        </w:rPr>
        <w:t xml:space="preserve"> </w:t>
      </w:r>
      <w:r w:rsidRPr="00F700F0">
        <w:rPr>
          <w:rFonts w:ascii="Times New Roman" w:hAnsi="Times New Roman" w:cs="Times New Roman"/>
          <w:sz w:val="24"/>
          <w:szCs w:val="24"/>
        </w:rPr>
        <w:t>were specified</w:t>
      </w:r>
      <w:r w:rsidR="00A2353A">
        <w:rPr>
          <w:rFonts w:ascii="Times New Roman" w:hAnsi="Times New Roman" w:cs="Times New Roman"/>
          <w:sz w:val="24"/>
          <w:szCs w:val="24"/>
        </w:rPr>
        <w:t>.</w:t>
      </w:r>
    </w:p>
    <w:p w14:paraId="155E17CE" w14:textId="03AFB02E" w:rsidR="00B40933" w:rsidRPr="00AC4E54" w:rsidRDefault="00FD2F9D" w:rsidP="00AC4E54">
      <w:pPr>
        <w:pStyle w:val="Heading1"/>
        <w:pBdr>
          <w:bottom w:val="double" w:sz="6" w:space="1" w:color="auto"/>
        </w:pBdr>
        <w:spacing w:line="360" w:lineRule="auto"/>
        <w:jc w:val="center"/>
        <w:rPr>
          <w:rFonts w:ascii="Arial" w:hAnsi="Arial" w:cs="Arial"/>
          <w:b/>
          <w:bCs/>
          <w:color w:val="auto"/>
          <w:sz w:val="32"/>
          <w:szCs w:val="32"/>
        </w:rPr>
      </w:pPr>
      <w:bookmarkStart w:id="136" w:name="_Toc125663096"/>
      <w:bookmarkStart w:id="137" w:name="_Toc132325825"/>
      <w:r w:rsidRPr="00AC4E54">
        <w:rPr>
          <w:rFonts w:ascii="Arial" w:hAnsi="Arial" w:cs="Arial"/>
          <w:b/>
          <w:bCs/>
          <w:color w:val="auto"/>
          <w:sz w:val="32"/>
          <w:szCs w:val="32"/>
        </w:rPr>
        <w:lastRenderedPageBreak/>
        <w:t>CHAPTER 0</w:t>
      </w:r>
      <w:r w:rsidR="0017161A" w:rsidRPr="00AC4E54">
        <w:rPr>
          <w:rFonts w:ascii="Arial" w:hAnsi="Arial" w:cs="Arial"/>
          <w:b/>
          <w:bCs/>
          <w:color w:val="auto"/>
          <w:sz w:val="32"/>
          <w:szCs w:val="32"/>
        </w:rPr>
        <w:t>4</w:t>
      </w:r>
      <w:r w:rsidRPr="00AC4E54">
        <w:rPr>
          <w:rFonts w:ascii="Arial" w:hAnsi="Arial" w:cs="Arial"/>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44C75A17" w:rsidR="00B40933" w:rsidRDefault="00CB4A3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 gathering is essential to ensure that the research is performed to the best possible quality</w:t>
      </w:r>
      <w:r w:rsidR="00F1740C">
        <w:rPr>
          <w:rFonts w:ascii="Times New Roman Regular" w:hAnsi="Times New Roman Regular" w:cs="Times New Roman Regular"/>
          <w:sz w:val="24"/>
          <w:szCs w:val="24"/>
        </w:rPr>
        <w:t xml:space="preserve"> and to develop software that would be </w:t>
      </w:r>
      <w:r w:rsidR="00CE68D1">
        <w:rPr>
          <w:rFonts w:ascii="Times New Roman Regular" w:hAnsi="Times New Roman Regular" w:cs="Times New Roman Regular"/>
          <w:sz w:val="24"/>
          <w:szCs w:val="24"/>
        </w:rPr>
        <w:t>helpful</w:t>
      </w:r>
      <w:r w:rsidR="00F1740C">
        <w:rPr>
          <w:rFonts w:ascii="Times New Roman Regular" w:hAnsi="Times New Roman Regular" w:cs="Times New Roman Regular"/>
          <w:sz w:val="24"/>
          <w:szCs w:val="24"/>
        </w:rPr>
        <w:t xml:space="preserve"> in the real world</w:t>
      </w:r>
      <w:r>
        <w:rPr>
          <w:rFonts w:ascii="Times New Roman Regular" w:hAnsi="Times New Roman Regular" w:cs="Times New Roman Regular"/>
          <w:sz w:val="24"/>
          <w:szCs w:val="24"/>
        </w:rPr>
        <w:t xml:space="preserve">. In this chapter, the author focuses on identifying the requirements and the steps followed to gather these requirements. In detail, possible stakeholders, their interaction points and roles, are documented using a rich picture diagram and a stakeholder onion model. Furthermore, the requirement-gathering techniques followed and the insights obtained </w:t>
      </w:r>
      <w:r w:rsidR="00CF38A1">
        <w:rPr>
          <w:rFonts w:ascii="Times New Roman Regular" w:hAnsi="Times New Roman Regular" w:cs="Times New Roman Regular"/>
          <w:sz w:val="24"/>
          <w:szCs w:val="24"/>
        </w:rPr>
        <w:t xml:space="preserve">upon analysis </w:t>
      </w:r>
      <w:r w:rsidR="00B0385F">
        <w:rPr>
          <w:rFonts w:ascii="Times New Roman Regular" w:hAnsi="Times New Roman Regular" w:cs="Times New Roman Regular"/>
          <w:sz w:val="24"/>
          <w:szCs w:val="24"/>
        </w:rPr>
        <w:t xml:space="preserve">are discussed to </w:t>
      </w:r>
      <w:r>
        <w:rPr>
          <w:rFonts w:ascii="Times New Roman Regular" w:hAnsi="Times New Roman Regular" w:cs="Times New Roman Regular"/>
          <w:sz w:val="24"/>
          <w:szCs w:val="24"/>
        </w:rPr>
        <w:t xml:space="preserve">produce </w:t>
      </w:r>
      <w:r w:rsidR="00AA0F07">
        <w:rPr>
          <w:rFonts w:ascii="Times New Roman Regular" w:hAnsi="Times New Roman Regular" w:cs="Times New Roman Regular"/>
          <w:sz w:val="24"/>
          <w:szCs w:val="24"/>
        </w:rPr>
        <w:t xml:space="preserve">necessary </w:t>
      </w:r>
      <w:r>
        <w:rPr>
          <w:rFonts w:ascii="Times New Roman Regular" w:hAnsi="Times New Roman Regular" w:cs="Times New Roman Regular"/>
          <w:sz w:val="24"/>
          <w:szCs w:val="24"/>
        </w:rPr>
        <w:t xml:space="preserve">functional and non-functional requirements, </w:t>
      </w:r>
      <w:r w:rsidR="008A6F15">
        <w:rPr>
          <w:rFonts w:ascii="Times New Roman Regular" w:hAnsi="Times New Roman Regular" w:cs="Times New Roman Regular"/>
          <w:sz w:val="24"/>
          <w:szCs w:val="24"/>
        </w:rPr>
        <w:t>system</w:t>
      </w:r>
      <w:r>
        <w:rPr>
          <w:rFonts w:ascii="Times New Roman Regular" w:hAnsi="Times New Roman Regular" w:cs="Times New Roman Regular"/>
          <w:sz w:val="24"/>
          <w:szCs w:val="24"/>
        </w:rPr>
        <w:t xml:space="preserve"> diagrams, and prototype descriptions.</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77777777" w:rsidR="00B40933" w:rsidRDefault="00FD2F9D">
      <w:pPr>
        <w:keepNext/>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114300" distR="114300" wp14:anchorId="0D788CA8" wp14:editId="6EEA611D">
            <wp:extent cx="3688717" cy="4050287"/>
            <wp:effectExtent l="0" t="0" r="6985" b="7620"/>
            <wp:docPr id="8" name="Picture 8" descr="FYP - Rich Picture Diagram Grou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YP - Rich Picture Diagram Grouped"/>
                    <pic:cNvPicPr>
                      <a:picLocks noChangeAspect="1"/>
                    </pic:cNvPicPr>
                  </pic:nvPicPr>
                  <pic:blipFill>
                    <a:blip r:embed="rId35"/>
                    <a:stretch>
                      <a:fillRect/>
                    </a:stretch>
                  </pic:blipFill>
                  <pic:spPr>
                    <a:xfrm>
                      <a:off x="0" y="0"/>
                      <a:ext cx="3717705" cy="4082116"/>
                    </a:xfrm>
                    <a:prstGeom prst="rect">
                      <a:avLst/>
                    </a:prstGeom>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4B9DC811" w14:textId="78D6B226" w:rsidR="00B40933" w:rsidRDefault="00FD2F9D" w:rsidP="00287F1A">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i/>
          <w:iCs/>
          <w:sz w:val="24"/>
          <w:szCs w:val="24"/>
        </w:rPr>
        <w:t xml:space="preserve">A clearer version can be found </w:t>
      </w:r>
      <w:hyperlink r:id="rId36" w:history="1">
        <w:r>
          <w:rPr>
            <w:rStyle w:val="Hyperlink"/>
            <w:rFonts w:ascii="Times New Roman Regular" w:hAnsi="Times New Roman Regular" w:cs="Times New Roman Regular"/>
            <w:i/>
            <w:iCs/>
            <w:sz w:val="24"/>
            <w:szCs w:val="24"/>
          </w:rPr>
          <w:t>Here</w:t>
        </w:r>
      </w:hyperlink>
    </w:p>
    <w:p w14:paraId="7F111B6C" w14:textId="1C74BAA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diagram illustrates a helicopter view of the wider environment, how specific stakeholders would interact with the system, and how they would benefit. Furthermore, the negative impact</w:t>
      </w:r>
      <w:r w:rsidR="00222DEE">
        <w:rPr>
          <w:rFonts w:ascii="Times New Roman Regular" w:hAnsi="Times New Roman Regular" w:cs="Times New Roman Regular"/>
          <w:sz w:val="24"/>
          <w:szCs w:val="24"/>
        </w:rPr>
        <w:t>s</w:t>
      </w:r>
      <w:r w:rsidR="009316E3">
        <w:rPr>
          <w:rFonts w:ascii="Times New Roman Regular" w:hAnsi="Times New Roman Regular" w:cs="Times New Roman Regular"/>
          <w:sz w:val="24"/>
          <w:szCs w:val="24"/>
        </w:rPr>
        <w:t xml:space="preserve">, </w:t>
      </w:r>
      <w:r w:rsidR="00222DEE">
        <w:rPr>
          <w:rFonts w:ascii="Times New Roman Regular" w:hAnsi="Times New Roman Regular" w:cs="Times New Roman Regular"/>
          <w:sz w:val="24"/>
          <w:szCs w:val="24"/>
        </w:rPr>
        <w:t xml:space="preserve">stakeholders’ </w:t>
      </w:r>
      <w:r w:rsidR="009316E3">
        <w:rPr>
          <w:rFonts w:ascii="Times New Roman Regular" w:hAnsi="Times New Roman Regular" w:cs="Times New Roman Regular"/>
          <w:sz w:val="24"/>
          <w:szCs w:val="24"/>
        </w:rPr>
        <w:t>concerns, geographical localities</w:t>
      </w:r>
      <w:r w:rsidR="00BF0535">
        <w:rPr>
          <w:rFonts w:ascii="Times New Roman Regular" w:hAnsi="Times New Roman Regular" w:cs="Times New Roman Regular"/>
          <w:sz w:val="24"/>
          <w:szCs w:val="24"/>
        </w:rPr>
        <w:t xml:space="preserve">, </w:t>
      </w:r>
      <w:r w:rsidR="009316E3">
        <w:rPr>
          <w:rFonts w:ascii="Times New Roman Regular" w:hAnsi="Times New Roman Regular" w:cs="Times New Roman Regular"/>
          <w:sz w:val="24"/>
          <w:szCs w:val="24"/>
        </w:rPr>
        <w:t xml:space="preserve">and stages of construction </w:t>
      </w:r>
      <w:r>
        <w:rPr>
          <w:rFonts w:ascii="Times New Roman Regular" w:hAnsi="Times New Roman Regular" w:cs="Times New Roman Regular"/>
          <w:sz w:val="24"/>
          <w:szCs w:val="24"/>
        </w:rPr>
        <w:t xml:space="preserve">are identified, </w:t>
      </w:r>
      <w:r w:rsidR="00606FE6">
        <w:rPr>
          <w:rFonts w:ascii="Times New Roman Regular" w:hAnsi="Times New Roman Regular" w:cs="Times New Roman Regular"/>
          <w:sz w:val="24"/>
          <w:szCs w:val="24"/>
        </w:rPr>
        <w:t xml:space="preserve">with </w:t>
      </w:r>
      <w:r>
        <w:rPr>
          <w:rFonts w:ascii="Times New Roman Regular" w:hAnsi="Times New Roman Regular" w:cs="Times New Roman Regular"/>
          <w:sz w:val="24"/>
          <w:szCs w:val="24"/>
        </w:rPr>
        <w:t>knowledge the researcher could receive to improve the system.</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following section recognizes key stakeholders associated with the system, their relationships, and their respective roles. The stakeholder onion model depicts this information, and the stakeholder viewpoints further detail it.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28AF2429" w14:textId="3997473D" w:rsidR="0021730E" w:rsidRPr="0021730E" w:rsidRDefault="0021730E" w:rsidP="0021730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diagram illustrates the key stakeholder</w:t>
      </w:r>
      <w:r w:rsidR="005A7966">
        <w:rPr>
          <w:rFonts w:ascii="Times New Roman" w:hAnsi="Times New Roman" w:cs="Times New Roman"/>
          <w:sz w:val="24"/>
          <w:szCs w:val="24"/>
        </w:rPr>
        <w:t xml:space="preserve"> interaction</w:t>
      </w:r>
      <w:r>
        <w:rPr>
          <w:rFonts w:ascii="Times New Roman" w:hAnsi="Times New Roman" w:cs="Times New Roman"/>
          <w:sz w:val="24"/>
          <w:szCs w:val="24"/>
        </w:rPr>
        <w:t xml:space="preserve"> in an onion model.</w:t>
      </w:r>
    </w:p>
    <w:p w14:paraId="6D215CE7"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114300" distR="114300" wp14:anchorId="2001C36F" wp14:editId="35E92835">
            <wp:extent cx="4997680" cy="4681728"/>
            <wp:effectExtent l="0" t="0" r="0" b="5080"/>
            <wp:docPr id="48" name="Picture 48" descr="FYP - Stakeholder On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YP - Stakeholder Onion Model"/>
                    <pic:cNvPicPr>
                      <a:picLocks noChangeAspect="1"/>
                    </pic:cNvPicPr>
                  </pic:nvPicPr>
                  <pic:blipFill>
                    <a:blip r:embed="rId37"/>
                    <a:srcRect t="7181" b="5294"/>
                    <a:stretch>
                      <a:fillRect/>
                    </a:stretch>
                  </pic:blipFill>
                  <pic:spPr>
                    <a:xfrm>
                      <a:off x="0" y="0"/>
                      <a:ext cx="5018961" cy="4701663"/>
                    </a:xfrm>
                    <a:prstGeom prst="rect">
                      <a:avLst/>
                    </a:prstGeom>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6EAE3FB4" w:rsidR="006E3247" w:rsidRDefault="006E3247"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Pr>
          <w:rFonts w:ascii="Times New Roman Regular" w:hAnsi="Times New Roman Regular" w:cs="Times New Roman Regular"/>
          <w:b w:val="0"/>
          <w:bCs w:val="0"/>
          <w:smallCaps w:val="0"/>
          <w:color w:val="auto"/>
          <w:sz w:val="24"/>
          <w:szCs w:val="24"/>
        </w:rPr>
        <w:t>The following table describes the stakeholders, their role and associated actions.</w:t>
      </w:r>
    </w:p>
    <w:p w14:paraId="740B7B9D" w14:textId="4D1F9082" w:rsidR="00B40933" w:rsidRPr="005A796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Stakeholder viewpoints</w:t>
      </w:r>
      <w:bookmarkEnd w:id="157"/>
      <w:bookmarkEnd w:id="158"/>
    </w:p>
    <w:tbl>
      <w:tblPr>
        <w:tblStyle w:val="TableGrid"/>
        <w:tblW w:w="0" w:type="auto"/>
        <w:tblLook w:val="04A0" w:firstRow="1" w:lastRow="0" w:firstColumn="1" w:lastColumn="0" w:noHBand="0" w:noVBand="1"/>
      </w:tblPr>
      <w:tblGrid>
        <w:gridCol w:w="1885"/>
        <w:gridCol w:w="2790"/>
        <w:gridCol w:w="4675"/>
      </w:tblGrid>
      <w:tr w:rsidR="00B40933" w14:paraId="7F5ABE2C" w14:textId="77777777" w:rsidTr="00F2540F">
        <w:tc>
          <w:tcPr>
            <w:tcW w:w="1885" w:type="dxa"/>
          </w:tcPr>
          <w:p w14:paraId="779236D5" w14:textId="77777777" w:rsidR="00B40933" w:rsidRDefault="00FD2F9D" w:rsidP="00D476F7">
            <w:pPr>
              <w:spacing w:after="0" w:line="360" w:lineRule="auto"/>
              <w:jc w:val="both"/>
              <w:rPr>
                <w:rFonts w:ascii="Times New Roman Regular" w:hAnsi="Times New Roman Regular" w:cs="Times New Roman Regular" w:hint="eastAsia"/>
                <w:b/>
                <w:bCs/>
                <w:sz w:val="24"/>
                <w:szCs w:val="24"/>
              </w:rPr>
            </w:pPr>
            <w:bookmarkStart w:id="159" w:name="_Toc125556182"/>
            <w:r>
              <w:rPr>
                <w:rFonts w:ascii="Times New Roman Regular" w:hAnsi="Times New Roman Regular" w:cs="Times New Roman Regular"/>
                <w:b/>
                <w:bCs/>
                <w:sz w:val="24"/>
                <w:szCs w:val="24"/>
              </w:rPr>
              <w:t>Stakeholder</w:t>
            </w:r>
          </w:p>
        </w:tc>
        <w:tc>
          <w:tcPr>
            <w:tcW w:w="2790" w:type="dxa"/>
          </w:tcPr>
          <w:p w14:paraId="3F4E92DF" w14:textId="77777777" w:rsidR="00B40933" w:rsidRDefault="00FD2F9D" w:rsidP="00D476F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Role</w:t>
            </w:r>
          </w:p>
        </w:tc>
        <w:tc>
          <w:tcPr>
            <w:tcW w:w="4675" w:type="dxa"/>
          </w:tcPr>
          <w:p w14:paraId="44655AD7" w14:textId="77777777" w:rsidR="00B40933" w:rsidRDefault="00FD2F9D" w:rsidP="00D476F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Benefits/Description</w:t>
            </w:r>
          </w:p>
        </w:tc>
      </w:tr>
      <w:tr w:rsidR="00B40933" w14:paraId="494F4473" w14:textId="77777777" w:rsidTr="00F2540F">
        <w:tc>
          <w:tcPr>
            <w:tcW w:w="1885" w:type="dxa"/>
          </w:tcPr>
          <w:p w14:paraId="573E968B" w14:textId="77777777" w:rsidR="00B40933" w:rsidRDefault="00FD2F9D" w:rsidP="000616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 &amp; Maintenance</w:t>
            </w:r>
          </w:p>
        </w:tc>
        <w:tc>
          <w:tcPr>
            <w:tcW w:w="2790" w:type="dxa"/>
          </w:tcPr>
          <w:p w14:paraId="17223661"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Operational – support &amp;</w:t>
            </w:r>
          </w:p>
          <w:p w14:paraId="168CDF96"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Operational - maintenance</w:t>
            </w:r>
          </w:p>
        </w:tc>
        <w:tc>
          <w:tcPr>
            <w:tcW w:w="4675" w:type="dxa"/>
          </w:tcPr>
          <w:p w14:paraId="356A47BF"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Maintains the health of the system and attends to user inquiries.</w:t>
            </w:r>
          </w:p>
        </w:tc>
      </w:tr>
      <w:tr w:rsidR="00B40933" w14:paraId="06A0E9A0" w14:textId="77777777" w:rsidTr="00F2540F">
        <w:tc>
          <w:tcPr>
            <w:tcW w:w="1885" w:type="dxa"/>
          </w:tcPr>
          <w:p w14:paraId="0101D65C"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c>
          <w:tcPr>
            <w:tcW w:w="2790" w:type="dxa"/>
          </w:tcPr>
          <w:p w14:paraId="3E892E16"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Maintenance operator</w:t>
            </w:r>
          </w:p>
        </w:tc>
        <w:tc>
          <w:tcPr>
            <w:tcW w:w="4675" w:type="dxa"/>
          </w:tcPr>
          <w:p w14:paraId="2FB9D158"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Monitors and updates the system when necessary.</w:t>
            </w:r>
          </w:p>
        </w:tc>
      </w:tr>
      <w:tr w:rsidR="00B40933" w14:paraId="67D705C0" w14:textId="77777777" w:rsidTr="00F2540F">
        <w:tc>
          <w:tcPr>
            <w:tcW w:w="1885" w:type="dxa"/>
          </w:tcPr>
          <w:p w14:paraId="662F4BA1"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Script</w:t>
            </w:r>
          </w:p>
        </w:tc>
        <w:tc>
          <w:tcPr>
            <w:tcW w:w="2790" w:type="dxa"/>
          </w:tcPr>
          <w:p w14:paraId="3F755BA5"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Interfacing system</w:t>
            </w:r>
          </w:p>
        </w:tc>
        <w:tc>
          <w:tcPr>
            <w:tcW w:w="4675" w:type="dxa"/>
          </w:tcPr>
          <w:p w14:paraId="1449A1F6"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Fetches data and makes sure system is updated.</w:t>
            </w:r>
          </w:p>
        </w:tc>
      </w:tr>
      <w:tr w:rsidR="00B40933" w14:paraId="234A2C14" w14:textId="77777777" w:rsidTr="00F2540F">
        <w:tc>
          <w:tcPr>
            <w:tcW w:w="1885" w:type="dxa"/>
          </w:tcPr>
          <w:p w14:paraId="3F04771C"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Owner</w:t>
            </w:r>
          </w:p>
        </w:tc>
        <w:tc>
          <w:tcPr>
            <w:tcW w:w="2790" w:type="dxa"/>
          </w:tcPr>
          <w:p w14:paraId="295A3747"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Owner &amp;</w:t>
            </w:r>
          </w:p>
          <w:p w14:paraId="05076AED"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Operational - administration</w:t>
            </w:r>
          </w:p>
        </w:tc>
        <w:tc>
          <w:tcPr>
            <w:tcW w:w="4675" w:type="dxa"/>
          </w:tcPr>
          <w:p w14:paraId="089DA832"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Manages other operators, listens to feedback, and communicates with other stakeholders.</w:t>
            </w:r>
          </w:p>
        </w:tc>
      </w:tr>
      <w:tr w:rsidR="00B40933" w14:paraId="03E613CE" w14:textId="77777777" w:rsidTr="00F2540F">
        <w:tc>
          <w:tcPr>
            <w:tcW w:w="1885" w:type="dxa"/>
          </w:tcPr>
          <w:p w14:paraId="6F89D1A8"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 trader</w:t>
            </w:r>
          </w:p>
        </w:tc>
        <w:tc>
          <w:tcPr>
            <w:tcW w:w="2790" w:type="dxa"/>
            <w:vMerge w:val="restart"/>
          </w:tcPr>
          <w:p w14:paraId="153D046F"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Functional beneficiary</w:t>
            </w:r>
          </w:p>
        </w:tc>
        <w:tc>
          <w:tcPr>
            <w:tcW w:w="4675" w:type="dxa"/>
            <w:vMerge w:val="restart"/>
          </w:tcPr>
          <w:p w14:paraId="60DFC71A"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More convenient for deciding whether to purchase or sell currently held assets. </w:t>
            </w:r>
          </w:p>
        </w:tc>
      </w:tr>
      <w:tr w:rsidR="00B40933" w14:paraId="6CB0EB28" w14:textId="77777777" w:rsidTr="00F2540F">
        <w:tc>
          <w:tcPr>
            <w:tcW w:w="1885" w:type="dxa"/>
          </w:tcPr>
          <w:p w14:paraId="2C9273C5"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 buyer</w:t>
            </w:r>
          </w:p>
        </w:tc>
        <w:tc>
          <w:tcPr>
            <w:tcW w:w="2790" w:type="dxa"/>
            <w:vMerge/>
          </w:tcPr>
          <w:p w14:paraId="09700D4F" w14:textId="77777777" w:rsidR="00B40933" w:rsidRDefault="00B40933" w:rsidP="00D476F7">
            <w:pPr>
              <w:spacing w:after="0" w:line="360" w:lineRule="auto"/>
              <w:jc w:val="both"/>
              <w:rPr>
                <w:rFonts w:ascii="Times New Roman Regular" w:hAnsi="Times New Roman Regular" w:cs="Times New Roman Regular" w:hint="eastAsia"/>
                <w:sz w:val="24"/>
                <w:szCs w:val="24"/>
              </w:rPr>
            </w:pPr>
          </w:p>
        </w:tc>
        <w:tc>
          <w:tcPr>
            <w:tcW w:w="4675" w:type="dxa"/>
            <w:vMerge/>
          </w:tcPr>
          <w:p w14:paraId="2ABB40C7" w14:textId="77777777" w:rsidR="00B40933" w:rsidRDefault="00B40933" w:rsidP="00D476F7">
            <w:pPr>
              <w:spacing w:after="0" w:line="360" w:lineRule="auto"/>
              <w:jc w:val="both"/>
              <w:rPr>
                <w:rFonts w:ascii="Times New Roman Regular" w:hAnsi="Times New Roman Regular" w:cs="Times New Roman Regular" w:hint="eastAsia"/>
                <w:sz w:val="24"/>
                <w:szCs w:val="24"/>
              </w:rPr>
            </w:pPr>
          </w:p>
        </w:tc>
      </w:tr>
      <w:tr w:rsidR="00B40933" w14:paraId="69223E8C" w14:textId="77777777" w:rsidTr="00F2540F">
        <w:trPr>
          <w:trHeight w:val="838"/>
        </w:trPr>
        <w:tc>
          <w:tcPr>
            <w:tcW w:w="1885" w:type="dxa"/>
          </w:tcPr>
          <w:p w14:paraId="5A3A47B4"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Investor</w:t>
            </w:r>
          </w:p>
        </w:tc>
        <w:tc>
          <w:tcPr>
            <w:tcW w:w="2790" w:type="dxa"/>
          </w:tcPr>
          <w:p w14:paraId="08DDAD12"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Financial beneficiary</w:t>
            </w:r>
          </w:p>
        </w:tc>
        <w:tc>
          <w:tcPr>
            <w:tcW w:w="4675" w:type="dxa"/>
          </w:tcPr>
          <w:p w14:paraId="3B453580"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Makes profit by investing in the system, upon marketing, or user subscriptions.</w:t>
            </w:r>
          </w:p>
        </w:tc>
      </w:tr>
      <w:tr w:rsidR="00B40933" w14:paraId="16921C06" w14:textId="77777777" w:rsidTr="00F2540F">
        <w:tc>
          <w:tcPr>
            <w:tcW w:w="1885" w:type="dxa"/>
          </w:tcPr>
          <w:p w14:paraId="61C672E6"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Domain expert</w:t>
            </w:r>
          </w:p>
        </w:tc>
        <w:tc>
          <w:tcPr>
            <w:tcW w:w="2790" w:type="dxa"/>
          </w:tcPr>
          <w:p w14:paraId="1532CCEE"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Surrogate – expert &amp;</w:t>
            </w:r>
          </w:p>
          <w:p w14:paraId="58EC851A"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 regulator</w:t>
            </w:r>
          </w:p>
        </w:tc>
        <w:tc>
          <w:tcPr>
            <w:tcW w:w="4675" w:type="dxa"/>
          </w:tcPr>
          <w:p w14:paraId="04BB0A98"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Provides advice on overall system improvements. </w:t>
            </w:r>
          </w:p>
        </w:tc>
      </w:tr>
      <w:tr w:rsidR="00B40933" w14:paraId="3AC1C7C6" w14:textId="77777777" w:rsidTr="00F2540F">
        <w:tc>
          <w:tcPr>
            <w:tcW w:w="1885" w:type="dxa"/>
          </w:tcPr>
          <w:p w14:paraId="7E49CB7F" w14:textId="52586405" w:rsidR="00B40933" w:rsidRDefault="00FD2F9D" w:rsidP="00F2540F">
            <w:pPr>
              <w:spacing w:after="0" w:line="360" w:lineRule="auto"/>
              <w:rPr>
                <w:rFonts w:ascii="Times New Roman Regular" w:hAnsi="Times New Roman Regular" w:cs="Times New Roman Regular" w:hint="eastAsia"/>
                <w:sz w:val="24"/>
                <w:szCs w:val="24"/>
              </w:rPr>
            </w:pPr>
            <w:r w:rsidRPr="0044775D">
              <w:rPr>
                <w:rFonts w:ascii="Times New Roman Regular" w:hAnsi="Times New Roman Regular" w:cs="Times New Roman Regular"/>
              </w:rPr>
              <w:t>Developer</w:t>
            </w:r>
            <w:r w:rsidR="00F2540F" w:rsidRPr="0044775D">
              <w:rPr>
                <w:rFonts w:ascii="Times New Roman Regular" w:hAnsi="Times New Roman Regular" w:cs="Times New Roman Regular"/>
              </w:rPr>
              <w:t xml:space="preserve"> (includes all roles in </w:t>
            </w:r>
            <w:r w:rsidR="0044775D">
              <w:rPr>
                <w:rFonts w:ascii="Times New Roman Regular" w:hAnsi="Times New Roman Regular" w:cs="Times New Roman Regular"/>
              </w:rPr>
              <w:t xml:space="preserve">the </w:t>
            </w:r>
            <w:r w:rsidR="00F2540F" w:rsidRPr="0044775D">
              <w:rPr>
                <w:rFonts w:ascii="Times New Roman Regular" w:hAnsi="Times New Roman Regular" w:cs="Times New Roman Regular"/>
              </w:rPr>
              <w:t>rich picture)</w:t>
            </w:r>
          </w:p>
        </w:tc>
        <w:tc>
          <w:tcPr>
            <w:tcW w:w="2790" w:type="dxa"/>
          </w:tcPr>
          <w:p w14:paraId="7010C59D"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Surrogate – developer</w:t>
            </w:r>
          </w:p>
        </w:tc>
        <w:tc>
          <w:tcPr>
            <w:tcW w:w="4675" w:type="dxa"/>
          </w:tcPr>
          <w:p w14:paraId="4E7A0940"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Develops the system.</w:t>
            </w:r>
          </w:p>
        </w:tc>
      </w:tr>
      <w:tr w:rsidR="00B40933" w14:paraId="1B63C390" w14:textId="77777777" w:rsidTr="00F2540F">
        <w:tc>
          <w:tcPr>
            <w:tcW w:w="1885" w:type="dxa"/>
          </w:tcPr>
          <w:p w14:paraId="3719C382" w14:textId="77777777" w:rsidR="00B40933" w:rsidRDefault="00FD2F9D" w:rsidP="00F2540F">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media influencers</w:t>
            </w:r>
          </w:p>
        </w:tc>
        <w:tc>
          <w:tcPr>
            <w:tcW w:w="2790" w:type="dxa"/>
          </w:tcPr>
          <w:p w14:paraId="726E1E20"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Operational - secondary</w:t>
            </w:r>
          </w:p>
        </w:tc>
        <w:tc>
          <w:tcPr>
            <w:tcW w:w="4675" w:type="dxa"/>
          </w:tcPr>
          <w:p w14:paraId="0586B1E8"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Influence users, drive trends, and provide thoughts.</w:t>
            </w:r>
          </w:p>
        </w:tc>
      </w:tr>
      <w:tr w:rsidR="00B40933" w14:paraId="6024892D" w14:textId="77777777" w:rsidTr="00F2540F">
        <w:tc>
          <w:tcPr>
            <w:tcW w:w="1885" w:type="dxa"/>
          </w:tcPr>
          <w:p w14:paraId="5D521A37" w14:textId="77777777" w:rsidR="00B40933" w:rsidRDefault="00FD2F9D" w:rsidP="00F2540F">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media users</w:t>
            </w:r>
          </w:p>
        </w:tc>
        <w:tc>
          <w:tcPr>
            <w:tcW w:w="2790" w:type="dxa"/>
          </w:tcPr>
          <w:p w14:paraId="31C4A4F2"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Normal operator</w:t>
            </w:r>
          </w:p>
        </w:tc>
        <w:tc>
          <w:tcPr>
            <w:tcW w:w="4675" w:type="dxa"/>
          </w:tcPr>
          <w:p w14:paraId="5FF8A025"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Get influenced to invest or sell currently held assets.</w:t>
            </w:r>
          </w:p>
        </w:tc>
      </w:tr>
      <w:tr w:rsidR="00B40933" w14:paraId="3573B58A" w14:textId="77777777" w:rsidTr="00F2540F">
        <w:tc>
          <w:tcPr>
            <w:tcW w:w="1885" w:type="dxa"/>
          </w:tcPr>
          <w:p w14:paraId="74AF661A"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Competitors</w:t>
            </w:r>
          </w:p>
        </w:tc>
        <w:tc>
          <w:tcPr>
            <w:tcW w:w="2790" w:type="dxa"/>
            <w:vMerge w:val="restart"/>
          </w:tcPr>
          <w:p w14:paraId="07ECDCB9"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Negative stakeholder</w:t>
            </w:r>
          </w:p>
        </w:tc>
        <w:tc>
          <w:tcPr>
            <w:tcW w:w="4675" w:type="dxa"/>
          </w:tcPr>
          <w:p w14:paraId="24DC60A1"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Build competing products that outperform or have better value.</w:t>
            </w:r>
          </w:p>
        </w:tc>
      </w:tr>
      <w:tr w:rsidR="00B40933" w14:paraId="7EC44718" w14:textId="77777777" w:rsidTr="00F2540F">
        <w:tc>
          <w:tcPr>
            <w:tcW w:w="1885" w:type="dxa"/>
          </w:tcPr>
          <w:p w14:paraId="330839B0" w14:textId="77777777" w:rsidR="00B40933" w:rsidRDefault="00FD2F9D" w:rsidP="0044775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media manipulators</w:t>
            </w:r>
          </w:p>
        </w:tc>
        <w:tc>
          <w:tcPr>
            <w:tcW w:w="2790" w:type="dxa"/>
            <w:vMerge/>
          </w:tcPr>
          <w:p w14:paraId="5D99E483" w14:textId="77777777" w:rsidR="00B40933" w:rsidRDefault="00B40933" w:rsidP="00D476F7">
            <w:pPr>
              <w:spacing w:after="0" w:line="360" w:lineRule="auto"/>
              <w:jc w:val="both"/>
              <w:rPr>
                <w:rFonts w:ascii="Times New Roman Regular" w:hAnsi="Times New Roman Regular" w:cs="Times New Roman Regular" w:hint="eastAsia"/>
                <w:sz w:val="24"/>
                <w:szCs w:val="24"/>
              </w:rPr>
            </w:pPr>
          </w:p>
        </w:tc>
        <w:tc>
          <w:tcPr>
            <w:tcW w:w="4675" w:type="dxa"/>
          </w:tcPr>
          <w:p w14:paraId="73E04BAE"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Manipulate set trends and influencer thoughts.</w:t>
            </w:r>
          </w:p>
        </w:tc>
      </w:tr>
      <w:tr w:rsidR="00B40933" w14:paraId="136B9E6A" w14:textId="77777777" w:rsidTr="00F2540F">
        <w:tc>
          <w:tcPr>
            <w:tcW w:w="1885" w:type="dxa"/>
          </w:tcPr>
          <w:p w14:paraId="4AE871B5"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Hackers</w:t>
            </w:r>
          </w:p>
        </w:tc>
        <w:tc>
          <w:tcPr>
            <w:tcW w:w="2790" w:type="dxa"/>
            <w:vMerge/>
          </w:tcPr>
          <w:p w14:paraId="525F0EAF" w14:textId="77777777" w:rsidR="00B40933" w:rsidRDefault="00B40933" w:rsidP="00D476F7">
            <w:pPr>
              <w:spacing w:after="0" w:line="360" w:lineRule="auto"/>
              <w:jc w:val="both"/>
              <w:rPr>
                <w:rFonts w:ascii="Times New Roman Regular" w:hAnsi="Times New Roman Regular" w:cs="Times New Roman Regular" w:hint="eastAsia"/>
                <w:sz w:val="24"/>
                <w:szCs w:val="24"/>
              </w:rPr>
            </w:pPr>
          </w:p>
        </w:tc>
        <w:tc>
          <w:tcPr>
            <w:tcW w:w="4675" w:type="dxa"/>
          </w:tcPr>
          <w:p w14:paraId="23C338ED"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Disrupt the system and corrupt data.</w:t>
            </w:r>
          </w:p>
        </w:tc>
      </w:tr>
    </w:tbl>
    <w:p w14:paraId="22A8F278" w14:textId="7513BCF1"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0" w:name="_Toc125663102"/>
      <w:bookmarkStart w:id="161" w:name="_Toc132325831"/>
      <w:r w:rsidRPr="00BD1851">
        <w:rPr>
          <w:rFonts w:ascii="Times New Roman Regular" w:hAnsi="Times New Roman Regular" w:cs="Times New Roman Regular"/>
          <w:b/>
          <w:bCs/>
          <w:color w:val="auto"/>
          <w:sz w:val="28"/>
          <w:szCs w:val="28"/>
        </w:rPr>
        <w:lastRenderedPageBreak/>
        <w:t xml:space="preserve">4.4 </w:t>
      </w:r>
      <w:bookmarkEnd w:id="159"/>
      <w:r w:rsidRPr="00BD1851">
        <w:rPr>
          <w:rFonts w:ascii="Times New Roman Regular" w:hAnsi="Times New Roman Regular" w:cs="Times New Roman Regular"/>
          <w:b/>
          <w:bCs/>
          <w:color w:val="auto"/>
          <w:sz w:val="28"/>
          <w:szCs w:val="28"/>
        </w:rPr>
        <w:t>Selection of requirement elicitation methodologies</w:t>
      </w:r>
      <w:bookmarkEnd w:id="160"/>
      <w:bookmarkEnd w:id="161"/>
    </w:p>
    <w:p w14:paraId="466AB4A5"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Researchers can carry out requirement elicitation methodologies to gather requirements. The following table discusses the selected ones and their purpose.</w:t>
      </w:r>
    </w:p>
    <w:p w14:paraId="06A0E99F" w14:textId="44B27EF7" w:rsidR="00B40933" w:rsidRPr="00674CC8"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Requirement elicitation methodologies</w:t>
      </w:r>
      <w:bookmarkEnd w:id="162"/>
      <w:bookmarkEnd w:id="163"/>
    </w:p>
    <w:tbl>
      <w:tblPr>
        <w:tblStyle w:val="TableGrid"/>
        <w:tblW w:w="0" w:type="auto"/>
        <w:tblLook w:val="04A0" w:firstRow="1" w:lastRow="0" w:firstColumn="1" w:lastColumn="0" w:noHBand="0" w:noVBand="1"/>
      </w:tblPr>
      <w:tblGrid>
        <w:gridCol w:w="9350"/>
      </w:tblGrid>
      <w:tr w:rsidR="00B40933" w14:paraId="3D619392" w14:textId="77777777">
        <w:tc>
          <w:tcPr>
            <w:tcW w:w="9350" w:type="dxa"/>
          </w:tcPr>
          <w:p w14:paraId="662F3DC5"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Method 01: Literature review</w:t>
            </w:r>
          </w:p>
        </w:tc>
      </w:tr>
      <w:tr w:rsidR="00B40933" w14:paraId="05B1103E" w14:textId="77777777">
        <w:tc>
          <w:tcPr>
            <w:tcW w:w="9350" w:type="dxa"/>
          </w:tcPr>
          <w:p w14:paraId="63671C2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 exhaustive literature review has been conducted to identify a respectable research gap in a cutting-edge research field and a domain of interest. The author studied existing systems to determine limitations and future research. A brief understanding of the implementation methods was also identified, alongside necessary best practices.</w:t>
            </w:r>
          </w:p>
        </w:tc>
      </w:tr>
      <w:tr w:rsidR="00B40933" w14:paraId="5773DD95" w14:textId="77777777">
        <w:tc>
          <w:tcPr>
            <w:tcW w:w="9350" w:type="dxa"/>
          </w:tcPr>
          <w:p w14:paraId="74C8D3D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Method 02: Observations</w:t>
            </w:r>
          </w:p>
        </w:tc>
      </w:tr>
      <w:tr w:rsidR="00B40933" w14:paraId="4A49B16A" w14:textId="77777777">
        <w:tc>
          <w:tcPr>
            <w:tcW w:w="9350" w:type="dxa"/>
          </w:tcPr>
          <w:p w14:paraId="13088E5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Upon conducting the literature review, analysis of similar systems is an added advantage. Validating and evaluating its viability is paramount as the chosen research domain is relatively new. Existing algorithmic POCs must be studied and thoroughly assessed, as this will provide the author with the necessary insights and techniques to implement.</w:t>
            </w:r>
          </w:p>
        </w:tc>
      </w:tr>
      <w:tr w:rsidR="00B40933" w14:paraId="05B30DB6" w14:textId="77777777">
        <w:tc>
          <w:tcPr>
            <w:tcW w:w="9350" w:type="dxa"/>
          </w:tcPr>
          <w:p w14:paraId="08281B7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Method 03: Interview</w:t>
            </w:r>
          </w:p>
        </w:tc>
      </w:tr>
      <w:tr w:rsidR="00B40933" w14:paraId="44C1C368" w14:textId="77777777">
        <w:tc>
          <w:tcPr>
            <w:tcW w:w="9350" w:type="dxa"/>
          </w:tcPr>
          <w:p w14:paraId="4121B24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Interviews can help gather knowledge and insights into more theoretical concepts that will be helpful behind the scenes for implementing the research component and associating with and answering the proposed research questions. The author can interview specific niche experts with knowledge of neural ODEs and SDEs to obtain said intuition, which they cannot acquire by conducting a survey.</w:t>
            </w:r>
          </w:p>
        </w:tc>
      </w:tr>
      <w:tr w:rsidR="00B40933" w14:paraId="357337C2" w14:textId="77777777">
        <w:tc>
          <w:tcPr>
            <w:tcW w:w="9350" w:type="dxa"/>
          </w:tcPr>
          <w:p w14:paraId="587256A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Method 04: Survey</w:t>
            </w:r>
          </w:p>
        </w:tc>
      </w:tr>
      <w:tr w:rsidR="00B40933" w14:paraId="426CE019" w14:textId="77777777">
        <w:tc>
          <w:tcPr>
            <w:tcW w:w="9350" w:type="dxa"/>
          </w:tcPr>
          <w:p w14:paraId="202EE75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insights and expectations from end users can be gathered by conducting a survey, specifically, the questionnaire. Upon receiving this prominent information, the author can decide whether the proposed system is helpful for the target audience and understand how the target audience intends to benefit from it. As they are large in sample size, the survey is a powerful choice for data collection.</w:t>
            </w:r>
          </w:p>
        </w:tc>
      </w:tr>
      <w:tr w:rsidR="00B40933" w14:paraId="0F92082F" w14:textId="77777777">
        <w:tc>
          <w:tcPr>
            <w:tcW w:w="9350" w:type="dxa"/>
          </w:tcPr>
          <w:p w14:paraId="65DDF87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Method 05: Prototyping</w:t>
            </w:r>
          </w:p>
        </w:tc>
      </w:tr>
      <w:tr w:rsidR="00B40933" w14:paraId="64B596FE" w14:textId="77777777">
        <w:tc>
          <w:tcPr>
            <w:tcW w:w="9350" w:type="dxa"/>
          </w:tcPr>
          <w:p w14:paraId="7050BED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Prototyping will allow the developer to iterate between implementations and improvements. As the architecture is more novel, this procedure will be used abundantly as a straightforward approach to obtaining the optimal performance is unlikely and will take time.</w:t>
            </w:r>
          </w:p>
        </w:tc>
      </w:tr>
    </w:tbl>
    <w:p w14:paraId="256E6F4F" w14:textId="72DA33E2"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Discussion of findings</w:t>
      </w:r>
      <w:bookmarkEnd w:id="166"/>
      <w:bookmarkEnd w:id="167"/>
    </w:p>
    <w:p w14:paraId="18B0E5CB" w14:textId="067DA88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essential stakeholders were separated into groups, and each group was analyzed in the most suited methodology. The table breakdown of these stakeholders is available in </w:t>
      </w:r>
      <w:hyperlink w:anchor="_C.1._Requirement_elicitation" w:history="1">
        <w:r w:rsidR="009A437E">
          <w:rPr>
            <w:rStyle w:val="Hyperlink"/>
            <w:rFonts w:ascii="Times New Roman Regular" w:hAnsi="Times New Roman Regular" w:cs="Times New Roman Regular"/>
            <w:b/>
            <w:bCs/>
            <w:color w:val="auto"/>
            <w:sz w:val="24"/>
            <w:szCs w:val="24"/>
            <w:u w:val="none"/>
          </w:rPr>
          <w:t>APPENDIX C.1</w:t>
        </w:r>
      </w:hyperlink>
      <w:r>
        <w:rPr>
          <w:rFonts w:ascii="Times New Roman Regular" w:hAnsi="Times New Roman Regular" w:cs="Times New Roman Regular"/>
          <w:sz w:val="24"/>
          <w:szCs w:val="24"/>
        </w:rPr>
        <w:t>.</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20D191D" w14:textId="34CB6C22" w:rsidR="00107051" w:rsidRDefault="00107051" w:rsidP="009A5D1D">
      <w:pPr>
        <w:pStyle w:val="Caption"/>
        <w:keepNext/>
        <w:spacing w:line="360" w:lineRule="auto"/>
        <w:rPr>
          <w:rFonts w:ascii="Times New Roman Regular" w:hAnsi="Times New Roman Regular" w:cs="Times New Roman Regular" w:hint="eastAsia"/>
          <w:b w:val="0"/>
          <w:bCs w:val="0"/>
          <w:smallCaps w:val="0"/>
          <w:color w:val="auto"/>
          <w:sz w:val="24"/>
          <w:szCs w:val="24"/>
        </w:rPr>
      </w:pPr>
      <w:r>
        <w:rPr>
          <w:rFonts w:ascii="Times New Roman Regular" w:hAnsi="Times New Roman Regular" w:cs="Times New Roman Regular"/>
          <w:b w:val="0"/>
          <w:bCs w:val="0"/>
          <w:smallCaps w:val="0"/>
          <w:color w:val="auto"/>
          <w:sz w:val="24"/>
          <w:szCs w:val="24"/>
        </w:rPr>
        <w:t>The below table discusses the key findings upon conducting an extensive literature review.</w:t>
      </w:r>
    </w:p>
    <w:p w14:paraId="3B30FFA2" w14:textId="3B4B07E4" w:rsidR="00B40933" w:rsidRPr="008121CC"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Literature review findings</w:t>
      </w:r>
      <w:bookmarkEnd w:id="171"/>
    </w:p>
    <w:tbl>
      <w:tblPr>
        <w:tblStyle w:val="TableGrid"/>
        <w:tblW w:w="0" w:type="auto"/>
        <w:tblLook w:val="04A0" w:firstRow="1" w:lastRow="0" w:firstColumn="1" w:lastColumn="0" w:noHBand="0" w:noVBand="1"/>
      </w:tblPr>
      <w:tblGrid>
        <w:gridCol w:w="2065"/>
        <w:gridCol w:w="7285"/>
      </w:tblGrid>
      <w:tr w:rsidR="00B40933" w14:paraId="630BD1E7" w14:textId="77777777">
        <w:tc>
          <w:tcPr>
            <w:tcW w:w="2065" w:type="dxa"/>
          </w:tcPr>
          <w:p w14:paraId="61CBBCCC" w14:textId="77777777" w:rsidR="00B40933" w:rsidRDefault="00FD2F9D" w:rsidP="009A5D1D">
            <w:pPr>
              <w:spacing w:after="0" w:line="336"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Citation</w:t>
            </w:r>
          </w:p>
        </w:tc>
        <w:tc>
          <w:tcPr>
            <w:tcW w:w="7285" w:type="dxa"/>
          </w:tcPr>
          <w:p w14:paraId="6016BADE" w14:textId="77777777" w:rsidR="00B40933" w:rsidRDefault="00FD2F9D" w:rsidP="009A5D1D">
            <w:pPr>
              <w:spacing w:after="0" w:line="336"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40933" w14:paraId="783DE340" w14:textId="77777777">
        <w:tc>
          <w:tcPr>
            <w:tcW w:w="9350" w:type="dxa"/>
            <w:gridSpan w:val="2"/>
          </w:tcPr>
          <w:p w14:paraId="57808367"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Research domain</w:t>
            </w:r>
          </w:p>
        </w:tc>
      </w:tr>
      <w:tr w:rsidR="00B40933" w14:paraId="78EE74D0" w14:textId="77777777">
        <w:tc>
          <w:tcPr>
            <w:tcW w:w="2065" w:type="dxa"/>
          </w:tcPr>
          <w:p w14:paraId="79441079" w14:textId="5A92BAFB" w:rsidR="00B40933" w:rsidRDefault="0082628B" w:rsidP="009A5D1D">
            <w:pPr>
              <w:spacing w:after="0" w:line="336" w:lineRule="auto"/>
              <w:jc w:val="both"/>
              <w:rPr>
                <w:rFonts w:ascii="Times New Roman Regular" w:hAnsi="Times New Roman Regular" w:cs="Times New Roman Regular" w:hint="eastAsia"/>
                <w:sz w:val="24"/>
                <w:szCs w:val="24"/>
              </w:rPr>
            </w:pPr>
            <w:hyperlink w:anchor="hasani2021ref" w:history="1">
              <w:proofErr w:type="spellStart"/>
              <w:r w:rsidR="00FD2F9D">
                <w:rPr>
                  <w:rStyle w:val="Hyperlink"/>
                  <w:rFonts w:ascii="Times New Roman Regular" w:hAnsi="Times New Roman Regular" w:cs="Times New Roman Regular"/>
                  <w:color w:val="auto"/>
                  <w:sz w:val="24"/>
                  <w:szCs w:val="24"/>
                  <w:u w:val="none"/>
                </w:rPr>
                <w:t>Hasani</w:t>
              </w:r>
              <w:proofErr w:type="spellEnd"/>
              <w:r w:rsidR="00FD2F9D">
                <w:rPr>
                  <w:rStyle w:val="Hyperlink"/>
                  <w:rFonts w:ascii="Times New Roman Regular" w:hAnsi="Times New Roman Regular" w:cs="Times New Roman Regular"/>
                  <w:color w:val="auto"/>
                  <w:sz w:val="24"/>
                  <w:szCs w:val="24"/>
                  <w:u w:val="none"/>
                </w:rPr>
                <w:t xml:space="preserve"> et al., 2021</w:t>
              </w:r>
            </w:hyperlink>
          </w:p>
        </w:tc>
        <w:tc>
          <w:tcPr>
            <w:tcW w:w="7285" w:type="dxa"/>
          </w:tcPr>
          <w:p w14:paraId="4338E678"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Existing solutions in TS forecasting use traditional neural nets or statistics.</w:t>
            </w:r>
          </w:p>
        </w:tc>
      </w:tr>
      <w:tr w:rsidR="00B40933" w14:paraId="162F53A1" w14:textId="77777777">
        <w:tc>
          <w:tcPr>
            <w:tcW w:w="2065" w:type="dxa"/>
          </w:tcPr>
          <w:p w14:paraId="6F044CFD" w14:textId="31CC4EC2" w:rsidR="00B40933" w:rsidRDefault="0082628B" w:rsidP="009A5D1D">
            <w:pPr>
              <w:spacing w:after="0" w:line="336" w:lineRule="auto"/>
              <w:jc w:val="both"/>
              <w:rPr>
                <w:rFonts w:ascii="Times New Roman Regular" w:hAnsi="Times New Roman Regular" w:cs="Times New Roman Regular" w:hint="eastAsia"/>
                <w:sz w:val="24"/>
                <w:szCs w:val="24"/>
              </w:rPr>
            </w:pPr>
            <w:hyperlink w:anchor="hasani2020ref" w:history="1">
              <w:proofErr w:type="spellStart"/>
              <w:r w:rsidR="00FD2F9D">
                <w:rPr>
                  <w:rStyle w:val="Hyperlink"/>
                  <w:rFonts w:ascii="Times New Roman Regular" w:hAnsi="Times New Roman Regular" w:cs="Times New Roman Regular"/>
                  <w:color w:val="auto"/>
                  <w:sz w:val="24"/>
                  <w:szCs w:val="24"/>
                  <w:u w:val="none"/>
                </w:rPr>
                <w:t>Hasani</w:t>
              </w:r>
              <w:proofErr w:type="spellEnd"/>
              <w:r w:rsidR="00FD2F9D">
                <w:rPr>
                  <w:rStyle w:val="Hyperlink"/>
                  <w:rFonts w:ascii="Times New Roman Regular" w:hAnsi="Times New Roman Regular" w:cs="Times New Roman Regular"/>
                  <w:color w:val="auto"/>
                  <w:sz w:val="24"/>
                  <w:szCs w:val="24"/>
                  <w:u w:val="none"/>
                </w:rPr>
                <w:t xml:space="preserve"> et al., 2020</w:t>
              </w:r>
            </w:hyperlink>
          </w:p>
        </w:tc>
        <w:tc>
          <w:tcPr>
            <w:tcW w:w="7285" w:type="dxa"/>
          </w:tcPr>
          <w:p w14:paraId="130A88D0"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Traditional neural ODEs were underwhelming in performance compared to existing neural nets.</w:t>
            </w:r>
          </w:p>
        </w:tc>
      </w:tr>
      <w:tr w:rsidR="00B40933" w14:paraId="63EC10DC" w14:textId="77777777">
        <w:tc>
          <w:tcPr>
            <w:tcW w:w="2065" w:type="dxa"/>
          </w:tcPr>
          <w:p w14:paraId="30A80694" w14:textId="4F363ED1" w:rsidR="00B40933" w:rsidRDefault="0082628B" w:rsidP="009A5D1D">
            <w:pPr>
              <w:spacing w:after="0" w:line="336" w:lineRule="auto"/>
              <w:jc w:val="both"/>
              <w:rPr>
                <w:rFonts w:ascii="Times New Roman Regular" w:hAnsi="Times New Roman Regular" w:cs="Times New Roman Regular" w:hint="eastAsia"/>
                <w:sz w:val="24"/>
                <w:szCs w:val="24"/>
              </w:rPr>
            </w:pPr>
            <w:hyperlink w:anchor="duvenaudref" w:history="1">
              <w:proofErr w:type="spellStart"/>
              <w:r w:rsidR="00FD2F9D">
                <w:rPr>
                  <w:rStyle w:val="Hyperlink"/>
                  <w:rFonts w:ascii="Times New Roman Regular" w:hAnsi="Times New Roman Regular" w:cs="Times New Roman Regular"/>
                  <w:color w:val="auto"/>
                  <w:sz w:val="24"/>
                  <w:szCs w:val="24"/>
                  <w:u w:val="none"/>
                </w:rPr>
                <w:t>Duvenaud</w:t>
              </w:r>
              <w:proofErr w:type="spellEnd"/>
              <w:r w:rsidR="00FD2F9D">
                <w:rPr>
                  <w:rStyle w:val="Hyperlink"/>
                  <w:rFonts w:ascii="Times New Roman Regular" w:hAnsi="Times New Roman Regular" w:cs="Times New Roman Regular"/>
                  <w:color w:val="auto"/>
                  <w:sz w:val="24"/>
                  <w:szCs w:val="24"/>
                  <w:u w:val="none"/>
                </w:rPr>
                <w:t>, 2021</w:t>
              </w:r>
            </w:hyperlink>
          </w:p>
        </w:tc>
        <w:tc>
          <w:tcPr>
            <w:tcW w:w="7285" w:type="dxa"/>
          </w:tcPr>
          <w:p w14:paraId="3911335C"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proposed architecture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(2020) uses the obsolete ODE, which lacks rapid adaptability - using an SDE instead can improve flexibility further. Therefore, combining both would produce the optimal architecture.</w:t>
            </w:r>
          </w:p>
        </w:tc>
      </w:tr>
      <w:tr w:rsidR="00B40933" w14:paraId="7533F98B" w14:textId="77777777">
        <w:tc>
          <w:tcPr>
            <w:tcW w:w="9350" w:type="dxa"/>
            <w:gridSpan w:val="2"/>
          </w:tcPr>
          <w:p w14:paraId="724FA9DA" w14:textId="77777777" w:rsidR="00B40933" w:rsidRDefault="00FD2F9D" w:rsidP="009A5D1D">
            <w:pPr>
              <w:spacing w:after="0" w:line="336"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B40933" w14:paraId="07B76368" w14:textId="77777777">
        <w:tc>
          <w:tcPr>
            <w:tcW w:w="2065" w:type="dxa"/>
          </w:tcPr>
          <w:p w14:paraId="65F93252" w14:textId="03B54564" w:rsidR="00B40933" w:rsidRDefault="0082628B" w:rsidP="009A5D1D">
            <w:pPr>
              <w:spacing w:after="0" w:line="336" w:lineRule="auto"/>
              <w:jc w:val="both"/>
              <w:rPr>
                <w:rFonts w:ascii="Times New Roman Regular" w:hAnsi="Times New Roman Regular" w:cs="Times New Roman Regular" w:hint="eastAsia"/>
                <w:sz w:val="24"/>
                <w:szCs w:val="24"/>
              </w:rPr>
            </w:pPr>
            <w:hyperlink w:anchor="abrahamref" w:history="1">
              <w:r w:rsidR="00FD2F9D" w:rsidRPr="001C4AFD">
                <w:rPr>
                  <w:rStyle w:val="Hyperlink"/>
                  <w:rFonts w:ascii="Times New Roman Regular" w:hAnsi="Times New Roman Regular" w:cs="Times New Roman Regular"/>
                  <w:color w:val="auto"/>
                  <w:sz w:val="24"/>
                  <w:szCs w:val="24"/>
                  <w:u w:val="none"/>
                </w:rPr>
                <w:t>Abraham et al., 2018</w:t>
              </w:r>
            </w:hyperlink>
            <w:r w:rsidR="00FD2F9D">
              <w:rPr>
                <w:rStyle w:val="Hyperlink"/>
                <w:rFonts w:ascii="Times New Roman Regular" w:hAnsi="Times New Roman Regular" w:cs="Times New Roman Regular"/>
                <w:color w:val="auto"/>
                <w:sz w:val="24"/>
                <w:szCs w:val="24"/>
                <w:u w:val="none"/>
              </w:rPr>
              <w:t xml:space="preserve">; </w:t>
            </w:r>
            <w:hyperlink w:anchor="valenciaref" w:history="1">
              <w:r w:rsidR="00FD2F9D">
                <w:rPr>
                  <w:rStyle w:val="Hyperlink"/>
                  <w:rFonts w:ascii="Times New Roman Regular" w:hAnsi="Times New Roman Regular" w:cs="Times New Roman Regular"/>
                  <w:color w:val="auto"/>
                  <w:sz w:val="24"/>
                  <w:szCs w:val="24"/>
                  <w:u w:val="none"/>
                </w:rPr>
                <w:t>Valencia et al., 2019</w:t>
              </w:r>
            </w:hyperlink>
          </w:p>
        </w:tc>
        <w:tc>
          <w:tcPr>
            <w:tcW w:w="7285" w:type="dxa"/>
          </w:tcPr>
          <w:p w14:paraId="240C5220"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Based on the reviewed literature, work that included multiple exogenous features had not utilized a non-linear model.</w:t>
            </w:r>
          </w:p>
        </w:tc>
      </w:tr>
      <w:tr w:rsidR="00B40933" w14:paraId="2BEDF048" w14:textId="77777777">
        <w:tc>
          <w:tcPr>
            <w:tcW w:w="2065" w:type="dxa"/>
          </w:tcPr>
          <w:p w14:paraId="216D2EBA" w14:textId="068C55B6" w:rsidR="00B40933" w:rsidRDefault="0082628B" w:rsidP="009A5D1D">
            <w:pPr>
              <w:spacing w:after="0" w:line="336" w:lineRule="auto"/>
              <w:jc w:val="both"/>
              <w:rPr>
                <w:rFonts w:ascii="Times New Roman Regular" w:hAnsi="Times New Roman Regular" w:cs="Times New Roman Regular" w:hint="eastAsia"/>
                <w:sz w:val="24"/>
                <w:szCs w:val="24"/>
              </w:rPr>
            </w:pPr>
            <w:hyperlink w:anchor="fleischerref" w:history="1">
              <w:r w:rsidR="00FD2F9D">
                <w:rPr>
                  <w:rStyle w:val="Hyperlink"/>
                  <w:rFonts w:ascii="Times New Roman Regular" w:hAnsi="Times New Roman Regular" w:cs="Times New Roman Regular"/>
                  <w:color w:val="auto"/>
                  <w:sz w:val="24"/>
                  <w:szCs w:val="24"/>
                  <w:u w:val="none"/>
                </w:rPr>
                <w:t>Fleischer et al., 2022</w:t>
              </w:r>
            </w:hyperlink>
            <w:r w:rsidR="00FD2F9D">
              <w:rPr>
                <w:rFonts w:ascii="Times New Roman Regular" w:hAnsi="Times New Roman Regular" w:cs="Times New Roman Regular"/>
                <w:sz w:val="24"/>
                <w:szCs w:val="24"/>
              </w:rPr>
              <w:t xml:space="preserve">; </w:t>
            </w:r>
            <w:hyperlink w:anchor="serafiniref" w:history="1">
              <w:r w:rsidR="00FD2F9D">
                <w:rPr>
                  <w:rStyle w:val="Hyperlink"/>
                  <w:rFonts w:ascii="Times New Roman Regular" w:hAnsi="Times New Roman Regular" w:cs="Times New Roman Regular"/>
                  <w:color w:val="auto"/>
                  <w:sz w:val="24"/>
                  <w:szCs w:val="24"/>
                  <w:u w:val="none"/>
                </w:rPr>
                <w:t>Serafini et al., 2020</w:t>
              </w:r>
            </w:hyperlink>
          </w:p>
        </w:tc>
        <w:tc>
          <w:tcPr>
            <w:tcW w:w="7285" w:type="dxa"/>
          </w:tcPr>
          <w:p w14:paraId="74A653E8"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Work that used a non-linear model had not included the additional features the author aims to include. As implied, a non-linear model with multiple features would produce the optimal solution.</w:t>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15055C5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t>4.5.2 Observations</w:t>
      </w:r>
      <w:bookmarkEnd w:id="172"/>
      <w:bookmarkEnd w:id="173"/>
      <w:bookmarkEnd w:id="174"/>
    </w:p>
    <w:p w14:paraId="25264675" w14:textId="426B4D5B" w:rsidR="00810292" w:rsidRDefault="00810292"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Pr>
          <w:rFonts w:ascii="Times New Roman Regular" w:hAnsi="Times New Roman Regular" w:cs="Times New Roman Regular"/>
          <w:b w:val="0"/>
          <w:bCs w:val="0"/>
          <w:smallCaps w:val="0"/>
          <w:color w:val="auto"/>
          <w:sz w:val="24"/>
          <w:szCs w:val="24"/>
        </w:rPr>
        <w:t>The below table discusses the criteria o</w:t>
      </w:r>
      <w:r w:rsidR="00833CB6">
        <w:rPr>
          <w:rFonts w:ascii="Times New Roman Regular" w:hAnsi="Times New Roman Regular" w:cs="Times New Roman Regular"/>
          <w:b w:val="0"/>
          <w:bCs w:val="0"/>
          <w:smallCaps w:val="0"/>
          <w:color w:val="auto"/>
          <w:sz w:val="24"/>
          <w:szCs w:val="24"/>
        </w:rPr>
        <w:t xml:space="preserve">f </w:t>
      </w:r>
      <w:r>
        <w:rPr>
          <w:rFonts w:ascii="Times New Roman Regular" w:hAnsi="Times New Roman Regular" w:cs="Times New Roman Regular"/>
          <w:b w:val="0"/>
          <w:bCs w:val="0"/>
          <w:smallCaps w:val="0"/>
          <w:color w:val="auto"/>
          <w:sz w:val="24"/>
          <w:szCs w:val="24"/>
        </w:rPr>
        <w:t>conducing observations and its respective findings.</w:t>
      </w:r>
    </w:p>
    <w:p w14:paraId="3A5A2BE4" w14:textId="2924431A" w:rsidR="00B40933" w:rsidRPr="00042C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Observations findings</w:t>
      </w:r>
      <w:bookmarkEnd w:id="175"/>
      <w:bookmarkEnd w:id="176"/>
    </w:p>
    <w:tbl>
      <w:tblPr>
        <w:tblStyle w:val="TableGrid"/>
        <w:tblW w:w="0" w:type="auto"/>
        <w:tblLook w:val="04A0" w:firstRow="1" w:lastRow="0" w:firstColumn="1" w:lastColumn="0" w:noHBand="0" w:noVBand="1"/>
      </w:tblPr>
      <w:tblGrid>
        <w:gridCol w:w="2515"/>
        <w:gridCol w:w="6835"/>
      </w:tblGrid>
      <w:tr w:rsidR="00B40933" w14:paraId="7A661425" w14:textId="77777777">
        <w:tc>
          <w:tcPr>
            <w:tcW w:w="2515" w:type="dxa"/>
          </w:tcPr>
          <w:p w14:paraId="30529AC1"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6835" w:type="dxa"/>
          </w:tcPr>
          <w:p w14:paraId="6C07982E"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40933" w14:paraId="284FA81A" w14:textId="77777777">
        <w:tc>
          <w:tcPr>
            <w:tcW w:w="2515" w:type="dxa"/>
          </w:tcPr>
          <w:p w14:paraId="391FBDF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To find approaches to creating a neural SDE </w:t>
            </w:r>
            <w:r>
              <w:rPr>
                <w:rFonts w:ascii="Times New Roman Regular" w:hAnsi="Times New Roman Regular" w:cs="Times New Roman Regular"/>
                <w:sz w:val="24"/>
                <w:szCs w:val="24"/>
              </w:rPr>
              <w:lastRenderedPageBreak/>
              <w:t>to implement the core research component</w:t>
            </w:r>
          </w:p>
        </w:tc>
        <w:tc>
          <w:tcPr>
            <w:tcW w:w="6835" w:type="dxa"/>
          </w:tcPr>
          <w:p w14:paraId="11C75D3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The author noticed that POCs of neural SDEs are available sparingly and had yet to be utilized in an ML system like the proposed solution. </w:t>
            </w:r>
            <w:r>
              <w:rPr>
                <w:rFonts w:ascii="Times New Roman Regular" w:hAnsi="Times New Roman Regular" w:cs="Times New Roman Regular"/>
                <w:sz w:val="24"/>
                <w:szCs w:val="24"/>
              </w:rPr>
              <w:lastRenderedPageBreak/>
              <w:t>It is also safe to assume that building the research component could be later used as a baseline for future neural SDE implementations.</w:t>
            </w:r>
          </w:p>
        </w:tc>
      </w:tr>
      <w:tr w:rsidR="00B40933" w14:paraId="6BCD8635" w14:textId="77777777">
        <w:tc>
          <w:tcPr>
            <w:tcW w:w="2515" w:type="dxa"/>
          </w:tcPr>
          <w:p w14:paraId="12F0ABD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To find approaches taken to implement the additional component of BTC forecasting.</w:t>
            </w:r>
          </w:p>
        </w:tc>
        <w:tc>
          <w:tcPr>
            <w:tcW w:w="6835" w:type="dxa"/>
          </w:tcPr>
          <w:p w14:paraId="35FDFC87" w14:textId="0EBA599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Although POCs of BTC forecasting systems that use LSTMs and statistical algorithms are available in abundance, what was noticed is that they all naively utilize only the closing price as a feature or the closing price with the Twitter sentiment. Considering this, the author decided to build the primary research component first so that the algorithm could be used to build ML systems and create the additional BTC forecasting system utilizing as many exogenous features as possible that can be of effect. </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330E2792" w14:textId="62FF7F43"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Interviews were conducted to obtain domain expertise and any information that the author may have missed and could be significant. The author interviewed only a few candidates as the research domain is new and unknown; fortunately, they were the most knowledgeable. The author also interviewed a candidate experienced in the problem domain area. The findings were analyzed using thematic analysis and presented below. The participants’ affiliations </w:t>
      </w:r>
      <w:r w:rsidR="008420AF">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 xml:space="preserve">expertise areas are available in </w:t>
      </w:r>
      <w:hyperlink w:anchor="_C.2._Interview_analysis" w:history="1">
        <w:r w:rsidR="00FC132C">
          <w:rPr>
            <w:rStyle w:val="Hyperlink"/>
            <w:rFonts w:ascii="Times New Roman Regular" w:hAnsi="Times New Roman Regular" w:cs="Times New Roman Regular"/>
            <w:b/>
            <w:bCs/>
            <w:color w:val="auto"/>
            <w:sz w:val="24"/>
            <w:szCs w:val="24"/>
            <w:u w:val="none"/>
          </w:rPr>
          <w:t>APPENDIX C.2</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color w:val="auto"/>
          <w:sz w:val="24"/>
          <w:szCs w:val="24"/>
          <w:u w:val="none"/>
        </w:rPr>
        <w:t>with necessary evidence for the respective finding</w:t>
      </w:r>
      <w:r>
        <w:rPr>
          <w:rFonts w:ascii="Times New Roman Regular" w:hAnsi="Times New Roman Regular" w:cs="Times New Roman Regular"/>
          <w:sz w:val="24"/>
          <w:szCs w:val="24"/>
        </w:rPr>
        <w:t>.</w:t>
      </w:r>
    </w:p>
    <w:p w14:paraId="4110E9A0" w14:textId="73028DE7" w:rsidR="00B40933" w:rsidRPr="0041422F"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0" w:name="_Toc121126702"/>
      <w:bookmarkStart w:id="181" w:name="_Toc132182709"/>
      <w:r w:rsidRPr="0041422F">
        <w:rPr>
          <w:rFonts w:ascii="Times New Roman Regular" w:hAnsi="Times New Roman Regular" w:cs="Times New Roman Regular"/>
          <w:b w:val="0"/>
          <w:bCs w:val="0"/>
          <w:smallCaps w:val="0"/>
          <w:color w:val="auto"/>
          <w:sz w:val="24"/>
          <w:szCs w:val="24"/>
        </w:rPr>
        <w:t xml:space="preserve">Table </w:t>
      </w:r>
      <w:r w:rsidRPr="0041422F">
        <w:rPr>
          <w:rFonts w:ascii="Times New Roman Regular" w:hAnsi="Times New Roman Regular" w:cs="Times New Roman Regular"/>
          <w:b w:val="0"/>
          <w:bCs w:val="0"/>
          <w:smallCaps w:val="0"/>
          <w:color w:val="auto"/>
          <w:sz w:val="24"/>
          <w:szCs w:val="24"/>
        </w:rPr>
        <w:fldChar w:fldCharType="begin"/>
      </w:r>
      <w:r w:rsidRPr="0041422F">
        <w:rPr>
          <w:rFonts w:ascii="Times New Roman Regular" w:hAnsi="Times New Roman Regular" w:cs="Times New Roman Regular"/>
          <w:b w:val="0"/>
          <w:bCs w:val="0"/>
          <w:smallCaps w:val="0"/>
          <w:color w:val="auto"/>
          <w:sz w:val="24"/>
          <w:szCs w:val="24"/>
        </w:rPr>
        <w:instrText xml:space="preserve"> SEQ Table \* ARABIC </w:instrText>
      </w:r>
      <w:r w:rsidRPr="0041422F">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10</w:t>
      </w:r>
      <w:r w:rsidRPr="0041422F">
        <w:rPr>
          <w:rFonts w:ascii="Times New Roman Regular" w:hAnsi="Times New Roman Regular" w:cs="Times New Roman Regular"/>
          <w:b w:val="0"/>
          <w:bCs w:val="0"/>
          <w:smallCaps w:val="0"/>
          <w:color w:val="auto"/>
          <w:sz w:val="24"/>
          <w:szCs w:val="24"/>
        </w:rPr>
        <w:fldChar w:fldCharType="end"/>
      </w:r>
      <w:r w:rsidRPr="0041422F">
        <w:rPr>
          <w:rFonts w:ascii="Times New Roman Regular" w:hAnsi="Times New Roman Regular" w:cs="Times New Roman Regular"/>
          <w:b w:val="0"/>
          <w:bCs w:val="0"/>
          <w:smallCaps w:val="0"/>
          <w:color w:val="auto"/>
          <w:sz w:val="24"/>
          <w:szCs w:val="24"/>
        </w:rPr>
        <w:t>: Interview thematic analysis codes, themes &amp; conclusions</w:t>
      </w:r>
      <w:bookmarkEnd w:id="180"/>
      <w:bookmarkEnd w:id="181"/>
    </w:p>
    <w:tbl>
      <w:tblPr>
        <w:tblStyle w:val="TableGrid"/>
        <w:tblW w:w="0" w:type="auto"/>
        <w:tblLayout w:type="fixed"/>
        <w:tblLook w:val="04A0" w:firstRow="1" w:lastRow="0" w:firstColumn="1" w:lastColumn="0" w:noHBand="0" w:noVBand="1"/>
      </w:tblPr>
      <w:tblGrid>
        <w:gridCol w:w="1765"/>
        <w:gridCol w:w="1618"/>
        <w:gridCol w:w="6191"/>
      </w:tblGrid>
      <w:tr w:rsidR="00B40933" w14:paraId="1BA792D7" w14:textId="77777777">
        <w:tc>
          <w:tcPr>
            <w:tcW w:w="1765" w:type="dxa"/>
          </w:tcPr>
          <w:p w14:paraId="40DF73F2"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1618" w:type="dxa"/>
          </w:tcPr>
          <w:p w14:paraId="576FD61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6191" w:type="dxa"/>
          </w:tcPr>
          <w:p w14:paraId="78742B2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B40933" w14:paraId="0535B2D1" w14:textId="77777777">
        <w:tc>
          <w:tcPr>
            <w:tcW w:w="9574" w:type="dxa"/>
            <w:gridSpan w:val="3"/>
          </w:tcPr>
          <w:p w14:paraId="06B913B5"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5BD18C13" w14:textId="77777777">
        <w:tc>
          <w:tcPr>
            <w:tcW w:w="1765" w:type="dxa"/>
          </w:tcPr>
          <w:p w14:paraId="7819A7E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Algorithm architecture</w:t>
            </w:r>
          </w:p>
        </w:tc>
        <w:tc>
          <w:tcPr>
            <w:tcW w:w="1618" w:type="dxa"/>
          </w:tcPr>
          <w:p w14:paraId="0B4B6107" w14:textId="77777777" w:rsidR="00B40933" w:rsidRDefault="00FD2F9D" w:rsidP="00CB0ACE">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6191" w:type="dxa"/>
          </w:tcPr>
          <w:p w14:paraId="65D5F2D4" w14:textId="476F9F73"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w:t>
            </w:r>
            <w:r w:rsidR="00C13AB5">
              <w:rPr>
                <w:rFonts w:ascii="Times New Roman Regular" w:hAnsi="Times New Roman Regular" w:cs="Times New Roman Regular"/>
                <w:sz w:val="24"/>
                <w:szCs w:val="24"/>
              </w:rPr>
              <w:t xml:space="preserve"> only a</w:t>
            </w:r>
            <w:r>
              <w:rPr>
                <w:rFonts w:ascii="Times New Roman Regular" w:hAnsi="Times New Roman Regular" w:cs="Times New Roman Regular"/>
                <w:sz w:val="24"/>
                <w:szCs w:val="24"/>
              </w:rPr>
              <w:t xml:space="preserve"> few papers were published in this domain.</w:t>
            </w:r>
          </w:p>
        </w:tc>
      </w:tr>
      <w:tr w:rsidR="00B40933" w14:paraId="1259535C" w14:textId="77777777">
        <w:tc>
          <w:tcPr>
            <w:tcW w:w="1765" w:type="dxa"/>
          </w:tcPr>
          <w:p w14:paraId="10F7A5A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Resource intensive</w:t>
            </w:r>
          </w:p>
        </w:tc>
        <w:tc>
          <w:tcPr>
            <w:tcW w:w="1618" w:type="dxa"/>
          </w:tcPr>
          <w:p w14:paraId="079B7920"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6191" w:type="dxa"/>
          </w:tcPr>
          <w:p w14:paraId="728278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r>
      <w:tr w:rsidR="00B40933" w14:paraId="2FA0D7DE" w14:textId="77777777">
        <w:tc>
          <w:tcPr>
            <w:tcW w:w="1765" w:type="dxa"/>
          </w:tcPr>
          <w:p w14:paraId="07DFB8E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Obsolete, Inflexible</w:t>
            </w:r>
          </w:p>
        </w:tc>
        <w:tc>
          <w:tcPr>
            <w:tcW w:w="1618" w:type="dxa"/>
          </w:tcPr>
          <w:p w14:paraId="2CC45C0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6191" w:type="dxa"/>
          </w:tcPr>
          <w:p w14:paraId="040ADBD9" w14:textId="0259A543"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xml:space="preserve">). However, the author could further improve the architecture by using SDEs instead (the base LTC uses ODEs), </w:t>
            </w:r>
            <w:r w:rsidR="00A75507">
              <w:rPr>
                <w:rFonts w:ascii="Times New Roman Regular" w:hAnsi="Times New Roman Regular" w:cs="Times New Roman Regular"/>
                <w:sz w:val="24"/>
                <w:szCs w:val="24"/>
              </w:rPr>
              <w:t>(</w:t>
            </w:r>
            <w:r>
              <w:rPr>
                <w:rFonts w:ascii="Times New Roman Regular" w:hAnsi="Times New Roman Regular" w:cs="Times New Roman Regular"/>
                <w:sz w:val="24"/>
                <w:szCs w:val="24"/>
              </w:rPr>
              <w:t>which manifest</w:t>
            </w:r>
            <w:r w:rsidR="008D72D0">
              <w:rPr>
                <w:rFonts w:ascii="Times New Roman Regular" w:hAnsi="Times New Roman Regular" w:cs="Times New Roman Regular"/>
                <w:sz w:val="24"/>
                <w:szCs w:val="24"/>
              </w:rPr>
              <w:t>ed</w:t>
            </w:r>
            <w:r>
              <w:rPr>
                <w:rFonts w:ascii="Times New Roman Regular" w:hAnsi="Times New Roman Regular" w:cs="Times New Roman Regular"/>
                <w:sz w:val="24"/>
                <w:szCs w:val="24"/>
              </w:rPr>
              <w:t xml:space="preserve"> into </w:t>
            </w:r>
            <w:r w:rsidR="008D72D0">
              <w:rPr>
                <w:rFonts w:ascii="Times New Roman Regular" w:hAnsi="Times New Roman Regular" w:cs="Times New Roman Regular"/>
                <w:sz w:val="24"/>
                <w:szCs w:val="24"/>
              </w:rPr>
              <w:t>the LTS</w:t>
            </w:r>
            <w:r w:rsidR="00A75507">
              <w:rPr>
                <w:rFonts w:ascii="Times New Roman Regular" w:hAnsi="Times New Roman Regular" w:cs="Times New Roman Regular"/>
                <w:sz w:val="24"/>
                <w:szCs w:val="24"/>
              </w:rPr>
              <w:t>)</w:t>
            </w:r>
            <w:r>
              <w:rPr>
                <w:rFonts w:ascii="Times New Roman Regular" w:hAnsi="Times New Roman Regular" w:cs="Times New Roman Regular"/>
                <w:sz w:val="24"/>
                <w:szCs w:val="24"/>
              </w:rPr>
              <w:t>, which is the author’s current aim as it carries more significance and a potentially more outstanding contribution.</w:t>
            </w:r>
          </w:p>
        </w:tc>
      </w:tr>
      <w:tr w:rsidR="00B40933" w14:paraId="6501BBBD" w14:textId="77777777">
        <w:tc>
          <w:tcPr>
            <w:tcW w:w="1765" w:type="dxa"/>
          </w:tcPr>
          <w:p w14:paraId="488636C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Visualizations, Explainability</w:t>
            </w:r>
          </w:p>
        </w:tc>
        <w:tc>
          <w:tcPr>
            <w:tcW w:w="1618" w:type="dxa"/>
          </w:tcPr>
          <w:p w14:paraId="5FF0C6B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Other suggestions</w:t>
            </w:r>
          </w:p>
        </w:tc>
        <w:tc>
          <w:tcPr>
            <w:tcW w:w="6191" w:type="dxa"/>
          </w:tcPr>
          <w:p w14:paraId="330514F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r>
      <w:tr w:rsidR="00B40933" w14:paraId="356B9119" w14:textId="77777777">
        <w:tc>
          <w:tcPr>
            <w:tcW w:w="9574" w:type="dxa"/>
            <w:gridSpan w:val="3"/>
          </w:tcPr>
          <w:p w14:paraId="0E8C3F78"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B40933" w14:paraId="7E44E1D4" w14:textId="77777777">
        <w:tc>
          <w:tcPr>
            <w:tcW w:w="1765" w:type="dxa"/>
          </w:tcPr>
          <w:p w14:paraId="7AAA2FE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External features</w:t>
            </w:r>
          </w:p>
          <w:p w14:paraId="6DFC26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and trends</w:t>
            </w:r>
          </w:p>
        </w:tc>
        <w:tc>
          <w:tcPr>
            <w:tcW w:w="1618" w:type="dxa"/>
          </w:tcPr>
          <w:p w14:paraId="7D5B1350"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6191" w:type="dxa"/>
          </w:tcPr>
          <w:p w14:paraId="2A00DDA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r>
    </w:tbl>
    <w:p w14:paraId="465D9070" w14:textId="77777777" w:rsidR="00BA0CF7" w:rsidRDefault="00BA0CF7">
      <w:pPr>
        <w:pStyle w:val="Heading2"/>
        <w:spacing w:line="360" w:lineRule="auto"/>
        <w:rPr>
          <w:rFonts w:ascii="Times New Roman Regular" w:hAnsi="Times New Roman Regular" w:cs="Times New Roman Regular" w:hint="eastAsia"/>
          <w:sz w:val="24"/>
          <w:szCs w:val="24"/>
        </w:rPr>
      </w:pPr>
      <w:bookmarkStart w:id="182" w:name="_Toc125663106"/>
      <w:bookmarkStart w:id="183" w:name="_Toc125556186"/>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2"/>
      <w:bookmarkEnd w:id="183"/>
      <w:bookmarkEnd w:id="184"/>
    </w:p>
    <w:p w14:paraId="7A9DA91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survey was conducted to gather requirements from the target audience to infer functionalities to implement for the supplementary product developed.</w:t>
      </w:r>
    </w:p>
    <w:p w14:paraId="0D6E0DB0" w14:textId="02F4CA9A" w:rsidR="00B40933" w:rsidRPr="00EF3B4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85" w:name="_Toc132182710"/>
      <w:r w:rsidRPr="00EF3B43">
        <w:rPr>
          <w:rFonts w:ascii="Times New Roman Regular" w:hAnsi="Times New Roman Regular" w:cs="Times New Roman Regular"/>
          <w:b w:val="0"/>
          <w:bCs w:val="0"/>
          <w:smallCaps w:val="0"/>
          <w:color w:val="auto"/>
          <w:sz w:val="24"/>
          <w:szCs w:val="24"/>
        </w:rPr>
        <w:t xml:space="preserve">Table </w:t>
      </w:r>
      <w:r w:rsidRPr="00EF3B43">
        <w:rPr>
          <w:rFonts w:ascii="Times New Roman Regular" w:hAnsi="Times New Roman Regular" w:cs="Times New Roman Regular"/>
          <w:b w:val="0"/>
          <w:bCs w:val="0"/>
          <w:smallCaps w:val="0"/>
          <w:color w:val="auto"/>
          <w:sz w:val="24"/>
          <w:szCs w:val="24"/>
        </w:rPr>
        <w:fldChar w:fldCharType="begin"/>
      </w:r>
      <w:r w:rsidRPr="00EF3B43">
        <w:rPr>
          <w:rFonts w:ascii="Times New Roman Regular" w:hAnsi="Times New Roman Regular" w:cs="Times New Roman Regular"/>
          <w:b w:val="0"/>
          <w:bCs w:val="0"/>
          <w:smallCaps w:val="0"/>
          <w:color w:val="auto"/>
          <w:sz w:val="24"/>
          <w:szCs w:val="24"/>
        </w:rPr>
        <w:instrText xml:space="preserve"> SEQ Table \* ARABIC </w:instrText>
      </w:r>
      <w:r w:rsidRPr="00EF3B4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Pr="00EF3B43">
        <w:rPr>
          <w:rFonts w:ascii="Times New Roman Regular" w:hAnsi="Times New Roman Regular" w:cs="Times New Roman Regular"/>
          <w:b w:val="0"/>
          <w:bCs w:val="0"/>
          <w:smallCaps w:val="0"/>
          <w:color w:val="auto"/>
          <w:sz w:val="24"/>
          <w:szCs w:val="24"/>
        </w:rPr>
        <w:fldChar w:fldCharType="end"/>
      </w:r>
      <w:r w:rsidRPr="00EF3B43">
        <w:rPr>
          <w:rFonts w:ascii="Times New Roman Regular" w:hAnsi="Times New Roman Regular" w:cs="Times New Roman Regular"/>
          <w:b w:val="0"/>
          <w:bCs w:val="0"/>
          <w:smallCaps w:val="0"/>
          <w:color w:val="auto"/>
          <w:sz w:val="24"/>
          <w:szCs w:val="24"/>
        </w:rPr>
        <w:t>: Survey analysis</w:t>
      </w:r>
      <w:bookmarkEnd w:id="185"/>
    </w:p>
    <w:tbl>
      <w:tblPr>
        <w:tblStyle w:val="TableGrid"/>
        <w:tblW w:w="0" w:type="auto"/>
        <w:tblLook w:val="04A0" w:firstRow="1" w:lastRow="0" w:firstColumn="1" w:lastColumn="0" w:noHBand="0" w:noVBand="1"/>
      </w:tblPr>
      <w:tblGrid>
        <w:gridCol w:w="1886"/>
        <w:gridCol w:w="7464"/>
      </w:tblGrid>
      <w:tr w:rsidR="00B40933" w14:paraId="2FF3B46D" w14:textId="77777777">
        <w:tc>
          <w:tcPr>
            <w:tcW w:w="1886" w:type="dxa"/>
          </w:tcPr>
          <w:p w14:paraId="520FE37E"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4697285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 much would a system capable of assuming tomorrow's price benefit you?</w:t>
            </w:r>
          </w:p>
        </w:tc>
      </w:tr>
      <w:tr w:rsidR="00B40933" w14:paraId="652E8A52" w14:textId="77777777">
        <w:tc>
          <w:tcPr>
            <w:tcW w:w="1886" w:type="dxa"/>
          </w:tcPr>
          <w:p w14:paraId="335D8820"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263BF4E4" w14:textId="703A6B61" w:rsidR="006676D2"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the system is beneficial in the first place</w:t>
            </w:r>
          </w:p>
        </w:tc>
      </w:tr>
      <w:tr w:rsidR="00B40933" w14:paraId="77B416EF" w14:textId="77777777">
        <w:tc>
          <w:tcPr>
            <w:tcW w:w="9350" w:type="dxa"/>
            <w:gridSpan w:val="2"/>
          </w:tcPr>
          <w:p w14:paraId="457D4E2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732CB46A" w14:textId="25A343F2"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lastRenderedPageBreak/>
              <w:drawing>
                <wp:inline distT="0" distB="0" distL="0" distR="0" wp14:anchorId="3BB07BCD" wp14:editId="391C30ED">
                  <wp:extent cx="5409806" cy="1418897"/>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l="1887" t="29236" r="-1" b="9939"/>
                          <a:stretch>
                            <a:fillRect/>
                          </a:stretch>
                        </pic:blipFill>
                        <pic:spPr>
                          <a:xfrm>
                            <a:off x="0" y="0"/>
                            <a:ext cx="5752843" cy="1508869"/>
                          </a:xfrm>
                          <a:prstGeom prst="rect">
                            <a:avLst/>
                          </a:prstGeom>
                          <a:noFill/>
                          <a:ln>
                            <a:noFill/>
                          </a:ln>
                        </pic:spPr>
                      </pic:pic>
                    </a:graphicData>
                  </a:graphic>
                </wp:inline>
              </w:drawing>
            </w:r>
          </w:p>
          <w:p w14:paraId="15123CD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 participants believed that the proposed system would be beneficial – where the majority had a greater belief than others. Having obtained this information, it is evident that the supplementary proposed system will be helpful. As identified, not a single participant thought that the system would not be beneficial. Notably, this validates the problem domain and gives the author the ‘green light’ to go ahead.</w:t>
            </w:r>
          </w:p>
        </w:tc>
      </w:tr>
      <w:tr w:rsidR="00B40933" w14:paraId="08D64686" w14:textId="77777777">
        <w:tc>
          <w:tcPr>
            <w:tcW w:w="1886" w:type="dxa"/>
          </w:tcPr>
          <w:p w14:paraId="52E0B61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sz w:val="24"/>
                <w:szCs w:val="24"/>
              </w:rPr>
              <w:lastRenderedPageBreak/>
              <w:t>Question</w:t>
            </w:r>
          </w:p>
        </w:tc>
        <w:tc>
          <w:tcPr>
            <w:tcW w:w="7464" w:type="dxa"/>
          </w:tcPr>
          <w:p w14:paraId="11B5DC6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Who do you think would benefit from this system?</w:t>
            </w:r>
          </w:p>
        </w:tc>
      </w:tr>
      <w:tr w:rsidR="00B40933" w14:paraId="0D836962" w14:textId="77777777">
        <w:tc>
          <w:tcPr>
            <w:tcW w:w="1886" w:type="dxa"/>
          </w:tcPr>
          <w:p w14:paraId="1F5C3F0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sz w:val="24"/>
                <w:szCs w:val="24"/>
              </w:rPr>
              <w:t>Aim of question</w:t>
            </w:r>
          </w:p>
        </w:tc>
        <w:tc>
          <w:tcPr>
            <w:tcW w:w="7464" w:type="dxa"/>
          </w:tcPr>
          <w:p w14:paraId="30E99EF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beneficiaries and target audience</w:t>
            </w:r>
          </w:p>
        </w:tc>
      </w:tr>
      <w:tr w:rsidR="00B40933" w14:paraId="662D6460" w14:textId="77777777">
        <w:tc>
          <w:tcPr>
            <w:tcW w:w="9350" w:type="dxa"/>
            <w:gridSpan w:val="2"/>
          </w:tcPr>
          <w:p w14:paraId="056E8250"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7B89E2E4" w14:textId="77777777" w:rsidR="00B40933" w:rsidRDefault="00FD2F9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noProof/>
              </w:rPr>
              <w:drawing>
                <wp:inline distT="0" distB="0" distL="0" distR="0" wp14:anchorId="5B831391" wp14:editId="0083F8F2">
                  <wp:extent cx="5718671" cy="15450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t="28005" b="9336"/>
                          <a:stretch>
                            <a:fillRect/>
                          </a:stretch>
                        </pic:blipFill>
                        <pic:spPr>
                          <a:xfrm>
                            <a:off x="0" y="0"/>
                            <a:ext cx="5732542" cy="1548769"/>
                          </a:xfrm>
                          <a:prstGeom prst="rect">
                            <a:avLst/>
                          </a:prstGeom>
                          <a:noFill/>
                          <a:ln>
                            <a:noFill/>
                          </a:ln>
                        </pic:spPr>
                      </pic:pic>
                    </a:graphicData>
                  </a:graphic>
                </wp:inline>
              </w:drawing>
            </w:r>
          </w:p>
          <w:p w14:paraId="73D24EF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majority of the participants believed that the system would be beneficial for expert traders, investors as well as a new audience. However, what can be identified, is that a minute portion of participants assumed that the system would be helpful primarily for people who are already involved in the market – this is some evidence that the system must be made as simple as possible to attract a newer audience. It is also identified to help only a new audience – this is evidence that the system must not be immature.</w:t>
            </w:r>
          </w:p>
        </w:tc>
      </w:tr>
      <w:tr w:rsidR="00B40933" w14:paraId="0D9B3059" w14:textId="77777777">
        <w:tc>
          <w:tcPr>
            <w:tcW w:w="1886" w:type="dxa"/>
          </w:tcPr>
          <w:p w14:paraId="7670ABA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sz w:val="24"/>
                <w:szCs w:val="24"/>
              </w:rPr>
              <w:t>Question</w:t>
            </w:r>
          </w:p>
        </w:tc>
        <w:tc>
          <w:tcPr>
            <w:tcW w:w="7464" w:type="dxa"/>
          </w:tcPr>
          <w:p w14:paraId="5B775F9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This system will also benefit people who are not experts in cryptocurrencies</w:t>
            </w:r>
          </w:p>
        </w:tc>
      </w:tr>
      <w:tr w:rsidR="00B40933" w14:paraId="57A10925" w14:textId="77777777">
        <w:tc>
          <w:tcPr>
            <w:tcW w:w="1886" w:type="dxa"/>
          </w:tcPr>
          <w:p w14:paraId="159A8FE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sz w:val="24"/>
                <w:szCs w:val="24"/>
              </w:rPr>
              <w:t>Aim of question</w:t>
            </w:r>
          </w:p>
        </w:tc>
        <w:tc>
          <w:tcPr>
            <w:tcW w:w="7464" w:type="dxa"/>
          </w:tcPr>
          <w:p w14:paraId="658FC5B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To identify whether non-technical crypto traders would benefit</w:t>
            </w:r>
          </w:p>
        </w:tc>
      </w:tr>
      <w:tr w:rsidR="00B40933" w14:paraId="5C558B06" w14:textId="77777777">
        <w:tc>
          <w:tcPr>
            <w:tcW w:w="9350" w:type="dxa"/>
            <w:gridSpan w:val="2"/>
          </w:tcPr>
          <w:p w14:paraId="57E8C075"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172C3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lastRenderedPageBreak/>
              <w:drawing>
                <wp:inline distT="0" distB="0" distL="0" distR="0" wp14:anchorId="650C4373" wp14:editId="28C5C389">
                  <wp:extent cx="4261899" cy="1533946"/>
                  <wp:effectExtent l="0" t="0" r="571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l="3353"/>
                          <a:stretch>
                            <a:fillRect/>
                          </a:stretch>
                        </pic:blipFill>
                        <pic:spPr>
                          <a:xfrm>
                            <a:off x="0" y="0"/>
                            <a:ext cx="4261899" cy="1533946"/>
                          </a:xfrm>
                          <a:prstGeom prst="rect">
                            <a:avLst/>
                          </a:prstGeom>
                          <a:noFill/>
                          <a:ln>
                            <a:noFill/>
                          </a:ln>
                        </pic:spPr>
                      </pic:pic>
                    </a:graphicData>
                  </a:graphic>
                </wp:inline>
              </w:drawing>
            </w:r>
          </w:p>
          <w:p w14:paraId="165BD70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to the above question show that the system will also apply to audiences who are not cryptocurrency experts. This question goes hand in hand with the previous question to confirm whether the system can target a newer audience of people to get into cryptocurrencies rather than just focusing on a niche audience who are experts or current investors/traders.</w:t>
            </w:r>
          </w:p>
        </w:tc>
      </w:tr>
      <w:tr w:rsidR="00B40933" w14:paraId="734C56FE" w14:textId="77777777">
        <w:tc>
          <w:tcPr>
            <w:tcW w:w="1886" w:type="dxa"/>
          </w:tcPr>
          <w:p w14:paraId="58C350B3"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lastRenderedPageBreak/>
              <w:t>Question</w:t>
            </w:r>
          </w:p>
        </w:tc>
        <w:tc>
          <w:tcPr>
            <w:tcW w:w="7464" w:type="dxa"/>
          </w:tcPr>
          <w:p w14:paraId="57FBD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 do you decide whether to buy or sell assets?</w:t>
            </w:r>
          </w:p>
        </w:tc>
      </w:tr>
      <w:tr w:rsidR="00B40933" w14:paraId="2AD26430" w14:textId="77777777">
        <w:tc>
          <w:tcPr>
            <w:tcW w:w="1886" w:type="dxa"/>
          </w:tcPr>
          <w:p w14:paraId="52B24E8D"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4510A68E" w14:textId="02D1D45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understand how a buyer/seller proceeds with their decision</w:t>
            </w:r>
          </w:p>
        </w:tc>
      </w:tr>
      <w:tr w:rsidR="00B40933" w14:paraId="3AD7F07D" w14:textId="77777777">
        <w:tc>
          <w:tcPr>
            <w:tcW w:w="9350" w:type="dxa"/>
            <w:gridSpan w:val="2"/>
          </w:tcPr>
          <w:p w14:paraId="645A4DA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776276D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drawing>
                <wp:inline distT="0" distB="0" distL="0" distR="0" wp14:anchorId="51414D4A" wp14:editId="3DB88B7C">
                  <wp:extent cx="4706133" cy="142328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t="23113" b="6839"/>
                          <a:stretch>
                            <a:fillRect/>
                          </a:stretch>
                        </pic:blipFill>
                        <pic:spPr>
                          <a:xfrm>
                            <a:off x="0" y="0"/>
                            <a:ext cx="4706133" cy="1423283"/>
                          </a:xfrm>
                          <a:prstGeom prst="rect">
                            <a:avLst/>
                          </a:prstGeom>
                          <a:noFill/>
                          <a:ln>
                            <a:noFill/>
                          </a:ln>
                        </pic:spPr>
                      </pic:pic>
                    </a:graphicData>
                  </a:graphic>
                </wp:inline>
              </w:drawing>
            </w:r>
          </w:p>
          <w:p w14:paraId="1776925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to the above question are more of a ‘Know Your Customer’ question with no specific project-related purpose. Nevertheless, what can be identified is that most of the respondents have some knowledge of cryptocurrencies, where almost 70% are experienced in trading/investing cryptocurrencies – a great insight as nearly all the respondents have specific knowledge. Therefore, the author could use this to reach out to the respondents (whom they gathered requirements from) during the evaluation phase.</w:t>
            </w:r>
          </w:p>
        </w:tc>
      </w:tr>
      <w:tr w:rsidR="00B40933" w14:paraId="047F424B" w14:textId="77777777">
        <w:tc>
          <w:tcPr>
            <w:tcW w:w="1886" w:type="dxa"/>
          </w:tcPr>
          <w:p w14:paraId="0931B4B2"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52EDB68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 you think predicting a more future date (ex: a week from now) is as important as tomorrow's price?</w:t>
            </w:r>
          </w:p>
        </w:tc>
      </w:tr>
      <w:tr w:rsidR="00B40933" w14:paraId="3E82CEEF" w14:textId="77777777">
        <w:tc>
          <w:tcPr>
            <w:tcW w:w="1886" w:type="dxa"/>
          </w:tcPr>
          <w:p w14:paraId="211ED90A"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37792B6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a greater future date prediction is also necessary</w:t>
            </w:r>
          </w:p>
        </w:tc>
      </w:tr>
      <w:tr w:rsidR="00B40933" w14:paraId="6D8A1FDC" w14:textId="77777777">
        <w:tc>
          <w:tcPr>
            <w:tcW w:w="9350" w:type="dxa"/>
            <w:gridSpan w:val="2"/>
          </w:tcPr>
          <w:p w14:paraId="3B49695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0A5BD3A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lastRenderedPageBreak/>
              <w:drawing>
                <wp:inline distT="0" distB="0" distL="0" distR="0" wp14:anchorId="755FB276" wp14:editId="225DD281">
                  <wp:extent cx="5778661" cy="159129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t="33115" b="7760"/>
                          <a:stretch>
                            <a:fillRect/>
                          </a:stretch>
                        </pic:blipFill>
                        <pic:spPr>
                          <a:xfrm>
                            <a:off x="0" y="0"/>
                            <a:ext cx="5816254" cy="1601646"/>
                          </a:xfrm>
                          <a:prstGeom prst="rect">
                            <a:avLst/>
                          </a:prstGeom>
                          <a:noFill/>
                          <a:ln>
                            <a:noFill/>
                          </a:ln>
                        </pic:spPr>
                      </pic:pic>
                    </a:graphicData>
                  </a:graphic>
                </wp:inline>
              </w:drawing>
            </w:r>
          </w:p>
          <w:p w14:paraId="7FD370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initially considered only having a single horizon forecast, considering the limited time. However, based on the above responses, it is evident that the audience would also expect forecasts for multi horizons. Therefore, the author will additionally aim to implement the ability of multi-horizon forecasting.</w:t>
            </w:r>
          </w:p>
        </w:tc>
      </w:tr>
      <w:tr w:rsidR="00B40933" w14:paraId="66F09292" w14:textId="77777777">
        <w:tc>
          <w:tcPr>
            <w:tcW w:w="1886" w:type="dxa"/>
          </w:tcPr>
          <w:p w14:paraId="66F51BCD"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lastRenderedPageBreak/>
              <w:t>Question</w:t>
            </w:r>
          </w:p>
        </w:tc>
        <w:tc>
          <w:tcPr>
            <w:tcW w:w="7464" w:type="dxa"/>
          </w:tcPr>
          <w:p w14:paraId="6438826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media trends can impact the price</w:t>
            </w:r>
          </w:p>
        </w:tc>
      </w:tr>
      <w:tr w:rsidR="00B40933" w14:paraId="6536CA1B" w14:textId="77777777">
        <w:tc>
          <w:tcPr>
            <w:tcW w:w="1886" w:type="dxa"/>
          </w:tcPr>
          <w:p w14:paraId="3633D85C"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7E001B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the community believes that social media trends impact the price</w:t>
            </w:r>
          </w:p>
        </w:tc>
      </w:tr>
      <w:tr w:rsidR="00B40933" w14:paraId="201CA196" w14:textId="77777777">
        <w:tc>
          <w:tcPr>
            <w:tcW w:w="9350" w:type="dxa"/>
            <w:gridSpan w:val="2"/>
          </w:tcPr>
          <w:p w14:paraId="01F450C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14CC2D34"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drawing>
                <wp:inline distT="0" distB="0" distL="0" distR="0" wp14:anchorId="2085103C" wp14:editId="45E9CCC7">
                  <wp:extent cx="5725337" cy="197130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3">
                            <a:extLst>
                              <a:ext uri="{28A0092B-C50C-407E-A947-70E740481C1C}">
                                <a14:useLocalDpi xmlns:a14="http://schemas.microsoft.com/office/drawing/2010/main" val="0"/>
                              </a:ext>
                            </a:extLst>
                          </a:blip>
                          <a:srcRect l="2959" t="12662" b="12872"/>
                          <a:stretch>
                            <a:fillRect/>
                          </a:stretch>
                        </pic:blipFill>
                        <pic:spPr>
                          <a:xfrm>
                            <a:off x="0" y="0"/>
                            <a:ext cx="5867724" cy="2020330"/>
                          </a:xfrm>
                          <a:prstGeom prst="rect">
                            <a:avLst/>
                          </a:prstGeom>
                          <a:noFill/>
                          <a:ln>
                            <a:noFill/>
                          </a:ln>
                        </pic:spPr>
                      </pic:pic>
                    </a:graphicData>
                  </a:graphic>
                </wp:inline>
              </w:drawing>
            </w:r>
          </w:p>
          <w:p w14:paraId="77EED2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majority of the respondents believe that social trends impact the price. Therefore, it is necessary to consider as many trends as possible. Considering the project's limited time and scope, the author has decided to use Twitter volume and Google Trends; however, Reddit, Facebook, and others would also provide insights and could be considered future work.</w:t>
            </w:r>
          </w:p>
        </w:tc>
      </w:tr>
      <w:tr w:rsidR="00B40933" w14:paraId="62D11270" w14:textId="77777777">
        <w:tc>
          <w:tcPr>
            <w:tcW w:w="1886" w:type="dxa"/>
          </w:tcPr>
          <w:p w14:paraId="056FB29D"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2923F0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If a highly influential person tweets about Bitcoin, do you expect the price to tip to the side in favor of their tweets meaning?</w:t>
            </w:r>
          </w:p>
        </w:tc>
      </w:tr>
      <w:tr w:rsidR="00B40933" w14:paraId="6C9A050E" w14:textId="77777777">
        <w:tc>
          <w:tcPr>
            <w:tcW w:w="1886" w:type="dxa"/>
          </w:tcPr>
          <w:p w14:paraId="09BD4721"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3D5E7A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including Twitter sentiment is beneficial and to confirm the problem domain contribution.</w:t>
            </w:r>
          </w:p>
        </w:tc>
      </w:tr>
      <w:tr w:rsidR="00B40933" w14:paraId="25ACD206" w14:textId="77777777">
        <w:tc>
          <w:tcPr>
            <w:tcW w:w="9350" w:type="dxa"/>
            <w:gridSpan w:val="2"/>
          </w:tcPr>
          <w:p w14:paraId="6BC0CA3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Findings &amp; conclusions</w:t>
            </w:r>
          </w:p>
          <w:p w14:paraId="5E1AA1F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drawing>
                <wp:inline distT="0" distB="0" distL="0" distR="0" wp14:anchorId="634840E8" wp14:editId="79CF8EFF">
                  <wp:extent cx="5523094" cy="1496291"/>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t="33021" b="8633"/>
                          <a:stretch>
                            <a:fillRect/>
                          </a:stretch>
                        </pic:blipFill>
                        <pic:spPr>
                          <a:xfrm>
                            <a:off x="0" y="0"/>
                            <a:ext cx="5636032" cy="1526888"/>
                          </a:xfrm>
                          <a:prstGeom prst="rect">
                            <a:avLst/>
                          </a:prstGeom>
                          <a:noFill/>
                          <a:ln>
                            <a:noFill/>
                          </a:ln>
                        </pic:spPr>
                      </pic:pic>
                    </a:graphicData>
                  </a:graphic>
                </wp:inline>
              </w:drawing>
            </w:r>
          </w:p>
          <w:p w14:paraId="3EC4F9B8" w14:textId="24C0D154"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participants believe that the current thoughts on social media affect the price in one way or another. Most participants further thought that the tweeter's influence adds additional significance. Considering this and the previous question, it is apparent that the mentioned social factors contribute to price changes, which validates the problem domain contribution. Additionally, based on the responses, the requirement to give more weightage to specific tweeter's sentiments</w:t>
            </w:r>
            <w:r w:rsidR="006759BD">
              <w:rPr>
                <w:rFonts w:ascii="Times New Roman Regular" w:hAnsi="Times New Roman Regular" w:cs="Times New Roman Regular"/>
                <w:sz w:val="24"/>
                <w:szCs w:val="24"/>
              </w:rPr>
              <w:t xml:space="preserve"> </w:t>
            </w:r>
            <w:r w:rsidR="00E10E2A">
              <w:rPr>
                <w:rFonts w:ascii="Times New Roman Regular" w:hAnsi="Times New Roman Regular" w:cs="Times New Roman Regular"/>
                <w:sz w:val="24"/>
                <w:szCs w:val="24"/>
              </w:rPr>
              <w:t xml:space="preserve">(based on their influence) </w:t>
            </w:r>
            <w:r w:rsidR="006759BD">
              <w:rPr>
                <w:rFonts w:ascii="Times New Roman Regular" w:hAnsi="Times New Roman Regular" w:cs="Times New Roman Regular"/>
                <w:sz w:val="24"/>
                <w:szCs w:val="24"/>
              </w:rPr>
              <w:t>is apparent</w:t>
            </w:r>
            <w:r>
              <w:rPr>
                <w:rFonts w:ascii="Times New Roman Regular" w:hAnsi="Times New Roman Regular" w:cs="Times New Roman Regular"/>
                <w:sz w:val="24"/>
                <w:szCs w:val="24"/>
              </w:rPr>
              <w:t>.</w:t>
            </w:r>
          </w:p>
        </w:tc>
      </w:tr>
      <w:tr w:rsidR="00B40933" w14:paraId="28CDE1A4" w14:textId="77777777">
        <w:tc>
          <w:tcPr>
            <w:tcW w:w="1886" w:type="dxa"/>
          </w:tcPr>
          <w:p w14:paraId="72020346"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52447F2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Would it be helpful to obtain a range of prices rather than a point price? (Ex: 10,000 - 15,000 instead of 12,500)</w:t>
            </w:r>
          </w:p>
        </w:tc>
      </w:tr>
      <w:tr w:rsidR="00B40933" w14:paraId="090D6222" w14:textId="77777777">
        <w:tc>
          <w:tcPr>
            <w:tcW w:w="1886" w:type="dxa"/>
          </w:tcPr>
          <w:p w14:paraId="7D562372"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6C9AC8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including uncertainty estimates is beneficial</w:t>
            </w:r>
          </w:p>
        </w:tc>
      </w:tr>
      <w:tr w:rsidR="00B40933" w14:paraId="0CAE75E8" w14:textId="77777777">
        <w:tc>
          <w:tcPr>
            <w:tcW w:w="9350" w:type="dxa"/>
            <w:gridSpan w:val="2"/>
          </w:tcPr>
          <w:p w14:paraId="617A64C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2F79098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drawing>
                <wp:inline distT="0" distB="0" distL="0" distR="0" wp14:anchorId="186D15B2" wp14:editId="0E1D686A">
                  <wp:extent cx="5525579" cy="152004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32231" b="8704"/>
                          <a:stretch>
                            <a:fillRect/>
                          </a:stretch>
                        </pic:blipFill>
                        <pic:spPr>
                          <a:xfrm>
                            <a:off x="0" y="0"/>
                            <a:ext cx="5557349" cy="1528781"/>
                          </a:xfrm>
                          <a:prstGeom prst="rect">
                            <a:avLst/>
                          </a:prstGeom>
                          <a:noFill/>
                          <a:ln>
                            <a:noFill/>
                          </a:ln>
                        </pic:spPr>
                      </pic:pic>
                    </a:graphicData>
                  </a:graphic>
                </wp:inline>
              </w:drawing>
            </w:r>
          </w:p>
          <w:p w14:paraId="516E39D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initially decided on only providing a point forecast for the system, as this research aims to develop a novel architecture for TS forecasting. However, based on the responses and while conducting prototyping, it became evident that a single-point prediction is likely to be less valuable than a range of prices. A point prediction is implausible to be accurate, which makes the requirement of uncertainty estimates more vital.</w:t>
            </w:r>
          </w:p>
        </w:tc>
      </w:tr>
      <w:tr w:rsidR="00B40933" w14:paraId="3F84B7C9" w14:textId="77777777">
        <w:tc>
          <w:tcPr>
            <w:tcW w:w="1886" w:type="dxa"/>
          </w:tcPr>
          <w:p w14:paraId="1BEDF59D"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12F4419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functionalities would you expect to have in a bitcoin forecasting system?</w:t>
            </w:r>
          </w:p>
        </w:tc>
      </w:tr>
      <w:tr w:rsidR="00B40933" w14:paraId="706EBE88" w14:textId="77777777">
        <w:tc>
          <w:tcPr>
            <w:tcW w:w="1886" w:type="dxa"/>
          </w:tcPr>
          <w:p w14:paraId="618B7EDF"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3F8F1D9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any additional requirements</w:t>
            </w:r>
          </w:p>
        </w:tc>
      </w:tr>
      <w:tr w:rsidR="00B40933" w14:paraId="1D10D954" w14:textId="77777777">
        <w:tc>
          <w:tcPr>
            <w:tcW w:w="9350" w:type="dxa"/>
            <w:gridSpan w:val="2"/>
          </w:tcPr>
          <w:p w14:paraId="63906CB4"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Findings &amp; conclusions</w:t>
            </w:r>
          </w:p>
          <w:p w14:paraId="36A714A0" w14:textId="2B832894"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To analyze opened ended questions, the author can perform thematic analysis. The analysis, including the theme and related codes, is available in </w:t>
            </w:r>
            <w:hyperlink w:anchor="_C.3._Survey_analysis" w:history="1">
              <w:r w:rsidR="002C004E">
                <w:rPr>
                  <w:rStyle w:val="Hyperlink"/>
                  <w:rFonts w:ascii="Times New Roman Regular" w:hAnsi="Times New Roman Regular" w:cs="Times New Roman Regular"/>
                  <w:b/>
                  <w:bCs/>
                  <w:color w:val="auto"/>
                  <w:sz w:val="24"/>
                  <w:szCs w:val="24"/>
                  <w:u w:val="none"/>
                </w:rPr>
                <w:t>APPENDIX C.3</w:t>
              </w:r>
            </w:hyperlink>
            <w:r>
              <w:rPr>
                <w:rFonts w:ascii="Times New Roman Regular" w:hAnsi="Times New Roman Regular" w:cs="Times New Roman Regular"/>
                <w:sz w:val="24"/>
                <w:szCs w:val="24"/>
              </w:rPr>
              <w:t>.</w:t>
            </w:r>
          </w:p>
          <w:p w14:paraId="42CF12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Based on the analysis conducted, it is evident that the participants would appreciate some Explainability. Including XAI is an addition that the author could look into if time permits. The participants also mentioned that the system would be better performant and robust if it utilized as many exogenous factors while making it as simple as possible. Based on these findings, the author will aim to include as much Explainability as possible and make it mandatory to use the mentioned exogenous features.</w:t>
            </w:r>
          </w:p>
        </w:tc>
      </w:tr>
      <w:tr w:rsidR="00B40933" w14:paraId="571133E3" w14:textId="77777777">
        <w:tc>
          <w:tcPr>
            <w:tcW w:w="1886" w:type="dxa"/>
          </w:tcPr>
          <w:p w14:paraId="2A6E2E5A"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5FF50D6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Any extra feedback you would like to provide?</w:t>
            </w:r>
          </w:p>
        </w:tc>
      </w:tr>
      <w:tr w:rsidR="00B40933" w14:paraId="0C98C1FA" w14:textId="77777777">
        <w:tc>
          <w:tcPr>
            <w:tcW w:w="1886" w:type="dxa"/>
          </w:tcPr>
          <w:p w14:paraId="4A008021"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104044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 specific reason – is mainly used to obtain any additional feedback</w:t>
            </w:r>
          </w:p>
        </w:tc>
      </w:tr>
      <w:tr w:rsidR="00B40933" w14:paraId="122496B9" w14:textId="77777777">
        <w:tc>
          <w:tcPr>
            <w:tcW w:w="9350" w:type="dxa"/>
            <w:gridSpan w:val="2"/>
          </w:tcPr>
          <w:p w14:paraId="5B564E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191693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respondents submitted a few motivational sentences to inspire and motivate the author to perform their best.</w:t>
            </w:r>
          </w:p>
        </w:tc>
      </w:tr>
    </w:tbl>
    <w:p w14:paraId="20B70429" w14:textId="77777777" w:rsidR="00B40933" w:rsidRDefault="00B40933" w:rsidP="005F29DF">
      <w:bookmarkStart w:id="186" w:name="_Toc125556188"/>
      <w:bookmarkStart w:id="187" w:name="_Toc125663108"/>
    </w:p>
    <w:p w14:paraId="28276147" w14:textId="0E9334E4"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4.5.5 Prototyping</w:t>
      </w:r>
      <w:bookmarkEnd w:id="186"/>
      <w:bookmarkEnd w:id="187"/>
      <w:bookmarkEnd w:id="188"/>
    </w:p>
    <w:p w14:paraId="7A99E81B" w14:textId="5B11847D" w:rsidR="00476442" w:rsidRPr="00476442" w:rsidRDefault="00476442" w:rsidP="00D1187B">
      <w:pPr>
        <w:spacing w:after="0" w:line="360" w:lineRule="auto"/>
        <w:jc w:val="both"/>
        <w:rPr>
          <w:rFonts w:ascii="Times New Roman" w:hAnsi="Times New Roman" w:cs="Times New Roman"/>
          <w:sz w:val="24"/>
          <w:szCs w:val="24"/>
        </w:rPr>
      </w:pPr>
      <w:bookmarkStart w:id="189" w:name="_Toc121126703"/>
      <w:r>
        <w:rPr>
          <w:rFonts w:ascii="Times New Roman" w:hAnsi="Times New Roman" w:cs="Times New Roman"/>
          <w:sz w:val="24"/>
          <w:szCs w:val="24"/>
        </w:rPr>
        <w:t>Upon iterative prototyping, challenges that the developer did not expect to arise emerged. Challenges ranged from finding a suitable dataset to implementing the algorithm itself.</w:t>
      </w:r>
      <w:r w:rsidR="00AF2B08">
        <w:rPr>
          <w:rFonts w:ascii="Times New Roman" w:hAnsi="Times New Roman" w:cs="Times New Roman"/>
          <w:sz w:val="24"/>
          <w:szCs w:val="24"/>
        </w:rPr>
        <w:t xml:space="preserve"> The below table discusses the criteria for conducing prototyping and its respective findings.</w:t>
      </w:r>
    </w:p>
    <w:p w14:paraId="09CBA61B" w14:textId="0044B56B"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p>
    <w:tbl>
      <w:tblPr>
        <w:tblStyle w:val="TableGrid"/>
        <w:tblW w:w="0" w:type="auto"/>
        <w:tblLook w:val="04A0" w:firstRow="1" w:lastRow="0" w:firstColumn="1" w:lastColumn="0" w:noHBand="0" w:noVBand="1"/>
      </w:tblPr>
      <w:tblGrid>
        <w:gridCol w:w="2245"/>
        <w:gridCol w:w="7105"/>
      </w:tblGrid>
      <w:tr w:rsidR="00B62E8D" w14:paraId="239B3A48" w14:textId="77777777" w:rsidTr="00FD2F9D">
        <w:tc>
          <w:tcPr>
            <w:tcW w:w="2245" w:type="dxa"/>
          </w:tcPr>
          <w:p w14:paraId="7839B459" w14:textId="77777777" w:rsidR="00B62E8D" w:rsidRDefault="00B62E8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tcPr>
          <w:p w14:paraId="58C89F7C" w14:textId="77777777" w:rsidR="00B62E8D" w:rsidRDefault="00B62E8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77777777" w:rsidR="00B62E8D" w:rsidRDefault="00B62E8D" w:rsidP="00FD2F9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To explore the feasibility of creating the primary research component.</w:t>
            </w:r>
          </w:p>
        </w:tc>
        <w:tc>
          <w:tcPr>
            <w:tcW w:w="7105" w:type="dxa"/>
          </w:tcPr>
          <w:p w14:paraId="7F589759" w14:textId="310ADA69" w:rsidR="00B62E8D" w:rsidRDefault="00B62E8D" w:rsidP="00FD2F9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Building the algorithm was intimidating, as no proper reference exists. The author realized that, alongside traditional DL theories, implementing the algorithm required more profound knowledge and understanding of SDEs and differential solvers. As such a direct implementation was not possible. The author therefore implemented the LTC architecture first proposed by </w:t>
            </w:r>
            <w:proofErr w:type="spellStart"/>
            <w:r>
              <w:rPr>
                <w:rFonts w:ascii="Times New Roman" w:hAnsi="Times New Roman" w:cs="Times New Roman"/>
                <w:sz w:val="24"/>
                <w:szCs w:val="24"/>
              </w:rPr>
              <w:t>Hasani</w:t>
            </w:r>
            <w:proofErr w:type="spellEnd"/>
            <w:r>
              <w:rPr>
                <w:rFonts w:ascii="Times New Roman" w:hAnsi="Times New Roman" w:cs="Times New Roman"/>
                <w:sz w:val="24"/>
                <w:szCs w:val="24"/>
              </w:rPr>
              <w:t xml:space="preserve"> et al (</w:t>
            </w:r>
            <w:hyperlink w:anchor="hasani2020ref" w:history="1">
              <w:r w:rsidRPr="00F03F20">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and then built upon it to develop the LTS algorithm.</w:t>
            </w:r>
          </w:p>
        </w:tc>
      </w:tr>
      <w:tr w:rsidR="00B62E8D" w14:paraId="33DEEFA3" w14:textId="77777777" w:rsidTr="00FD2F9D">
        <w:tc>
          <w:tcPr>
            <w:tcW w:w="2245" w:type="dxa"/>
          </w:tcPr>
          <w:p w14:paraId="668948A8" w14:textId="77777777" w:rsidR="00B62E8D" w:rsidRDefault="00B62E8D" w:rsidP="00FD2F9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 xml:space="preserve">To explore the feasibility of </w:t>
            </w:r>
            <w:r>
              <w:rPr>
                <w:rFonts w:ascii="Times New Roman" w:hAnsi="Times New Roman" w:cs="Times New Roman"/>
                <w:sz w:val="24"/>
                <w:szCs w:val="24"/>
              </w:rPr>
              <w:lastRenderedPageBreak/>
              <w:t>creating the BTC forecasting application.</w:t>
            </w:r>
          </w:p>
        </w:tc>
        <w:tc>
          <w:tcPr>
            <w:tcW w:w="7105" w:type="dxa"/>
          </w:tcPr>
          <w:p w14:paraId="3BB5432D" w14:textId="77777777" w:rsidR="00B62E8D" w:rsidRPr="00FF5359" w:rsidRDefault="00B62E8D"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author had depended on the Twitter API to get tweet sentiment of specific days; however, this was impossible as Twitter had updated the </w:t>
            </w:r>
            <w:r>
              <w:rPr>
                <w:rFonts w:ascii="Times New Roman" w:hAnsi="Times New Roman" w:cs="Times New Roman"/>
                <w:sz w:val="24"/>
                <w:szCs w:val="24"/>
              </w:rPr>
              <w:lastRenderedPageBreak/>
              <w:t>API only to provide tweets of the past seven days. Fortunately, there were public datasets available up to a certain point in time; therefore, they had to use a third-party library to scrape tweets of dates ahead of that point in time. Moreover, upon experimentation, they gained an epiphany that solely the point price prediction would be useless; instead, a range of uncertainty estimations that provide a range of values would be more helpful. Furthermore, any explainable insights from the networks can be valuable to provide intuition into the forecast generation.</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6595D2C8" w14:textId="17EBC9DF" w:rsidR="00FD6D6B" w:rsidRDefault="00553982" w:rsidP="00553982">
      <w:pPr>
        <w:spacing w:line="360" w:lineRule="auto"/>
        <w:jc w:val="center"/>
        <w:rPr>
          <w:rFonts w:ascii="Times New Roman" w:hAnsi="Times New Roman" w:cs="Times New Roman"/>
          <w:sz w:val="24"/>
          <w:szCs w:val="24"/>
        </w:rPr>
      </w:pPr>
      <w:r>
        <w:rPr>
          <w:rFonts w:ascii="Times New Roman" w:hAnsi="Times New Roman" w:cs="Times New Roman"/>
          <w:sz w:val="24"/>
          <w:szCs w:val="24"/>
        </w:rPr>
        <w:t>(The rest of this page is intentionally left blank)</w:t>
      </w:r>
    </w:p>
    <w:p w14:paraId="67401572" w14:textId="4BD7BEDC" w:rsidR="008F6DEB" w:rsidRDefault="008F6DEB" w:rsidP="008F6DEB">
      <w:pPr>
        <w:spacing w:line="360" w:lineRule="auto"/>
        <w:rPr>
          <w:rFonts w:ascii="Times New Roman" w:hAnsi="Times New Roman" w:cs="Times New Roman"/>
          <w:sz w:val="24"/>
          <w:szCs w:val="24"/>
        </w:rPr>
      </w:pPr>
    </w:p>
    <w:p w14:paraId="2EC1DB82" w14:textId="4F27748C" w:rsidR="008F6DEB" w:rsidRDefault="008F6DEB" w:rsidP="008F6DEB">
      <w:pPr>
        <w:spacing w:line="360" w:lineRule="auto"/>
        <w:rPr>
          <w:rFonts w:ascii="Times New Roman" w:hAnsi="Times New Roman" w:cs="Times New Roman"/>
          <w:sz w:val="24"/>
          <w:szCs w:val="24"/>
        </w:rPr>
      </w:pPr>
    </w:p>
    <w:p w14:paraId="37AEFA7F" w14:textId="4D9473F6" w:rsidR="008F6DEB" w:rsidRDefault="008F6DEB" w:rsidP="008F6DEB">
      <w:pPr>
        <w:spacing w:line="360" w:lineRule="auto"/>
        <w:rPr>
          <w:rFonts w:ascii="Times New Roman" w:hAnsi="Times New Roman" w:cs="Times New Roman"/>
          <w:sz w:val="24"/>
          <w:szCs w:val="24"/>
        </w:rPr>
      </w:pPr>
    </w:p>
    <w:p w14:paraId="53318EB1" w14:textId="7802073E" w:rsidR="008F6DEB" w:rsidRDefault="008F6DEB" w:rsidP="008F6DEB">
      <w:pPr>
        <w:spacing w:line="360" w:lineRule="auto"/>
        <w:rPr>
          <w:rFonts w:ascii="Times New Roman" w:hAnsi="Times New Roman" w:cs="Times New Roman"/>
          <w:sz w:val="24"/>
          <w:szCs w:val="24"/>
        </w:rPr>
      </w:pPr>
    </w:p>
    <w:p w14:paraId="00DCC027" w14:textId="7A30F33A" w:rsidR="008F6DEB" w:rsidRDefault="008F6DEB" w:rsidP="008F6DEB">
      <w:pPr>
        <w:spacing w:line="360" w:lineRule="auto"/>
        <w:rPr>
          <w:rFonts w:ascii="Times New Roman" w:hAnsi="Times New Roman" w:cs="Times New Roman"/>
          <w:sz w:val="24"/>
          <w:szCs w:val="24"/>
        </w:rPr>
      </w:pPr>
    </w:p>
    <w:p w14:paraId="42EFE3A1" w14:textId="7308AA0C" w:rsidR="008F6DEB" w:rsidRDefault="008F6DEB" w:rsidP="008F6DEB">
      <w:pPr>
        <w:spacing w:line="360" w:lineRule="auto"/>
        <w:rPr>
          <w:rFonts w:ascii="Times New Roman" w:hAnsi="Times New Roman" w:cs="Times New Roman"/>
          <w:sz w:val="24"/>
          <w:szCs w:val="24"/>
        </w:rPr>
      </w:pPr>
    </w:p>
    <w:p w14:paraId="2E708BDE" w14:textId="65FBA700" w:rsidR="008F6DEB" w:rsidRDefault="008F6DEB" w:rsidP="008F6DEB">
      <w:pPr>
        <w:spacing w:line="360" w:lineRule="auto"/>
        <w:rPr>
          <w:rFonts w:ascii="Times New Roman" w:hAnsi="Times New Roman" w:cs="Times New Roman"/>
          <w:sz w:val="24"/>
          <w:szCs w:val="24"/>
        </w:rPr>
      </w:pPr>
    </w:p>
    <w:p w14:paraId="0242A92F" w14:textId="628D756C" w:rsidR="008F6DEB" w:rsidRDefault="008F6DEB" w:rsidP="008F6DEB">
      <w:pPr>
        <w:spacing w:line="360" w:lineRule="auto"/>
        <w:rPr>
          <w:rFonts w:ascii="Times New Roman" w:hAnsi="Times New Roman" w:cs="Times New Roman"/>
          <w:sz w:val="24"/>
          <w:szCs w:val="24"/>
        </w:rPr>
      </w:pPr>
    </w:p>
    <w:p w14:paraId="67DE92FD" w14:textId="73870E19" w:rsidR="004306E4" w:rsidRDefault="004306E4" w:rsidP="008F6DEB">
      <w:pPr>
        <w:spacing w:line="360" w:lineRule="auto"/>
        <w:rPr>
          <w:rFonts w:ascii="Times New Roman" w:hAnsi="Times New Roman" w:cs="Times New Roman"/>
          <w:sz w:val="24"/>
          <w:szCs w:val="24"/>
        </w:rPr>
      </w:pPr>
    </w:p>
    <w:p w14:paraId="1F34CA1F" w14:textId="61239398" w:rsidR="004306E4" w:rsidRDefault="004306E4" w:rsidP="008F6DEB">
      <w:pPr>
        <w:spacing w:line="360" w:lineRule="auto"/>
        <w:rPr>
          <w:rFonts w:ascii="Times New Roman" w:hAnsi="Times New Roman" w:cs="Times New Roman"/>
          <w:sz w:val="24"/>
          <w:szCs w:val="24"/>
        </w:rPr>
      </w:pPr>
    </w:p>
    <w:p w14:paraId="2CE214B9" w14:textId="52A10E4F" w:rsidR="004306E4" w:rsidRDefault="004306E4" w:rsidP="008F6DEB">
      <w:pPr>
        <w:spacing w:line="360" w:lineRule="auto"/>
        <w:rPr>
          <w:rFonts w:ascii="Times New Roman" w:hAnsi="Times New Roman" w:cs="Times New Roman"/>
          <w:sz w:val="24"/>
          <w:szCs w:val="24"/>
        </w:rPr>
      </w:pPr>
    </w:p>
    <w:p w14:paraId="07AED90D" w14:textId="52124E61" w:rsidR="004306E4" w:rsidRDefault="004306E4" w:rsidP="008F6DEB">
      <w:pPr>
        <w:spacing w:line="360" w:lineRule="auto"/>
        <w:rPr>
          <w:rFonts w:ascii="Times New Roman" w:hAnsi="Times New Roman" w:cs="Times New Roman"/>
          <w:sz w:val="24"/>
          <w:szCs w:val="24"/>
        </w:rPr>
      </w:pPr>
    </w:p>
    <w:p w14:paraId="2355B782" w14:textId="35AAE4BC" w:rsidR="004306E4" w:rsidRDefault="004306E4" w:rsidP="008F6DEB">
      <w:pPr>
        <w:spacing w:line="360" w:lineRule="auto"/>
        <w:rPr>
          <w:rFonts w:ascii="Times New Roman" w:hAnsi="Times New Roman" w:cs="Times New Roman"/>
          <w:sz w:val="24"/>
          <w:szCs w:val="24"/>
        </w:rPr>
      </w:pPr>
    </w:p>
    <w:p w14:paraId="7815C946" w14:textId="49CF389B" w:rsidR="004306E4" w:rsidRDefault="004306E4" w:rsidP="008F6DEB">
      <w:pPr>
        <w:spacing w:line="360" w:lineRule="auto"/>
        <w:rPr>
          <w:rFonts w:ascii="Times New Roman" w:hAnsi="Times New Roman" w:cs="Times New Roman"/>
          <w:sz w:val="24"/>
          <w:szCs w:val="24"/>
        </w:rPr>
      </w:pPr>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41294FD3" w14:textId="5947BA51" w:rsidR="00F841BC" w:rsidRPr="00F841BC" w:rsidRDefault="004A7CAC" w:rsidP="00F84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below table summarizes the findings of all the techniques performed to gather the requirements for the </w:t>
      </w:r>
      <w:r w:rsidR="0098545F">
        <w:rPr>
          <w:rFonts w:ascii="Times New Roman" w:hAnsi="Times New Roman" w:cs="Times New Roman"/>
          <w:sz w:val="24"/>
          <w:szCs w:val="24"/>
        </w:rPr>
        <w:t>MVP</w:t>
      </w:r>
      <w:r>
        <w:rPr>
          <w:rFonts w:ascii="Times New Roman" w:hAnsi="Times New Roman" w:cs="Times New Roman"/>
          <w:sz w:val="24"/>
          <w:szCs w:val="24"/>
        </w:rPr>
        <w:t>.</w:t>
      </w:r>
    </w:p>
    <w:p w14:paraId="0A71DDD2" w14:textId="183E363F" w:rsidR="005E7CA1" w:rsidRP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p>
    <w:tbl>
      <w:tblPr>
        <w:tblStyle w:val="TableGrid"/>
        <w:tblW w:w="0" w:type="auto"/>
        <w:tblLook w:val="04A0" w:firstRow="1" w:lastRow="0" w:firstColumn="1" w:lastColumn="0" w:noHBand="0" w:noVBand="1"/>
      </w:tblPr>
      <w:tblGrid>
        <w:gridCol w:w="483"/>
        <w:gridCol w:w="5615"/>
        <w:gridCol w:w="648"/>
        <w:gridCol w:w="660"/>
        <w:gridCol w:w="648"/>
        <w:gridCol w:w="648"/>
        <w:gridCol w:w="648"/>
      </w:tblGrid>
      <w:tr w:rsidR="00B40933" w14:paraId="1131DE99" w14:textId="77777777" w:rsidTr="005E7CA1">
        <w:trPr>
          <w:cantSplit/>
          <w:trHeight w:val="2195"/>
        </w:trPr>
        <w:tc>
          <w:tcPr>
            <w:tcW w:w="483" w:type="dxa"/>
          </w:tcPr>
          <w:p w14:paraId="5690A7E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615" w:type="dxa"/>
          </w:tcPr>
          <w:p w14:paraId="0686D5C4"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w:t>
            </w:r>
          </w:p>
        </w:tc>
        <w:tc>
          <w:tcPr>
            <w:tcW w:w="648" w:type="dxa"/>
            <w:textDirection w:val="tbRl"/>
          </w:tcPr>
          <w:p w14:paraId="7DC3692F"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Literature Review</w:t>
            </w:r>
          </w:p>
        </w:tc>
        <w:tc>
          <w:tcPr>
            <w:tcW w:w="660" w:type="dxa"/>
            <w:textDirection w:val="tbRl"/>
          </w:tcPr>
          <w:p w14:paraId="4CA73DFD"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Observations</w:t>
            </w:r>
          </w:p>
        </w:tc>
        <w:tc>
          <w:tcPr>
            <w:tcW w:w="648" w:type="dxa"/>
            <w:textDirection w:val="tbRl"/>
          </w:tcPr>
          <w:p w14:paraId="4701EDF3"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Survey</w:t>
            </w:r>
          </w:p>
        </w:tc>
        <w:tc>
          <w:tcPr>
            <w:tcW w:w="648" w:type="dxa"/>
            <w:textDirection w:val="tbRl"/>
          </w:tcPr>
          <w:p w14:paraId="3012515B"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Interview</w:t>
            </w:r>
          </w:p>
        </w:tc>
        <w:tc>
          <w:tcPr>
            <w:tcW w:w="648" w:type="dxa"/>
            <w:textDirection w:val="tbRl"/>
          </w:tcPr>
          <w:p w14:paraId="49C7CDE0"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Prototyping</w:t>
            </w:r>
          </w:p>
        </w:tc>
      </w:tr>
      <w:tr w:rsidR="00B40933" w14:paraId="34E55142" w14:textId="77777777">
        <w:tc>
          <w:tcPr>
            <w:tcW w:w="9350" w:type="dxa"/>
            <w:gridSpan w:val="7"/>
          </w:tcPr>
          <w:p w14:paraId="41354D5A" w14:textId="76BFEA0D"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Research </w:t>
            </w:r>
            <w:r w:rsidR="005800CA">
              <w:rPr>
                <w:rFonts w:ascii="Times New Roman Regular" w:hAnsi="Times New Roman Regular" w:cs="Times New Roman Regular"/>
                <w:b/>
                <w:bCs/>
                <w:sz w:val="24"/>
                <w:szCs w:val="24"/>
              </w:rPr>
              <w:t>domain</w:t>
            </w:r>
          </w:p>
        </w:tc>
      </w:tr>
      <w:tr w:rsidR="00B40933" w14:paraId="1B5706F0" w14:textId="77777777" w:rsidTr="005E7CA1">
        <w:tc>
          <w:tcPr>
            <w:tcW w:w="483" w:type="dxa"/>
          </w:tcPr>
          <w:p w14:paraId="5C6B297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w:t>
            </w:r>
          </w:p>
        </w:tc>
        <w:tc>
          <w:tcPr>
            <w:tcW w:w="5615" w:type="dxa"/>
          </w:tcPr>
          <w:p w14:paraId="1622A7E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Validate research domain and gap.</w:t>
            </w:r>
          </w:p>
        </w:tc>
        <w:tc>
          <w:tcPr>
            <w:tcW w:w="648" w:type="dxa"/>
          </w:tcPr>
          <w:p w14:paraId="4A9105F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389DB608"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155D35B0"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3E1602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683383E0"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769D1E46" w14:textId="77777777" w:rsidTr="005E7CA1">
        <w:tc>
          <w:tcPr>
            <w:tcW w:w="483" w:type="dxa"/>
          </w:tcPr>
          <w:p w14:paraId="74B1E18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5615" w:type="dxa"/>
          </w:tcPr>
          <w:p w14:paraId="6724F42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novelty of the research hypothesis (an architecture inspired by the LTC).</w:t>
            </w:r>
          </w:p>
        </w:tc>
        <w:tc>
          <w:tcPr>
            <w:tcW w:w="648" w:type="dxa"/>
          </w:tcPr>
          <w:p w14:paraId="0FB7FB74"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20363ED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5C15DD07"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4DCD395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551DE312"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12BA9DE1" w14:textId="77777777" w:rsidTr="005E7CA1">
        <w:tc>
          <w:tcPr>
            <w:tcW w:w="483" w:type="dxa"/>
          </w:tcPr>
          <w:p w14:paraId="049F637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5615" w:type="dxa"/>
          </w:tcPr>
          <w:p w14:paraId="71B84FD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are an advancement for TS forecasting.</w:t>
            </w:r>
          </w:p>
        </w:tc>
        <w:tc>
          <w:tcPr>
            <w:tcW w:w="648" w:type="dxa"/>
          </w:tcPr>
          <w:p w14:paraId="46DC6D2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11548741"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72D5756B"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02067B8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4DBE25BD"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6968AE4E" w14:textId="77777777" w:rsidTr="005E7CA1">
        <w:tc>
          <w:tcPr>
            <w:tcW w:w="483" w:type="dxa"/>
          </w:tcPr>
          <w:p w14:paraId="1C477F88"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5615" w:type="dxa"/>
          </w:tcPr>
          <w:p w14:paraId="7DF4401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integrate latent SDEs into an LTC architecture for a novel algorithm implementation instead of using the same obsolete latent ODE.</w:t>
            </w:r>
          </w:p>
        </w:tc>
        <w:tc>
          <w:tcPr>
            <w:tcW w:w="648" w:type="dxa"/>
          </w:tcPr>
          <w:p w14:paraId="1E4CDC8D"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05B5C74C"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29AB5952"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2D8E66C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4B0A68F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r>
      <w:tr w:rsidR="00B40933" w14:paraId="77455751" w14:textId="77777777">
        <w:tc>
          <w:tcPr>
            <w:tcW w:w="9350" w:type="dxa"/>
            <w:gridSpan w:val="7"/>
          </w:tcPr>
          <w:p w14:paraId="6FF3CE7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B40933" w14:paraId="020EDE89" w14:textId="77777777" w:rsidTr="005E7CA1">
        <w:tc>
          <w:tcPr>
            <w:tcW w:w="483" w:type="dxa"/>
          </w:tcPr>
          <w:p w14:paraId="3A33AA6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5615" w:type="dxa"/>
          </w:tcPr>
          <w:p w14:paraId="6B1CDB2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will be of use to experts and new audiences.</w:t>
            </w:r>
          </w:p>
        </w:tc>
        <w:tc>
          <w:tcPr>
            <w:tcW w:w="648" w:type="dxa"/>
          </w:tcPr>
          <w:p w14:paraId="4D1047AD"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049A8FE4"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88EE1B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5C75F2AF"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3EC0F2C"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2DDB94AE" w14:textId="77777777" w:rsidTr="005E7CA1">
        <w:tc>
          <w:tcPr>
            <w:tcW w:w="483" w:type="dxa"/>
          </w:tcPr>
          <w:p w14:paraId="0F7BCF3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5615" w:type="dxa"/>
          </w:tcPr>
          <w:p w14:paraId="1BC83EB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trends can be a source of impact.</w:t>
            </w:r>
          </w:p>
        </w:tc>
        <w:tc>
          <w:tcPr>
            <w:tcW w:w="648" w:type="dxa"/>
          </w:tcPr>
          <w:p w14:paraId="6C1B51B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6F19D142"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4C7DC8C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108CB1F2"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00934C1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r>
      <w:tr w:rsidR="00B40933" w14:paraId="4481B7C9" w14:textId="77777777" w:rsidTr="005E7CA1">
        <w:tc>
          <w:tcPr>
            <w:tcW w:w="483" w:type="dxa"/>
          </w:tcPr>
          <w:p w14:paraId="5BE3AE2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5615" w:type="dxa"/>
          </w:tcPr>
          <w:p w14:paraId="489C01F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Well-known influencers’ opinions cause a more drastic impact.</w:t>
            </w:r>
          </w:p>
        </w:tc>
        <w:tc>
          <w:tcPr>
            <w:tcW w:w="648" w:type="dxa"/>
          </w:tcPr>
          <w:p w14:paraId="24034388"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2C428F1A"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107891F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7C8583ED"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29232651"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210D30B9" w14:textId="77777777" w:rsidTr="005E7CA1">
        <w:tc>
          <w:tcPr>
            <w:tcW w:w="483" w:type="dxa"/>
          </w:tcPr>
          <w:p w14:paraId="3F74630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8</w:t>
            </w:r>
          </w:p>
        </w:tc>
        <w:tc>
          <w:tcPr>
            <w:tcW w:w="5615" w:type="dxa"/>
          </w:tcPr>
          <w:p w14:paraId="6F06CD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system combining all exogenous features in a non-linear model has yet to be explored.</w:t>
            </w:r>
          </w:p>
        </w:tc>
        <w:tc>
          <w:tcPr>
            <w:tcW w:w="648" w:type="dxa"/>
          </w:tcPr>
          <w:p w14:paraId="730DDF3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7638E146"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7F271F5B"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1AEAD9AD"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EAD7FD0"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6D1F9021" w14:textId="77777777" w:rsidTr="005E7CA1">
        <w:tc>
          <w:tcPr>
            <w:tcW w:w="483" w:type="dxa"/>
          </w:tcPr>
          <w:p w14:paraId="1212DAB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5615" w:type="dxa"/>
          </w:tcPr>
          <w:p w14:paraId="785E3A9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Including a range of prices than a point price is an added advantage and can produce more credibility.</w:t>
            </w:r>
          </w:p>
        </w:tc>
        <w:tc>
          <w:tcPr>
            <w:tcW w:w="648" w:type="dxa"/>
          </w:tcPr>
          <w:p w14:paraId="51FB441E"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2F711DD3"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2191E2D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74B86556"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6114918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r>
      <w:tr w:rsidR="00B40933" w14:paraId="680A342D" w14:textId="77777777" w:rsidTr="005E7CA1">
        <w:tc>
          <w:tcPr>
            <w:tcW w:w="483" w:type="dxa"/>
          </w:tcPr>
          <w:p w14:paraId="6EE922A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5615" w:type="dxa"/>
          </w:tcPr>
          <w:p w14:paraId="00E2FA1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an Explainability component will drastically make the system more credible.</w:t>
            </w:r>
          </w:p>
        </w:tc>
        <w:tc>
          <w:tcPr>
            <w:tcW w:w="648" w:type="dxa"/>
          </w:tcPr>
          <w:p w14:paraId="1EA04E32"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06E49CD9"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0B61F728"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48536BD8"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435D296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r>
      <w:tr w:rsidR="00B40933" w14:paraId="0B1675F7" w14:textId="77777777" w:rsidTr="005E7CA1">
        <w:tc>
          <w:tcPr>
            <w:tcW w:w="483" w:type="dxa"/>
          </w:tcPr>
          <w:p w14:paraId="6A80816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5615" w:type="dxa"/>
          </w:tcPr>
          <w:p w14:paraId="5EF246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system capable of changing its hyperparameters would make it worthwhile for experts.</w:t>
            </w:r>
          </w:p>
        </w:tc>
        <w:tc>
          <w:tcPr>
            <w:tcW w:w="648" w:type="dxa"/>
          </w:tcPr>
          <w:p w14:paraId="0F7672E9"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4E2316BB"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32BE5B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361878E5"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63E2B3BE" w14:textId="77777777" w:rsidR="00B40933" w:rsidRDefault="00B40933">
            <w:pPr>
              <w:spacing w:after="0" w:line="360" w:lineRule="auto"/>
              <w:jc w:val="center"/>
              <w:rPr>
                <w:rFonts w:ascii="Times New Roman Regular" w:hAnsi="Times New Roman Regular" w:cs="Times New Roman Regular" w:hint="eastAsia"/>
                <w:sz w:val="24"/>
                <w:szCs w:val="24"/>
              </w:rPr>
            </w:pPr>
          </w:p>
        </w:tc>
      </w:tr>
    </w:tbl>
    <w:p w14:paraId="77B83475" w14:textId="1FC135D0"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Context diagram</w:t>
      </w:r>
      <w:bookmarkEnd w:id="196"/>
      <w:bookmarkEnd w:id="197"/>
    </w:p>
    <w:p w14:paraId="70C16164"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following diagram depicts the system’s boundaries and interactions. Determining them before the development will provide the author insight into how the information should flow.</w:t>
      </w:r>
    </w:p>
    <w:p w14:paraId="45C220F4" w14:textId="2AFAEF97" w:rsidR="00B40933" w:rsidRDefault="002B1CB4">
      <w:pPr>
        <w:keepNext/>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769E1808" wp14:editId="7B397328">
            <wp:extent cx="4762061" cy="231383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8485" cy="2331528"/>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1BA44517"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Use case diagram</w:t>
      </w:r>
      <w:bookmarkEnd w:id="201"/>
      <w:bookmarkEnd w:id="202"/>
    </w:p>
    <w:p w14:paraId="6F8242A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diagram demonstrates the “sea level” use cases of the proposed system, describing the functionalities at a high level the system will provide end users with.</w:t>
      </w:r>
    </w:p>
    <w:p w14:paraId="73435DE6" w14:textId="77777777" w:rsidR="00B40933" w:rsidRDefault="00FD2F9D">
      <w:pPr>
        <w:keepNext/>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114300" distR="114300" wp14:anchorId="550EFE77" wp14:editId="39B35EE3">
            <wp:extent cx="5220586" cy="3094611"/>
            <wp:effectExtent l="0" t="0" r="0" b="0"/>
            <wp:docPr id="35" name="Picture 35" descr="FYP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YP - Use Case Diagram"/>
                    <pic:cNvPicPr>
                      <a:picLocks noChangeAspect="1"/>
                    </pic:cNvPicPr>
                  </pic:nvPicPr>
                  <pic:blipFill>
                    <a:blip r:embed="rId47"/>
                    <a:srcRect t="13940" b="40258"/>
                    <a:stretch>
                      <a:fillRect/>
                    </a:stretch>
                  </pic:blipFill>
                  <pic:spPr>
                    <a:xfrm>
                      <a:off x="0" y="0"/>
                      <a:ext cx="5232877" cy="3101897"/>
                    </a:xfrm>
                    <a:prstGeom prst="rect">
                      <a:avLst/>
                    </a:prstGeom>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59BC52A0"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Use case descriptions</w:t>
      </w:r>
      <w:bookmarkEnd w:id="206"/>
      <w:bookmarkEnd w:id="207"/>
    </w:p>
    <w:p w14:paraId="5DA1EEE2" w14:textId="661E36E2"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 xml:space="preserve">The core use case description is presented below; any sub-descriptions are available in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Pr>
          <w:rFonts w:ascii="Times New Roman Regular" w:hAnsi="Times New Roman Regular" w:cs="Times New Roman Regular"/>
          <w:sz w:val="24"/>
          <w:szCs w:val="24"/>
        </w:rPr>
        <w:t>.</w:t>
      </w:r>
    </w:p>
    <w:p w14:paraId="28563BF4" w14:textId="46608B06" w:rsidR="00B40933" w:rsidRPr="00504FAC"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08" w:name="_Toc121126704"/>
      <w:bookmarkStart w:id="209" w:name="_Toc132182713"/>
      <w:r w:rsidRPr="00504FAC">
        <w:rPr>
          <w:rFonts w:ascii="Times New Roman Regular" w:hAnsi="Times New Roman Regular" w:cs="Times New Roman Regular"/>
          <w:b w:val="0"/>
          <w:bCs w:val="0"/>
          <w:smallCaps w:val="0"/>
          <w:color w:val="auto"/>
          <w:sz w:val="24"/>
          <w:szCs w:val="24"/>
        </w:rPr>
        <w:t xml:space="preserve">Table </w:t>
      </w:r>
      <w:r w:rsidRPr="00504FAC">
        <w:rPr>
          <w:rFonts w:ascii="Times New Roman Regular" w:hAnsi="Times New Roman Regular" w:cs="Times New Roman Regular"/>
          <w:b w:val="0"/>
          <w:bCs w:val="0"/>
          <w:smallCaps w:val="0"/>
          <w:color w:val="auto"/>
          <w:sz w:val="24"/>
          <w:szCs w:val="24"/>
        </w:rPr>
        <w:fldChar w:fldCharType="begin"/>
      </w:r>
      <w:r w:rsidRPr="00504FAC">
        <w:rPr>
          <w:rFonts w:ascii="Times New Roman Regular" w:hAnsi="Times New Roman Regular" w:cs="Times New Roman Regular"/>
          <w:b w:val="0"/>
          <w:bCs w:val="0"/>
          <w:smallCaps w:val="0"/>
          <w:color w:val="auto"/>
          <w:sz w:val="24"/>
          <w:szCs w:val="24"/>
        </w:rPr>
        <w:instrText xml:space="preserve"> SEQ Table \* ARABIC </w:instrText>
      </w:r>
      <w:r w:rsidRPr="00504FA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Pr="00504FAC">
        <w:rPr>
          <w:rFonts w:ascii="Times New Roman Regular" w:hAnsi="Times New Roman Regular" w:cs="Times New Roman Regular"/>
          <w:b w:val="0"/>
          <w:bCs w:val="0"/>
          <w:smallCaps w:val="0"/>
          <w:color w:val="auto"/>
          <w:sz w:val="24"/>
          <w:szCs w:val="24"/>
        </w:rPr>
        <w:fldChar w:fldCharType="end"/>
      </w:r>
      <w:r w:rsidRPr="00504FAC">
        <w:rPr>
          <w:rFonts w:ascii="Times New Roman Regular" w:hAnsi="Times New Roman Regular" w:cs="Times New Roman Regular"/>
          <w:b w:val="0"/>
          <w:bCs w:val="0"/>
          <w:smallCaps w:val="0"/>
          <w:color w:val="auto"/>
          <w:sz w:val="24"/>
          <w:szCs w:val="24"/>
        </w:rPr>
        <w:t>: Use case description UC:01; UC:02</w:t>
      </w:r>
      <w:bookmarkEnd w:id="208"/>
      <w:bookmarkEnd w:id="209"/>
    </w:p>
    <w:tbl>
      <w:tblPr>
        <w:tblStyle w:val="TableGrid"/>
        <w:tblW w:w="0" w:type="auto"/>
        <w:tblLook w:val="04A0" w:firstRow="1" w:lastRow="0" w:firstColumn="1" w:lastColumn="0" w:noHBand="0" w:noVBand="1"/>
      </w:tblPr>
      <w:tblGrid>
        <w:gridCol w:w="1456"/>
        <w:gridCol w:w="7894"/>
      </w:tblGrid>
      <w:tr w:rsidR="00B40933" w14:paraId="0621FF3A" w14:textId="77777777" w:rsidTr="00FD6D6B">
        <w:tc>
          <w:tcPr>
            <w:tcW w:w="1445" w:type="dxa"/>
            <w:shd w:val="clear" w:color="auto" w:fill="BFBFBF" w:themeFill="background1" w:themeFillShade="BF"/>
          </w:tcPr>
          <w:p w14:paraId="0F46D00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905" w:type="dxa"/>
          </w:tcPr>
          <w:p w14:paraId="2AA7E5A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Display price &amp; estimates</w:t>
            </w:r>
          </w:p>
        </w:tc>
      </w:tr>
      <w:tr w:rsidR="00B40933" w14:paraId="73EEB1A9" w14:textId="77777777" w:rsidTr="00FD6D6B">
        <w:tc>
          <w:tcPr>
            <w:tcW w:w="1445" w:type="dxa"/>
            <w:shd w:val="clear" w:color="auto" w:fill="BFBFBF" w:themeFill="background1" w:themeFillShade="BF"/>
          </w:tcPr>
          <w:p w14:paraId="6149197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905" w:type="dxa"/>
          </w:tcPr>
          <w:p w14:paraId="4C62589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UC:01; UC:02</w:t>
            </w:r>
          </w:p>
        </w:tc>
      </w:tr>
      <w:tr w:rsidR="00B40933" w14:paraId="54261820" w14:textId="77777777" w:rsidTr="00FD6D6B">
        <w:tc>
          <w:tcPr>
            <w:tcW w:w="1445" w:type="dxa"/>
            <w:shd w:val="clear" w:color="auto" w:fill="BFBFBF" w:themeFill="background1" w:themeFillShade="BF"/>
          </w:tcPr>
          <w:p w14:paraId="2722A1C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905" w:type="dxa"/>
          </w:tcPr>
          <w:p w14:paraId="76A5DD4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Display future prices and their respective uncertainty estimations based on the user’s choice of date, alongside any Explainability insights.</w:t>
            </w:r>
          </w:p>
        </w:tc>
      </w:tr>
      <w:tr w:rsidR="00B40933" w14:paraId="70EAD84D" w14:textId="77777777" w:rsidTr="00FD6D6B">
        <w:tc>
          <w:tcPr>
            <w:tcW w:w="1445" w:type="dxa"/>
            <w:shd w:val="clear" w:color="auto" w:fill="BFBFBF" w:themeFill="background1" w:themeFillShade="BF"/>
          </w:tcPr>
          <w:p w14:paraId="547853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905" w:type="dxa"/>
          </w:tcPr>
          <w:p w14:paraId="2736807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w:t>
            </w:r>
          </w:p>
        </w:tc>
      </w:tr>
      <w:tr w:rsidR="00B40933" w14:paraId="002E6C3A" w14:textId="77777777" w:rsidTr="00FD6D6B">
        <w:tc>
          <w:tcPr>
            <w:tcW w:w="1445" w:type="dxa"/>
            <w:shd w:val="clear" w:color="auto" w:fill="BFBFBF" w:themeFill="background1" w:themeFillShade="BF"/>
          </w:tcPr>
          <w:p w14:paraId="7C78ECF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905" w:type="dxa"/>
          </w:tcPr>
          <w:p w14:paraId="4627CE9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58D26CB6" w14:textId="77777777" w:rsidTr="00FD6D6B">
        <w:tc>
          <w:tcPr>
            <w:tcW w:w="1445" w:type="dxa"/>
            <w:shd w:val="clear" w:color="auto" w:fill="BFBFBF" w:themeFill="background1" w:themeFillShade="BF"/>
          </w:tcPr>
          <w:p w14:paraId="0FFAA4F8" w14:textId="66AC1A83"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Stakeholders </w:t>
            </w:r>
          </w:p>
        </w:tc>
        <w:tc>
          <w:tcPr>
            <w:tcW w:w="7905" w:type="dxa"/>
          </w:tcPr>
          <w:p w14:paraId="1D9784E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 buyer, crypto trader</w:t>
            </w:r>
          </w:p>
        </w:tc>
      </w:tr>
      <w:tr w:rsidR="00B40933" w14:paraId="04FD7F73" w14:textId="77777777" w:rsidTr="00FD6D6B">
        <w:tc>
          <w:tcPr>
            <w:tcW w:w="1445" w:type="dxa"/>
            <w:shd w:val="clear" w:color="auto" w:fill="BFBFBF" w:themeFill="background1" w:themeFillShade="BF"/>
          </w:tcPr>
          <w:p w14:paraId="1BA1698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905" w:type="dxa"/>
          </w:tcPr>
          <w:p w14:paraId="1A59E04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 data must be scraped and preprocessed, and the forecast should have been generated.</w:t>
            </w:r>
          </w:p>
        </w:tc>
      </w:tr>
      <w:tr w:rsidR="00B40933" w14:paraId="381CA957" w14:textId="77777777" w:rsidTr="00FD6D6B">
        <w:tc>
          <w:tcPr>
            <w:tcW w:w="1445" w:type="dxa"/>
            <w:shd w:val="clear" w:color="auto" w:fill="BFBFBF" w:themeFill="background1" w:themeFillShade="BF"/>
          </w:tcPr>
          <w:p w14:paraId="0C0F24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905" w:type="dxa"/>
          </w:tcPr>
          <w:p w14:paraId="3BE83A82"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 requests tomorrow’s price.</w:t>
            </w:r>
          </w:p>
          <w:p w14:paraId="571950E3"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recognizes the need to utilize available exogenous features.</w:t>
            </w:r>
          </w:p>
          <w:p w14:paraId="0140EF22"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3229696" w14:textId="77777777" w:rsidR="00B40933" w:rsidRDefault="00FD2F9D">
            <w:pPr>
              <w:pStyle w:val="ListParagraph"/>
              <w:numPr>
                <w:ilvl w:val="1"/>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0F7CAEA" w14:textId="77777777" w:rsidR="00B40933" w:rsidRDefault="00FD2F9D">
            <w:pPr>
              <w:pStyle w:val="ListParagraph"/>
              <w:numPr>
                <w:ilvl w:val="1"/>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4D3050DB"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generates price and upper and lower estimations.</w:t>
            </w:r>
          </w:p>
          <w:p w14:paraId="519ABB9F"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Display output to the user along with any insights.</w:t>
            </w:r>
          </w:p>
        </w:tc>
      </w:tr>
      <w:tr w:rsidR="00B40933" w14:paraId="35A50D8B" w14:textId="77777777" w:rsidTr="00FD6D6B">
        <w:tc>
          <w:tcPr>
            <w:tcW w:w="1445" w:type="dxa"/>
            <w:shd w:val="clear" w:color="auto" w:fill="BFBFBF" w:themeFill="background1" w:themeFillShade="BF"/>
          </w:tcPr>
          <w:p w14:paraId="3E993BA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905" w:type="dxa"/>
          </w:tcPr>
          <w:p w14:paraId="17918534" w14:textId="77777777" w:rsidR="00B40933" w:rsidRDefault="00FD2F9D">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requests the price for a date ahead of tomorrow.</w:t>
            </w:r>
          </w:p>
          <w:p w14:paraId="44AFDD14" w14:textId="77777777" w:rsidR="00B40933" w:rsidRDefault="00FD2F9D">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recognizes the inability to utilize other features.</w:t>
            </w:r>
          </w:p>
          <w:p w14:paraId="29C12328" w14:textId="77777777" w:rsidR="00B40933" w:rsidRDefault="00FD2F9D">
            <w:pPr>
              <w:pStyle w:val="ListParagraph"/>
              <w:numPr>
                <w:ilvl w:val="0"/>
                <w:numId w:val="4"/>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generates price and upper and lower estimations.</w:t>
            </w:r>
          </w:p>
          <w:p w14:paraId="716E75AB" w14:textId="77777777" w:rsidR="00B40933" w:rsidRDefault="00FD2F9D">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Display output to the user along with any insights.</w:t>
            </w:r>
          </w:p>
        </w:tc>
      </w:tr>
      <w:tr w:rsidR="00B40933" w14:paraId="476C6E95" w14:textId="77777777" w:rsidTr="00FD6D6B">
        <w:tc>
          <w:tcPr>
            <w:tcW w:w="1445" w:type="dxa"/>
            <w:shd w:val="clear" w:color="auto" w:fill="BFBFBF" w:themeFill="background1" w:themeFillShade="BF"/>
          </w:tcPr>
          <w:p w14:paraId="1805610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905" w:type="dxa"/>
          </w:tcPr>
          <w:p w14:paraId="2168AAC8" w14:textId="77777777" w:rsidR="00B40933" w:rsidRDefault="00FD2F9D">
            <w:pPr>
              <w:pStyle w:val="ListParagraph"/>
              <w:numPr>
                <w:ilvl w:val="0"/>
                <w:numId w:val="5"/>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could not generate a prediction – display a user-friendly error message.</w:t>
            </w:r>
          </w:p>
        </w:tc>
      </w:tr>
      <w:tr w:rsidR="00B40933" w14:paraId="6325D37B" w14:textId="77777777" w:rsidTr="00FD6D6B">
        <w:tc>
          <w:tcPr>
            <w:tcW w:w="1445" w:type="dxa"/>
            <w:shd w:val="clear" w:color="auto" w:fill="BFBFBF" w:themeFill="background1" w:themeFillShade="BF"/>
          </w:tcPr>
          <w:p w14:paraId="25DB1F4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905" w:type="dxa"/>
          </w:tcPr>
          <w:p w14:paraId="624A9AE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is displayed with a forecast and necessary insights.</w:t>
            </w:r>
          </w:p>
        </w:tc>
      </w:tr>
    </w:tbl>
    <w:p w14:paraId="3D2EF2AC" w14:textId="0E2A9F8A"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lastRenderedPageBreak/>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6E69FCEC"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4.9.1 Functional requirements</w:t>
      </w:r>
      <w:bookmarkEnd w:id="214"/>
      <w:bookmarkEnd w:id="215"/>
      <w:bookmarkEnd w:id="216"/>
    </w:p>
    <w:p w14:paraId="710BEA7D" w14:textId="1B6617DD"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functional requirements were determined based on priority using the ‘MoSCoW’ technique, which is detailed in </w:t>
      </w:r>
      <w:hyperlink w:anchor="_C.5._Functional_requirements" w:history="1">
        <w:r w:rsidR="00517E3E">
          <w:rPr>
            <w:rStyle w:val="Hyperlink"/>
            <w:rFonts w:ascii="Times New Roman Regular" w:hAnsi="Times New Roman Regular" w:cs="Times New Roman Regular"/>
            <w:b/>
            <w:bCs/>
            <w:color w:val="auto"/>
            <w:sz w:val="24"/>
            <w:szCs w:val="24"/>
            <w:u w:val="none"/>
          </w:rPr>
          <w:t>APPENDIX C.5</w:t>
        </w:r>
      </w:hyperlink>
      <w:r>
        <w:rPr>
          <w:rFonts w:ascii="Times New Roman Regular" w:hAnsi="Times New Roman Regular" w:cs="Times New Roman Regular"/>
          <w:sz w:val="24"/>
          <w:szCs w:val="24"/>
        </w:rPr>
        <w:t>.</w:t>
      </w:r>
    </w:p>
    <w:p w14:paraId="712FC1BB" w14:textId="64E1ED6F"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p>
    <w:tbl>
      <w:tblPr>
        <w:tblStyle w:val="TableGrid"/>
        <w:tblW w:w="0" w:type="auto"/>
        <w:tblLook w:val="04A0" w:firstRow="1" w:lastRow="0" w:firstColumn="1" w:lastColumn="0" w:noHBand="0" w:noVBand="1"/>
      </w:tblPr>
      <w:tblGrid>
        <w:gridCol w:w="770"/>
        <w:gridCol w:w="6646"/>
        <w:gridCol w:w="1077"/>
        <w:gridCol w:w="857"/>
      </w:tblGrid>
      <w:tr w:rsidR="00B40933" w:rsidRPr="007F337C" w14:paraId="120A2A27" w14:textId="77777777" w:rsidTr="008A1981">
        <w:tc>
          <w:tcPr>
            <w:tcW w:w="750" w:type="dxa"/>
          </w:tcPr>
          <w:p w14:paraId="50281ABE"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b/>
                <w:bCs/>
                <w:sz w:val="24"/>
                <w:szCs w:val="24"/>
              </w:rPr>
              <w:t>ID</w:t>
            </w:r>
          </w:p>
        </w:tc>
        <w:tc>
          <w:tcPr>
            <w:tcW w:w="6666" w:type="dxa"/>
          </w:tcPr>
          <w:p w14:paraId="2D96D5F3" w14:textId="77777777" w:rsidR="00B40933" w:rsidRPr="007F337C" w:rsidRDefault="00FD2F9D" w:rsidP="00A9450D">
            <w:pPr>
              <w:spacing w:after="0" w:line="360" w:lineRule="auto"/>
              <w:rPr>
                <w:rFonts w:ascii="Times New Roman Regular" w:hAnsi="Times New Roman Regular" w:cs="Times New Roman Regular" w:hint="eastAsia"/>
                <w:sz w:val="24"/>
                <w:szCs w:val="24"/>
              </w:rPr>
            </w:pPr>
            <w:r w:rsidRPr="007F337C">
              <w:rPr>
                <w:rFonts w:ascii="Times New Roman Regular" w:hAnsi="Times New Roman Regular" w:cs="Times New Roman Regular"/>
                <w:b/>
                <w:bCs/>
                <w:sz w:val="24"/>
                <w:szCs w:val="24"/>
              </w:rPr>
              <w:t>Description</w:t>
            </w:r>
          </w:p>
        </w:tc>
        <w:tc>
          <w:tcPr>
            <w:tcW w:w="1077" w:type="dxa"/>
          </w:tcPr>
          <w:p w14:paraId="0E9A8679" w14:textId="77777777" w:rsidR="00B40933" w:rsidRPr="007F337C" w:rsidRDefault="00FD2F9D" w:rsidP="00A9450D">
            <w:pPr>
              <w:spacing w:after="0" w:line="360" w:lineRule="auto"/>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Priority</w:t>
            </w:r>
          </w:p>
        </w:tc>
        <w:tc>
          <w:tcPr>
            <w:tcW w:w="857" w:type="dxa"/>
          </w:tcPr>
          <w:p w14:paraId="59259677" w14:textId="77777777" w:rsidR="00B40933" w:rsidRPr="007F337C" w:rsidRDefault="00FD2F9D" w:rsidP="00A9450D">
            <w:pPr>
              <w:spacing w:after="0" w:line="360" w:lineRule="auto"/>
              <w:jc w:val="center"/>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Use Case</w:t>
            </w:r>
          </w:p>
        </w:tc>
      </w:tr>
      <w:tr w:rsidR="00B40933" w:rsidRPr="007F337C" w14:paraId="30CC1846" w14:textId="77777777">
        <w:tc>
          <w:tcPr>
            <w:tcW w:w="9350" w:type="dxa"/>
            <w:gridSpan w:val="4"/>
          </w:tcPr>
          <w:p w14:paraId="2AFFC242" w14:textId="77777777" w:rsidR="00B40933" w:rsidRPr="007F337C" w:rsidRDefault="00FD2F9D" w:rsidP="00A9450D">
            <w:pPr>
              <w:spacing w:after="0" w:line="360" w:lineRule="auto"/>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Research level</w:t>
            </w:r>
          </w:p>
        </w:tc>
      </w:tr>
      <w:tr w:rsidR="00B40933" w:rsidRPr="007F337C" w14:paraId="744B15E1" w14:textId="77777777" w:rsidTr="008A1981">
        <w:tc>
          <w:tcPr>
            <w:tcW w:w="750" w:type="dxa"/>
          </w:tcPr>
          <w:p w14:paraId="20CBF50C" w14:textId="460F30EB"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19" w:name="fr1"/>
            <w:r>
              <w:rPr>
                <w:rFonts w:ascii="Times New Roman Regular" w:hAnsi="Times New Roman Regular" w:cs="Times New Roman Regular"/>
                <w:sz w:val="24"/>
                <w:szCs w:val="24"/>
                <w:bdr w:val="single" w:sz="4" w:space="0" w:color="00B050"/>
              </w:rPr>
              <w:t>FR</w:t>
            </w:r>
            <w:r w:rsidRPr="00F16707">
              <w:rPr>
                <w:rFonts w:ascii="Times New Roman Regular" w:hAnsi="Times New Roman Regular" w:cs="Times New Roman Regular"/>
                <w:sz w:val="24"/>
                <w:szCs w:val="24"/>
                <w:bdr w:val="single" w:sz="4" w:space="0" w:color="00B050"/>
              </w:rPr>
              <w:t>1</w:t>
            </w:r>
            <w:bookmarkEnd w:id="219"/>
          </w:p>
        </w:tc>
        <w:tc>
          <w:tcPr>
            <w:tcW w:w="6666" w:type="dxa"/>
          </w:tcPr>
          <w:p w14:paraId="4B848900"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A robust and scalable implementation of the novel algorithm must follow recommended standards.</w:t>
            </w:r>
          </w:p>
        </w:tc>
        <w:tc>
          <w:tcPr>
            <w:tcW w:w="1077" w:type="dxa"/>
          </w:tcPr>
          <w:p w14:paraId="3688B552"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35A0C8FB" w14:textId="77777777" w:rsidR="00B40933" w:rsidRPr="007F337C" w:rsidRDefault="00FD2F9D" w:rsidP="00A9450D">
            <w:pPr>
              <w:spacing w:after="0" w:line="360" w:lineRule="auto"/>
              <w:jc w:val="center"/>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w:t>
            </w:r>
          </w:p>
        </w:tc>
      </w:tr>
      <w:tr w:rsidR="00B40933" w:rsidRPr="007F337C" w14:paraId="3B4E9CDD" w14:textId="77777777" w:rsidTr="008A1981">
        <w:tc>
          <w:tcPr>
            <w:tcW w:w="750" w:type="dxa"/>
          </w:tcPr>
          <w:p w14:paraId="7F934AA0" w14:textId="0CC7F405"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0" w:name="fr2"/>
            <w:r>
              <w:rPr>
                <w:rFonts w:ascii="Times New Roman Regular" w:hAnsi="Times New Roman Regular" w:cs="Times New Roman Regular"/>
                <w:sz w:val="24"/>
                <w:szCs w:val="24"/>
                <w:bdr w:val="single" w:sz="4" w:space="0" w:color="00B050"/>
              </w:rPr>
              <w:t>FR2</w:t>
            </w:r>
            <w:bookmarkEnd w:id="220"/>
          </w:p>
        </w:tc>
        <w:tc>
          <w:tcPr>
            <w:tcW w:w="6666" w:type="dxa"/>
          </w:tcPr>
          <w:p w14:paraId="50A2DFEC"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developed algorithm must be able to be used as existing layers and algorithms (ex: LSTM, CNN).</w:t>
            </w:r>
          </w:p>
        </w:tc>
        <w:tc>
          <w:tcPr>
            <w:tcW w:w="1077" w:type="dxa"/>
          </w:tcPr>
          <w:p w14:paraId="13754E0F"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16404974"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w:t>
            </w:r>
          </w:p>
        </w:tc>
      </w:tr>
      <w:tr w:rsidR="00B40933" w:rsidRPr="007F337C" w14:paraId="4CD501A6" w14:textId="77777777">
        <w:tc>
          <w:tcPr>
            <w:tcW w:w="9350" w:type="dxa"/>
            <w:gridSpan w:val="4"/>
          </w:tcPr>
          <w:p w14:paraId="51E4AD31" w14:textId="77777777" w:rsidR="00B40933" w:rsidRPr="007F337C" w:rsidRDefault="00FD2F9D" w:rsidP="00A9450D">
            <w:pPr>
              <w:spacing w:after="0" w:line="360" w:lineRule="auto"/>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System level</w:t>
            </w:r>
          </w:p>
        </w:tc>
      </w:tr>
      <w:tr w:rsidR="00B40933" w:rsidRPr="007F337C" w14:paraId="61EFE20F" w14:textId="77777777" w:rsidTr="008A1981">
        <w:tc>
          <w:tcPr>
            <w:tcW w:w="750" w:type="dxa"/>
          </w:tcPr>
          <w:p w14:paraId="22AD16C5" w14:textId="0F863F1D"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1" w:name="fr3"/>
            <w:r>
              <w:rPr>
                <w:rFonts w:ascii="Times New Roman Regular" w:hAnsi="Times New Roman Regular" w:cs="Times New Roman Regular"/>
                <w:sz w:val="24"/>
                <w:szCs w:val="24"/>
                <w:bdr w:val="single" w:sz="4" w:space="0" w:color="00B050"/>
              </w:rPr>
              <w:t>FR3</w:t>
            </w:r>
            <w:bookmarkEnd w:id="221"/>
          </w:p>
        </w:tc>
        <w:tc>
          <w:tcPr>
            <w:tcW w:w="6666" w:type="dxa"/>
          </w:tcPr>
          <w:p w14:paraId="654F58C2"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Users must be able to choose a future date.</w:t>
            </w:r>
          </w:p>
        </w:tc>
        <w:tc>
          <w:tcPr>
            <w:tcW w:w="1077" w:type="dxa"/>
          </w:tcPr>
          <w:p w14:paraId="300CF879"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7CA5064E"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UC:01</w:t>
            </w:r>
          </w:p>
        </w:tc>
      </w:tr>
      <w:tr w:rsidR="00B40933" w:rsidRPr="007F337C" w14:paraId="53AE4A1A" w14:textId="77777777" w:rsidTr="008A1981">
        <w:tc>
          <w:tcPr>
            <w:tcW w:w="750" w:type="dxa"/>
          </w:tcPr>
          <w:p w14:paraId="4AC03FE0" w14:textId="4EF40DF5"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2" w:name="fr4"/>
            <w:r>
              <w:rPr>
                <w:rFonts w:ascii="Times New Roman Regular" w:hAnsi="Times New Roman Regular" w:cs="Times New Roman Regular"/>
                <w:sz w:val="24"/>
                <w:szCs w:val="24"/>
                <w:bdr w:val="single" w:sz="4" w:space="0" w:color="00B050"/>
              </w:rPr>
              <w:t>FR4</w:t>
            </w:r>
            <w:bookmarkEnd w:id="222"/>
          </w:p>
        </w:tc>
        <w:tc>
          <w:tcPr>
            <w:tcW w:w="6666" w:type="dxa"/>
          </w:tcPr>
          <w:p w14:paraId="4C5F59D4"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Users must be able to view the point prediction price.</w:t>
            </w:r>
          </w:p>
        </w:tc>
        <w:tc>
          <w:tcPr>
            <w:tcW w:w="1077" w:type="dxa"/>
          </w:tcPr>
          <w:p w14:paraId="0105F19C"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5C12AE1C"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UC:03</w:t>
            </w:r>
          </w:p>
        </w:tc>
      </w:tr>
      <w:tr w:rsidR="00B40933" w:rsidRPr="007F337C" w14:paraId="70783722" w14:textId="77777777" w:rsidTr="008A1981">
        <w:tc>
          <w:tcPr>
            <w:tcW w:w="750" w:type="dxa"/>
          </w:tcPr>
          <w:p w14:paraId="605DBC42" w14:textId="7F5B3050"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3" w:name="fr5"/>
            <w:r>
              <w:rPr>
                <w:rFonts w:ascii="Times New Roman Regular" w:hAnsi="Times New Roman Regular" w:cs="Times New Roman Regular"/>
                <w:sz w:val="24"/>
                <w:szCs w:val="24"/>
                <w:bdr w:val="single" w:sz="4" w:space="0" w:color="00B050"/>
              </w:rPr>
              <w:t>FR5</w:t>
            </w:r>
            <w:bookmarkEnd w:id="223"/>
          </w:p>
        </w:tc>
        <w:tc>
          <w:tcPr>
            <w:tcW w:w="6666" w:type="dxa"/>
          </w:tcPr>
          <w:p w14:paraId="070C10A3" w14:textId="77777777" w:rsidR="00B40933" w:rsidRPr="007F337C" w:rsidRDefault="00FD2F9D" w:rsidP="00A9450D">
            <w:pPr>
              <w:tabs>
                <w:tab w:val="right" w:pos="6485"/>
              </w:tabs>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must generate the point prediction price based on the user’s choice of date.</w:t>
            </w:r>
            <w:r w:rsidRPr="007F337C">
              <w:rPr>
                <w:rFonts w:ascii="Times New Roman Regular" w:hAnsi="Times New Roman Regular" w:cs="Times New Roman Regular"/>
                <w:sz w:val="24"/>
                <w:szCs w:val="24"/>
              </w:rPr>
              <w:tab/>
            </w:r>
          </w:p>
        </w:tc>
        <w:tc>
          <w:tcPr>
            <w:tcW w:w="1077" w:type="dxa"/>
          </w:tcPr>
          <w:p w14:paraId="74E6FCD3"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5C7E3305"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UC:02</w:t>
            </w:r>
          </w:p>
        </w:tc>
      </w:tr>
      <w:tr w:rsidR="00B40933" w:rsidRPr="007F337C" w14:paraId="6D2C98DF" w14:textId="77777777" w:rsidTr="008A1981">
        <w:tc>
          <w:tcPr>
            <w:tcW w:w="750" w:type="dxa"/>
          </w:tcPr>
          <w:p w14:paraId="4EE7F7E8" w14:textId="777D1323"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4" w:name="fr6"/>
            <w:r>
              <w:rPr>
                <w:rFonts w:ascii="Times New Roman Regular" w:hAnsi="Times New Roman Regular" w:cs="Times New Roman Regular"/>
                <w:sz w:val="24"/>
                <w:szCs w:val="24"/>
                <w:bdr w:val="single" w:sz="4" w:space="0" w:color="00B050"/>
              </w:rPr>
              <w:t>FR6</w:t>
            </w:r>
            <w:bookmarkEnd w:id="224"/>
          </w:p>
        </w:tc>
        <w:tc>
          <w:tcPr>
            <w:tcW w:w="6666" w:type="dxa"/>
          </w:tcPr>
          <w:p w14:paraId="341E5021"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script must obtain the latest data available periodically.</w:t>
            </w:r>
          </w:p>
        </w:tc>
        <w:tc>
          <w:tcPr>
            <w:tcW w:w="1077" w:type="dxa"/>
          </w:tcPr>
          <w:p w14:paraId="09F4DB75"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1193C656"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UC:04</w:t>
            </w:r>
          </w:p>
        </w:tc>
      </w:tr>
      <w:tr w:rsidR="00B40933" w:rsidRPr="007F337C" w14:paraId="24DA9163" w14:textId="77777777" w:rsidTr="008A1981">
        <w:tc>
          <w:tcPr>
            <w:tcW w:w="750" w:type="dxa"/>
          </w:tcPr>
          <w:p w14:paraId="62F195BA" w14:textId="50B5A954"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5" w:name="fr7"/>
            <w:r>
              <w:rPr>
                <w:rFonts w:ascii="Times New Roman Regular" w:hAnsi="Times New Roman Regular" w:cs="Times New Roman Regular"/>
                <w:sz w:val="24"/>
                <w:szCs w:val="24"/>
                <w:bdr w:val="single" w:sz="4" w:space="0" w:color="00B050"/>
              </w:rPr>
              <w:t>FR7</w:t>
            </w:r>
            <w:bookmarkEnd w:id="225"/>
          </w:p>
        </w:tc>
        <w:tc>
          <w:tcPr>
            <w:tcW w:w="6666" w:type="dxa"/>
          </w:tcPr>
          <w:p w14:paraId="6909DE01"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script must extract trends and sentiments from obtained data.</w:t>
            </w:r>
          </w:p>
        </w:tc>
        <w:tc>
          <w:tcPr>
            <w:tcW w:w="1077" w:type="dxa"/>
          </w:tcPr>
          <w:p w14:paraId="3A96B99C"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435B6911"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UC:05</w:t>
            </w:r>
          </w:p>
        </w:tc>
      </w:tr>
      <w:tr w:rsidR="00B40933" w:rsidRPr="007F337C" w14:paraId="60FEA289" w14:textId="77777777" w:rsidTr="008A1981">
        <w:tc>
          <w:tcPr>
            <w:tcW w:w="750" w:type="dxa"/>
          </w:tcPr>
          <w:p w14:paraId="70083F21" w14:textId="72EE0985"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6" w:name="fr8"/>
            <w:r>
              <w:rPr>
                <w:rFonts w:ascii="Times New Roman Regular" w:hAnsi="Times New Roman Regular" w:cs="Times New Roman Regular"/>
                <w:sz w:val="24"/>
                <w:szCs w:val="24"/>
                <w:bdr w:val="single" w:sz="4" w:space="0" w:color="00B050"/>
              </w:rPr>
              <w:t>FR8</w:t>
            </w:r>
            <w:bookmarkEnd w:id="226"/>
          </w:p>
        </w:tc>
        <w:tc>
          <w:tcPr>
            <w:tcW w:w="6666" w:type="dxa"/>
          </w:tcPr>
          <w:p w14:paraId="076ACFBA"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Users should be able to view a range of prices along with the single-point price.</w:t>
            </w:r>
          </w:p>
        </w:tc>
        <w:tc>
          <w:tcPr>
            <w:tcW w:w="1077" w:type="dxa"/>
          </w:tcPr>
          <w:p w14:paraId="27AFB411"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S</w:t>
            </w:r>
          </w:p>
        </w:tc>
        <w:tc>
          <w:tcPr>
            <w:tcW w:w="857" w:type="dxa"/>
          </w:tcPr>
          <w:p w14:paraId="1A9BAB12"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UC:03</w:t>
            </w:r>
          </w:p>
        </w:tc>
      </w:tr>
      <w:tr w:rsidR="00B40933" w:rsidRPr="007F337C" w14:paraId="6CCCC2A9" w14:textId="77777777" w:rsidTr="008A1981">
        <w:tc>
          <w:tcPr>
            <w:tcW w:w="750" w:type="dxa"/>
          </w:tcPr>
          <w:p w14:paraId="23AE492C" w14:textId="7001DDA8"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7" w:name="fr9"/>
            <w:r>
              <w:rPr>
                <w:rFonts w:ascii="Times New Roman Regular" w:hAnsi="Times New Roman Regular" w:cs="Times New Roman Regular"/>
                <w:sz w:val="24"/>
                <w:szCs w:val="24"/>
                <w:bdr w:val="single" w:sz="4" w:space="0" w:color="00B050"/>
              </w:rPr>
              <w:t>FR9</w:t>
            </w:r>
            <w:bookmarkEnd w:id="227"/>
          </w:p>
        </w:tc>
        <w:tc>
          <w:tcPr>
            <w:tcW w:w="6666" w:type="dxa"/>
          </w:tcPr>
          <w:p w14:paraId="7039E9EF"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should generate higher and lower bound uncertainty estimations.</w:t>
            </w:r>
          </w:p>
        </w:tc>
        <w:tc>
          <w:tcPr>
            <w:tcW w:w="1077" w:type="dxa"/>
          </w:tcPr>
          <w:p w14:paraId="78D06491"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S</w:t>
            </w:r>
          </w:p>
        </w:tc>
        <w:tc>
          <w:tcPr>
            <w:tcW w:w="857" w:type="dxa"/>
          </w:tcPr>
          <w:p w14:paraId="6DAEFA7F"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UC:02</w:t>
            </w:r>
          </w:p>
        </w:tc>
      </w:tr>
      <w:tr w:rsidR="00B40933" w:rsidRPr="007F337C" w14:paraId="31344C6D" w14:textId="77777777" w:rsidTr="008A1981">
        <w:tc>
          <w:tcPr>
            <w:tcW w:w="750" w:type="dxa"/>
          </w:tcPr>
          <w:p w14:paraId="0654B639" w14:textId="4C3E6D01"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8" w:name="fr10"/>
            <w:r>
              <w:rPr>
                <w:rFonts w:ascii="Times New Roman Regular" w:hAnsi="Times New Roman Regular" w:cs="Times New Roman Regular"/>
                <w:sz w:val="24"/>
                <w:szCs w:val="24"/>
                <w:bdr w:val="single" w:sz="4" w:space="0" w:color="00B050"/>
              </w:rPr>
              <w:t>FR10</w:t>
            </w:r>
            <w:bookmarkEnd w:id="228"/>
          </w:p>
        </w:tc>
        <w:tc>
          <w:tcPr>
            <w:tcW w:w="6666" w:type="dxa"/>
          </w:tcPr>
          <w:p w14:paraId="7ADF60AD"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GUI should plot the forecast with the current prices in a single graph to show the growth/decline.</w:t>
            </w:r>
          </w:p>
        </w:tc>
        <w:tc>
          <w:tcPr>
            <w:tcW w:w="1077" w:type="dxa"/>
          </w:tcPr>
          <w:p w14:paraId="668CC0FC"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S</w:t>
            </w:r>
          </w:p>
        </w:tc>
        <w:tc>
          <w:tcPr>
            <w:tcW w:w="857" w:type="dxa"/>
          </w:tcPr>
          <w:p w14:paraId="40D4725E"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UC:03</w:t>
            </w:r>
          </w:p>
        </w:tc>
      </w:tr>
      <w:tr w:rsidR="00B40933" w:rsidRPr="007F337C" w14:paraId="1391C22A" w14:textId="77777777" w:rsidTr="008A1981">
        <w:tc>
          <w:tcPr>
            <w:tcW w:w="750" w:type="dxa"/>
          </w:tcPr>
          <w:p w14:paraId="3E64C7FE" w14:textId="1D9D93CF"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29" w:name="fr11"/>
            <w:r>
              <w:rPr>
                <w:rFonts w:ascii="Times New Roman Regular" w:hAnsi="Times New Roman Regular" w:cs="Times New Roman Regular"/>
                <w:sz w:val="24"/>
                <w:szCs w:val="24"/>
                <w:bdr w:val="single" w:sz="4" w:space="0" w:color="00B050"/>
              </w:rPr>
              <w:t>FR11</w:t>
            </w:r>
            <w:bookmarkEnd w:id="229"/>
          </w:p>
        </w:tc>
        <w:tc>
          <w:tcPr>
            <w:tcW w:w="6666" w:type="dxa"/>
          </w:tcPr>
          <w:p w14:paraId="3B591F4F" w14:textId="4DD5BAB1"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 xml:space="preserve">The script </w:t>
            </w:r>
            <w:r w:rsidR="00361B09" w:rsidRPr="007F337C">
              <w:rPr>
                <w:rFonts w:ascii="Times New Roman Regular" w:hAnsi="Times New Roman Regular" w:cs="Times New Roman Regular"/>
                <w:sz w:val="24"/>
                <w:szCs w:val="24"/>
              </w:rPr>
              <w:t>c</w:t>
            </w:r>
            <w:r w:rsidRPr="007F337C">
              <w:rPr>
                <w:rFonts w:ascii="Times New Roman Regular" w:hAnsi="Times New Roman Regular" w:cs="Times New Roman Regular"/>
                <w:sz w:val="24"/>
                <w:szCs w:val="24"/>
              </w:rPr>
              <w:t>ould weigh</w:t>
            </w:r>
            <w:r w:rsidR="009E00AF">
              <w:rPr>
                <w:rFonts w:ascii="Times New Roman Regular" w:hAnsi="Times New Roman Regular" w:cs="Times New Roman Regular"/>
                <w:sz w:val="24"/>
                <w:szCs w:val="24"/>
              </w:rPr>
              <w:t>t</w:t>
            </w:r>
            <w:r w:rsidRPr="007F337C">
              <w:rPr>
                <w:rFonts w:ascii="Times New Roman Regular" w:hAnsi="Times New Roman Regular" w:cs="Times New Roman Regular"/>
                <w:sz w:val="24"/>
                <w:szCs w:val="24"/>
              </w:rPr>
              <w:t xml:space="preserve"> sentiment based on any influential personnel’s tweet.</w:t>
            </w:r>
          </w:p>
        </w:tc>
        <w:tc>
          <w:tcPr>
            <w:tcW w:w="1077" w:type="dxa"/>
          </w:tcPr>
          <w:p w14:paraId="6512F0D7"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C</w:t>
            </w:r>
          </w:p>
        </w:tc>
        <w:tc>
          <w:tcPr>
            <w:tcW w:w="857" w:type="dxa"/>
          </w:tcPr>
          <w:p w14:paraId="22AE4B76"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UC:06</w:t>
            </w:r>
          </w:p>
        </w:tc>
      </w:tr>
      <w:tr w:rsidR="00B40933" w:rsidRPr="007F337C" w14:paraId="4E772C3C" w14:textId="77777777" w:rsidTr="008A1981">
        <w:tc>
          <w:tcPr>
            <w:tcW w:w="750" w:type="dxa"/>
          </w:tcPr>
          <w:p w14:paraId="59D285FF" w14:textId="606F029A"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30" w:name="fr12"/>
            <w:r>
              <w:rPr>
                <w:rFonts w:ascii="Times New Roman Regular" w:hAnsi="Times New Roman Regular" w:cs="Times New Roman Regular"/>
                <w:sz w:val="24"/>
                <w:szCs w:val="24"/>
                <w:bdr w:val="single" w:sz="4" w:space="0" w:color="00B050"/>
              </w:rPr>
              <w:t>FR12</w:t>
            </w:r>
            <w:bookmarkEnd w:id="230"/>
          </w:p>
        </w:tc>
        <w:tc>
          <w:tcPr>
            <w:tcW w:w="6666" w:type="dxa"/>
          </w:tcPr>
          <w:p w14:paraId="7C6B5F13"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77" w:type="dxa"/>
          </w:tcPr>
          <w:p w14:paraId="3E2B5B22"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C</w:t>
            </w:r>
          </w:p>
        </w:tc>
        <w:tc>
          <w:tcPr>
            <w:tcW w:w="857" w:type="dxa"/>
          </w:tcPr>
          <w:p w14:paraId="2053EB50"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UC:03</w:t>
            </w:r>
          </w:p>
        </w:tc>
      </w:tr>
      <w:tr w:rsidR="00B40933" w:rsidRPr="007F337C" w14:paraId="5BC8C8EE" w14:textId="77777777" w:rsidTr="008A1981">
        <w:tc>
          <w:tcPr>
            <w:tcW w:w="750" w:type="dxa"/>
          </w:tcPr>
          <w:p w14:paraId="4CE8E146" w14:textId="7129B2B7"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31" w:name="fr13"/>
            <w:r>
              <w:rPr>
                <w:rFonts w:ascii="Times New Roman Regular" w:hAnsi="Times New Roman Regular" w:cs="Times New Roman Regular"/>
                <w:sz w:val="24"/>
                <w:szCs w:val="24"/>
                <w:bdr w:val="single" w:sz="4" w:space="0" w:color="00B050"/>
              </w:rPr>
              <w:lastRenderedPageBreak/>
              <w:t>FR13</w:t>
            </w:r>
            <w:bookmarkEnd w:id="231"/>
          </w:p>
        </w:tc>
        <w:tc>
          <w:tcPr>
            <w:tcW w:w="6666" w:type="dxa"/>
          </w:tcPr>
          <w:p w14:paraId="1D170E5A"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Admins could authenticate and update the model with different parameters.</w:t>
            </w:r>
          </w:p>
        </w:tc>
        <w:tc>
          <w:tcPr>
            <w:tcW w:w="1077" w:type="dxa"/>
          </w:tcPr>
          <w:p w14:paraId="188E56F5"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C</w:t>
            </w:r>
          </w:p>
        </w:tc>
        <w:tc>
          <w:tcPr>
            <w:tcW w:w="857" w:type="dxa"/>
          </w:tcPr>
          <w:p w14:paraId="27AABAB0"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N/A</w:t>
            </w:r>
          </w:p>
        </w:tc>
      </w:tr>
      <w:tr w:rsidR="00B40933" w:rsidRPr="007F337C" w14:paraId="14FAD1CB" w14:textId="77777777" w:rsidTr="008A1981">
        <w:tc>
          <w:tcPr>
            <w:tcW w:w="750" w:type="dxa"/>
          </w:tcPr>
          <w:p w14:paraId="40D127E1" w14:textId="3CB91652" w:rsidR="00B40933" w:rsidRPr="007F337C" w:rsidRDefault="00C051B6" w:rsidP="00A9450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FR14</w:t>
            </w:r>
            <w:bookmarkStart w:id="232" w:name="fr14"/>
            <w:bookmarkEnd w:id="232"/>
          </w:p>
        </w:tc>
        <w:tc>
          <w:tcPr>
            <w:tcW w:w="6666" w:type="dxa"/>
          </w:tcPr>
          <w:p w14:paraId="32F3BF47"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Admins could get additional information about a prediction, such as the evaluation metric and accuracy.</w:t>
            </w:r>
          </w:p>
        </w:tc>
        <w:tc>
          <w:tcPr>
            <w:tcW w:w="1077" w:type="dxa"/>
          </w:tcPr>
          <w:p w14:paraId="4BFDC6C8"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C</w:t>
            </w:r>
          </w:p>
        </w:tc>
        <w:tc>
          <w:tcPr>
            <w:tcW w:w="857" w:type="dxa"/>
          </w:tcPr>
          <w:p w14:paraId="61BFC524"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N/A</w:t>
            </w:r>
          </w:p>
        </w:tc>
      </w:tr>
      <w:tr w:rsidR="00B40933" w:rsidRPr="007F337C" w14:paraId="658541E0" w14:textId="77777777" w:rsidTr="008A1981">
        <w:tc>
          <w:tcPr>
            <w:tcW w:w="750" w:type="dxa"/>
          </w:tcPr>
          <w:p w14:paraId="754F18CF" w14:textId="32FC374E"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33" w:name="fr15"/>
            <w:r>
              <w:rPr>
                <w:rFonts w:ascii="Times New Roman Regular" w:hAnsi="Times New Roman Regular" w:cs="Times New Roman Regular"/>
                <w:sz w:val="24"/>
                <w:szCs w:val="24"/>
                <w:bdr w:val="single" w:sz="4" w:space="0" w:color="00B050"/>
              </w:rPr>
              <w:t>FR15</w:t>
            </w:r>
            <w:bookmarkEnd w:id="233"/>
          </w:p>
        </w:tc>
        <w:tc>
          <w:tcPr>
            <w:tcW w:w="6666" w:type="dxa"/>
          </w:tcPr>
          <w:p w14:paraId="7677A2A6"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will not produce forecasts for other cryptocurrencies.</w:t>
            </w:r>
          </w:p>
        </w:tc>
        <w:tc>
          <w:tcPr>
            <w:tcW w:w="1077" w:type="dxa"/>
          </w:tcPr>
          <w:p w14:paraId="66A7B868"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W</w:t>
            </w:r>
          </w:p>
        </w:tc>
        <w:tc>
          <w:tcPr>
            <w:tcW w:w="857" w:type="dxa"/>
          </w:tcPr>
          <w:p w14:paraId="4B5A6298"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N/A</w:t>
            </w:r>
          </w:p>
        </w:tc>
      </w:tr>
      <w:tr w:rsidR="00B40933" w:rsidRPr="007F337C" w14:paraId="60A14E52" w14:textId="77777777" w:rsidTr="008A1981">
        <w:tc>
          <w:tcPr>
            <w:tcW w:w="750" w:type="dxa"/>
          </w:tcPr>
          <w:p w14:paraId="443D145A" w14:textId="6F1246F8"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34" w:name="fr16"/>
            <w:r>
              <w:rPr>
                <w:rFonts w:ascii="Times New Roman Regular" w:hAnsi="Times New Roman Regular" w:cs="Times New Roman Regular"/>
                <w:sz w:val="24"/>
                <w:szCs w:val="24"/>
                <w:bdr w:val="single" w:sz="4" w:space="0" w:color="00B050"/>
              </w:rPr>
              <w:t>FR16</w:t>
            </w:r>
            <w:bookmarkEnd w:id="234"/>
          </w:p>
        </w:tc>
        <w:tc>
          <w:tcPr>
            <w:tcW w:w="6666" w:type="dxa"/>
          </w:tcPr>
          <w:p w14:paraId="7642A2B3"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will not produce real-time forecasts (ex: hourly).</w:t>
            </w:r>
          </w:p>
        </w:tc>
        <w:tc>
          <w:tcPr>
            <w:tcW w:w="1077" w:type="dxa"/>
          </w:tcPr>
          <w:p w14:paraId="75689D58"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W</w:t>
            </w:r>
          </w:p>
        </w:tc>
        <w:tc>
          <w:tcPr>
            <w:tcW w:w="857" w:type="dxa"/>
          </w:tcPr>
          <w:p w14:paraId="49691D99"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N/A</w:t>
            </w:r>
          </w:p>
        </w:tc>
      </w:tr>
    </w:tbl>
    <w:p w14:paraId="7D618888" w14:textId="77777777" w:rsidR="00A9450D" w:rsidRDefault="00A9450D" w:rsidP="00A9450D">
      <w:bookmarkStart w:id="235" w:name="_Toc125556195"/>
      <w:bookmarkStart w:id="236" w:name="_Toc125663115"/>
    </w:p>
    <w:p w14:paraId="59BCD8BB" w14:textId="49487FF4"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37" w:name="_Toc132325844"/>
      <w:r w:rsidRPr="00F50D58">
        <w:rPr>
          <w:rFonts w:ascii="Times New Roman Regular" w:hAnsi="Times New Roman Regular" w:cs="Times New Roman Regular"/>
          <w:b/>
          <w:bCs/>
          <w:color w:val="auto"/>
          <w:sz w:val="24"/>
          <w:szCs w:val="24"/>
        </w:rPr>
        <w:t>4.9.2 Non-functional requirements</w:t>
      </w:r>
      <w:bookmarkEnd w:id="235"/>
      <w:bookmarkEnd w:id="236"/>
      <w:bookmarkEnd w:id="237"/>
    </w:p>
    <w:p w14:paraId="3CD36808" w14:textId="77777777" w:rsidR="00B40933" w:rsidRDefault="00FD2F9D" w:rsidP="00873EB5">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prioritized the non-functional requirements based on the following two levels:</w:t>
      </w:r>
    </w:p>
    <w:p w14:paraId="154ADC8A" w14:textId="77777777" w:rsidR="00B40933" w:rsidRDefault="00FD2F9D">
      <w:pPr>
        <w:pStyle w:val="ListParagraph"/>
        <w:numPr>
          <w:ilvl w:val="0"/>
          <w:numId w:val="6"/>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 – best to have them.</w:t>
      </w:r>
    </w:p>
    <w:p w14:paraId="73FB679B" w14:textId="77777777" w:rsidR="00B40933" w:rsidRDefault="00FD2F9D">
      <w:pPr>
        <w:pStyle w:val="ListParagraph"/>
        <w:numPr>
          <w:ilvl w:val="0"/>
          <w:numId w:val="6"/>
        </w:num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t>Desirable – better to have them.</w:t>
      </w:r>
      <w:bookmarkStart w:id="238" w:name="_Toc121126708"/>
    </w:p>
    <w:p w14:paraId="0EC29E79" w14:textId="34F72845" w:rsidR="00B40933" w:rsidRPr="00310F1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39" w:name="_Toc132182715"/>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38"/>
      <w:bookmarkEnd w:id="239"/>
    </w:p>
    <w:tbl>
      <w:tblPr>
        <w:tblStyle w:val="TableGrid"/>
        <w:tblW w:w="0" w:type="auto"/>
        <w:tblLook w:val="04A0" w:firstRow="1" w:lastRow="0" w:firstColumn="1" w:lastColumn="0" w:noHBand="0" w:noVBand="1"/>
      </w:tblPr>
      <w:tblGrid>
        <w:gridCol w:w="823"/>
        <w:gridCol w:w="1708"/>
        <w:gridCol w:w="5656"/>
        <w:gridCol w:w="1163"/>
      </w:tblGrid>
      <w:tr w:rsidR="00B40933" w14:paraId="2C39A999" w14:textId="77777777">
        <w:tc>
          <w:tcPr>
            <w:tcW w:w="803" w:type="dxa"/>
          </w:tcPr>
          <w:p w14:paraId="5B46307E" w14:textId="77777777" w:rsidR="00B40933" w:rsidRDefault="00FD2F9D" w:rsidP="001671C7">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9" w:type="dxa"/>
          </w:tcPr>
          <w:p w14:paraId="2EBF35E1" w14:textId="77777777" w:rsidR="00B40933" w:rsidRDefault="00FD2F9D" w:rsidP="001671C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5853" w:type="dxa"/>
          </w:tcPr>
          <w:p w14:paraId="7882C5FC" w14:textId="77777777" w:rsidR="00B40933" w:rsidRDefault="00FD2F9D" w:rsidP="001671C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985" w:type="dxa"/>
          </w:tcPr>
          <w:p w14:paraId="4BF25F2A" w14:textId="77777777" w:rsidR="00B40933" w:rsidRDefault="00FD2F9D" w:rsidP="001671C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r>
      <w:tr w:rsidR="00B40933" w14:paraId="682A2A47" w14:textId="77777777">
        <w:tc>
          <w:tcPr>
            <w:tcW w:w="803" w:type="dxa"/>
          </w:tcPr>
          <w:p w14:paraId="3B2C162B" w14:textId="18E580FE" w:rsidR="00B40933" w:rsidRDefault="008C500F" w:rsidP="001671C7">
            <w:pPr>
              <w:spacing w:after="0" w:line="360" w:lineRule="auto"/>
              <w:jc w:val="center"/>
              <w:rPr>
                <w:rFonts w:ascii="Times New Roman Regular" w:hAnsi="Times New Roman Regular" w:cs="Times New Roman Regular" w:hint="eastAsia"/>
                <w:sz w:val="24"/>
                <w:szCs w:val="24"/>
              </w:rPr>
            </w:pPr>
            <w:bookmarkStart w:id="240" w:name="nfr1"/>
            <w:r>
              <w:rPr>
                <w:rFonts w:ascii="Times New Roman Regular" w:hAnsi="Times New Roman Regular" w:cs="Times New Roman Regular"/>
                <w:sz w:val="24"/>
                <w:szCs w:val="24"/>
                <w:bdr w:val="single" w:sz="4" w:space="0" w:color="00B050"/>
              </w:rPr>
              <w:t>NFR1</w:t>
            </w:r>
            <w:bookmarkEnd w:id="240"/>
          </w:p>
        </w:tc>
        <w:tc>
          <w:tcPr>
            <w:tcW w:w="1709" w:type="dxa"/>
          </w:tcPr>
          <w:p w14:paraId="255B4351"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5853" w:type="dxa"/>
          </w:tcPr>
          <w:p w14:paraId="39325025"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985" w:type="dxa"/>
          </w:tcPr>
          <w:p w14:paraId="5A396D7D"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r>
      <w:tr w:rsidR="00B40933" w14:paraId="78B3EC36" w14:textId="77777777">
        <w:tc>
          <w:tcPr>
            <w:tcW w:w="803" w:type="dxa"/>
          </w:tcPr>
          <w:p w14:paraId="34A4C5C7" w14:textId="41382F3B"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NFR2</w:t>
            </w:r>
            <w:bookmarkStart w:id="241" w:name="nfr2"/>
            <w:bookmarkEnd w:id="241"/>
          </w:p>
        </w:tc>
        <w:tc>
          <w:tcPr>
            <w:tcW w:w="1709" w:type="dxa"/>
          </w:tcPr>
          <w:p w14:paraId="304430EC"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5853" w:type="dxa"/>
          </w:tcPr>
          <w:p w14:paraId="4315881B"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985" w:type="dxa"/>
          </w:tcPr>
          <w:p w14:paraId="2C133A65"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r>
      <w:tr w:rsidR="00B40933" w14:paraId="383595C3" w14:textId="77777777">
        <w:tc>
          <w:tcPr>
            <w:tcW w:w="803" w:type="dxa"/>
          </w:tcPr>
          <w:p w14:paraId="2979C450" w14:textId="619D1D5F"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NFR3</w:t>
            </w:r>
            <w:bookmarkStart w:id="242" w:name="nfr3"/>
            <w:bookmarkEnd w:id="242"/>
          </w:p>
        </w:tc>
        <w:tc>
          <w:tcPr>
            <w:tcW w:w="1709" w:type="dxa"/>
          </w:tcPr>
          <w:p w14:paraId="3F6CEBBB"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5853" w:type="dxa"/>
          </w:tcPr>
          <w:p w14:paraId="509C4764"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985" w:type="dxa"/>
          </w:tcPr>
          <w:p w14:paraId="166B94BB"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r>
      <w:tr w:rsidR="00B40933" w14:paraId="5BB7EF96" w14:textId="77777777">
        <w:tc>
          <w:tcPr>
            <w:tcW w:w="803" w:type="dxa"/>
          </w:tcPr>
          <w:p w14:paraId="7ABF2CC8" w14:textId="24104119"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NFR4</w:t>
            </w:r>
            <w:bookmarkStart w:id="243" w:name="nfr4"/>
            <w:bookmarkEnd w:id="243"/>
          </w:p>
        </w:tc>
        <w:tc>
          <w:tcPr>
            <w:tcW w:w="1709" w:type="dxa"/>
          </w:tcPr>
          <w:p w14:paraId="1325F7C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5853" w:type="dxa"/>
          </w:tcPr>
          <w:p w14:paraId="329F88B3"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985" w:type="dxa"/>
          </w:tcPr>
          <w:p w14:paraId="2D4C1B16"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r>
      <w:tr w:rsidR="00B40933" w14:paraId="1045BEC0" w14:textId="77777777">
        <w:tc>
          <w:tcPr>
            <w:tcW w:w="803" w:type="dxa"/>
          </w:tcPr>
          <w:p w14:paraId="3A6F2A1B" w14:textId="5111DEB1"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NFR5</w:t>
            </w:r>
            <w:bookmarkStart w:id="244" w:name="nfr5"/>
            <w:bookmarkEnd w:id="244"/>
          </w:p>
        </w:tc>
        <w:tc>
          <w:tcPr>
            <w:tcW w:w="1709" w:type="dxa"/>
          </w:tcPr>
          <w:p w14:paraId="55AF14C4"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5853" w:type="dxa"/>
          </w:tcPr>
          <w:p w14:paraId="38BC7D91"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985" w:type="dxa"/>
          </w:tcPr>
          <w:p w14:paraId="3229FFC4"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r w:rsidR="00B40933" w14:paraId="01EA8EC6" w14:textId="77777777">
        <w:tc>
          <w:tcPr>
            <w:tcW w:w="803" w:type="dxa"/>
          </w:tcPr>
          <w:p w14:paraId="5EB3763C" w14:textId="3E683FC7"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NFR6</w:t>
            </w:r>
            <w:bookmarkStart w:id="245" w:name="nfr6"/>
            <w:bookmarkEnd w:id="245"/>
          </w:p>
        </w:tc>
        <w:tc>
          <w:tcPr>
            <w:tcW w:w="1709" w:type="dxa"/>
          </w:tcPr>
          <w:p w14:paraId="25CBB543"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5853" w:type="dxa"/>
          </w:tcPr>
          <w:p w14:paraId="12F5A08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985" w:type="dxa"/>
          </w:tcPr>
          <w:p w14:paraId="741C6F66"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r w:rsidR="00B40933" w14:paraId="4255DEC0" w14:textId="77777777">
        <w:tc>
          <w:tcPr>
            <w:tcW w:w="803" w:type="dxa"/>
          </w:tcPr>
          <w:p w14:paraId="1E73F901" w14:textId="2ECB9598"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NFR7</w:t>
            </w:r>
            <w:bookmarkStart w:id="246" w:name="nfr7"/>
            <w:bookmarkEnd w:id="246"/>
          </w:p>
        </w:tc>
        <w:tc>
          <w:tcPr>
            <w:tcW w:w="1709" w:type="dxa"/>
          </w:tcPr>
          <w:p w14:paraId="6224623F"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5853" w:type="dxa"/>
          </w:tcPr>
          <w:p w14:paraId="28D9F54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985" w:type="dxa"/>
          </w:tcPr>
          <w:p w14:paraId="4CA3C8A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r w:rsidR="00B40933" w14:paraId="64ED9EAB" w14:textId="77777777">
        <w:tc>
          <w:tcPr>
            <w:tcW w:w="803" w:type="dxa"/>
          </w:tcPr>
          <w:p w14:paraId="734F400B" w14:textId="0D2D3BCE" w:rsidR="00B40933" w:rsidRDefault="00F83F5C" w:rsidP="001671C7">
            <w:pPr>
              <w:spacing w:after="0" w:line="360" w:lineRule="auto"/>
              <w:jc w:val="center"/>
              <w:rPr>
                <w:rFonts w:ascii="Times New Roman Regular" w:hAnsi="Times New Roman Regular" w:cs="Times New Roman Regular" w:hint="eastAsia"/>
                <w:sz w:val="24"/>
                <w:szCs w:val="24"/>
              </w:rPr>
            </w:pPr>
            <w:bookmarkStart w:id="247" w:name="nfr8"/>
            <w:r>
              <w:rPr>
                <w:rFonts w:ascii="Times New Roman Regular" w:hAnsi="Times New Roman Regular" w:cs="Times New Roman Regular"/>
                <w:sz w:val="24"/>
                <w:szCs w:val="24"/>
                <w:bdr w:val="single" w:sz="4" w:space="0" w:color="00B050"/>
              </w:rPr>
              <w:lastRenderedPageBreak/>
              <w:t>NFR8</w:t>
            </w:r>
            <w:bookmarkEnd w:id="247"/>
          </w:p>
        </w:tc>
        <w:tc>
          <w:tcPr>
            <w:tcW w:w="1709" w:type="dxa"/>
          </w:tcPr>
          <w:p w14:paraId="4258CD1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5853" w:type="dxa"/>
          </w:tcPr>
          <w:p w14:paraId="63C10F86"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985" w:type="dxa"/>
          </w:tcPr>
          <w:p w14:paraId="007D608D"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r w:rsidR="00B40933" w14:paraId="75F4CB3F" w14:textId="77777777">
        <w:tc>
          <w:tcPr>
            <w:tcW w:w="803" w:type="dxa"/>
          </w:tcPr>
          <w:p w14:paraId="0AECEEBA" w14:textId="536F002B" w:rsidR="00B40933" w:rsidRDefault="00F83F5C" w:rsidP="001671C7">
            <w:pPr>
              <w:spacing w:after="0" w:line="360" w:lineRule="auto"/>
              <w:jc w:val="center"/>
              <w:rPr>
                <w:rFonts w:ascii="Times New Roman Regular" w:hAnsi="Times New Roman Regular" w:cs="Times New Roman Regular" w:hint="eastAsia"/>
                <w:sz w:val="24"/>
                <w:szCs w:val="24"/>
              </w:rPr>
            </w:pPr>
            <w:bookmarkStart w:id="248" w:name="nfr9"/>
            <w:r>
              <w:rPr>
                <w:rFonts w:ascii="Times New Roman Regular" w:hAnsi="Times New Roman Regular" w:cs="Times New Roman Regular"/>
                <w:sz w:val="24"/>
                <w:szCs w:val="24"/>
                <w:bdr w:val="single" w:sz="4" w:space="0" w:color="00B050"/>
              </w:rPr>
              <w:t>NFR9</w:t>
            </w:r>
            <w:bookmarkEnd w:id="248"/>
          </w:p>
        </w:tc>
        <w:tc>
          <w:tcPr>
            <w:tcW w:w="1709" w:type="dxa"/>
          </w:tcPr>
          <w:p w14:paraId="3E8F0407"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5853" w:type="dxa"/>
          </w:tcPr>
          <w:p w14:paraId="0F9A4BB3"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985" w:type="dxa"/>
          </w:tcPr>
          <w:p w14:paraId="2D56CC9F"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9" w:name="_Toc125556196"/>
      <w:bookmarkStart w:id="250" w:name="_Toc125663116"/>
      <w:bookmarkStart w:id="251" w:name="_Toc132325845"/>
      <w:r w:rsidRPr="00D8178B">
        <w:rPr>
          <w:rFonts w:ascii="Times New Roman Regular" w:hAnsi="Times New Roman Regular" w:cs="Times New Roman Regular"/>
          <w:b/>
          <w:bCs/>
          <w:color w:val="auto"/>
          <w:sz w:val="28"/>
          <w:szCs w:val="28"/>
        </w:rPr>
        <w:t xml:space="preserve">4.10 </w:t>
      </w:r>
      <w:bookmarkEnd w:id="249"/>
      <w:r w:rsidRPr="00D8178B">
        <w:rPr>
          <w:rFonts w:ascii="Times New Roman Regular" w:hAnsi="Times New Roman Regular" w:cs="Times New Roman Regular"/>
          <w:b/>
          <w:bCs/>
          <w:color w:val="auto"/>
          <w:sz w:val="28"/>
          <w:szCs w:val="28"/>
        </w:rPr>
        <w:t>Chapter summary</w:t>
      </w:r>
      <w:bookmarkEnd w:id="250"/>
      <w:bookmarkEnd w:id="251"/>
    </w:p>
    <w:p w14:paraId="7E578FBE" w14:textId="7DA76D56" w:rsidR="00BA4F8A"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In this chapter, the author defined necessary stakeholders interacting with the system and described how the interaction would occur, visualizing this using a rich picture diagram and </w:t>
      </w:r>
      <w:proofErr w:type="spellStart"/>
      <w:r>
        <w:rPr>
          <w:rFonts w:ascii="Times New Roman Regular" w:hAnsi="Times New Roman Regular" w:cs="Times New Roman Regular"/>
          <w:sz w:val="24"/>
          <w:szCs w:val="24"/>
        </w:rPr>
        <w:t>Saunder’s</w:t>
      </w:r>
      <w:proofErr w:type="spellEnd"/>
      <w:r>
        <w:rPr>
          <w:rFonts w:ascii="Times New Roman Regular" w:hAnsi="Times New Roman Regular" w:cs="Times New Roman Regular"/>
          <w:sz w:val="24"/>
          <w:szCs w:val="24"/>
        </w:rPr>
        <w:t xml:space="preserve"> Onion model. Additionally, requirement elicitation techniques, their reasoning, and their respective findings were discussed and presented. Finally, </w:t>
      </w:r>
      <w:r w:rsidR="00664B33">
        <w:rPr>
          <w:rFonts w:ascii="Times New Roman Regular" w:hAnsi="Times New Roman Regular" w:cs="Times New Roman Regular"/>
          <w:sz w:val="24"/>
          <w:szCs w:val="24"/>
        </w:rPr>
        <w:t>the author</w:t>
      </w:r>
      <w:r>
        <w:rPr>
          <w:rFonts w:ascii="Times New Roman Regular" w:hAnsi="Times New Roman Regular" w:cs="Times New Roman Regular"/>
          <w:sz w:val="24"/>
          <w:szCs w:val="24"/>
        </w:rPr>
        <w:t xml:space="preserve"> specified the use cases, associated descriptions, and system requirements.</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48"/>
          <w:headerReference w:type="first" r:id="rId49"/>
          <w:pgSz w:w="12240" w:h="15840"/>
          <w:pgMar w:top="1440" w:right="1440" w:bottom="1440" w:left="1440" w:header="720" w:footer="720" w:gutter="0"/>
          <w:cols w:space="720"/>
          <w:titlePg/>
          <w:docGrid w:linePitch="360"/>
        </w:sectPr>
      </w:pPr>
    </w:p>
    <w:p w14:paraId="7A78A5A6" w14:textId="2569FE53" w:rsidR="00FF2C9A" w:rsidRPr="00DB58D7" w:rsidRDefault="00FF2C9A" w:rsidP="003A3F23">
      <w:pPr>
        <w:pStyle w:val="Heading1"/>
        <w:pBdr>
          <w:bottom w:val="double" w:sz="6" w:space="1" w:color="auto"/>
        </w:pBdr>
        <w:spacing w:line="360" w:lineRule="auto"/>
        <w:jc w:val="center"/>
        <w:rPr>
          <w:rFonts w:ascii="Arial" w:hAnsi="Arial" w:cs="Arial"/>
          <w:b/>
          <w:bCs/>
          <w:color w:val="auto"/>
          <w:sz w:val="28"/>
          <w:szCs w:val="28"/>
        </w:rPr>
      </w:pPr>
      <w:bookmarkStart w:id="252" w:name="_Toc132325846"/>
      <w:r w:rsidRPr="00DB58D7">
        <w:rPr>
          <w:rFonts w:ascii="Arial" w:hAnsi="Arial" w:cs="Arial"/>
          <w:b/>
          <w:bCs/>
          <w:color w:val="auto"/>
          <w:sz w:val="28"/>
          <w:szCs w:val="28"/>
        </w:rPr>
        <w:lastRenderedPageBreak/>
        <w:t>CHAPTER 05. SOCIAL, LEGAL, ETHICAL &amp; PROFESSIONAL ISSUES</w:t>
      </w:r>
      <w:bookmarkEnd w:id="252"/>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53" w:name="_Toc132325847"/>
      <w:r w:rsidRPr="00F5321C">
        <w:rPr>
          <w:rFonts w:ascii="Times New Roman" w:hAnsi="Times New Roman" w:cs="Times New Roman"/>
          <w:b/>
          <w:bCs/>
          <w:color w:val="auto"/>
          <w:sz w:val="28"/>
          <w:szCs w:val="28"/>
        </w:rPr>
        <w:t>5.1 Chapter overview</w:t>
      </w:r>
      <w:bookmarkEnd w:id="253"/>
    </w:p>
    <w:p w14:paraId="3E06A7B7" w14:textId="5798AA94" w:rsidR="001F3C17" w:rsidRPr="001F3C17" w:rsidRDefault="00925479" w:rsidP="001F3C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outlines any social, legal, ethical or professional issues that arose during the journey of this project and the </w:t>
      </w:r>
      <w:r w:rsidR="00C15E4B">
        <w:rPr>
          <w:rFonts w:ascii="Times New Roman" w:hAnsi="Times New Roman" w:cs="Times New Roman"/>
          <w:sz w:val="24"/>
          <w:szCs w:val="24"/>
        </w:rPr>
        <w:t xml:space="preserve">actions that were taken </w:t>
      </w:r>
      <w:r>
        <w:rPr>
          <w:rFonts w:ascii="Times New Roman" w:hAnsi="Times New Roman" w:cs="Times New Roman"/>
          <w:sz w:val="24"/>
          <w:szCs w:val="24"/>
        </w:rPr>
        <w:t xml:space="preserve">to </w:t>
      </w:r>
      <w:r w:rsidR="00C15E4B">
        <w:rPr>
          <w:rFonts w:ascii="Times New Roman" w:hAnsi="Times New Roman" w:cs="Times New Roman"/>
          <w:sz w:val="24"/>
          <w:szCs w:val="24"/>
        </w:rPr>
        <w:t xml:space="preserve">mitigate </w:t>
      </w:r>
      <w:r>
        <w:rPr>
          <w:rFonts w:ascii="Times New Roman" w:hAnsi="Times New Roman" w:cs="Times New Roman"/>
          <w:sz w:val="24"/>
          <w:szCs w:val="24"/>
        </w:rPr>
        <w:t xml:space="preserve">them. </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54" w:name="_Toc132325848"/>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54"/>
    </w:p>
    <w:p w14:paraId="653F5890" w14:textId="1114A11F" w:rsidR="00147266" w:rsidRDefault="00980826" w:rsidP="00147266">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below table breaks down any identified SLEP issues and how they were mitigated.</w:t>
      </w:r>
    </w:p>
    <w:p w14:paraId="67E26CDD" w14:textId="61CB08B7"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bookmarkStart w:id="255" w:name="_Toc132182716"/>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bookmarkEnd w:id="255"/>
    </w:p>
    <w:tbl>
      <w:tblPr>
        <w:tblStyle w:val="TableGrid"/>
        <w:tblW w:w="0" w:type="auto"/>
        <w:tblLook w:val="04A0" w:firstRow="1" w:lastRow="0" w:firstColumn="1" w:lastColumn="0" w:noHBand="0" w:noVBand="1"/>
      </w:tblPr>
      <w:tblGrid>
        <w:gridCol w:w="4675"/>
        <w:gridCol w:w="4675"/>
      </w:tblGrid>
      <w:tr w:rsidR="004B4701" w:rsidRPr="005C1695" w14:paraId="2F3300A1" w14:textId="77777777" w:rsidTr="004B4701">
        <w:tc>
          <w:tcPr>
            <w:tcW w:w="4675" w:type="dxa"/>
          </w:tcPr>
          <w:p w14:paraId="171FFC89" w14:textId="0A7D7F48" w:rsidR="004B4701" w:rsidRPr="005C1695" w:rsidRDefault="004B4701" w:rsidP="00886978">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4127CEBD" w14:textId="626783CC" w:rsidR="004B4701" w:rsidRPr="005C1695" w:rsidRDefault="004B4701" w:rsidP="00886978">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B4701" w:rsidRPr="005C1695" w14:paraId="592C7308" w14:textId="77777777" w:rsidTr="004B4701">
        <w:tc>
          <w:tcPr>
            <w:tcW w:w="4675" w:type="dxa"/>
          </w:tcPr>
          <w:p w14:paraId="4B284D6B" w14:textId="2171E410" w:rsidR="004B4701" w:rsidRPr="005C1695" w:rsidRDefault="004F5672"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 xml:space="preserve">Names of </w:t>
            </w:r>
            <w:r w:rsidR="00C26CCD" w:rsidRPr="005C1695">
              <w:rPr>
                <w:rFonts w:ascii="Times New Roman" w:hAnsi="Times New Roman" w:cs="Times New Roman"/>
                <w:sz w:val="24"/>
                <w:szCs w:val="24"/>
              </w:rPr>
              <w:t xml:space="preserve">the </w:t>
            </w:r>
            <w:r w:rsidRPr="005C1695">
              <w:rPr>
                <w:rFonts w:ascii="Times New Roman" w:hAnsi="Times New Roman" w:cs="Times New Roman"/>
                <w:sz w:val="24"/>
                <w:szCs w:val="24"/>
              </w:rPr>
              <w:t>interviewees are not included in the dissertation</w:t>
            </w:r>
            <w:r w:rsidR="00DF24E5" w:rsidRPr="005C1695">
              <w:rPr>
                <w:rFonts w:ascii="Times New Roman" w:hAnsi="Times New Roman" w:cs="Times New Roman"/>
                <w:sz w:val="24"/>
                <w:szCs w:val="24"/>
              </w:rPr>
              <w:t>.</w:t>
            </w:r>
          </w:p>
          <w:p w14:paraId="7E5461A0" w14:textId="3541AC3C" w:rsidR="004F5672" w:rsidRPr="005C1695" w:rsidRDefault="00967853"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P</w:t>
            </w:r>
            <w:r w:rsidR="00E5703C" w:rsidRPr="005C1695">
              <w:rPr>
                <w:rFonts w:ascii="Times New Roman" w:hAnsi="Times New Roman" w:cs="Times New Roman"/>
                <w:sz w:val="24"/>
                <w:szCs w:val="24"/>
              </w:rPr>
              <w:t xml:space="preserve">ersonal details were not collected by the conducted survey, and the respondents were </w:t>
            </w:r>
            <w:r w:rsidR="009F1C14" w:rsidRPr="005C1695">
              <w:rPr>
                <w:rFonts w:ascii="Times New Roman" w:hAnsi="Times New Roman" w:cs="Times New Roman"/>
                <w:sz w:val="24"/>
                <w:szCs w:val="24"/>
              </w:rPr>
              <w:t>kept anonymous</w:t>
            </w:r>
            <w:r w:rsidR="00AB2285" w:rsidRPr="005C1695">
              <w:rPr>
                <w:rFonts w:ascii="Times New Roman" w:hAnsi="Times New Roman" w:cs="Times New Roman"/>
                <w:sz w:val="24"/>
                <w:szCs w:val="24"/>
              </w:rPr>
              <w:t>.</w:t>
            </w:r>
          </w:p>
          <w:p w14:paraId="52ABDD67" w14:textId="37B85797" w:rsidR="00B01E24" w:rsidRPr="005C1695" w:rsidRDefault="00E62BB7"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Information obtained are not saved elsewhere.</w:t>
            </w:r>
          </w:p>
        </w:tc>
        <w:tc>
          <w:tcPr>
            <w:tcW w:w="4675" w:type="dxa"/>
          </w:tcPr>
          <w:p w14:paraId="0E11AAEF" w14:textId="10E136E8" w:rsidR="004B4701" w:rsidRPr="005C1695" w:rsidRDefault="00843AF4"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The datasets used are all available freely for the public and no names were recorded for the case of Twitter</w:t>
            </w:r>
            <w:r w:rsidR="00E02885" w:rsidRPr="005C1695">
              <w:rPr>
                <w:rFonts w:ascii="Times New Roman" w:hAnsi="Times New Roman" w:cs="Times New Roman"/>
                <w:sz w:val="24"/>
                <w:szCs w:val="24"/>
              </w:rPr>
              <w:t xml:space="preserve"> tweets</w:t>
            </w:r>
            <w:r w:rsidRPr="005C1695">
              <w:rPr>
                <w:rFonts w:ascii="Times New Roman" w:hAnsi="Times New Roman" w:cs="Times New Roman"/>
                <w:sz w:val="24"/>
                <w:szCs w:val="24"/>
              </w:rPr>
              <w:t>.</w:t>
            </w:r>
          </w:p>
          <w:p w14:paraId="42254778" w14:textId="13671EB9" w:rsidR="00545F2C" w:rsidRPr="005C1695" w:rsidRDefault="008E641A"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 xml:space="preserve">Utilized tools and technologies are open source or are provided </w:t>
            </w:r>
            <w:r w:rsidR="00C46EDE" w:rsidRPr="005C1695">
              <w:rPr>
                <w:rFonts w:ascii="Times New Roman" w:hAnsi="Times New Roman" w:cs="Times New Roman"/>
                <w:sz w:val="24"/>
                <w:szCs w:val="24"/>
              </w:rPr>
              <w:t>to</w:t>
            </w:r>
            <w:r w:rsidRPr="005C1695">
              <w:rPr>
                <w:rFonts w:ascii="Times New Roman" w:hAnsi="Times New Roman" w:cs="Times New Roman"/>
                <w:sz w:val="24"/>
                <w:szCs w:val="24"/>
              </w:rPr>
              <w:t xml:space="preserve"> students free of charge.</w:t>
            </w:r>
          </w:p>
          <w:p w14:paraId="2659AC1C" w14:textId="52136C74" w:rsidR="00EC5763" w:rsidRPr="005C1695" w:rsidRDefault="00EC5763"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The code</w:t>
            </w:r>
            <w:r w:rsidR="00EA0752" w:rsidRPr="005C1695">
              <w:rPr>
                <w:rFonts w:ascii="Times New Roman" w:hAnsi="Times New Roman" w:cs="Times New Roman"/>
                <w:sz w:val="24"/>
                <w:szCs w:val="24"/>
              </w:rPr>
              <w:t>base</w:t>
            </w:r>
            <w:r w:rsidRPr="005C1695">
              <w:rPr>
                <w:rFonts w:ascii="Times New Roman" w:hAnsi="Times New Roman" w:cs="Times New Roman"/>
                <w:sz w:val="24"/>
                <w:szCs w:val="24"/>
              </w:rPr>
              <w:t xml:space="preserve"> is available in GitHub with the </w:t>
            </w:r>
            <w:r w:rsidR="00AB2285" w:rsidRPr="005C1695">
              <w:rPr>
                <w:rFonts w:ascii="Times New Roman" w:hAnsi="Times New Roman" w:cs="Times New Roman"/>
                <w:sz w:val="24"/>
                <w:szCs w:val="24"/>
              </w:rPr>
              <w:t>open-source</w:t>
            </w:r>
            <w:r w:rsidRPr="005C1695">
              <w:rPr>
                <w:rFonts w:ascii="Times New Roman" w:hAnsi="Times New Roman" w:cs="Times New Roman"/>
                <w:sz w:val="24"/>
                <w:szCs w:val="24"/>
              </w:rPr>
              <w:t xml:space="preserve"> MIT license</w:t>
            </w:r>
            <w:r w:rsidR="00CE7B46" w:rsidRPr="005C1695">
              <w:rPr>
                <w:rFonts w:ascii="Times New Roman" w:hAnsi="Times New Roman" w:cs="Times New Roman"/>
                <w:sz w:val="24"/>
                <w:szCs w:val="24"/>
              </w:rPr>
              <w:t>.</w:t>
            </w:r>
          </w:p>
        </w:tc>
      </w:tr>
      <w:tr w:rsidR="004B4701" w:rsidRPr="005C1695" w14:paraId="3D870D63" w14:textId="77777777" w:rsidTr="004B4701">
        <w:tc>
          <w:tcPr>
            <w:tcW w:w="4675" w:type="dxa"/>
          </w:tcPr>
          <w:p w14:paraId="45884215" w14:textId="25E124E5" w:rsidR="004B4701" w:rsidRPr="005C1695" w:rsidRDefault="004B4701" w:rsidP="00886978">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175BF307" w14:textId="73FF63F6" w:rsidR="004B4701" w:rsidRPr="005C1695" w:rsidRDefault="004B4701" w:rsidP="00886978">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B4701" w:rsidRPr="005C1695" w14:paraId="129723E6" w14:textId="77777777" w:rsidTr="004B4701">
        <w:tc>
          <w:tcPr>
            <w:tcW w:w="4675" w:type="dxa"/>
          </w:tcPr>
          <w:p w14:paraId="0597B983" w14:textId="2255DCC4" w:rsidR="00B01E24" w:rsidRPr="005C1695" w:rsidRDefault="00333CAD"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Participants were clearly informed on what would the data be used for.</w:t>
            </w:r>
          </w:p>
          <w:p w14:paraId="24C1E7F0" w14:textId="3BE67DA8" w:rsidR="00B01E24" w:rsidRPr="005C1695" w:rsidRDefault="007D24EE"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The work presented in this report is genuine and not reproduced elsewhere. Any ideas taken are clearly cited and given credit.</w:t>
            </w:r>
          </w:p>
        </w:tc>
        <w:tc>
          <w:tcPr>
            <w:tcW w:w="4675" w:type="dxa"/>
          </w:tcPr>
          <w:p w14:paraId="52A85B50" w14:textId="77777777" w:rsidR="004B4701" w:rsidRPr="005C1695" w:rsidRDefault="00C46EDE"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Professional standards were followed as much as possible.</w:t>
            </w:r>
          </w:p>
          <w:p w14:paraId="3DEB9A9C" w14:textId="70F42D43" w:rsidR="00F106DE" w:rsidRPr="005C1695" w:rsidRDefault="004B2874"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Responses and evaluations received are not tampered</w:t>
            </w:r>
            <w:r w:rsidR="00ED6318" w:rsidRPr="005C1695">
              <w:rPr>
                <w:rFonts w:ascii="Times New Roman" w:hAnsi="Times New Roman" w:cs="Times New Roman"/>
                <w:sz w:val="24"/>
                <w:szCs w:val="24"/>
              </w:rPr>
              <w:t xml:space="preserve"> with and </w:t>
            </w:r>
            <w:r w:rsidR="006B1F39" w:rsidRPr="005C1695">
              <w:rPr>
                <w:rFonts w:ascii="Times New Roman" w:hAnsi="Times New Roman" w:cs="Times New Roman"/>
                <w:sz w:val="24"/>
                <w:szCs w:val="24"/>
              </w:rPr>
              <w:t xml:space="preserve">the </w:t>
            </w:r>
            <w:r w:rsidR="00ED6318" w:rsidRPr="005C1695">
              <w:rPr>
                <w:rFonts w:ascii="Times New Roman" w:hAnsi="Times New Roman" w:cs="Times New Roman"/>
                <w:sz w:val="24"/>
                <w:szCs w:val="24"/>
              </w:rPr>
              <w:t>limitations are clearly stated.</w:t>
            </w:r>
          </w:p>
        </w:tc>
      </w:tr>
    </w:tbl>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56" w:name="_Toc132325849"/>
      <w:r w:rsidRPr="00465CBC">
        <w:rPr>
          <w:rFonts w:ascii="Times New Roman" w:hAnsi="Times New Roman" w:cs="Times New Roman"/>
          <w:b/>
          <w:bCs/>
          <w:color w:val="auto"/>
          <w:sz w:val="28"/>
          <w:szCs w:val="28"/>
        </w:rPr>
        <w:t>5.3 Chapter summary</w:t>
      </w:r>
      <w:bookmarkEnd w:id="256"/>
    </w:p>
    <w:p w14:paraId="11D0A263" w14:textId="30AF0347" w:rsidR="009051CB" w:rsidRPr="009051CB" w:rsidRDefault="00EB3C82" w:rsidP="009051CB">
      <w:pPr>
        <w:spacing w:line="360" w:lineRule="auto"/>
        <w:jc w:val="both"/>
        <w:rPr>
          <w:rFonts w:ascii="Times New Roman" w:hAnsi="Times New Roman" w:cs="Times New Roman"/>
          <w:sz w:val="24"/>
          <w:szCs w:val="24"/>
        </w:rPr>
        <w:sectPr w:rsidR="009051CB" w:rsidRPr="009051CB">
          <w:headerReference w:type="first" r:id="rId50"/>
          <w:pgSz w:w="12240" w:h="15840"/>
          <w:pgMar w:top="1440" w:right="1440" w:bottom="1440" w:left="1440" w:header="720" w:footer="720" w:gutter="0"/>
          <w:cols w:space="720"/>
          <w:titlePg/>
          <w:docGrid w:linePitch="360"/>
        </w:sectPr>
      </w:pPr>
      <w:r>
        <w:rPr>
          <w:rFonts w:ascii="Times New Roman" w:hAnsi="Times New Roman" w:cs="Times New Roman"/>
          <w:sz w:val="24"/>
          <w:szCs w:val="24"/>
        </w:rPr>
        <w:t xml:space="preserve">The chapter detailed the social, legal, ethical and professional issues </w:t>
      </w:r>
      <w:r w:rsidR="009051CB">
        <w:rPr>
          <w:rFonts w:ascii="Times New Roman" w:hAnsi="Times New Roman" w:cs="Times New Roman"/>
          <w:sz w:val="24"/>
          <w:szCs w:val="24"/>
        </w:rPr>
        <w:t>the author faced while conducting this research and the steps they took to solve them.</w:t>
      </w:r>
    </w:p>
    <w:p w14:paraId="0BF26013" w14:textId="6AFA3D81" w:rsidR="00B40933" w:rsidRPr="00EF2448" w:rsidRDefault="00FD2F9D" w:rsidP="00EF2448">
      <w:pPr>
        <w:pStyle w:val="Heading1"/>
        <w:pBdr>
          <w:bottom w:val="double" w:sz="6" w:space="1" w:color="auto"/>
        </w:pBdr>
        <w:spacing w:line="360" w:lineRule="auto"/>
        <w:jc w:val="center"/>
        <w:rPr>
          <w:rFonts w:ascii="Arial" w:hAnsi="Arial" w:cs="Arial"/>
          <w:b/>
          <w:bCs/>
          <w:color w:val="auto"/>
          <w:sz w:val="32"/>
          <w:szCs w:val="32"/>
        </w:rPr>
      </w:pPr>
      <w:bookmarkStart w:id="257" w:name="_Toc125663117"/>
      <w:bookmarkStart w:id="258" w:name="_Toc132325850"/>
      <w:r w:rsidRPr="00EF2448">
        <w:rPr>
          <w:rFonts w:ascii="Arial" w:hAnsi="Arial" w:cs="Arial"/>
          <w:b/>
          <w:bCs/>
          <w:color w:val="auto"/>
          <w:sz w:val="32"/>
          <w:szCs w:val="32"/>
        </w:rPr>
        <w:lastRenderedPageBreak/>
        <w:t>CHAPTER 0</w:t>
      </w:r>
      <w:r w:rsidR="008F28B2" w:rsidRPr="00EF2448">
        <w:rPr>
          <w:rFonts w:ascii="Arial" w:hAnsi="Arial" w:cs="Arial"/>
          <w:b/>
          <w:bCs/>
          <w:color w:val="auto"/>
          <w:sz w:val="32"/>
          <w:szCs w:val="32"/>
        </w:rPr>
        <w:t>6</w:t>
      </w:r>
      <w:r w:rsidRPr="00EF2448">
        <w:rPr>
          <w:rFonts w:ascii="Arial" w:hAnsi="Arial" w:cs="Arial"/>
          <w:b/>
          <w:bCs/>
          <w:color w:val="auto"/>
          <w:sz w:val="32"/>
          <w:szCs w:val="32"/>
        </w:rPr>
        <w:t>. DESIGN</w:t>
      </w:r>
      <w:bookmarkEnd w:id="257"/>
      <w:bookmarkEnd w:id="258"/>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9" w:name="_Toc125556612"/>
      <w:bookmarkStart w:id="260" w:name="_Toc125663118"/>
      <w:bookmarkStart w:id="261" w:name="_Toc132325851"/>
      <w:r w:rsidRPr="00733888">
        <w:rPr>
          <w:rFonts w:ascii="Times New Roman Regular" w:hAnsi="Times New Roman Regular" w:cs="Times New Roman Regular"/>
          <w:b/>
          <w:bCs/>
          <w:color w:val="auto"/>
          <w:sz w:val="28"/>
          <w:szCs w:val="28"/>
        </w:rPr>
        <w:t xml:space="preserve">6.1 </w:t>
      </w:r>
      <w:bookmarkEnd w:id="259"/>
      <w:r w:rsidRPr="00733888">
        <w:rPr>
          <w:rFonts w:ascii="Times New Roman Regular" w:hAnsi="Times New Roman Regular" w:cs="Times New Roman Regular"/>
          <w:b/>
          <w:bCs/>
          <w:color w:val="auto"/>
          <w:sz w:val="28"/>
          <w:szCs w:val="28"/>
        </w:rPr>
        <w:t>Chapter overview</w:t>
      </w:r>
      <w:bookmarkEnd w:id="260"/>
      <w:bookmarkEnd w:id="261"/>
    </w:p>
    <w:p w14:paraId="2E7D7085" w14:textId="7E876AC9" w:rsidR="00B40933" w:rsidRDefault="004A0E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Prior to implementation, </w:t>
      </w:r>
      <w:r w:rsidR="00094194">
        <w:rPr>
          <w:rFonts w:ascii="Times New Roman Regular" w:hAnsi="Times New Roman Regular" w:cs="Times New Roman Regular"/>
          <w:sz w:val="24"/>
          <w:szCs w:val="24"/>
        </w:rPr>
        <w:t xml:space="preserve">detailed </w:t>
      </w:r>
      <w:r>
        <w:rPr>
          <w:rFonts w:ascii="Times New Roman Regular" w:hAnsi="Times New Roman Regular" w:cs="Times New Roman Regular"/>
          <w:sz w:val="24"/>
          <w:szCs w:val="24"/>
        </w:rPr>
        <w:t xml:space="preserve">designing is </w:t>
      </w:r>
      <w:r w:rsidR="004232AB">
        <w:rPr>
          <w:rFonts w:ascii="Times New Roman Regular" w:hAnsi="Times New Roman Regular" w:cs="Times New Roman Regular"/>
          <w:sz w:val="24"/>
          <w:szCs w:val="24"/>
        </w:rPr>
        <w:t xml:space="preserve">required to ensure that implementation is as </w:t>
      </w:r>
      <w:r w:rsidR="001533CB">
        <w:rPr>
          <w:rFonts w:ascii="Times New Roman Regular" w:hAnsi="Times New Roman Regular" w:cs="Times New Roman Regular"/>
          <w:sz w:val="24"/>
          <w:szCs w:val="24"/>
        </w:rPr>
        <w:t>seamless</w:t>
      </w:r>
      <w:r w:rsidR="004232AB">
        <w:rPr>
          <w:rFonts w:ascii="Times New Roman Regular" w:hAnsi="Times New Roman Regular" w:cs="Times New Roman Regular"/>
          <w:sz w:val="24"/>
          <w:szCs w:val="24"/>
        </w:rPr>
        <w:t xml:space="preserve"> as possible. </w:t>
      </w:r>
      <w:r>
        <w:rPr>
          <w:rFonts w:ascii="Times New Roman Regular" w:hAnsi="Times New Roman Regular" w:cs="Times New Roman Regular"/>
          <w:sz w:val="24"/>
          <w:szCs w:val="24"/>
        </w:rPr>
        <w:t xml:space="preserve">In this chapter, the author focuses on selecting suitable architectural structures for implementation, considering the gathered requirements. Specifically, high-level, low-level, and associated design diagrams are presented alongside necessary </w:t>
      </w:r>
      <w:r w:rsidR="009041F7">
        <w:rPr>
          <w:rFonts w:ascii="Times New Roman Regular" w:hAnsi="Times New Roman Regular" w:cs="Times New Roman Regular"/>
          <w:sz w:val="24"/>
          <w:szCs w:val="24"/>
        </w:rPr>
        <w:t xml:space="preserve">UI </w:t>
      </w:r>
      <w:r w:rsidR="00940377">
        <w:rPr>
          <w:rFonts w:ascii="Times New Roman Regular" w:hAnsi="Times New Roman Regular" w:cs="Times New Roman Regular"/>
          <w:sz w:val="24"/>
          <w:szCs w:val="24"/>
        </w:rPr>
        <w:t>wireframes</w:t>
      </w:r>
      <w:r>
        <w:rPr>
          <w:rFonts w:ascii="Times New Roman Regular" w:hAnsi="Times New Roman Regular" w:cs="Times New Roman Regular"/>
          <w:sz w:val="24"/>
          <w:szCs w:val="24"/>
        </w:rPr>
        <w:t xml:space="preserve">. Moreover, the </w:t>
      </w:r>
      <w:r w:rsidR="008F2B89">
        <w:rPr>
          <w:rFonts w:ascii="Times New Roman Regular" w:hAnsi="Times New Roman Regular" w:cs="Times New Roman Regular"/>
          <w:sz w:val="24"/>
          <w:szCs w:val="24"/>
        </w:rPr>
        <w:t>LTS</w:t>
      </w:r>
      <w:r>
        <w:rPr>
          <w:rFonts w:ascii="Times New Roman Regular" w:hAnsi="Times New Roman Regular" w:cs="Times New Roman Regular"/>
          <w:sz w:val="24"/>
          <w:szCs w:val="24"/>
        </w:rPr>
        <w:t xml:space="preserve"> architecture </w:t>
      </w:r>
      <w:r w:rsidR="000609F8">
        <w:rPr>
          <w:rFonts w:ascii="Times New Roman Regular" w:hAnsi="Times New Roman Regular" w:cs="Times New Roman Regular"/>
          <w:sz w:val="24"/>
          <w:szCs w:val="24"/>
        </w:rPr>
        <w:t xml:space="preserve">and </w:t>
      </w:r>
      <w:r w:rsidR="003F5345">
        <w:rPr>
          <w:rFonts w:ascii="Times New Roman Regular" w:hAnsi="Times New Roman Regular" w:cs="Times New Roman Regular"/>
          <w:sz w:val="24"/>
          <w:szCs w:val="24"/>
        </w:rPr>
        <w:t xml:space="preserve">a </w:t>
      </w:r>
      <w:r w:rsidR="000609F8">
        <w:rPr>
          <w:rFonts w:ascii="Times New Roman Regular" w:hAnsi="Times New Roman Regular" w:cs="Times New Roman Regular"/>
          <w:sz w:val="24"/>
          <w:szCs w:val="24"/>
        </w:rPr>
        <w:t>novel tweet sentiment weigh</w:t>
      </w:r>
      <w:r w:rsidR="00067965">
        <w:rPr>
          <w:rFonts w:ascii="Times New Roman Regular" w:hAnsi="Times New Roman Regular" w:cs="Times New Roman Regular"/>
          <w:sz w:val="24"/>
          <w:szCs w:val="24"/>
        </w:rPr>
        <w:t>t</w:t>
      </w:r>
      <w:r w:rsidR="000609F8">
        <w:rPr>
          <w:rFonts w:ascii="Times New Roman Regular" w:hAnsi="Times New Roman Regular" w:cs="Times New Roman Regular"/>
          <w:sz w:val="24"/>
          <w:szCs w:val="24"/>
        </w:rPr>
        <w:t xml:space="preserve">ing formula are </w:t>
      </w:r>
      <w:r>
        <w:rPr>
          <w:rFonts w:ascii="Times New Roman Regular" w:hAnsi="Times New Roman Regular" w:cs="Times New Roman Regular"/>
          <w:sz w:val="24"/>
          <w:szCs w:val="24"/>
        </w:rPr>
        <w:t xml:space="preserve">also </w:t>
      </w:r>
      <w:r w:rsidR="00EC6529">
        <w:rPr>
          <w:rFonts w:ascii="Times New Roman Regular" w:hAnsi="Times New Roman Regular" w:cs="Times New Roman Regular"/>
          <w:sz w:val="24"/>
          <w:szCs w:val="24"/>
        </w:rPr>
        <w:t>presented</w:t>
      </w:r>
      <w:r>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2" w:name="_6.2_Design_goals"/>
      <w:bookmarkStart w:id="263" w:name="_Toc125556613"/>
      <w:bookmarkStart w:id="264" w:name="_Toc125663119"/>
      <w:bookmarkStart w:id="265" w:name="_Toc132325852"/>
      <w:bookmarkEnd w:id="262"/>
      <w:r w:rsidRPr="00733888">
        <w:rPr>
          <w:rFonts w:ascii="Times New Roman Regular" w:hAnsi="Times New Roman Regular" w:cs="Times New Roman Regular"/>
          <w:b/>
          <w:bCs/>
          <w:color w:val="auto"/>
          <w:sz w:val="28"/>
          <w:szCs w:val="28"/>
        </w:rPr>
        <w:t xml:space="preserve">6.2 </w:t>
      </w:r>
      <w:bookmarkEnd w:id="263"/>
      <w:r w:rsidRPr="00733888">
        <w:rPr>
          <w:rFonts w:ascii="Times New Roman Regular" w:hAnsi="Times New Roman Regular" w:cs="Times New Roman Regular"/>
          <w:b/>
          <w:bCs/>
          <w:color w:val="auto"/>
          <w:sz w:val="28"/>
          <w:szCs w:val="28"/>
        </w:rPr>
        <w:t>Design goals</w:t>
      </w:r>
      <w:bookmarkEnd w:id="264"/>
      <w:bookmarkEnd w:id="265"/>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7B941958" w14:textId="728ABFBB" w:rsidR="00B40933" w:rsidRPr="004D09FB" w:rsidRDefault="00FD2F9D">
      <w:pPr>
        <w:pStyle w:val="Caption"/>
        <w:keepNext/>
        <w:jc w:val="center"/>
        <w:rPr>
          <w:rFonts w:ascii="Times New Roman" w:hAnsi="Times New Roman" w:cs="Times New Roman"/>
          <w:b w:val="0"/>
          <w:bCs w:val="0"/>
          <w:smallCaps w:val="0"/>
          <w:color w:val="auto"/>
          <w:sz w:val="24"/>
          <w:szCs w:val="24"/>
        </w:rPr>
      </w:pPr>
      <w:bookmarkStart w:id="266" w:name="_Toc132182717"/>
      <w:r w:rsidRPr="004D09FB">
        <w:rPr>
          <w:rFonts w:ascii="Times New Roman" w:hAnsi="Times New Roman" w:cs="Times New Roman"/>
          <w:b w:val="0"/>
          <w:bCs w:val="0"/>
          <w:smallCaps w:val="0"/>
          <w:color w:val="auto"/>
          <w:sz w:val="24"/>
          <w:szCs w:val="24"/>
        </w:rPr>
        <w:t xml:space="preserve">Table </w:t>
      </w:r>
      <w:r w:rsidRPr="004D09FB">
        <w:rPr>
          <w:rFonts w:ascii="Times New Roman" w:hAnsi="Times New Roman" w:cs="Times New Roman"/>
          <w:b w:val="0"/>
          <w:bCs w:val="0"/>
          <w:smallCaps w:val="0"/>
          <w:color w:val="auto"/>
          <w:sz w:val="24"/>
          <w:szCs w:val="24"/>
        </w:rPr>
        <w:fldChar w:fldCharType="begin"/>
      </w:r>
      <w:r w:rsidRPr="004D09FB">
        <w:rPr>
          <w:rFonts w:ascii="Times New Roman" w:hAnsi="Times New Roman" w:cs="Times New Roman"/>
          <w:b w:val="0"/>
          <w:bCs w:val="0"/>
          <w:smallCaps w:val="0"/>
          <w:color w:val="auto"/>
          <w:sz w:val="24"/>
          <w:szCs w:val="24"/>
        </w:rPr>
        <w:instrText xml:space="preserve"> SEQ Table \* ARABIC </w:instrText>
      </w:r>
      <w:r w:rsidRPr="004D09F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18</w:t>
      </w:r>
      <w:r w:rsidRPr="004D09FB">
        <w:rPr>
          <w:rFonts w:ascii="Times New Roman" w:hAnsi="Times New Roman" w:cs="Times New Roman"/>
          <w:b w:val="0"/>
          <w:bCs w:val="0"/>
          <w:smallCaps w:val="0"/>
          <w:color w:val="auto"/>
          <w:sz w:val="24"/>
          <w:szCs w:val="24"/>
        </w:rPr>
        <w:fldChar w:fldCharType="end"/>
      </w:r>
      <w:r w:rsidRPr="004D09FB">
        <w:rPr>
          <w:rFonts w:ascii="Times New Roman" w:hAnsi="Times New Roman" w:cs="Times New Roman"/>
          <w:b w:val="0"/>
          <w:bCs w:val="0"/>
          <w:smallCaps w:val="0"/>
          <w:color w:val="auto"/>
          <w:sz w:val="24"/>
          <w:szCs w:val="24"/>
        </w:rPr>
        <w:t>: Design goals of the proposed system</w:t>
      </w:r>
      <w:bookmarkEnd w:id="266"/>
    </w:p>
    <w:tbl>
      <w:tblPr>
        <w:tblStyle w:val="TableGrid"/>
        <w:tblW w:w="0" w:type="auto"/>
        <w:tblLook w:val="04A0" w:firstRow="1" w:lastRow="0" w:firstColumn="1" w:lastColumn="0" w:noHBand="0" w:noVBand="1"/>
      </w:tblPr>
      <w:tblGrid>
        <w:gridCol w:w="703"/>
        <w:gridCol w:w="1573"/>
        <w:gridCol w:w="7074"/>
      </w:tblGrid>
      <w:tr w:rsidR="003B7F44" w14:paraId="4143AF15" w14:textId="77777777" w:rsidTr="00783EDC">
        <w:tc>
          <w:tcPr>
            <w:tcW w:w="703" w:type="dxa"/>
          </w:tcPr>
          <w:p w14:paraId="32F9E0B9" w14:textId="2B9EE50A" w:rsidR="003B7F44" w:rsidRDefault="003B7F44" w:rsidP="003B7F44">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182" w:type="dxa"/>
          </w:tcPr>
          <w:p w14:paraId="7B9D3DD3" w14:textId="724B2F59" w:rsidR="003B7F44" w:rsidRDefault="003B7F44">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7465" w:type="dxa"/>
          </w:tcPr>
          <w:p w14:paraId="5A59C767" w14:textId="77777777" w:rsidR="003B7F44" w:rsidRDefault="003B7F44">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Justification</w:t>
            </w:r>
          </w:p>
        </w:tc>
      </w:tr>
      <w:tr w:rsidR="003B7F44" w14:paraId="4F70D97B" w14:textId="77777777" w:rsidTr="00783EDC">
        <w:tc>
          <w:tcPr>
            <w:tcW w:w="703" w:type="dxa"/>
          </w:tcPr>
          <w:p w14:paraId="204B783B" w14:textId="7269D94C" w:rsidR="003B7F44" w:rsidRPr="004A3804" w:rsidRDefault="00F62F74" w:rsidP="003B7F44">
            <w:pPr>
              <w:spacing w:after="0" w:line="360" w:lineRule="auto"/>
              <w:jc w:val="center"/>
              <w:rPr>
                <w:rFonts w:ascii="Times New Roman Regular" w:hAnsi="Times New Roman Regular" w:cs="Times New Roman Regular" w:hint="eastAsia"/>
                <w:sz w:val="24"/>
                <w:szCs w:val="24"/>
              </w:rPr>
            </w:pPr>
            <w:bookmarkStart w:id="267" w:name="dg1"/>
            <w:r>
              <w:rPr>
                <w:rFonts w:ascii="Times New Roman Regular" w:hAnsi="Times New Roman Regular" w:cs="Times New Roman Regular"/>
                <w:sz w:val="24"/>
                <w:szCs w:val="24"/>
                <w:bdr w:val="single" w:sz="4" w:space="0" w:color="00B050"/>
              </w:rPr>
              <w:t>DG1</w:t>
            </w:r>
            <w:bookmarkEnd w:id="267"/>
          </w:p>
        </w:tc>
        <w:tc>
          <w:tcPr>
            <w:tcW w:w="1182" w:type="dxa"/>
          </w:tcPr>
          <w:p w14:paraId="5CA08B59" w14:textId="774D58EF" w:rsidR="003B7F44" w:rsidRPr="004A3804" w:rsidRDefault="003B7F44">
            <w:pPr>
              <w:spacing w:after="0" w:line="360" w:lineRule="auto"/>
              <w:jc w:val="both"/>
              <w:rPr>
                <w:rFonts w:ascii="Times New Roman Regular" w:hAnsi="Times New Roman Regular" w:cs="Times New Roman Regular" w:hint="eastAsia"/>
                <w:sz w:val="24"/>
                <w:szCs w:val="24"/>
              </w:rPr>
            </w:pPr>
            <w:r w:rsidRPr="004A3804">
              <w:rPr>
                <w:rFonts w:ascii="Times New Roman Regular" w:hAnsi="Times New Roman Regular" w:cs="Times New Roman Regular"/>
                <w:sz w:val="24"/>
                <w:szCs w:val="24"/>
              </w:rPr>
              <w:t>Performance</w:t>
            </w:r>
          </w:p>
        </w:tc>
        <w:tc>
          <w:tcPr>
            <w:tcW w:w="7465" w:type="dxa"/>
          </w:tcPr>
          <w:p w14:paraId="160EC38E" w14:textId="29AE140B" w:rsidR="003B7F44" w:rsidRDefault="003B7F44">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typical flow in TS forecasting requires retraining the model whenever a prediction is made, as the data the model had been trained on could be outdated. However, as multiple features are being used in the proposed system, this can severely hinder performance. The author can avoid this by storing past data and only fetching needed data when necessary; as a further step, the data can be fetched periodically.</w:t>
            </w:r>
          </w:p>
        </w:tc>
      </w:tr>
      <w:tr w:rsidR="003B7F44" w14:paraId="3130D9FD" w14:textId="77777777" w:rsidTr="00783EDC">
        <w:tc>
          <w:tcPr>
            <w:tcW w:w="703" w:type="dxa"/>
          </w:tcPr>
          <w:p w14:paraId="41605EE9" w14:textId="28ED2EC8" w:rsidR="003B7F44" w:rsidRPr="004A3804" w:rsidRDefault="00F62F74" w:rsidP="003B7F4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DG2</w:t>
            </w:r>
            <w:bookmarkStart w:id="268" w:name="dg2"/>
            <w:bookmarkEnd w:id="268"/>
          </w:p>
        </w:tc>
        <w:tc>
          <w:tcPr>
            <w:tcW w:w="1182" w:type="dxa"/>
          </w:tcPr>
          <w:p w14:paraId="375414AF" w14:textId="5A476E03" w:rsidR="003B7F44" w:rsidRPr="004A3804" w:rsidRDefault="003B7F44">
            <w:pPr>
              <w:spacing w:after="0" w:line="360" w:lineRule="auto"/>
              <w:jc w:val="both"/>
              <w:rPr>
                <w:rFonts w:ascii="Times New Roman Regular" w:hAnsi="Times New Roman Regular" w:cs="Times New Roman Regular" w:hint="eastAsia"/>
                <w:sz w:val="24"/>
                <w:szCs w:val="24"/>
              </w:rPr>
            </w:pPr>
            <w:r w:rsidRPr="004A3804">
              <w:rPr>
                <w:rFonts w:ascii="Times New Roman Regular" w:hAnsi="Times New Roman Regular" w:cs="Times New Roman Regular"/>
                <w:sz w:val="24"/>
                <w:szCs w:val="24"/>
              </w:rPr>
              <w:t>Usability</w:t>
            </w:r>
          </w:p>
        </w:tc>
        <w:tc>
          <w:tcPr>
            <w:tcW w:w="7465" w:type="dxa"/>
          </w:tcPr>
          <w:p w14:paraId="2FAA3E9D" w14:textId="77777777" w:rsidR="003B7F44" w:rsidRDefault="003B7F44">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Based on the analysis obtained during the requirement-gathering phase, there were mixed thoughts on whether the application would benefit people who are not experts in cryptocurrencies. Therefore, this requirement is mandatory as it is crucial to create a system that is as user-friendly as possible to be used by users across all levels of expertise.</w:t>
            </w:r>
          </w:p>
        </w:tc>
      </w:tr>
      <w:tr w:rsidR="003B7F44" w14:paraId="4E14381B" w14:textId="77777777" w:rsidTr="00783EDC">
        <w:tc>
          <w:tcPr>
            <w:tcW w:w="703" w:type="dxa"/>
          </w:tcPr>
          <w:p w14:paraId="2C03A6DA" w14:textId="7A906211" w:rsidR="003B7F44" w:rsidRPr="004A3804" w:rsidRDefault="00F62F74" w:rsidP="003B7F44">
            <w:pPr>
              <w:spacing w:after="0" w:line="360" w:lineRule="auto"/>
              <w:jc w:val="center"/>
              <w:rPr>
                <w:rFonts w:ascii="Times New Roman Regular" w:hAnsi="Times New Roman Regular" w:cs="Times New Roman Regular" w:hint="eastAsia"/>
                <w:sz w:val="24"/>
                <w:szCs w:val="24"/>
              </w:rPr>
            </w:pPr>
            <w:bookmarkStart w:id="269" w:name="dg3"/>
            <w:r>
              <w:rPr>
                <w:rFonts w:ascii="Times New Roman Regular" w:hAnsi="Times New Roman Regular" w:cs="Times New Roman Regular"/>
                <w:sz w:val="24"/>
                <w:szCs w:val="24"/>
                <w:bdr w:val="single" w:sz="4" w:space="0" w:color="00B050"/>
              </w:rPr>
              <w:t>DG3</w:t>
            </w:r>
            <w:bookmarkEnd w:id="269"/>
          </w:p>
        </w:tc>
        <w:tc>
          <w:tcPr>
            <w:tcW w:w="1182" w:type="dxa"/>
          </w:tcPr>
          <w:p w14:paraId="3A27874B" w14:textId="3D35F16D" w:rsidR="003B7F44" w:rsidRPr="004A3804" w:rsidRDefault="003B7F44">
            <w:pPr>
              <w:spacing w:after="0" w:line="360" w:lineRule="auto"/>
              <w:jc w:val="both"/>
              <w:rPr>
                <w:rFonts w:ascii="Times New Roman Regular" w:hAnsi="Times New Roman Regular" w:cs="Times New Roman Regular" w:hint="eastAsia"/>
                <w:sz w:val="24"/>
                <w:szCs w:val="24"/>
              </w:rPr>
            </w:pPr>
            <w:r w:rsidRPr="004A3804">
              <w:rPr>
                <w:rFonts w:ascii="Times New Roman Regular" w:hAnsi="Times New Roman Regular" w:cs="Times New Roman Regular"/>
                <w:sz w:val="24"/>
                <w:szCs w:val="24"/>
              </w:rPr>
              <w:t>Quality</w:t>
            </w:r>
          </w:p>
        </w:tc>
        <w:tc>
          <w:tcPr>
            <w:tcW w:w="7465" w:type="dxa"/>
          </w:tcPr>
          <w:p w14:paraId="13DADB1A" w14:textId="4641C143" w:rsidR="003B7F44" w:rsidRDefault="003B7F44" w:rsidP="00ED6132">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the highest possible quality. Also, as identified in the gathered requirements, the system must display a range of prices to provide more conviction.</w:t>
            </w:r>
          </w:p>
        </w:tc>
      </w:tr>
      <w:tr w:rsidR="003B7F44" w14:paraId="5BAA0F15" w14:textId="77777777" w:rsidTr="00783EDC">
        <w:tc>
          <w:tcPr>
            <w:tcW w:w="703" w:type="dxa"/>
          </w:tcPr>
          <w:p w14:paraId="56DAB0C7" w14:textId="2DBCE924" w:rsidR="003B7F44" w:rsidRPr="004A3804" w:rsidRDefault="00F62F74" w:rsidP="003B7F44">
            <w:pPr>
              <w:spacing w:after="0" w:line="360" w:lineRule="auto"/>
              <w:jc w:val="center"/>
              <w:rPr>
                <w:rFonts w:ascii="Times New Roman Regular" w:hAnsi="Times New Roman Regular" w:cs="Times New Roman Regular" w:hint="eastAsia"/>
                <w:sz w:val="24"/>
                <w:szCs w:val="24"/>
              </w:rPr>
            </w:pPr>
            <w:bookmarkStart w:id="270" w:name="dg4"/>
            <w:r>
              <w:rPr>
                <w:rFonts w:ascii="Times New Roman Regular" w:hAnsi="Times New Roman Regular" w:cs="Times New Roman Regular"/>
                <w:sz w:val="24"/>
                <w:szCs w:val="24"/>
                <w:bdr w:val="single" w:sz="4" w:space="0" w:color="00B050"/>
              </w:rPr>
              <w:lastRenderedPageBreak/>
              <w:t>DG4</w:t>
            </w:r>
            <w:bookmarkEnd w:id="270"/>
          </w:p>
        </w:tc>
        <w:tc>
          <w:tcPr>
            <w:tcW w:w="1182" w:type="dxa"/>
          </w:tcPr>
          <w:p w14:paraId="78B93E78" w14:textId="3075E22D" w:rsidR="003B7F44" w:rsidRPr="004A3804" w:rsidRDefault="003B7F44">
            <w:pPr>
              <w:spacing w:after="0" w:line="360" w:lineRule="auto"/>
              <w:jc w:val="both"/>
              <w:rPr>
                <w:rFonts w:ascii="Times New Roman Regular" w:hAnsi="Times New Roman Regular" w:cs="Times New Roman Regular" w:hint="eastAsia"/>
                <w:sz w:val="24"/>
                <w:szCs w:val="24"/>
              </w:rPr>
            </w:pPr>
            <w:r w:rsidRPr="00001D59">
              <w:rPr>
                <w:rFonts w:ascii="Times New Roman Regular" w:hAnsi="Times New Roman Regular" w:cs="Times New Roman Regular"/>
              </w:rPr>
              <w:t>Maintainability</w:t>
            </w:r>
          </w:p>
        </w:tc>
        <w:tc>
          <w:tcPr>
            <w:tcW w:w="7465" w:type="dxa"/>
          </w:tcPr>
          <w:p w14:paraId="759E798D" w14:textId="77777777" w:rsidR="003B7F44" w:rsidRDefault="003B7F44">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by the author, the research must yield two products for the project to be successful. The goal of maintainability is solely for the research product proposed. The architecture of the algorithm must be optimal and independent to be able to be used as a reference for future research.</w:t>
            </w:r>
          </w:p>
        </w:tc>
      </w:tr>
    </w:tbl>
    <w:p w14:paraId="26117205" w14:textId="5BF7EFC8"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1" w:name="_6.3_System_architecture"/>
      <w:bookmarkStart w:id="272" w:name="_Toc125556614"/>
      <w:bookmarkStart w:id="273" w:name="_Toc125663120"/>
      <w:bookmarkStart w:id="274" w:name="_Toc132325853"/>
      <w:bookmarkEnd w:id="271"/>
      <w:r w:rsidRPr="00D9190A">
        <w:rPr>
          <w:rFonts w:ascii="Times New Roman Regular" w:hAnsi="Times New Roman Regular" w:cs="Times New Roman Regular"/>
          <w:b/>
          <w:bCs/>
          <w:color w:val="auto"/>
          <w:sz w:val="28"/>
          <w:szCs w:val="28"/>
        </w:rPr>
        <w:t xml:space="preserve">6.3 </w:t>
      </w:r>
      <w:bookmarkEnd w:id="272"/>
      <w:bookmarkEnd w:id="273"/>
      <w:r w:rsidR="00B75D0B" w:rsidRPr="00D9190A">
        <w:rPr>
          <w:rFonts w:ascii="Times New Roman Regular" w:hAnsi="Times New Roman Regular" w:cs="Times New Roman Regular"/>
          <w:b/>
          <w:bCs/>
          <w:color w:val="auto"/>
          <w:sz w:val="28"/>
          <w:szCs w:val="28"/>
        </w:rPr>
        <w:t>System architecture design</w:t>
      </w:r>
      <w:bookmarkEnd w:id="274"/>
    </w:p>
    <w:p w14:paraId="064FF80C" w14:textId="603EC9C4"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75" w:name="_Toc125663121"/>
      <w:bookmarkStart w:id="276" w:name="_Toc132325854"/>
      <w:r w:rsidRPr="00D9190A">
        <w:rPr>
          <w:rFonts w:ascii="Times New Roman Regular" w:hAnsi="Times New Roman Regular" w:cs="Times New Roman Regular"/>
          <w:b/>
          <w:bCs/>
          <w:color w:val="auto"/>
          <w:sz w:val="24"/>
          <w:szCs w:val="24"/>
        </w:rPr>
        <w:t>6.3.1 Architecture diagram</w:t>
      </w:r>
      <w:bookmarkEnd w:id="275"/>
      <w:bookmarkEnd w:id="276"/>
    </w:p>
    <w:p w14:paraId="44EB89C0"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system’s high-level architecture design is depicted below. The author chose a three-tiered architecture because of the distinct separation of concerns of the presentation, logic, and data layers.</w:t>
      </w:r>
    </w:p>
    <w:p w14:paraId="1B1056BB" w14:textId="10C6FBF4" w:rsidR="00B40933" w:rsidRDefault="003E268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3DF73081" wp14:editId="3420BC6A">
            <wp:extent cx="3605860" cy="473985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5369" cy="4804935"/>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4"/>
      <w:bookmarkStart w:id="278"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77"/>
      <w:bookmarkEnd w:id="278"/>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79" w:name="_Toc125663122"/>
      <w:bookmarkStart w:id="280"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79"/>
      <w:bookmarkEnd w:id="280"/>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0D538BCA" w14:textId="5E1545AD" w:rsidR="00B40933" w:rsidRPr="00A25845" w:rsidRDefault="00A25845">
      <w:pPr>
        <w:spacing w:line="360" w:lineRule="auto"/>
        <w:jc w:val="both"/>
        <w:rPr>
          <w:rFonts w:ascii="Times New Roman" w:hAnsi="Times New Roman" w:cs="Times New Roman"/>
          <w:b/>
          <w:bCs/>
          <w:sz w:val="24"/>
          <w:szCs w:val="24"/>
        </w:rPr>
      </w:pPr>
      <w:r w:rsidRPr="000F7FE4">
        <w:rPr>
          <w:rFonts w:ascii="Times New Roman" w:hAnsi="Times New Roman" w:cs="Times New Roman"/>
          <w:sz w:val="24"/>
          <w:szCs w:val="24"/>
        </w:rPr>
        <w:t xml:space="preserve">All data in this layer are fetched from an API and stored in individual </w:t>
      </w:r>
      <w:r>
        <w:rPr>
          <w:rFonts w:ascii="Times New Roman" w:hAnsi="Times New Roman" w:cs="Times New Roman"/>
          <w:sz w:val="24"/>
          <w:szCs w:val="24"/>
        </w:rPr>
        <w:t>collections in MongoDB</w:t>
      </w:r>
      <w:r w:rsidRPr="000F7FE4">
        <w:rPr>
          <w:rFonts w:ascii="Times New Roman" w:hAnsi="Times New Roman" w:cs="Times New Roman"/>
          <w:sz w:val="24"/>
          <w:szCs w:val="24"/>
        </w:rPr>
        <w:t xml:space="preserve"> to ensure updated data is available whenever necessary.</w:t>
      </w:r>
    </w:p>
    <w:p w14:paraId="59267EFA" w14:textId="77777777" w:rsidR="00B40933" w:rsidRDefault="00FD2F9D">
      <w:pPr>
        <w:pStyle w:val="ListParagraph"/>
        <w:numPr>
          <w:ilvl w:val="0"/>
          <w:numId w:val="7"/>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BTC historical data &amp; block reward – historical data of BTC closing prices of the past several years and the associated block reward obtained for mining BTC.</w:t>
      </w:r>
    </w:p>
    <w:p w14:paraId="34E2184F" w14:textId="77777777" w:rsidR="00B40933" w:rsidRDefault="00FD2F9D">
      <w:pPr>
        <w:pStyle w:val="ListParagraph"/>
        <w:numPr>
          <w:ilvl w:val="0"/>
          <w:numId w:val="7"/>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Trends - historical data of the number of searches made each day that are BTC-related.</w:t>
      </w:r>
    </w:p>
    <w:p w14:paraId="60CB6038" w14:textId="77777777" w:rsidR="00B40933" w:rsidRDefault="00FD2F9D">
      <w:pPr>
        <w:pStyle w:val="ListParagraph"/>
        <w:numPr>
          <w:ilvl w:val="0"/>
          <w:numId w:val="7"/>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 historical data of the number of tweets posted each day that are BTC-related.</w:t>
      </w:r>
    </w:p>
    <w:p w14:paraId="75373628" w14:textId="77777777" w:rsidR="00B40933" w:rsidRDefault="00FD2F9D">
      <w:pPr>
        <w:pStyle w:val="ListParagraph"/>
        <w:numPr>
          <w:ilvl w:val="0"/>
          <w:numId w:val="7"/>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tweets - historical data of the tweets posted that are BTC-related.</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7794FF0"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logic tier consists of the base logic performed on the data in the data tier to provide an output in the presentation tier.</w:t>
      </w:r>
    </w:p>
    <w:p w14:paraId="63FC8B25"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Preprocessors – consist of code required to process the raw data fetched from the API’s so that the forecasting model can use it.</w:t>
      </w:r>
    </w:p>
    <w:p w14:paraId="6A72E5ED" w14:textId="77777777" w:rsidR="00B40933" w:rsidRDefault="00FD2F9D">
      <w:pPr>
        <w:pStyle w:val="ListParagraph"/>
        <w:numPr>
          <w:ilvl w:val="1"/>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preprocessor – required for general preprocessing steps such as normalization and cleaning.</w:t>
      </w:r>
    </w:p>
    <w:p w14:paraId="54EBACFB" w14:textId="0A8B3D9E" w:rsidR="00B40933" w:rsidRDefault="00FD2F9D">
      <w:pPr>
        <w:pStyle w:val="ListParagraph"/>
        <w:numPr>
          <w:ilvl w:val="1"/>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NLP data parser – required to perform sentiment analysis on the tweet data and give more weightage to </w:t>
      </w:r>
      <w:r w:rsidR="00F96F79">
        <w:rPr>
          <w:rFonts w:ascii="Times New Roman Regular" w:hAnsi="Times New Roman Regular" w:cs="Times New Roman Regular"/>
          <w:sz w:val="24"/>
          <w:szCs w:val="24"/>
        </w:rPr>
        <w:t xml:space="preserve">a </w:t>
      </w:r>
      <w:r>
        <w:rPr>
          <w:rFonts w:ascii="Times New Roman Regular" w:hAnsi="Times New Roman Regular" w:cs="Times New Roman Regular"/>
          <w:sz w:val="24"/>
          <w:szCs w:val="24"/>
        </w:rPr>
        <w:t>specific tweeter’s sentiment.</w:t>
      </w:r>
    </w:p>
    <w:p w14:paraId="70580AFF"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Data fetcher &amp; </w:t>
      </w:r>
      <w:proofErr w:type="spellStart"/>
      <w:r>
        <w:rPr>
          <w:rFonts w:ascii="Times New Roman Regular" w:hAnsi="Times New Roman Regular" w:cs="Times New Roman Regular"/>
          <w:sz w:val="24"/>
          <w:szCs w:val="24"/>
        </w:rPr>
        <w:t>cron</w:t>
      </w:r>
      <w:proofErr w:type="spellEnd"/>
      <w:r>
        <w:rPr>
          <w:rFonts w:ascii="Times New Roman Regular" w:hAnsi="Times New Roman Regular" w:cs="Times New Roman Regular"/>
          <w:sz w:val="24"/>
          <w:szCs w:val="24"/>
        </w:rPr>
        <w:t xml:space="preserve"> – the automated scheduler that the script will run periodically to ensure that the data and model are up-to-date.</w:t>
      </w:r>
    </w:p>
    <w:p w14:paraId="7CAAD577"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Forecasting models – models that will be used to provide forecasts.</w:t>
      </w:r>
    </w:p>
    <w:p w14:paraId="40CC27BF" w14:textId="77777777" w:rsidR="00B40933" w:rsidRDefault="00FD2F9D">
      <w:pPr>
        <w:pStyle w:val="ListParagraph"/>
        <w:numPr>
          <w:ilvl w:val="1"/>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Multivariate following-day forecast – utilized for the following-day forecasts.</w:t>
      </w:r>
    </w:p>
    <w:p w14:paraId="731DAB6B" w14:textId="77777777" w:rsidR="00B40933" w:rsidRDefault="00FD2F9D">
      <w:pPr>
        <w:pStyle w:val="ListParagraph"/>
        <w:numPr>
          <w:ilvl w:val="1"/>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Univariate greater horizon forecast – utilized for forecasts requested days ahead of the following day.</w:t>
      </w:r>
    </w:p>
    <w:p w14:paraId="54460A53"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Model information – extra information of the model that the admin could view (ex: accuracy, no. of epochs).</w:t>
      </w:r>
    </w:p>
    <w:p w14:paraId="1E070612"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Forecasting insights – additional information presented to the user to demonstrate forecasting-related Explainability.</w:t>
      </w:r>
    </w:p>
    <w:p w14:paraId="0E8093F1"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 news API – an additional third-party API to provide users with daily cryptocurrency news.</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3AC54E20"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point of interaction where the user interacts with the system.</w:t>
      </w:r>
    </w:p>
    <w:p w14:paraId="3E52EF7A" w14:textId="77777777" w:rsidR="00B40933" w:rsidRDefault="00FD2F9D">
      <w:pPr>
        <w:pStyle w:val="ListParagraph"/>
        <w:numPr>
          <w:ilvl w:val="0"/>
          <w:numId w:val="9"/>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Price graph UI &amp; user inputs – main UI of the MVP that is presented to the user. It would display the current pricing graph, provide the user options to choose a future date, and generate a new chart with the inference.</w:t>
      </w:r>
    </w:p>
    <w:p w14:paraId="0EB9EA99" w14:textId="77777777" w:rsidR="00B40933" w:rsidRDefault="00FD2F9D">
      <w:pPr>
        <w:pStyle w:val="ListParagraph"/>
        <w:numPr>
          <w:ilvl w:val="0"/>
          <w:numId w:val="9"/>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News UI – a minor sub-feature that will display news about the cryptocurrency world.</w:t>
      </w:r>
    </w:p>
    <w:p w14:paraId="0D69A9CE" w14:textId="77777777" w:rsidR="00B40933" w:rsidRDefault="00FD2F9D">
      <w:pPr>
        <w:pStyle w:val="ListParagraph"/>
        <w:numPr>
          <w:ilvl w:val="0"/>
          <w:numId w:val="9"/>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login &amp; additional info UI – a ‘could have’ feature that will provide an authorized user to obtain information about the current model in use and, further, provide the ability to retrain the model by adjusting hyperparameters in use.</w:t>
      </w:r>
    </w:p>
    <w:p w14:paraId="29A3FC7C" w14:textId="289FB46B"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1" w:name="_Toc125556615"/>
      <w:bookmarkStart w:id="282" w:name="_Toc125663123"/>
      <w:bookmarkStart w:id="283" w:name="_Toc132325856"/>
      <w:r w:rsidRPr="00AE05E3">
        <w:rPr>
          <w:rFonts w:ascii="Times New Roman Regular" w:hAnsi="Times New Roman Regular" w:cs="Times New Roman Regular"/>
          <w:b/>
          <w:bCs/>
          <w:color w:val="auto"/>
          <w:sz w:val="28"/>
          <w:szCs w:val="28"/>
        </w:rPr>
        <w:t xml:space="preserve">6.4 </w:t>
      </w:r>
      <w:bookmarkEnd w:id="281"/>
      <w:bookmarkEnd w:id="282"/>
      <w:r w:rsidR="007B6DB6" w:rsidRPr="00AE05E3">
        <w:rPr>
          <w:rFonts w:ascii="Times New Roman Regular" w:hAnsi="Times New Roman Regular" w:cs="Times New Roman Regular"/>
          <w:b/>
          <w:bCs/>
          <w:color w:val="auto"/>
          <w:sz w:val="28"/>
          <w:szCs w:val="28"/>
        </w:rPr>
        <w:t>Detailed design</w:t>
      </w:r>
      <w:bookmarkEnd w:id="283"/>
    </w:p>
    <w:p w14:paraId="1319E0D0" w14:textId="19F4E40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84" w:name="_Toc125663124"/>
      <w:bookmarkStart w:id="285" w:name="_Toc125556616"/>
      <w:bookmarkStart w:id="286" w:name="_Toc132325857"/>
      <w:r w:rsidRPr="00AE05E3">
        <w:rPr>
          <w:rFonts w:ascii="Times New Roman Regular" w:hAnsi="Times New Roman Regular" w:cs="Times New Roman Regular"/>
          <w:b/>
          <w:bCs/>
          <w:color w:val="auto"/>
          <w:sz w:val="24"/>
          <w:szCs w:val="24"/>
        </w:rPr>
        <w:t>6.4.1 Choice of design paradigm</w:t>
      </w:r>
      <w:bookmarkEnd w:id="284"/>
      <w:bookmarkEnd w:id="285"/>
      <w:bookmarkEnd w:id="286"/>
    </w:p>
    <w:p w14:paraId="62D25524"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identified in previous chapters, the choice of design paradigm is SSADM. To re-elaborate, as this research is primarily focused on developing a novel architecture with a novel algorithm, extensive experimentation is paramount. Furthermore, the selected programming languages do not promote OOP; instead, they encourage using function-based modules and components.</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663125"/>
      <w:bookmarkStart w:id="288" w:name="_Toc132325858"/>
      <w:r w:rsidRPr="00AE05E3">
        <w:rPr>
          <w:rFonts w:ascii="Times New Roman Regular" w:hAnsi="Times New Roman Regular" w:cs="Times New Roman Regular"/>
          <w:b/>
          <w:bCs/>
          <w:color w:val="auto"/>
          <w:sz w:val="28"/>
          <w:szCs w:val="28"/>
        </w:rPr>
        <w:t>6.5 Design diagrams</w:t>
      </w:r>
      <w:bookmarkEnd w:id="287"/>
      <w:bookmarkEnd w:id="288"/>
    </w:p>
    <w:p w14:paraId="730C7378" w14:textId="7FFCB1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89" w:name="_Toc125556617"/>
      <w:bookmarkStart w:id="290" w:name="_Toc125663126"/>
      <w:bookmarkStart w:id="291" w:name="_Toc132325859"/>
      <w:r w:rsidRPr="00AE05E3">
        <w:rPr>
          <w:rFonts w:ascii="Times New Roman Regular" w:hAnsi="Times New Roman Regular" w:cs="Times New Roman Regular"/>
          <w:b/>
          <w:bCs/>
          <w:color w:val="auto"/>
          <w:sz w:val="24"/>
          <w:szCs w:val="24"/>
        </w:rPr>
        <w:t>6.5.1 Data flow diagram</w:t>
      </w:r>
      <w:bookmarkEnd w:id="289"/>
      <w:r w:rsidRPr="00AE05E3">
        <w:rPr>
          <w:rFonts w:ascii="Times New Roman Regular" w:hAnsi="Times New Roman Regular" w:cs="Times New Roman Regular"/>
          <w:b/>
          <w:bCs/>
          <w:color w:val="auto"/>
          <w:sz w:val="24"/>
          <w:szCs w:val="24"/>
        </w:rPr>
        <w:t>s</w:t>
      </w:r>
      <w:bookmarkEnd w:id="290"/>
      <w:bookmarkEnd w:id="291"/>
    </w:p>
    <w:p w14:paraId="3FB6B29D" w14:textId="50CF5B7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data flow diagrams are depicted using level 0, level 1, and level 2, where level 0 is the </w:t>
      </w:r>
      <w:hyperlink w:anchor="_4.6_Context_diagram" w:history="1">
        <w:r w:rsidRPr="00446CBC">
          <w:rPr>
            <w:rStyle w:val="Hyperlink"/>
            <w:rFonts w:ascii="Times New Roman Regular" w:hAnsi="Times New Roman Regular" w:cs="Times New Roman Regular"/>
            <w:b/>
            <w:bCs/>
            <w:color w:val="auto"/>
            <w:sz w:val="24"/>
            <w:szCs w:val="24"/>
            <w:u w:val="none"/>
          </w:rPr>
          <w:t>context diagram</w:t>
        </w:r>
      </w:hyperlink>
      <w:r>
        <w:rPr>
          <w:rFonts w:ascii="Times New Roman Regular" w:hAnsi="Times New Roman Regular" w:cs="Times New Roman Regular"/>
          <w:sz w:val="24"/>
          <w:szCs w:val="24"/>
        </w:rPr>
        <w:t xml:space="preserve"> presented in the SRS chapter.</w:t>
      </w:r>
    </w:p>
    <w:p w14:paraId="5EEEF9CA" w14:textId="3D2D08DB"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92" w:name="_Toc125663127"/>
      <w:bookmarkStart w:id="293" w:name="_Toc132325860"/>
      <w:r w:rsidRPr="00AE05E3">
        <w:rPr>
          <w:rFonts w:ascii="Times New Roman Regular" w:hAnsi="Times New Roman Regular" w:cs="Times New Roman Regular"/>
          <w:b/>
          <w:bCs/>
          <w:color w:val="auto"/>
          <w:sz w:val="24"/>
          <w:szCs w:val="24"/>
        </w:rPr>
        <w:t>6.5.1.1 Level 01 data flow diagram</w:t>
      </w:r>
      <w:bookmarkEnd w:id="292"/>
      <w:bookmarkEnd w:id="293"/>
    </w:p>
    <w:p w14:paraId="10F1A289"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level 01 diagram is an extensive breakdown of the core components proposed in the context diagram.</w:t>
      </w:r>
    </w:p>
    <w:p w14:paraId="20F527AE" w14:textId="4E27A3C9" w:rsidR="00B40933" w:rsidRDefault="00F147C7">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lastRenderedPageBreak/>
        <w:drawing>
          <wp:inline distT="0" distB="0" distL="0" distR="0" wp14:anchorId="7BDAB457" wp14:editId="7B64B354">
            <wp:extent cx="4277450" cy="3383915"/>
            <wp:effectExtent l="0" t="0" r="889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0420" cy="3409998"/>
                    </a:xfrm>
                    <a:prstGeom prst="rect">
                      <a:avLst/>
                    </a:prstGeom>
                    <a:noFill/>
                    <a:ln>
                      <a:noFill/>
                    </a:ln>
                  </pic:spPr>
                </pic:pic>
              </a:graphicData>
            </a:graphic>
          </wp:inline>
        </w:drawing>
      </w:r>
    </w:p>
    <w:p w14:paraId="780003BE" w14:textId="0FBC4E1B"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94" w:name="_Toc121649175"/>
      <w:bookmarkStart w:id="295" w:name="_Toc132182762"/>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01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4"/>
      <w:bookmarkEnd w:id="295"/>
    </w:p>
    <w:p w14:paraId="339C7F71" w14:textId="69F027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96" w:name="_Toc125663128"/>
      <w:bookmarkStart w:id="297" w:name="_Toc132325861"/>
      <w:r w:rsidRPr="00B63F0A">
        <w:rPr>
          <w:rFonts w:ascii="Times New Roman Regular" w:hAnsi="Times New Roman Regular" w:cs="Times New Roman Regular"/>
          <w:b/>
          <w:bCs/>
          <w:color w:val="auto"/>
          <w:sz w:val="24"/>
          <w:szCs w:val="24"/>
        </w:rPr>
        <w:t>6.5.1.2 Level 02 data flow diagram</w:t>
      </w:r>
      <w:bookmarkEnd w:id="296"/>
      <w:bookmarkEnd w:id="297"/>
    </w:p>
    <w:p w14:paraId="15D1EFC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level 02 diagram is a more extensive breakdown of the core data preprocessor component proposed in level 01.</w:t>
      </w:r>
    </w:p>
    <w:p w14:paraId="31E8D4C7" w14:textId="1D413044" w:rsidR="00B40933" w:rsidRDefault="00D80F3B" w:rsidP="003913B6">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72902D80" wp14:editId="240AF5C2">
            <wp:extent cx="5421879" cy="3106247"/>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2542" cy="3118085"/>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98" w:name="_Toc121649176"/>
      <w:bookmarkStart w:id="29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8"/>
      <w:bookmarkEnd w:id="299"/>
    </w:p>
    <w:p w14:paraId="0BFD419A" w14:textId="5CD4C756" w:rsidR="00B40933" w:rsidRPr="00B63F0A" w:rsidRDefault="008F28B2">
      <w:pPr>
        <w:pStyle w:val="Heading2"/>
        <w:spacing w:line="360" w:lineRule="auto"/>
        <w:rPr>
          <w:rFonts w:ascii="Times New Roman Regular" w:hAnsi="Times New Roman Regular" w:cs="Times New Roman Regular" w:hint="eastAsia"/>
          <w:b/>
          <w:bCs/>
          <w:color w:val="auto"/>
          <w:sz w:val="24"/>
          <w:szCs w:val="24"/>
        </w:rPr>
      </w:pPr>
      <w:bookmarkStart w:id="300" w:name="_Toc125556618"/>
      <w:bookmarkStart w:id="301" w:name="_Toc125663129"/>
      <w:bookmarkStart w:id="302" w:name="_Toc132325862"/>
      <w:r w:rsidRPr="00B63F0A">
        <w:rPr>
          <w:rFonts w:ascii="Times New Roman Regular" w:hAnsi="Times New Roman Regular" w:cs="Times New Roman Regular"/>
          <w:b/>
          <w:bCs/>
          <w:color w:val="auto"/>
          <w:sz w:val="24"/>
          <w:szCs w:val="24"/>
        </w:rPr>
        <w:lastRenderedPageBreak/>
        <w:t>6.5.2 Algorithm design</w:t>
      </w:r>
      <w:bookmarkEnd w:id="300"/>
      <w:bookmarkEnd w:id="301"/>
      <w:bookmarkEnd w:id="302"/>
    </w:p>
    <w:p w14:paraId="4AC0C1B3" w14:textId="434C1404" w:rsidR="00BB4598" w:rsidRPr="00BB4598" w:rsidRDefault="00BB4598" w:rsidP="00FD776C">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Research </w:t>
      </w:r>
      <w:r w:rsidR="003B7F7B">
        <w:rPr>
          <w:rFonts w:ascii="Times New Roman Regular" w:hAnsi="Times New Roman Regular" w:cs="Times New Roman Regular"/>
          <w:b/>
          <w:bCs/>
          <w:sz w:val="24"/>
          <w:szCs w:val="24"/>
        </w:rPr>
        <w:t>domain</w:t>
      </w:r>
    </w:p>
    <w:p w14:paraId="0DCA5F08" w14:textId="08AA012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Upon gathering requirements to implement the research component, the author realized they could further enhance the existing LTC architecture by integrating flexible latent SDEs instead of the current ODEs. The author will therefore attempt to design and evaluate a novel algorithmic implementation inspired by the original LTC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which can be considered their primary contribution to the body of knowledge</w:t>
      </w:r>
      <w:r w:rsidR="00BB5F25">
        <w:rPr>
          <w:rFonts w:ascii="Times New Roman Regular" w:hAnsi="Times New Roman Regular" w:cs="Times New Roman Regular"/>
          <w:sz w:val="24"/>
          <w:szCs w:val="24"/>
        </w:rPr>
        <w:t xml:space="preserve"> (the LTS is the result of this modification)</w:t>
      </w:r>
      <w:r>
        <w:rPr>
          <w:rFonts w:ascii="Times New Roman Regular" w:hAnsi="Times New Roman Regular" w:cs="Times New Roman Regular"/>
          <w:sz w:val="24"/>
          <w:szCs w:val="24"/>
        </w:rPr>
        <w:t xml:space="preserve">. A simple illustration is available in </w:t>
      </w:r>
      <w:hyperlink w:anchor="_D.1._LTS_algorithm" w:history="1">
        <w:r w:rsidR="0068010F">
          <w:rPr>
            <w:rStyle w:val="Hyperlink"/>
            <w:rFonts w:ascii="Times New Roman Regular" w:hAnsi="Times New Roman Regular" w:cs="Times New Roman Regular"/>
            <w:b/>
            <w:bCs/>
            <w:color w:val="auto"/>
            <w:sz w:val="24"/>
            <w:szCs w:val="24"/>
            <w:u w:val="none"/>
          </w:rPr>
          <w:t>APPENDIX D.1</w:t>
        </w:r>
      </w:hyperlink>
      <w:r>
        <w:rPr>
          <w:rFonts w:ascii="Times New Roman Regular" w:hAnsi="Times New Roman Regular" w:cs="Times New Roman Regular"/>
          <w:sz w:val="24"/>
          <w:szCs w:val="24"/>
        </w:rPr>
        <w:t xml:space="preserve"> to gather intuition alongside an in-depth derivation and explanation of the proposed formula.</w:t>
      </w:r>
    </w:p>
    <w:p w14:paraId="5E07B7E2" w14:textId="68170B5F" w:rsidR="00BB4598" w:rsidRPr="00BB4598" w:rsidRDefault="003B7F7B" w:rsidP="00FD776C">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p w14:paraId="2FC68556" w14:textId="7FAF8A81" w:rsidR="00B65DAE" w:rsidRDefault="00C07FA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w:t>
      </w:r>
      <w:r w:rsidR="00B65DAE">
        <w:rPr>
          <w:rFonts w:ascii="Times New Roman Regular" w:hAnsi="Times New Roman Regular" w:cs="Times New Roman Regular"/>
          <w:sz w:val="24"/>
          <w:szCs w:val="24"/>
        </w:rPr>
        <w:t xml:space="preserve">pon analyzing requirements and reading literature on the supplementary forecasting application being implemented, the author noticed that there was no </w:t>
      </w:r>
      <w:r w:rsidR="00EF7479">
        <w:rPr>
          <w:rFonts w:ascii="Times New Roman Regular" w:hAnsi="Times New Roman Regular" w:cs="Times New Roman Regular"/>
          <w:sz w:val="24"/>
          <w:szCs w:val="24"/>
        </w:rPr>
        <w:t xml:space="preserve">clear </w:t>
      </w:r>
      <w:r w:rsidR="001C26BD">
        <w:rPr>
          <w:rFonts w:ascii="Times New Roman Regular" w:hAnsi="Times New Roman Regular" w:cs="Times New Roman Regular"/>
          <w:sz w:val="24"/>
          <w:szCs w:val="24"/>
        </w:rPr>
        <w:t>technique</w:t>
      </w:r>
      <w:r w:rsidR="00B65DAE">
        <w:rPr>
          <w:rFonts w:ascii="Times New Roman Regular" w:hAnsi="Times New Roman Regular" w:cs="Times New Roman Regular"/>
          <w:sz w:val="24"/>
          <w:szCs w:val="24"/>
        </w:rPr>
        <w:t xml:space="preserve"> to weigh</w:t>
      </w:r>
      <w:r w:rsidR="009E00AF">
        <w:rPr>
          <w:rFonts w:ascii="Times New Roman Regular" w:hAnsi="Times New Roman Regular" w:cs="Times New Roman Regular"/>
          <w:sz w:val="24"/>
          <w:szCs w:val="24"/>
        </w:rPr>
        <w:t>t</w:t>
      </w:r>
      <w:r w:rsidR="00B65DAE">
        <w:rPr>
          <w:rFonts w:ascii="Times New Roman Regular" w:hAnsi="Times New Roman Regular" w:cs="Times New Roman Regular"/>
          <w:sz w:val="24"/>
          <w:szCs w:val="24"/>
        </w:rPr>
        <w:t xml:space="preserve"> tweet sentiments based on the tweeter’s influence</w:t>
      </w:r>
      <w:r w:rsidR="006616C4">
        <w:rPr>
          <w:rFonts w:ascii="Times New Roman Regular" w:hAnsi="Times New Roman Regular" w:cs="Times New Roman Regular"/>
          <w:sz w:val="24"/>
          <w:szCs w:val="24"/>
        </w:rPr>
        <w:t xml:space="preserve">. The author therefore </w:t>
      </w:r>
      <w:r w:rsidR="00C71F31">
        <w:rPr>
          <w:rFonts w:ascii="Times New Roman Regular" w:hAnsi="Times New Roman Regular" w:cs="Times New Roman Regular"/>
          <w:sz w:val="24"/>
          <w:szCs w:val="24"/>
        </w:rPr>
        <w:t xml:space="preserve">will </w:t>
      </w:r>
      <w:r w:rsidR="006616C4">
        <w:rPr>
          <w:rFonts w:ascii="Times New Roman Regular" w:hAnsi="Times New Roman Regular" w:cs="Times New Roman Regular"/>
          <w:sz w:val="24"/>
          <w:szCs w:val="24"/>
        </w:rPr>
        <w:t>propose</w:t>
      </w:r>
      <w:r w:rsidR="00C71F31">
        <w:rPr>
          <w:rFonts w:ascii="Times New Roman Regular" w:hAnsi="Times New Roman Regular" w:cs="Times New Roman Regular"/>
          <w:sz w:val="24"/>
          <w:szCs w:val="24"/>
        </w:rPr>
        <w:t xml:space="preserve"> </w:t>
      </w:r>
      <w:r w:rsidR="006616C4">
        <w:rPr>
          <w:rFonts w:ascii="Times New Roman Regular" w:hAnsi="Times New Roman Regular" w:cs="Times New Roman Regular"/>
          <w:sz w:val="24"/>
          <w:szCs w:val="24"/>
        </w:rPr>
        <w:t xml:space="preserve">another novel </w:t>
      </w:r>
      <w:r w:rsidR="003D6ED4">
        <w:rPr>
          <w:rFonts w:ascii="Times New Roman Regular" w:hAnsi="Times New Roman Regular" w:cs="Times New Roman Regular"/>
          <w:sz w:val="24"/>
          <w:szCs w:val="24"/>
        </w:rPr>
        <w:t xml:space="preserve">algorithm </w:t>
      </w:r>
      <w:r w:rsidR="006616C4">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6616C4">
        <w:rPr>
          <w:rFonts w:ascii="Times New Roman Regular" w:hAnsi="Times New Roman Regular" w:cs="Times New Roman Regular"/>
          <w:sz w:val="24"/>
          <w:szCs w:val="24"/>
        </w:rPr>
        <w:t xml:space="preserve"> the</w:t>
      </w:r>
      <w:r w:rsidR="004C093F">
        <w:rPr>
          <w:rFonts w:ascii="Times New Roman Regular" w:hAnsi="Times New Roman Regular" w:cs="Times New Roman Regular"/>
          <w:sz w:val="24"/>
          <w:szCs w:val="24"/>
        </w:rPr>
        <w:t>se</w:t>
      </w:r>
      <w:r w:rsidR="006616C4">
        <w:rPr>
          <w:rFonts w:ascii="Times New Roman Regular" w:hAnsi="Times New Roman Regular" w:cs="Times New Roman Regular"/>
          <w:sz w:val="24"/>
          <w:szCs w:val="24"/>
        </w:rPr>
        <w:t xml:space="preserve"> sentiments</w:t>
      </w:r>
      <w:r w:rsidR="00F00182">
        <w:rPr>
          <w:rFonts w:ascii="Times New Roman Regular" w:hAnsi="Times New Roman Regular" w:cs="Times New Roman Regular"/>
          <w:sz w:val="24"/>
          <w:szCs w:val="24"/>
        </w:rPr>
        <w:t xml:space="preserve"> - </w:t>
      </w:r>
      <w:r w:rsidR="00F16666">
        <w:rPr>
          <w:rFonts w:ascii="Times New Roman Regular" w:hAnsi="Times New Roman Regular" w:cs="Times New Roman Regular"/>
          <w:sz w:val="24"/>
          <w:szCs w:val="24"/>
        </w:rPr>
        <w:t>t</w:t>
      </w:r>
      <w:r w:rsidR="006616C4">
        <w:rPr>
          <w:rFonts w:ascii="Times New Roman Regular" w:hAnsi="Times New Roman Regular" w:cs="Times New Roman Regular"/>
          <w:sz w:val="24"/>
          <w:szCs w:val="24"/>
        </w:rPr>
        <w:t>his can be considered as a secondary contribution.</w:t>
      </w:r>
    </w:p>
    <w:p w14:paraId="27AC5E38" w14:textId="3878B621"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303" w:name="_Toc125556620"/>
      <w:bookmarkStart w:id="304" w:name="_Toc125663131"/>
      <w:bookmarkStart w:id="305" w:name="_Toc132325863"/>
      <w:r w:rsidRPr="00B63F0A">
        <w:rPr>
          <w:rFonts w:ascii="Times New Roman Regular" w:hAnsi="Times New Roman Regular" w:cs="Times New Roman Regular"/>
          <w:b/>
          <w:bCs/>
          <w:color w:val="auto"/>
          <w:sz w:val="24"/>
          <w:szCs w:val="24"/>
        </w:rPr>
        <w:t>6.5.2.</w:t>
      </w:r>
      <w:r w:rsidR="00001BEE" w:rsidRPr="00B63F0A">
        <w:rPr>
          <w:rFonts w:ascii="Times New Roman Regular" w:hAnsi="Times New Roman Regular" w:cs="Times New Roman Regular"/>
          <w:b/>
          <w:bCs/>
          <w:color w:val="auto"/>
          <w:sz w:val="24"/>
          <w:szCs w:val="24"/>
        </w:rPr>
        <w:t>1</w:t>
      </w:r>
      <w:r w:rsidRPr="00B63F0A">
        <w:rPr>
          <w:rFonts w:ascii="Times New Roman Regular" w:hAnsi="Times New Roman Regular" w:cs="Times New Roman Regular"/>
          <w:b/>
          <w:bCs/>
          <w:color w:val="auto"/>
          <w:sz w:val="24"/>
          <w:szCs w:val="24"/>
        </w:rPr>
        <w:t xml:space="preserve"> </w:t>
      </w:r>
      <w:r w:rsidR="00933B7E" w:rsidRPr="00B63F0A">
        <w:rPr>
          <w:rFonts w:ascii="Times New Roman Regular" w:hAnsi="Times New Roman Regular" w:cs="Times New Roman Regular"/>
          <w:b/>
          <w:bCs/>
          <w:color w:val="auto"/>
          <w:sz w:val="24"/>
          <w:szCs w:val="24"/>
        </w:rPr>
        <w:t>Liquid Time-stochasticity (</w:t>
      </w:r>
      <w:r w:rsidR="00001BEE" w:rsidRPr="00B63F0A">
        <w:rPr>
          <w:rFonts w:ascii="Times New Roman Regular" w:hAnsi="Times New Roman Regular" w:cs="Times New Roman Regular"/>
          <w:b/>
          <w:bCs/>
          <w:color w:val="auto"/>
          <w:sz w:val="24"/>
          <w:szCs w:val="24"/>
        </w:rPr>
        <w:t>LTS</w:t>
      </w:r>
      <w:r w:rsidR="00933B7E" w:rsidRPr="00B63F0A">
        <w:rPr>
          <w:rFonts w:ascii="Times New Roman Regular" w:hAnsi="Times New Roman Regular" w:cs="Times New Roman Regular"/>
          <w:b/>
          <w:bCs/>
          <w:color w:val="auto"/>
          <w:sz w:val="24"/>
          <w:szCs w:val="24"/>
        </w:rPr>
        <w:t xml:space="preserve">) </w:t>
      </w:r>
      <w:r w:rsidR="00001BEE" w:rsidRPr="00B63F0A">
        <w:rPr>
          <w:rFonts w:ascii="Times New Roman Regular" w:hAnsi="Times New Roman Regular" w:cs="Times New Roman Regular"/>
          <w:b/>
          <w:bCs/>
          <w:color w:val="auto"/>
          <w:sz w:val="24"/>
          <w:szCs w:val="24"/>
        </w:rPr>
        <w:t>a</w:t>
      </w:r>
      <w:r w:rsidRPr="00B63F0A">
        <w:rPr>
          <w:rFonts w:ascii="Times New Roman Regular" w:hAnsi="Times New Roman Regular" w:cs="Times New Roman Regular"/>
          <w:b/>
          <w:bCs/>
          <w:color w:val="auto"/>
          <w:sz w:val="24"/>
          <w:szCs w:val="24"/>
        </w:rPr>
        <w:t>lgorithm</w:t>
      </w:r>
      <w:bookmarkEnd w:id="303"/>
      <w:bookmarkEnd w:id="304"/>
      <w:bookmarkEnd w:id="305"/>
    </w:p>
    <w:p w14:paraId="1AA7598C" w14:textId="5495EEF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Upon studying the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the author could utilize a linear system of SDEs to declare the flow to manifest a novel algorithm with more flexibility for instantaneous adaptation of tiny changes. Moreover, this is an excellent enhancement as the additional component being developed belongs to the open market, which can have small instant price changes. The below formula is what the author proposes:</w:t>
      </w:r>
    </w:p>
    <w:p w14:paraId="2123031D" w14:textId="77777777" w:rsidR="00B40933" w:rsidRDefault="0082628B">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069A6F2A" w14:textId="77777777" w:rsidR="00A15BE0" w:rsidRDefault="00A15BE0">
      <w:pPr>
        <w:spacing w:line="240" w:lineRule="auto"/>
        <w:jc w:val="both"/>
        <w:rPr>
          <w:rFonts w:ascii="Times New Roman Regular" w:hAnsi="Times New Roman Regular" w:cs="Times New Roman Regular" w:hint="eastAsia"/>
          <w:sz w:val="24"/>
          <w:szCs w:val="24"/>
        </w:rPr>
      </w:pPr>
    </w:p>
    <w:p w14:paraId="573B2C4D" w14:textId="76F3EB65" w:rsidR="00B40933" w:rsidRDefault="00FD2F9D">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399"/>
        <w:gridCol w:w="810"/>
        <w:gridCol w:w="4315"/>
      </w:tblGrid>
      <w:tr w:rsidR="00AD3344" w14:paraId="561F1BCD" w14:textId="1F57EF8E" w:rsidTr="003E12BE">
        <w:tc>
          <w:tcPr>
            <w:tcW w:w="826" w:type="dxa"/>
          </w:tcPr>
          <w:p w14:paraId="141F6BBA"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3399" w:type="dxa"/>
          </w:tcPr>
          <w:p w14:paraId="14748BAD"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c>
          <w:tcPr>
            <w:tcW w:w="810" w:type="dxa"/>
          </w:tcPr>
          <w:p w14:paraId="1B0E99E6" w14:textId="04E1EDF6"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f</m:t>
                </m:r>
              </m:oMath>
            </m:oMathPara>
          </w:p>
        </w:tc>
        <w:tc>
          <w:tcPr>
            <w:tcW w:w="4315" w:type="dxa"/>
          </w:tcPr>
          <w:p w14:paraId="0B8DE42C" w14:textId="6A72AF89"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AD3344" w14:paraId="6FA7F6B1" w14:textId="5D771E56" w:rsidTr="003E12BE">
        <w:tc>
          <w:tcPr>
            <w:tcW w:w="826" w:type="dxa"/>
          </w:tcPr>
          <w:p w14:paraId="027A6AE8"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3399" w:type="dxa"/>
          </w:tcPr>
          <w:p w14:paraId="2D63FB2F"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c>
          <w:tcPr>
            <w:tcW w:w="810" w:type="dxa"/>
          </w:tcPr>
          <w:p w14:paraId="2AB84527" w14:textId="4CC50B50"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θ,A</m:t>
                </m:r>
              </m:oMath>
            </m:oMathPara>
          </w:p>
        </w:tc>
        <w:tc>
          <w:tcPr>
            <w:tcW w:w="4315" w:type="dxa"/>
          </w:tcPr>
          <w:p w14:paraId="3DD3A57B" w14:textId="3E4FCF29"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r w:rsidR="00AD3344" w14:paraId="6E141C65" w14:textId="7B802A29" w:rsidTr="003E12BE">
        <w:tc>
          <w:tcPr>
            <w:tcW w:w="826" w:type="dxa"/>
          </w:tcPr>
          <w:p w14:paraId="19AFD31F" w14:textId="77777777" w:rsidR="00AD3344" w:rsidRDefault="00AD3344" w:rsidP="00AD3344">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3399" w:type="dxa"/>
          </w:tcPr>
          <w:p w14:paraId="0943189E"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c>
          <w:tcPr>
            <w:tcW w:w="810" w:type="dxa"/>
          </w:tcPr>
          <w:p w14:paraId="47395D07" w14:textId="0DC32E5E"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B</m:t>
                </m:r>
              </m:oMath>
            </m:oMathPara>
          </w:p>
        </w:tc>
        <w:tc>
          <w:tcPr>
            <w:tcW w:w="4315" w:type="dxa"/>
          </w:tcPr>
          <w:p w14:paraId="7EDE55DC" w14:textId="13D6828D"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Noise (Brownian motion)</w:t>
            </w:r>
          </w:p>
        </w:tc>
      </w:tr>
      <w:tr w:rsidR="00AD3344" w14:paraId="4BA65160" w14:textId="3290D993" w:rsidTr="003E12BE">
        <w:tc>
          <w:tcPr>
            <w:tcW w:w="826" w:type="dxa"/>
          </w:tcPr>
          <w:p w14:paraId="149234F9" w14:textId="77777777" w:rsidR="00AD3344" w:rsidRDefault="00AD3344" w:rsidP="00AD3344">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3399" w:type="dxa"/>
          </w:tcPr>
          <w:p w14:paraId="4806E5AF" w14:textId="436C9595"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p>
        </w:tc>
        <w:tc>
          <w:tcPr>
            <w:tcW w:w="810" w:type="dxa"/>
          </w:tcPr>
          <w:p w14:paraId="29E1FE8C" w14:textId="275B09C1"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m:rPr>
                    <m:scr m:val="script"/>
                  </m:rPr>
                  <w:rPr>
                    <w:rFonts w:ascii="Cambria Math" w:eastAsia="MS Mincho" w:hAnsi="Cambria Math" w:cs="MS Mincho"/>
                    <w:sz w:val="24"/>
                    <w:szCs w:val="24"/>
                  </w:rPr>
                  <m:t>o</m:t>
                </m:r>
              </m:oMath>
            </m:oMathPara>
          </w:p>
        </w:tc>
        <w:tc>
          <w:tcPr>
            <w:tcW w:w="4315" w:type="dxa"/>
          </w:tcPr>
          <w:p w14:paraId="79F7B198" w14:textId="6A92033B"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Intensity of noise (parameter)</w:t>
            </w:r>
          </w:p>
        </w:tc>
      </w:tr>
    </w:tbl>
    <w:p w14:paraId="0906D017" w14:textId="77777777" w:rsidR="00AD3344" w:rsidRDefault="00AD3344">
      <w:pPr>
        <w:spacing w:line="240" w:lineRule="auto"/>
        <w:jc w:val="both"/>
        <w:rPr>
          <w:rFonts w:ascii="Times New Roman Regular" w:hAnsi="Times New Roman Regular" w:cs="Times New Roman Regular" w:hint="eastAsia"/>
          <w:b/>
          <w:bCs/>
          <w:sz w:val="24"/>
          <w:szCs w:val="24"/>
        </w:rPr>
      </w:pPr>
    </w:p>
    <w:p w14:paraId="335649D7" w14:textId="6569AEDC"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Algorithm forward propagation by SDE solvers</w:t>
      </w:r>
    </w:p>
    <w:p w14:paraId="105B8C9C" w14:textId="0FE3550F" w:rsidR="00B40933" w:rsidRDefault="00FD2F9D">
      <w:pPr>
        <w:spacing w:line="360" w:lineRule="auto"/>
        <w:jc w:val="both"/>
        <w:rPr>
          <w:rFonts w:ascii="Times New Roman Regular" w:hAnsi="Times New Roman Regular" w:cs="Times New Roman Regular" w:hint="eastAsia"/>
          <w:sz w:val="24"/>
          <w:szCs w:val="24"/>
        </w:rPr>
      </w:pP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determined that their LTC architecture that uses a linear system of ODEs was ‘stiff equations’. They also found that regular Runge-</w:t>
      </w:r>
      <w:proofErr w:type="spellStart"/>
      <w:r>
        <w:rPr>
          <w:rFonts w:ascii="Times New Roman Regular" w:hAnsi="Times New Roman Regular" w:cs="Times New Roman Regular"/>
          <w:sz w:val="24"/>
          <w:szCs w:val="24"/>
        </w:rPr>
        <w:t>Kutta</w:t>
      </w:r>
      <w:proofErr w:type="spellEnd"/>
      <w:r>
        <w:rPr>
          <w:rFonts w:ascii="Times New Roman Regular" w:hAnsi="Times New Roman Regular" w:cs="Times New Roman Regular"/>
          <w:sz w:val="24"/>
          <w:szCs w:val="24"/>
        </w:rPr>
        <w:t xml:space="preserve"> was not suitable for solving LTCs; therefore, they designed a custom ODE solver by combining both implicit and explicit Euler methods.</w:t>
      </w:r>
    </w:p>
    <w:p w14:paraId="232DE56F" w14:textId="3CDEF3CD"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
        <w:t xml:space="preserve">As this system uses SDEs, SDE solvers must be used. As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determined, the architecture is a system of stiff equations. Therefore, as Press et al. (</w:t>
      </w:r>
      <w:hyperlink w:anchor="pressref" w:history="1">
        <w:r>
          <w:rPr>
            <w:rStyle w:val="Hyperlink"/>
            <w:rFonts w:ascii="Times New Roman Regular" w:hAnsi="Times New Roman Regular" w:cs="Times New Roman Regular"/>
            <w:color w:val="auto"/>
            <w:sz w:val="24"/>
            <w:szCs w:val="24"/>
            <w:u w:val="none"/>
          </w:rPr>
          <w:t>2007</w:t>
        </w:r>
      </w:hyperlink>
      <w:r>
        <w:rPr>
          <w:rFonts w:ascii="Times New Roman Regular" w:hAnsi="Times New Roman Regular" w:cs="Times New Roman Regular"/>
          <w:sz w:val="24"/>
          <w:szCs w:val="24"/>
        </w:rPr>
        <w:t>) decided, researchers must use an implicit solver to ensure stability. Additionally, researchers can combine an explicit solver to achieve further stability. Therefore, the author will use an SDE solver, which is implicit, and if time permits, create a further enhanced custom SDE solver by fusing an explicit solver within.</w:t>
      </w:r>
    </w:p>
    <w:p w14:paraId="32C7A5F9" w14:textId="22B6679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
        <w:t>Based on the author's research, the SDE equivalent for ODE Euler methods is the Euler-Maruyama method; this is the recommended solver as it can handle all forms of noise (</w:t>
      </w:r>
      <w:hyperlink w:anchor="lixref" w:history="1">
        <w:r>
          <w:rPr>
            <w:rStyle w:val="Hyperlink"/>
            <w:rFonts w:ascii="Times New Roman Regular" w:hAnsi="Times New Roman Regular" w:cs="Times New Roman Regular"/>
            <w:color w:val="auto"/>
            <w:sz w:val="24"/>
            <w:szCs w:val="24"/>
            <w:u w:val="none"/>
          </w:rPr>
          <w:t>Li et al., 2020</w:t>
        </w:r>
      </w:hyperlink>
      <w:r>
        <w:rPr>
          <w:rFonts w:ascii="Times New Roman Regular" w:hAnsi="Times New Roman Regular" w:cs="Times New Roman Regular"/>
          <w:sz w:val="24"/>
          <w:szCs w:val="24"/>
        </w:rPr>
        <w:t xml:space="preserve">). </w:t>
      </w:r>
      <w:bookmarkStart w:id="306" w:name="_Hlk126507888"/>
      <w:r>
        <w:rPr>
          <w:rFonts w:ascii="Times New Roman Regular" w:hAnsi="Times New Roman Regular" w:cs="Times New Roman Regular"/>
          <w:sz w:val="24"/>
          <w:szCs w:val="24"/>
        </w:rPr>
        <w:t>Combining the explicit Euler-Maruyama solver within to create a custom solver is something researchers should explore in the future.</w:t>
      </w:r>
      <w:bookmarkEnd w:id="306"/>
    </w:p>
    <w:p w14:paraId="30370259"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How to train the network?</w:t>
      </w:r>
    </w:p>
    <w:p w14:paraId="4961CF59" w14:textId="13126D4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Training these networks has a trade-off between accuracy and memory. Chen et al. (</w:t>
      </w:r>
      <w:hyperlink w:anchor="chenref" w:history="1">
        <w:r>
          <w:rPr>
            <w:rStyle w:val="Hyperlink"/>
            <w:rFonts w:ascii="Times New Roman Regular" w:hAnsi="Times New Roman Regular" w:cs="Times New Roman Regular"/>
            <w:color w:val="auto"/>
            <w:sz w:val="24"/>
            <w:szCs w:val="24"/>
            <w:u w:val="none"/>
          </w:rPr>
          <w:t>2019</w:t>
        </w:r>
      </w:hyperlink>
      <w:r>
        <w:rPr>
          <w:rFonts w:ascii="Times New Roman Regular" w:hAnsi="Times New Roman Regular" w:cs="Times New Roman Regular"/>
          <w:sz w:val="24"/>
          <w:szCs w:val="24"/>
        </w:rPr>
        <w:t xml:space="preserve">) promoted the use of the adjoint sensitivity method to perform reverse-mode AD, which is more memory efficient.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xml:space="preserve">) mentioned that this method introduced more numerical errors and opted to use the traditional BPTT approach, which is more accurate but consumes more memory. Although there exists a technique of adjoints specifically for SDEs, they cannot be used, as determined by </w:t>
      </w:r>
      <w:proofErr w:type="spellStart"/>
      <w:r>
        <w:rPr>
          <w:rFonts w:ascii="Times New Roman Regular" w:hAnsi="Times New Roman Regular" w:cs="Times New Roman Regular"/>
          <w:sz w:val="24"/>
          <w:szCs w:val="24"/>
        </w:rPr>
        <w:t>Tzen</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w:t>
      </w:r>
      <w:hyperlink w:anchor="tzenref" w:history="1">
        <w:r>
          <w:rPr>
            <w:rStyle w:val="Hyperlink"/>
            <w:rFonts w:ascii="Times New Roman Regular" w:hAnsi="Times New Roman Regular" w:cs="Times New Roman Regular"/>
            <w:color w:val="auto"/>
            <w:sz w:val="24"/>
            <w:szCs w:val="24"/>
            <w:u w:val="none"/>
          </w:rPr>
          <w:t>2019</w:t>
        </w:r>
      </w:hyperlink>
      <w:r>
        <w:rPr>
          <w:rFonts w:ascii="Times New Roman Regular" w:hAnsi="Times New Roman Regular" w:cs="Times New Roman Regular"/>
          <w:sz w:val="24"/>
          <w:szCs w:val="24"/>
        </w:rPr>
        <w:t>), and hence requires a custom-built backpropagation rule.</w:t>
      </w:r>
    </w:p>
    <w:p w14:paraId="485C59F4" w14:textId="63562465"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For this research, the author will opt for the approach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to give more precision and as the author is time constrained to implement a custom backpropagation algorithm. Researchers must investigate reverse-mode AD in the future as it is the recommended approach when memory efficiency is more important. It is also worth noting that using the BPTT approach carries added benefits, such as being able to be used as an RNN layer alongside the popular optimization algorithms that are very familiar (ex: Adam, SGD) (</w:t>
      </w:r>
      <w:proofErr w:type="spellStart"/>
      <w:r w:rsidR="00AF29C5">
        <w:rPr>
          <w:rStyle w:val="Hyperlink"/>
          <w:rFonts w:ascii="Times New Roman Regular" w:hAnsi="Times New Roman Regular" w:cs="Times New Roman Regular"/>
          <w:color w:val="auto"/>
          <w:sz w:val="24"/>
          <w:szCs w:val="24"/>
          <w:u w:val="none"/>
        </w:rPr>
        <w:fldChar w:fldCharType="begin"/>
      </w:r>
      <w:r w:rsidR="00AF29C5">
        <w:rPr>
          <w:rStyle w:val="Hyperlink"/>
          <w:rFonts w:ascii="Times New Roman Regular" w:hAnsi="Times New Roman Regular" w:cs="Times New Roman Regular"/>
          <w:color w:val="auto"/>
          <w:sz w:val="24"/>
          <w:szCs w:val="24"/>
          <w:u w:val="none"/>
        </w:rPr>
        <w:instrText xml:space="preserve"> HYPERLINK \l "hasani2020ref" </w:instrText>
      </w:r>
      <w:r w:rsidR="00AF29C5">
        <w:rPr>
          <w:rStyle w:val="Hyperlink"/>
          <w:rFonts w:ascii="Times New Roman Regular" w:hAnsi="Times New Roman Regular" w:cs="Times New Roman Regular"/>
          <w:color w:val="auto"/>
          <w:sz w:val="24"/>
          <w:szCs w:val="24"/>
          <w:u w:val="none"/>
        </w:rPr>
        <w:fldChar w:fldCharType="separate"/>
      </w:r>
      <w:r>
        <w:rPr>
          <w:rStyle w:val="Hyperlink"/>
          <w:rFonts w:ascii="Times New Roman Regular" w:hAnsi="Times New Roman Regular" w:cs="Times New Roman Regular"/>
          <w:color w:val="auto"/>
          <w:sz w:val="24"/>
          <w:szCs w:val="24"/>
          <w:u w:val="none"/>
        </w:rPr>
        <w:t>Hasani</w:t>
      </w:r>
      <w:proofErr w:type="spellEnd"/>
      <w:r>
        <w:rPr>
          <w:rStyle w:val="Hyperlink"/>
          <w:rFonts w:ascii="Times New Roman Regular" w:hAnsi="Times New Roman Regular" w:cs="Times New Roman Regular"/>
          <w:color w:val="auto"/>
          <w:sz w:val="24"/>
          <w:szCs w:val="24"/>
          <w:u w:val="none"/>
        </w:rPr>
        <w:t xml:space="preserve"> et al., 2020</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p>
    <w:p w14:paraId="4E912CEA" w14:textId="4E196921" w:rsidR="000E13F9" w:rsidRPr="00B63F0A" w:rsidRDefault="000E13F9" w:rsidP="000E13F9">
      <w:pPr>
        <w:pStyle w:val="Heading3"/>
        <w:spacing w:line="360" w:lineRule="auto"/>
        <w:rPr>
          <w:rFonts w:ascii="Times New Roman Regular" w:hAnsi="Times New Roman Regular" w:cs="Times New Roman Regular" w:hint="eastAsia"/>
          <w:b/>
          <w:bCs/>
          <w:color w:val="auto"/>
          <w:sz w:val="24"/>
          <w:szCs w:val="24"/>
        </w:rPr>
      </w:pPr>
      <w:bookmarkStart w:id="307" w:name="_6.5.2.2_Tweet_sentiment"/>
      <w:bookmarkStart w:id="308" w:name="_Toc132325864"/>
      <w:bookmarkEnd w:id="307"/>
      <w:r w:rsidRPr="00B63F0A">
        <w:rPr>
          <w:rFonts w:ascii="Times New Roman Regular" w:hAnsi="Times New Roman Regular" w:cs="Times New Roman Regular"/>
          <w:b/>
          <w:bCs/>
          <w:color w:val="auto"/>
          <w:sz w:val="24"/>
          <w:szCs w:val="24"/>
        </w:rPr>
        <w:lastRenderedPageBreak/>
        <w:t>6.5.2.2 Tweet sentiment weigh</w:t>
      </w:r>
      <w:r w:rsidR="00935E4F">
        <w:rPr>
          <w:rFonts w:ascii="Times New Roman Regular" w:hAnsi="Times New Roman Regular" w:cs="Times New Roman Regular"/>
          <w:b/>
          <w:bCs/>
          <w:color w:val="auto"/>
          <w:sz w:val="24"/>
          <w:szCs w:val="24"/>
        </w:rPr>
        <w:t>t</w:t>
      </w:r>
      <w:r w:rsidRPr="00B63F0A">
        <w:rPr>
          <w:rFonts w:ascii="Times New Roman Regular" w:hAnsi="Times New Roman Regular" w:cs="Times New Roman Regular"/>
          <w:b/>
          <w:bCs/>
          <w:color w:val="auto"/>
          <w:sz w:val="24"/>
          <w:szCs w:val="24"/>
        </w:rPr>
        <w:t xml:space="preserve">ing </w:t>
      </w:r>
      <w:r w:rsidR="004A3842" w:rsidRPr="00B63F0A">
        <w:rPr>
          <w:rFonts w:ascii="Times New Roman Regular" w:hAnsi="Times New Roman Regular" w:cs="Times New Roman Regular"/>
          <w:b/>
          <w:bCs/>
          <w:color w:val="auto"/>
          <w:sz w:val="24"/>
          <w:szCs w:val="24"/>
        </w:rPr>
        <w:t>algorithm</w:t>
      </w:r>
      <w:bookmarkEnd w:id="308"/>
    </w:p>
    <w:p w14:paraId="57426BB8" w14:textId="653A2C5B" w:rsidR="00C1274C" w:rsidRDefault="0015257A" w:rsidP="00C1274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B</w:t>
      </w:r>
      <w:r>
        <w:rPr>
          <w:rFonts w:ascii="Times New Roman Regular" w:hAnsi="Times New Roman Regular" w:cs="Times New Roman Regular"/>
          <w:sz w:val="24"/>
          <w:szCs w:val="24"/>
        </w:rPr>
        <w:t xml:space="preserve">ased on the requirements received from end-users, it is evident that the </w:t>
      </w:r>
      <w:r w:rsidR="00CB4B2C">
        <w:rPr>
          <w:rFonts w:ascii="Times New Roman Regular" w:hAnsi="Times New Roman Regular" w:cs="Times New Roman Regular"/>
          <w:sz w:val="24"/>
          <w:szCs w:val="24"/>
        </w:rPr>
        <w:t>impact of tweets depend on how influential the tweeter is</w:t>
      </w:r>
      <w:r w:rsidR="00F06D3F">
        <w:rPr>
          <w:rFonts w:ascii="Times New Roman Regular" w:hAnsi="Times New Roman Regular" w:cs="Times New Roman Regular"/>
          <w:sz w:val="24"/>
          <w:szCs w:val="24"/>
        </w:rPr>
        <w:t xml:space="preserve">. Performing this </w:t>
      </w:r>
      <w:r w:rsidR="0095503F">
        <w:rPr>
          <w:rFonts w:ascii="Times New Roman Regular" w:hAnsi="Times New Roman Regular" w:cs="Times New Roman Regular"/>
          <w:sz w:val="24"/>
          <w:szCs w:val="24"/>
        </w:rPr>
        <w:t xml:space="preserve">algorithm </w:t>
      </w:r>
      <w:r w:rsidR="00F06D3F">
        <w:rPr>
          <w:rFonts w:ascii="Times New Roman Regular" w:hAnsi="Times New Roman Regular" w:cs="Times New Roman Regular"/>
          <w:sz w:val="24"/>
          <w:szCs w:val="24"/>
        </w:rPr>
        <w:t xml:space="preserve">would </w:t>
      </w:r>
      <w:r w:rsidR="005E2C1D">
        <w:rPr>
          <w:rFonts w:ascii="Times New Roman Regular" w:hAnsi="Times New Roman Regular" w:cs="Times New Roman Regular"/>
          <w:sz w:val="24"/>
          <w:szCs w:val="24"/>
        </w:rPr>
        <w:t>change the</w:t>
      </w:r>
      <w:r>
        <w:rPr>
          <w:rFonts w:ascii="Times New Roman Regular" w:hAnsi="Times New Roman Regular" w:cs="Times New Roman Regular"/>
          <w:sz w:val="24"/>
          <w:szCs w:val="24"/>
        </w:rPr>
        <w:t xml:space="preserve"> weight </w:t>
      </w:r>
      <w:r w:rsidR="005E2C1D">
        <w:rPr>
          <w:rFonts w:ascii="Times New Roman Regular" w:hAnsi="Times New Roman Regular" w:cs="Times New Roman Regular"/>
          <w:sz w:val="24"/>
          <w:szCs w:val="24"/>
        </w:rPr>
        <w:t xml:space="preserve">of </w:t>
      </w:r>
      <w:r>
        <w:rPr>
          <w:rFonts w:ascii="Times New Roman Regular" w:hAnsi="Times New Roman Regular" w:cs="Times New Roman Regular"/>
          <w:sz w:val="24"/>
          <w:szCs w:val="24"/>
        </w:rPr>
        <w:t xml:space="preserve">the sentiments of </w:t>
      </w:r>
      <w:r w:rsidR="00EC5ECD">
        <w:rPr>
          <w:rFonts w:ascii="Times New Roman Regular" w:hAnsi="Times New Roman Regular" w:cs="Times New Roman Regular"/>
          <w:sz w:val="24"/>
          <w:szCs w:val="24"/>
        </w:rPr>
        <w:t xml:space="preserve">the </w:t>
      </w:r>
      <w:r>
        <w:rPr>
          <w:rFonts w:ascii="Times New Roman Regular" w:hAnsi="Times New Roman Regular" w:cs="Times New Roman Regular"/>
          <w:sz w:val="24"/>
          <w:szCs w:val="24"/>
        </w:rPr>
        <w:t xml:space="preserve">tweets </w:t>
      </w:r>
      <w:r w:rsidR="00BA7154">
        <w:rPr>
          <w:rFonts w:ascii="Times New Roman Regular" w:hAnsi="Times New Roman Regular" w:cs="Times New Roman Regular"/>
          <w:sz w:val="24"/>
          <w:szCs w:val="24"/>
        </w:rPr>
        <w:t xml:space="preserve">based on how </w:t>
      </w:r>
      <w:r w:rsidR="005F2D6C">
        <w:rPr>
          <w:rFonts w:ascii="Times New Roman Regular" w:hAnsi="Times New Roman Regular" w:cs="Times New Roman Regular"/>
          <w:sz w:val="24"/>
          <w:szCs w:val="24"/>
        </w:rPr>
        <w:t xml:space="preserve">influential </w:t>
      </w:r>
      <w:r w:rsidR="00BA7154">
        <w:rPr>
          <w:rFonts w:ascii="Times New Roman Regular" w:hAnsi="Times New Roman Regular" w:cs="Times New Roman Regular"/>
          <w:sz w:val="24"/>
          <w:szCs w:val="24"/>
        </w:rPr>
        <w:t>the tweeter is</w:t>
      </w:r>
      <w:r w:rsidR="00361ACB">
        <w:rPr>
          <w:rFonts w:ascii="Times New Roman Regular" w:hAnsi="Times New Roman Regular" w:cs="Times New Roman Regular"/>
          <w:sz w:val="24"/>
          <w:szCs w:val="24"/>
        </w:rPr>
        <w:t xml:space="preserve"> and the engagement of the tweet itself</w:t>
      </w:r>
      <w:r>
        <w:rPr>
          <w:rFonts w:ascii="Times New Roman Regular" w:hAnsi="Times New Roman Regular" w:cs="Times New Roman Regular"/>
          <w:sz w:val="24"/>
          <w:szCs w:val="24"/>
        </w:rPr>
        <w:t>.</w:t>
      </w:r>
      <w:r w:rsidR="00A37BF3">
        <w:rPr>
          <w:rFonts w:ascii="Times New Roman Regular" w:hAnsi="Times New Roman Regular" w:cs="Times New Roman Regular"/>
          <w:sz w:val="24"/>
          <w:szCs w:val="24"/>
        </w:rPr>
        <w:t xml:space="preserve"> The author considered the “total followers” and “total listed” </w:t>
      </w:r>
      <w:r w:rsidR="000A1D48">
        <w:rPr>
          <w:rFonts w:ascii="Times New Roman Regular" w:hAnsi="Times New Roman Regular" w:cs="Times New Roman Regular"/>
          <w:sz w:val="24"/>
          <w:szCs w:val="24"/>
        </w:rPr>
        <w:t xml:space="preserve">metrics </w:t>
      </w:r>
      <w:r w:rsidR="00A37BF3">
        <w:rPr>
          <w:rFonts w:ascii="Times New Roman Regular" w:hAnsi="Times New Roman Regular" w:cs="Times New Roman Regular"/>
          <w:sz w:val="24"/>
          <w:szCs w:val="24"/>
        </w:rPr>
        <w:t xml:space="preserve">of the tweeter, and the number of retweets and likes of the </w:t>
      </w:r>
      <w:r w:rsidR="003D03E3">
        <w:rPr>
          <w:rFonts w:ascii="Times New Roman Regular" w:hAnsi="Times New Roman Regular" w:cs="Times New Roman Regular"/>
          <w:sz w:val="24"/>
          <w:szCs w:val="24"/>
        </w:rPr>
        <w:t xml:space="preserve">specific </w:t>
      </w:r>
      <w:r w:rsidR="00A37BF3">
        <w:rPr>
          <w:rFonts w:ascii="Times New Roman Regular" w:hAnsi="Times New Roman Regular" w:cs="Times New Roman Regular"/>
          <w:sz w:val="24"/>
          <w:szCs w:val="24"/>
        </w:rPr>
        <w:t>tweet</w:t>
      </w:r>
      <w:r w:rsidR="00566694">
        <w:rPr>
          <w:rFonts w:ascii="Times New Roman Regular" w:hAnsi="Times New Roman Regular" w:cs="Times New Roman Regular"/>
          <w:sz w:val="24"/>
          <w:szCs w:val="24"/>
        </w:rPr>
        <w:t xml:space="preserve">; the other metrics </w:t>
      </w:r>
      <w:r w:rsidR="00565E22">
        <w:rPr>
          <w:rFonts w:ascii="Times New Roman Regular" w:hAnsi="Times New Roman Regular" w:cs="Times New Roman Regular"/>
          <w:sz w:val="24"/>
          <w:szCs w:val="24"/>
        </w:rPr>
        <w:t xml:space="preserve">are not directly correlated </w:t>
      </w:r>
      <w:r w:rsidR="000764BF">
        <w:rPr>
          <w:rFonts w:ascii="Times New Roman Regular" w:hAnsi="Times New Roman Regular" w:cs="Times New Roman Regular"/>
          <w:sz w:val="24"/>
          <w:szCs w:val="24"/>
        </w:rPr>
        <w:t>and as such were not considered at this point in time</w:t>
      </w:r>
      <w:r w:rsidR="00566694">
        <w:rPr>
          <w:rFonts w:ascii="Times New Roman Regular" w:hAnsi="Times New Roman Regular" w:cs="Times New Roman Regular"/>
          <w:sz w:val="24"/>
          <w:szCs w:val="24"/>
        </w:rPr>
        <w:t>.</w:t>
      </w:r>
      <w:r w:rsidR="006930AC">
        <w:rPr>
          <w:rFonts w:ascii="Times New Roman Regular" w:hAnsi="Times New Roman Regular" w:cs="Times New Roman Regular"/>
          <w:sz w:val="24"/>
          <w:szCs w:val="24"/>
        </w:rPr>
        <w:t xml:space="preserve"> The formula</w:t>
      </w:r>
      <w:r w:rsidR="004C1882">
        <w:rPr>
          <w:rFonts w:ascii="Times New Roman Regular" w:hAnsi="Times New Roman Regular" w:cs="Times New Roman Regular"/>
          <w:sz w:val="24"/>
          <w:szCs w:val="24"/>
        </w:rPr>
        <w:t xml:space="preserve"> is presented below</w:t>
      </w:r>
      <w:r w:rsidR="006930AC">
        <w:rPr>
          <w:rFonts w:ascii="Times New Roman Regular" w:hAnsi="Times New Roman Regular" w:cs="Times New Roman Regular"/>
          <w:sz w:val="24"/>
          <w:szCs w:val="24"/>
        </w:rPr>
        <w:t>:</w:t>
      </w:r>
    </w:p>
    <w:p w14:paraId="4DCA3820" w14:textId="4DFEB0CF" w:rsidR="0066197C" w:rsidRPr="0066197C" w:rsidRDefault="0082628B" w:rsidP="00C1274C">
      <w:pPr>
        <w:spacing w:line="360" w:lineRule="auto"/>
        <w:jc w:val="both"/>
        <w:rPr>
          <w:rFonts w:ascii="DejaVu Math TeX Gyre" w:hAnsi="DejaVu Math TeX Gyre" w:cs="Times New Roman Regular" w:hint="eastAsia"/>
          <w:iCs/>
          <w:sz w:val="20"/>
          <w:szCs w:val="20"/>
        </w:rPr>
      </w:pPr>
      <m:oMathPara>
        <m:oMath>
          <m:func>
            <m:funcPr>
              <m:ctrlPr>
                <w:rPr>
                  <w:rFonts w:ascii="Cambria Math" w:hAnsi="Cambria Math" w:cs="Times New Roman Regular"/>
                  <w:iCs/>
                  <w:sz w:val="20"/>
                  <w:szCs w:val="20"/>
                </w:rPr>
              </m:ctrlPr>
            </m:funcPr>
            <m:fName>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1F2679A4" w14:textId="113F8B28" w:rsidR="00DC5FF2" w:rsidRPr="000A03CF" w:rsidRDefault="0082628B" w:rsidP="00C1274C">
      <w:pPr>
        <w:spacing w:line="360" w:lineRule="auto"/>
        <w:jc w:val="both"/>
        <w:rPr>
          <w:rFonts w:ascii="DejaVu Math TeX Gyre" w:hAnsi="DejaVu Math TeX Gyre" w:cs="Times New Roman Regular" w:hint="eastAsia"/>
          <w:iCs/>
          <w:sz w:val="20"/>
          <w:szCs w:val="20"/>
        </w:rPr>
      </w:pPr>
      <m:oMathPara>
        <m:oMath>
          <m:func>
            <m:funcPr>
              <m:ctrlPr>
                <w:rPr>
                  <w:rFonts w:ascii="Cambria Math" w:hAnsi="Cambria Math" w:cs="Times New Roman Regular"/>
                  <w:iCs/>
                  <w:sz w:val="20"/>
                  <w:szCs w:val="20"/>
                </w:rPr>
              </m:ctrlPr>
            </m:funcPr>
            <m:fName>
              <m:sSub>
                <m:sSubPr>
                  <m:ctrlPr>
                    <w:rPr>
                      <w:rFonts w:ascii="Cambria Math" w:hAnsi="Cambria Math" w:cs="Times New Roman Regular"/>
                      <w:i/>
                      <w:sz w:val="20"/>
                      <w:szCs w:val="20"/>
                    </w:rPr>
                  </m:ctrlPr>
                </m:sSubPr>
                <m:e>
                  <m:r>
                    <w:rPr>
                      <w:rFonts w:ascii="Cambria Math" w:hAnsi="Cambria Math" w:cs="Times New Roman Regular"/>
                      <w:sz w:val="20"/>
                      <w:szCs w:val="20"/>
                    </w:rPr>
                    <m:t>tweet</m:t>
                  </m:r>
                </m:e>
                <m:sub>
                  <m:r>
                    <w:rPr>
                      <w:rFonts w:ascii="Cambria Math" w:hAnsi="Cambria Math" w:cs="Times New Roman Regular"/>
                      <w:sz w:val="20"/>
                      <w:szCs w:val="20"/>
                    </w:rPr>
                    <m:t>sum</m:t>
                  </m:r>
                </m:sub>
              </m:sSub>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B364601" w14:textId="408EB935" w:rsidR="000D4FE6" w:rsidRPr="00A95896" w:rsidRDefault="0082628B" w:rsidP="000D4FE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3E63F767" w14:textId="3C3F05C2" w:rsidR="00A95896" w:rsidRDefault="00A95896" w:rsidP="000D4FE6">
      <w:pPr>
        <w:spacing w:line="360" w:lineRule="auto"/>
        <w:jc w:val="both"/>
        <w:rPr>
          <w:rFonts w:ascii="Times New Roman" w:hAnsi="Times New Roman" w:cs="Times New Roman"/>
          <w:sz w:val="24"/>
          <w:szCs w:val="24"/>
        </w:rPr>
      </w:pPr>
      <w:r>
        <w:rPr>
          <w:rFonts w:ascii="Times New Roman" w:hAnsi="Times New Roman" w:cs="Times New Roman"/>
          <w:sz w:val="24"/>
          <w:szCs w:val="24"/>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3690"/>
        <w:gridCol w:w="630"/>
        <w:gridCol w:w="4490"/>
      </w:tblGrid>
      <w:tr w:rsidR="00E90F4E" w14:paraId="052D3B29" w14:textId="77777777" w:rsidTr="00024027">
        <w:tc>
          <w:tcPr>
            <w:tcW w:w="540" w:type="dxa"/>
          </w:tcPr>
          <w:p w14:paraId="349C1816" w14:textId="5B43B8B5" w:rsidR="006C06D5" w:rsidRDefault="00E90F4E" w:rsidP="00FD2F9D">
            <w:pPr>
              <w:spacing w:after="0" w:line="360" w:lineRule="auto"/>
              <w:jc w:val="both"/>
              <w:rPr>
                <w:rFonts w:ascii="Times New Roman Regular" w:hAnsi="Times New Roman Regular" w:cs="Times New Roman Regular" w:hint="eastAsia"/>
                <w:i/>
                <w:iCs/>
                <w:sz w:val="24"/>
                <w:szCs w:val="24"/>
              </w:rPr>
            </w:pPr>
            <m:oMathPara>
              <m:oMath>
                <m:r>
                  <m:rPr>
                    <m:sty m:val="p"/>
                  </m:rPr>
                  <w:rPr>
                    <w:rFonts w:ascii="Cambria Math" w:hAnsi="Cambria Math" w:cs="Times New Roman Regular"/>
                    <w:sz w:val="20"/>
                    <w:szCs w:val="20"/>
                  </w:rPr>
                  <m:t>α</m:t>
                </m:r>
              </m:oMath>
            </m:oMathPara>
          </w:p>
        </w:tc>
        <w:tc>
          <w:tcPr>
            <w:tcW w:w="3690" w:type="dxa"/>
          </w:tcPr>
          <w:p w14:paraId="11999DAC" w14:textId="77777777" w:rsidR="00760995" w:rsidRDefault="00E90F4E"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hint="eastAsia"/>
                <w:i/>
                <w:iCs/>
                <w:sz w:val="24"/>
                <w:szCs w:val="24"/>
              </w:rPr>
              <w:t>W</w:t>
            </w:r>
            <w:r>
              <w:rPr>
                <w:rFonts w:ascii="Times New Roman Regular" w:hAnsi="Times New Roman Regular" w:cs="Times New Roman Regular"/>
                <w:i/>
                <w:iCs/>
                <w:sz w:val="24"/>
                <w:szCs w:val="24"/>
              </w:rPr>
              <w:t>eight of number of followers</w:t>
            </w:r>
          </w:p>
          <w:p w14:paraId="6354D2E4" w14:textId="0A69CC6D" w:rsidR="006C06D5" w:rsidRDefault="00760995"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b/>
                <w:bCs/>
                <w:i/>
                <w:iCs/>
                <w:sz w:val="24"/>
                <w:szCs w:val="24"/>
              </w:rPr>
              <w:t xml:space="preserve">Set as </w:t>
            </w:r>
            <w:r w:rsidR="00024027" w:rsidRPr="00024027">
              <w:rPr>
                <w:rFonts w:ascii="Times New Roman Regular" w:hAnsi="Times New Roman Regular" w:cs="Times New Roman Regular"/>
                <w:b/>
                <w:bCs/>
                <w:i/>
                <w:iCs/>
                <w:sz w:val="24"/>
                <w:szCs w:val="24"/>
              </w:rPr>
              <w:t>0.5</w:t>
            </w:r>
          </w:p>
        </w:tc>
        <w:tc>
          <w:tcPr>
            <w:tcW w:w="630" w:type="dxa"/>
          </w:tcPr>
          <w:p w14:paraId="482B58EF" w14:textId="7FA607DC" w:rsidR="006C06D5" w:rsidRDefault="00E90F4E" w:rsidP="00FD2F9D">
            <w:pPr>
              <w:spacing w:after="0" w:line="360" w:lineRule="auto"/>
              <w:jc w:val="both"/>
              <w:rPr>
                <w:rFonts w:ascii="Times New Roman Regular" w:hAnsi="Times New Roman Regular" w:cs="Times New Roman Regular" w:hint="eastAsia"/>
                <w:i/>
                <w:iCs/>
                <w:sz w:val="24"/>
                <w:szCs w:val="24"/>
              </w:rPr>
            </w:pPr>
            <m:oMathPara>
              <m:oMath>
                <m:r>
                  <m:rPr>
                    <m:sty m:val="p"/>
                  </m:rPr>
                  <w:rPr>
                    <w:rFonts w:ascii="Cambria Math" w:hAnsi="Cambria Math" w:cs="Times New Roman Regular"/>
                    <w:sz w:val="20"/>
                    <w:szCs w:val="20"/>
                  </w:rPr>
                  <m:t>γ</m:t>
                </m:r>
              </m:oMath>
            </m:oMathPara>
          </w:p>
        </w:tc>
        <w:tc>
          <w:tcPr>
            <w:tcW w:w="4490" w:type="dxa"/>
          </w:tcPr>
          <w:p w14:paraId="0B637D9A" w14:textId="77777777" w:rsidR="00760995" w:rsidRDefault="00E90F4E"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Weight of number of retweets</w:t>
            </w:r>
          </w:p>
          <w:p w14:paraId="41FF9613" w14:textId="3DA77799" w:rsidR="006C06D5" w:rsidRPr="00024027" w:rsidRDefault="00760995" w:rsidP="00FD2F9D">
            <w:pPr>
              <w:spacing w:after="0" w:line="36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 xml:space="preserve">Set as </w:t>
            </w:r>
            <w:r w:rsidR="00024027">
              <w:rPr>
                <w:rFonts w:ascii="Times New Roman Regular" w:hAnsi="Times New Roman Regular" w:cs="Times New Roman Regular"/>
                <w:b/>
                <w:bCs/>
                <w:i/>
                <w:iCs/>
                <w:sz w:val="24"/>
                <w:szCs w:val="24"/>
              </w:rPr>
              <w:t>0.1</w:t>
            </w:r>
          </w:p>
        </w:tc>
      </w:tr>
      <w:tr w:rsidR="00E90F4E" w14:paraId="06A7F0E7" w14:textId="77777777" w:rsidTr="00024027">
        <w:tc>
          <w:tcPr>
            <w:tcW w:w="540" w:type="dxa"/>
          </w:tcPr>
          <w:p w14:paraId="334348B8" w14:textId="24B61EA9" w:rsidR="006C06D5" w:rsidRDefault="00E90F4E" w:rsidP="00FD2F9D">
            <w:pPr>
              <w:spacing w:after="0" w:line="360" w:lineRule="auto"/>
              <w:jc w:val="both"/>
              <w:rPr>
                <w:rFonts w:ascii="Times New Roman Regular" w:hAnsi="Times New Roman Regular" w:cs="Times New Roman Regular" w:hint="eastAsia"/>
                <w:i/>
                <w:iCs/>
                <w:sz w:val="24"/>
                <w:szCs w:val="24"/>
              </w:rPr>
            </w:pPr>
            <m:oMathPara>
              <m:oMath>
                <m:r>
                  <m:rPr>
                    <m:sty m:val="p"/>
                  </m:rPr>
                  <w:rPr>
                    <w:rFonts w:ascii="Cambria Math" w:hAnsi="Cambria Math" w:cs="Times New Roman Regular"/>
                    <w:sz w:val="20"/>
                    <w:szCs w:val="20"/>
                  </w:rPr>
                  <m:t>β</m:t>
                </m:r>
              </m:oMath>
            </m:oMathPara>
          </w:p>
        </w:tc>
        <w:tc>
          <w:tcPr>
            <w:tcW w:w="3690" w:type="dxa"/>
          </w:tcPr>
          <w:p w14:paraId="05E1B308" w14:textId="77777777" w:rsidR="00760995" w:rsidRDefault="00E90F4E"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Weight of number of lists</w:t>
            </w:r>
          </w:p>
          <w:p w14:paraId="374996DB" w14:textId="0FDF5683" w:rsidR="006C06D5" w:rsidRPr="00024027" w:rsidRDefault="00760995"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b/>
                <w:bCs/>
                <w:i/>
                <w:iCs/>
                <w:sz w:val="24"/>
                <w:szCs w:val="24"/>
              </w:rPr>
              <w:t xml:space="preserve">Set as </w:t>
            </w:r>
            <w:r w:rsidR="00024027">
              <w:rPr>
                <w:rFonts w:ascii="Times New Roman Regular" w:hAnsi="Times New Roman Regular" w:cs="Times New Roman Regular"/>
                <w:b/>
                <w:bCs/>
                <w:i/>
                <w:iCs/>
                <w:sz w:val="24"/>
                <w:szCs w:val="24"/>
              </w:rPr>
              <w:t>0.3</w:t>
            </w:r>
          </w:p>
        </w:tc>
        <w:tc>
          <w:tcPr>
            <w:tcW w:w="630" w:type="dxa"/>
          </w:tcPr>
          <w:p w14:paraId="1D2D2B80" w14:textId="78111BBE" w:rsidR="006C06D5" w:rsidRDefault="00ED6388" w:rsidP="00FD2F9D">
            <w:pPr>
              <w:spacing w:after="0" w:line="360" w:lineRule="auto"/>
              <w:jc w:val="both"/>
              <w:rPr>
                <w:rFonts w:ascii="Times New Roman Regular" w:hAnsi="Times New Roman Regular" w:cs="Times New Roman Regular" w:hint="eastAsia"/>
                <w:i/>
                <w:iCs/>
                <w:sz w:val="24"/>
                <w:szCs w:val="24"/>
              </w:rPr>
            </w:pPr>
            <m:oMathPara>
              <m:oMath>
                <m:r>
                  <m:rPr>
                    <m:sty m:val="p"/>
                  </m:rPr>
                  <w:rPr>
                    <w:rFonts w:ascii="Cambria Math" w:hAnsi="Cambria Math" w:cs="Times New Roman Regular"/>
                    <w:sz w:val="20"/>
                    <w:szCs w:val="20"/>
                  </w:rPr>
                  <m:t>Δ</m:t>
                </m:r>
              </m:oMath>
            </m:oMathPara>
          </w:p>
        </w:tc>
        <w:tc>
          <w:tcPr>
            <w:tcW w:w="4490" w:type="dxa"/>
          </w:tcPr>
          <w:p w14:paraId="5F435238" w14:textId="77777777" w:rsidR="00760995" w:rsidRDefault="00E90F4E"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Weight of number of likes</w:t>
            </w:r>
          </w:p>
          <w:p w14:paraId="14FDB80C" w14:textId="6455BD5D" w:rsidR="006C06D5" w:rsidRPr="00024027" w:rsidRDefault="00760995" w:rsidP="00FD2F9D">
            <w:pPr>
              <w:spacing w:after="0" w:line="36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 xml:space="preserve">Set as </w:t>
            </w:r>
            <w:r w:rsidR="00024027">
              <w:rPr>
                <w:rFonts w:ascii="Times New Roman Regular" w:hAnsi="Times New Roman Regular" w:cs="Times New Roman Regular"/>
                <w:b/>
                <w:bCs/>
                <w:i/>
                <w:iCs/>
                <w:sz w:val="24"/>
                <w:szCs w:val="24"/>
              </w:rPr>
              <w:t>0.1</w:t>
            </w:r>
          </w:p>
          <w:p w14:paraId="68EA7C1A" w14:textId="1F04C4C7" w:rsidR="00D81B39" w:rsidRPr="00D81B39" w:rsidRDefault="00D81B39" w:rsidP="00FD2F9D">
            <w:pPr>
              <w:spacing w:after="0" w:line="360" w:lineRule="auto"/>
              <w:jc w:val="both"/>
              <w:rPr>
                <w:rFonts w:ascii="Times New Roman Regular" w:hAnsi="Times New Roman Regular" w:cs="Times New Roman Regular" w:hint="eastAsia"/>
                <w:sz w:val="24"/>
                <w:szCs w:val="24"/>
              </w:rPr>
            </w:pPr>
          </w:p>
        </w:tc>
      </w:tr>
    </w:tbl>
    <w:p w14:paraId="6DBBB12C" w14:textId="0FCA38FE" w:rsidR="00D81B39" w:rsidRPr="006C05BC" w:rsidRDefault="006C05BC" w:rsidP="006C05BC">
      <w:pPr>
        <w:spacing w:line="360" w:lineRule="auto"/>
        <w:jc w:val="both"/>
        <w:rPr>
          <w:rFonts w:ascii="Times New Roman" w:hAnsi="Times New Roman" w:cs="Times New Roman"/>
          <w:sz w:val="24"/>
          <w:szCs w:val="24"/>
        </w:rPr>
      </w:pPr>
      <w:bookmarkStart w:id="309" w:name="_6.5.3_Algorithmic_analysis"/>
      <w:bookmarkStart w:id="310" w:name="_Toc125663132"/>
      <w:bookmarkEnd w:id="309"/>
      <w:r>
        <w:rPr>
          <w:rFonts w:ascii="Times New Roman" w:hAnsi="Times New Roman" w:cs="Times New Roman"/>
          <w:sz w:val="24"/>
          <w:szCs w:val="24"/>
        </w:rPr>
        <w:t xml:space="preserve">The derivation of this formula can be found in </w:t>
      </w:r>
      <w:hyperlink w:anchor="_D.2._Tweet_sentiment" w:history="1">
        <w:r w:rsidR="002863D2">
          <w:rPr>
            <w:rStyle w:val="Hyperlink"/>
            <w:rFonts w:ascii="Times New Roman" w:hAnsi="Times New Roman" w:cs="Times New Roman"/>
            <w:b/>
            <w:bCs/>
            <w:color w:val="auto"/>
            <w:sz w:val="24"/>
            <w:szCs w:val="24"/>
            <w:u w:val="none"/>
          </w:rPr>
          <w:t>APPENDIX D.2</w:t>
        </w:r>
      </w:hyperlink>
      <w:r>
        <w:rPr>
          <w:rFonts w:ascii="Times New Roman" w:hAnsi="Times New Roman" w:cs="Times New Roman"/>
          <w:sz w:val="24"/>
          <w:szCs w:val="24"/>
        </w:rPr>
        <w:t>.</w:t>
      </w:r>
    </w:p>
    <w:p w14:paraId="19F3D091" w14:textId="4C9791A8"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311" w:name="_Toc132325865"/>
      <w:r w:rsidRPr="00B63F0A">
        <w:rPr>
          <w:rFonts w:ascii="Times New Roman Regular" w:hAnsi="Times New Roman Regular" w:cs="Times New Roman Regular"/>
          <w:b/>
          <w:bCs/>
          <w:color w:val="auto"/>
          <w:sz w:val="24"/>
          <w:szCs w:val="24"/>
        </w:rPr>
        <w:t xml:space="preserve">6.5.3 </w:t>
      </w:r>
      <w:r w:rsidR="007938D4" w:rsidRPr="00B63F0A">
        <w:rPr>
          <w:rFonts w:ascii="Times New Roman Regular" w:hAnsi="Times New Roman Regular" w:cs="Times New Roman Regular"/>
          <w:b/>
          <w:bCs/>
          <w:color w:val="auto"/>
          <w:sz w:val="24"/>
          <w:szCs w:val="24"/>
        </w:rPr>
        <w:t>LTS a</w:t>
      </w:r>
      <w:r w:rsidRPr="00B63F0A">
        <w:rPr>
          <w:rFonts w:ascii="Times New Roman Regular" w:hAnsi="Times New Roman Regular" w:cs="Times New Roman Regular"/>
          <w:b/>
          <w:bCs/>
          <w:color w:val="auto"/>
          <w:sz w:val="24"/>
          <w:szCs w:val="24"/>
        </w:rPr>
        <w:t>lgorithm analysis</w:t>
      </w:r>
      <w:bookmarkEnd w:id="310"/>
      <w:bookmarkEnd w:id="311"/>
    </w:p>
    <w:p w14:paraId="399505DF" w14:textId="23FA859E" w:rsidR="00B40933" w:rsidRDefault="00FD2F9D">
      <w:pPr>
        <w:spacing w:line="360" w:lineRule="auto"/>
        <w:jc w:val="both"/>
        <w:rPr>
          <w:rFonts w:ascii="Times New Roman Regular" w:hAnsi="Times New Roman Regular" w:cs="Times New Roman Regular" w:hint="eastAsia"/>
          <w:sz w:val="24"/>
          <w:szCs w:val="24"/>
        </w:rPr>
      </w:pPr>
      <w:bookmarkStart w:id="312" w:name="_Hlk126507981"/>
      <w:r>
        <w:rPr>
          <w:rFonts w:ascii="Times New Roman Regular" w:hAnsi="Times New Roman Regular" w:cs="Times New Roman Regular"/>
          <w:sz w:val="24"/>
          <w:szCs w:val="24"/>
        </w:rPr>
        <w:t>The notable difference between the proposed architecture and traditional neural ODEs proposed by Chen et al. (</w:t>
      </w:r>
      <w:hyperlink w:anchor="chenref" w:history="1">
        <w:r>
          <w:rPr>
            <w:rStyle w:val="Hyperlink"/>
            <w:rFonts w:ascii="Times New Roman Regular" w:hAnsi="Times New Roman Regular" w:cs="Times New Roman Regular"/>
            <w:color w:val="auto"/>
            <w:sz w:val="24"/>
            <w:szCs w:val="24"/>
            <w:u w:val="none"/>
          </w:rPr>
          <w:t>2019</w:t>
        </w:r>
      </w:hyperlink>
      <w:r>
        <w:rPr>
          <w:rFonts w:ascii="Times New Roman Regular" w:hAnsi="Times New Roman Regular" w:cs="Times New Roman Regular"/>
          <w:sz w:val="24"/>
          <w:szCs w:val="24"/>
        </w:rPr>
        <w:t xml:space="preserve">) is the traditional BPTT approach instead of the recommended adjoint sensitivity. The </w:t>
      </w:r>
      <w:r w:rsidR="008B4CC8">
        <w:rPr>
          <w:rFonts w:ascii="Times New Roman Regular" w:hAnsi="Times New Roman Regular" w:cs="Times New Roman Regular"/>
          <w:sz w:val="24"/>
          <w:szCs w:val="24"/>
        </w:rPr>
        <w:t>analysis of</w:t>
      </w:r>
      <w:r w:rsidR="00EE3BBD">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the complexities of these approaches</w:t>
      </w:r>
      <w:r w:rsidR="00D03FF1">
        <w:rPr>
          <w:rFonts w:ascii="Times New Roman Regular" w:hAnsi="Times New Roman Regular" w:cs="Times New Roman Regular"/>
          <w:sz w:val="24"/>
          <w:szCs w:val="24"/>
        </w:rPr>
        <w:t xml:space="preserve"> is demonstrated in </w:t>
      </w:r>
      <w:hyperlink w:anchor="_D.3._LTS_algorithm" w:history="1">
        <w:r w:rsidR="001D341B">
          <w:rPr>
            <w:rStyle w:val="Hyperlink"/>
            <w:rFonts w:ascii="Times New Roman Regular" w:hAnsi="Times New Roman Regular" w:cs="Times New Roman Regular"/>
            <w:b/>
            <w:bCs/>
            <w:color w:val="auto"/>
            <w:sz w:val="24"/>
            <w:szCs w:val="24"/>
            <w:u w:val="none"/>
          </w:rPr>
          <w:t>APPENDIX D.3</w:t>
        </w:r>
      </w:hyperlink>
      <w:r>
        <w:rPr>
          <w:rFonts w:ascii="Times New Roman Regular" w:hAnsi="Times New Roman Regular" w:cs="Times New Roman Regular"/>
          <w:sz w:val="24"/>
          <w:szCs w:val="24"/>
        </w:rPr>
        <w:t>.</w:t>
      </w:r>
      <w:bookmarkEnd w:id="312"/>
    </w:p>
    <w:p w14:paraId="0CD4A443" w14:textId="278BE001" w:rsidR="002B6244" w:rsidRDefault="00130989" w:rsidP="002B47C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t>
      </w:r>
      <w:r w:rsidR="002B6244">
        <w:rPr>
          <w:rFonts w:ascii="Times New Roman Regular" w:hAnsi="Times New Roman Regular" w:cs="Times New Roman Regular"/>
          <w:sz w:val="24"/>
          <w:szCs w:val="24"/>
        </w:rPr>
        <w:t>he traditional BPTT approach yields more accurate results, with the trade-off of consuming more memory</w:t>
      </w:r>
      <w:r w:rsidR="004C4483">
        <w:rPr>
          <w:rFonts w:ascii="Times New Roman Regular" w:hAnsi="Times New Roman Regular" w:cs="Times New Roman Regular"/>
          <w:sz w:val="24"/>
          <w:szCs w:val="24"/>
        </w:rPr>
        <w:t>, whilst reverse-mode AD acts the opposite</w:t>
      </w:r>
      <w:r w:rsidR="00860054">
        <w:rPr>
          <w:rFonts w:ascii="Times New Roman Regular" w:hAnsi="Times New Roman Regular" w:cs="Times New Roman Regular"/>
          <w:sz w:val="24"/>
          <w:szCs w:val="24"/>
        </w:rPr>
        <w:t xml:space="preserve"> (</w:t>
      </w:r>
      <w:r w:rsidR="004C4483">
        <w:rPr>
          <w:rFonts w:ascii="Times New Roman Regular" w:hAnsi="Times New Roman Regular" w:cs="Times New Roman Regular"/>
          <w:sz w:val="24"/>
          <w:szCs w:val="24"/>
        </w:rPr>
        <w:t>BPTT</w:t>
      </w:r>
      <w:r w:rsidR="00860054">
        <w:rPr>
          <w:rFonts w:ascii="Times New Roman Regular" w:hAnsi="Times New Roman Regular" w:cs="Times New Roman Regular"/>
          <w:sz w:val="24"/>
          <w:szCs w:val="24"/>
        </w:rPr>
        <w:t xml:space="preserve"> has </w:t>
      </w:r>
      <w:r w:rsidR="00860054" w:rsidRPr="0013217C">
        <w:rPr>
          <w:rFonts w:ascii="Times New Roman Regular" w:hAnsi="Times New Roman Regular" w:cs="Times New Roman Regular"/>
          <w:b/>
          <w:bCs/>
          <w:sz w:val="24"/>
          <w:szCs w:val="24"/>
        </w:rPr>
        <w:t>high</w:t>
      </w:r>
      <w:r w:rsidR="00860054">
        <w:rPr>
          <w:rFonts w:ascii="Times New Roman Regular" w:hAnsi="Times New Roman Regular" w:cs="Times New Roman Regular"/>
          <w:sz w:val="24"/>
          <w:szCs w:val="24"/>
        </w:rPr>
        <w:t xml:space="preserve"> backward accuracy</w:t>
      </w:r>
      <w:r w:rsidR="0030477A">
        <w:rPr>
          <w:rFonts w:ascii="Times New Roman Regular" w:hAnsi="Times New Roman Regular" w:cs="Times New Roman Regular"/>
          <w:sz w:val="24"/>
          <w:szCs w:val="24"/>
        </w:rPr>
        <w:t xml:space="preserve">, </w:t>
      </w:r>
      <w:r w:rsidR="00FA2181">
        <w:rPr>
          <w:rFonts w:ascii="Times New Roman Regular" w:hAnsi="Times New Roman Regular" w:cs="Times New Roman Regular"/>
          <w:sz w:val="24"/>
          <w:szCs w:val="24"/>
        </w:rPr>
        <w:t xml:space="preserve">but </w:t>
      </w:r>
      <w:r w:rsidR="00860054" w:rsidRPr="006E62CE">
        <w:rPr>
          <w:rFonts w:ascii="Times New Roman Regular" w:hAnsi="Times New Roman Regular" w:cs="Times New Roman Regular"/>
          <w:b/>
          <w:bCs/>
          <w:sz w:val="24"/>
          <w:szCs w:val="24"/>
        </w:rPr>
        <w:t>O(</w:t>
      </w:r>
      <w:r w:rsidR="006E62CE" w:rsidRPr="006E62CE">
        <w:rPr>
          <w:rFonts w:ascii="Times New Roman Regular" w:hAnsi="Times New Roman Regular" w:cs="Times New Roman Regular"/>
          <w:b/>
          <w:bCs/>
          <w:sz w:val="24"/>
          <w:szCs w:val="24"/>
        </w:rPr>
        <w:t>L</w:t>
      </w:r>
      <w:r w:rsidR="00860054" w:rsidRPr="006E62CE">
        <w:rPr>
          <w:rFonts w:ascii="Times New Roman Regular" w:hAnsi="Times New Roman Regular" w:cs="Times New Roman Regular"/>
          <w:b/>
          <w:bCs/>
          <w:sz w:val="24"/>
          <w:szCs w:val="24"/>
        </w:rPr>
        <w:t>)</w:t>
      </w:r>
      <w:r w:rsidR="006E62CE">
        <w:rPr>
          <w:rFonts w:ascii="Times New Roman Regular" w:hAnsi="Times New Roman Regular" w:cs="Times New Roman Regular"/>
          <w:sz w:val="24"/>
          <w:szCs w:val="24"/>
        </w:rPr>
        <w:t xml:space="preserve"> time and memory complexities</w:t>
      </w:r>
      <w:r w:rsidR="001D3B46">
        <w:rPr>
          <w:rFonts w:ascii="Times New Roman Regular" w:hAnsi="Times New Roman Regular" w:cs="Times New Roman Regular"/>
          <w:sz w:val="24"/>
          <w:szCs w:val="24"/>
        </w:rPr>
        <w:t xml:space="preserve"> compared to </w:t>
      </w:r>
      <w:r w:rsidR="001D3B46">
        <w:rPr>
          <w:rFonts w:ascii="Times New Roman Regular" w:hAnsi="Times New Roman Regular" w:cs="Times New Roman Regular"/>
          <w:b/>
          <w:bCs/>
          <w:sz w:val="24"/>
          <w:szCs w:val="24"/>
        </w:rPr>
        <w:t>O(</w:t>
      </w:r>
      <w:proofErr w:type="spellStart"/>
      <w:r w:rsidR="001D3B46">
        <w:rPr>
          <w:rFonts w:ascii="Times New Roman Regular" w:hAnsi="Times New Roman Regular" w:cs="Times New Roman Regular"/>
          <w:b/>
          <w:bCs/>
          <w:sz w:val="24"/>
          <w:szCs w:val="24"/>
        </w:rPr>
        <w:t>LlogL</w:t>
      </w:r>
      <w:proofErr w:type="spellEnd"/>
      <w:r w:rsidR="001D3B46">
        <w:rPr>
          <w:rFonts w:ascii="Times New Roman Regular" w:hAnsi="Times New Roman Regular" w:cs="Times New Roman Regular"/>
          <w:b/>
          <w:bCs/>
          <w:sz w:val="24"/>
          <w:szCs w:val="24"/>
        </w:rPr>
        <w:t>)</w:t>
      </w:r>
      <w:r w:rsidR="001D3B46">
        <w:rPr>
          <w:rFonts w:ascii="Times New Roman Regular" w:hAnsi="Times New Roman Regular" w:cs="Times New Roman Regular"/>
          <w:sz w:val="24"/>
          <w:szCs w:val="24"/>
        </w:rPr>
        <w:t xml:space="preserve"> time complexity and </w:t>
      </w:r>
      <w:proofErr w:type="gramStart"/>
      <w:r w:rsidR="001D3B46">
        <w:rPr>
          <w:rFonts w:ascii="Times New Roman Regular" w:hAnsi="Times New Roman Regular" w:cs="Times New Roman Regular"/>
          <w:b/>
          <w:bCs/>
          <w:sz w:val="24"/>
          <w:szCs w:val="24"/>
        </w:rPr>
        <w:t>O(</w:t>
      </w:r>
      <w:proofErr w:type="gramEnd"/>
      <w:r w:rsidR="001D3B46">
        <w:rPr>
          <w:rFonts w:ascii="Times New Roman Regular" w:hAnsi="Times New Roman Regular" w:cs="Times New Roman Regular"/>
          <w:b/>
          <w:bCs/>
          <w:sz w:val="24"/>
          <w:szCs w:val="24"/>
        </w:rPr>
        <w:t>1)</w:t>
      </w:r>
      <w:r w:rsidR="001D3B46">
        <w:rPr>
          <w:rFonts w:ascii="Times New Roman Regular" w:hAnsi="Times New Roman Regular" w:cs="Times New Roman Regular"/>
          <w:sz w:val="24"/>
          <w:szCs w:val="24"/>
        </w:rPr>
        <w:t xml:space="preserve"> memory complexity</w:t>
      </w:r>
      <w:r w:rsidR="00526835">
        <w:rPr>
          <w:rFonts w:ascii="Times New Roman Regular" w:hAnsi="Times New Roman Regular" w:cs="Times New Roman Regular"/>
          <w:sz w:val="24"/>
          <w:szCs w:val="24"/>
        </w:rPr>
        <w:t xml:space="preserve"> in reverse-mode AD</w:t>
      </w:r>
      <w:r w:rsidR="00860054">
        <w:rPr>
          <w:rFonts w:ascii="Times New Roman Regular" w:hAnsi="Times New Roman Regular" w:cs="Times New Roman Regular"/>
          <w:sz w:val="24"/>
          <w:szCs w:val="24"/>
        </w:rPr>
        <w:t>)</w:t>
      </w:r>
      <w:r w:rsidR="002B6244">
        <w:rPr>
          <w:rFonts w:ascii="Times New Roman Regular" w:hAnsi="Times New Roman Regular" w:cs="Times New Roman Regular"/>
          <w:sz w:val="24"/>
          <w:szCs w:val="24"/>
        </w:rPr>
        <w:t>. Therefore, to obtain the best result possible, the author chose the approach of the traditional BPTT.</w:t>
      </w: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313" w:name="_Toc125556621"/>
      <w:bookmarkStart w:id="314" w:name="_Toc125663134"/>
      <w:bookmarkStart w:id="315" w:name="_Toc132325866"/>
      <w:r w:rsidRPr="00B63F0A">
        <w:rPr>
          <w:rFonts w:ascii="Times New Roman Regular" w:hAnsi="Times New Roman Regular" w:cs="Times New Roman Regular"/>
          <w:b/>
          <w:bCs/>
          <w:color w:val="auto"/>
          <w:sz w:val="24"/>
          <w:szCs w:val="24"/>
        </w:rPr>
        <w:lastRenderedPageBreak/>
        <w:t>6.5.4 UI design</w:t>
      </w:r>
      <w:bookmarkEnd w:id="313"/>
      <w:bookmarkEnd w:id="314"/>
      <w:bookmarkEnd w:id="315"/>
    </w:p>
    <w:p w14:paraId="47599FFA" w14:textId="4FEFA8DC" w:rsidR="008F025C" w:rsidRDefault="008F025C" w:rsidP="001371D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decided to implement a web application for the supplementary application being built due to convenience. The low-fidelity wireframes designed to be of use are available in </w:t>
      </w:r>
      <w:hyperlink w:anchor="_D.4._UI_wireframes" w:history="1">
        <w:r w:rsidR="004965A8">
          <w:rPr>
            <w:rStyle w:val="Hyperlink"/>
            <w:rFonts w:ascii="Times New Roman Regular" w:hAnsi="Times New Roman Regular" w:cs="Times New Roman Regular"/>
            <w:b/>
            <w:bCs/>
            <w:color w:val="auto"/>
            <w:sz w:val="24"/>
            <w:szCs w:val="24"/>
            <w:u w:val="none"/>
          </w:rPr>
          <w:t>APPENDIX D.4</w:t>
        </w:r>
      </w:hyperlink>
      <w:r>
        <w:rPr>
          <w:rFonts w:ascii="Times New Roman Regular" w:hAnsi="Times New Roman Regular" w:cs="Times New Roman Regular"/>
          <w:sz w:val="24"/>
          <w:szCs w:val="24"/>
        </w:rPr>
        <w:t>.</w:t>
      </w:r>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316" w:name="_Toc125556622"/>
      <w:bookmarkStart w:id="317" w:name="_Toc125663133"/>
      <w:bookmarkStart w:id="318"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316"/>
      <w:r w:rsidRPr="00B63F0A">
        <w:rPr>
          <w:rFonts w:ascii="Times New Roman Regular" w:hAnsi="Times New Roman Regular" w:cs="Times New Roman Regular"/>
          <w:b/>
          <w:bCs/>
          <w:color w:val="auto"/>
          <w:sz w:val="24"/>
          <w:szCs w:val="24"/>
        </w:rPr>
        <w:t>activity diagram</w:t>
      </w:r>
      <w:bookmarkEnd w:id="317"/>
      <w:bookmarkEnd w:id="318"/>
    </w:p>
    <w:p w14:paraId="76BDFB4E"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summarized system flow activity diagram that end-users will follow is presented below.</w:t>
      </w:r>
    </w:p>
    <w:p w14:paraId="715ECFA7"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18A6771D" wp14:editId="044E73F3">
            <wp:extent cx="5894596" cy="36450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894596" cy="3645084"/>
                    </a:xfrm>
                    <a:prstGeom prst="rect">
                      <a:avLst/>
                    </a:prstGeom>
                    <a:noFill/>
                    <a:ln>
                      <a:noFill/>
                    </a:ln>
                  </pic:spPr>
                </pic:pic>
              </a:graphicData>
            </a:graphic>
          </wp:inline>
        </w:drawing>
      </w:r>
    </w:p>
    <w:p w14:paraId="5D511E4C" w14:textId="66B7E1F0"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319" w:name="_Toc121649177"/>
      <w:bookmarkStart w:id="320"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System process activity diagram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319"/>
      <w:bookmarkEnd w:id="320"/>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1" w:name="_Toc125556623"/>
      <w:bookmarkStart w:id="322" w:name="_Toc125663135"/>
      <w:bookmarkStart w:id="323" w:name="_Toc132325868"/>
      <w:r w:rsidRPr="00B63F0A">
        <w:rPr>
          <w:rFonts w:ascii="Times New Roman Regular" w:hAnsi="Times New Roman Regular" w:cs="Times New Roman Regular"/>
          <w:b/>
          <w:bCs/>
          <w:color w:val="auto"/>
          <w:sz w:val="28"/>
          <w:szCs w:val="28"/>
        </w:rPr>
        <w:t xml:space="preserve">6.6 </w:t>
      </w:r>
      <w:bookmarkEnd w:id="321"/>
      <w:r w:rsidRPr="00B63F0A">
        <w:rPr>
          <w:rFonts w:ascii="Times New Roman Regular" w:hAnsi="Times New Roman Regular" w:cs="Times New Roman Regular"/>
          <w:b/>
          <w:bCs/>
          <w:color w:val="auto"/>
          <w:sz w:val="28"/>
          <w:szCs w:val="28"/>
        </w:rPr>
        <w:t>Chapter summary</w:t>
      </w:r>
      <w:bookmarkEnd w:id="322"/>
      <w:bookmarkEnd w:id="323"/>
    </w:p>
    <w:p w14:paraId="0D63FF2C" w14:textId="6F6F12F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This chapter presented the design of the </w:t>
      </w:r>
      <w:r w:rsidR="00732CDC">
        <w:rPr>
          <w:rFonts w:ascii="Times New Roman Regular" w:hAnsi="Times New Roman Regular" w:cs="Times New Roman Regular"/>
          <w:sz w:val="24"/>
          <w:szCs w:val="24"/>
        </w:rPr>
        <w:t>LTS</w:t>
      </w:r>
      <w:r>
        <w:rPr>
          <w:rFonts w:ascii="Times New Roman Regular" w:hAnsi="Times New Roman Regular" w:cs="Times New Roman Regular"/>
          <w:sz w:val="24"/>
          <w:szCs w:val="24"/>
        </w:rPr>
        <w:t xml:space="preserve"> algorithm architecture, the necessary intuition behind it, and the reasons for taking specific directions over others. </w:t>
      </w:r>
      <w:r w:rsidR="006E4EF8">
        <w:rPr>
          <w:rFonts w:ascii="Times New Roman Regular" w:hAnsi="Times New Roman Regular" w:cs="Times New Roman Regular"/>
          <w:sz w:val="24"/>
          <w:szCs w:val="24"/>
        </w:rPr>
        <w:t xml:space="preserve">Moreover, a novel </w:t>
      </w:r>
      <w:r w:rsidR="00D35921">
        <w:rPr>
          <w:rFonts w:ascii="Times New Roman Regular" w:hAnsi="Times New Roman Regular" w:cs="Times New Roman Regular"/>
          <w:sz w:val="24"/>
          <w:szCs w:val="24"/>
        </w:rPr>
        <w:t>t</w:t>
      </w:r>
      <w:r w:rsidR="006E4EF8">
        <w:rPr>
          <w:rFonts w:ascii="Times New Roman Regular" w:hAnsi="Times New Roman Regular" w:cs="Times New Roman Regular"/>
          <w:sz w:val="24"/>
          <w:szCs w:val="24"/>
        </w:rPr>
        <w:t>w</w:t>
      </w:r>
      <w:r w:rsidR="00CC5F6A">
        <w:rPr>
          <w:rFonts w:ascii="Times New Roman Regular" w:hAnsi="Times New Roman Regular" w:cs="Times New Roman Regular"/>
          <w:sz w:val="24"/>
          <w:szCs w:val="24"/>
        </w:rPr>
        <w:t>eet</w:t>
      </w:r>
      <w:r w:rsidR="006E4EF8">
        <w:rPr>
          <w:rFonts w:ascii="Times New Roman Regular" w:hAnsi="Times New Roman Regular" w:cs="Times New Roman Regular"/>
          <w:sz w:val="24"/>
          <w:szCs w:val="24"/>
        </w:rPr>
        <w:t xml:space="preserve"> sentiment weigh</w:t>
      </w:r>
      <w:r w:rsidR="00067965">
        <w:rPr>
          <w:rFonts w:ascii="Times New Roman Regular" w:hAnsi="Times New Roman Regular" w:cs="Times New Roman Regular"/>
          <w:sz w:val="24"/>
          <w:szCs w:val="24"/>
        </w:rPr>
        <w:t>t</w:t>
      </w:r>
      <w:r w:rsidR="006E4EF8">
        <w:rPr>
          <w:rFonts w:ascii="Times New Roman Regular" w:hAnsi="Times New Roman Regular" w:cs="Times New Roman Regular"/>
          <w:sz w:val="24"/>
          <w:szCs w:val="24"/>
        </w:rPr>
        <w:t xml:space="preserve">ing algorithm is also presented. </w:t>
      </w:r>
      <w:r>
        <w:rPr>
          <w:rFonts w:ascii="Times New Roman Regular" w:hAnsi="Times New Roman Regular" w:cs="Times New Roman Regular"/>
          <w:sz w:val="24"/>
          <w:szCs w:val="24"/>
        </w:rPr>
        <w:t xml:space="preserve">Additionally, </w:t>
      </w:r>
      <w:r w:rsidR="001F2E8D">
        <w:rPr>
          <w:rFonts w:ascii="Times New Roman Regular" w:hAnsi="Times New Roman Regular" w:cs="Times New Roman Regular"/>
          <w:sz w:val="24"/>
          <w:szCs w:val="24"/>
        </w:rPr>
        <w:t>the chapter</w:t>
      </w:r>
      <w:r>
        <w:rPr>
          <w:rFonts w:ascii="Times New Roman Regular" w:hAnsi="Times New Roman Regular" w:cs="Times New Roman Regular"/>
          <w:sz w:val="24"/>
          <w:szCs w:val="24"/>
        </w:rPr>
        <w:t xml:space="preserve"> illustrated the system’s design, architecture, data and system flow</w:t>
      </w:r>
      <w:r w:rsidR="00335F6F">
        <w:rPr>
          <w:rFonts w:ascii="Times New Roman Regular" w:hAnsi="Times New Roman Regular" w:cs="Times New Roman Regular"/>
          <w:sz w:val="24"/>
          <w:szCs w:val="24"/>
        </w:rPr>
        <w:t xml:space="preserve"> diagrams,</w:t>
      </w:r>
      <w:r>
        <w:rPr>
          <w:rFonts w:ascii="Times New Roman Regular" w:hAnsi="Times New Roman Regular" w:cs="Times New Roman Regular"/>
          <w:sz w:val="24"/>
          <w:szCs w:val="24"/>
        </w:rPr>
        <w:t xml:space="preserve"> </w:t>
      </w:r>
      <w:r w:rsidR="00335F6F">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wireframes that would demonstrate them in the end application.</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55"/>
          <w:headerReference w:type="first" r:id="rId56"/>
          <w:pgSz w:w="12240" w:h="15840"/>
          <w:pgMar w:top="1440" w:right="1440" w:bottom="1440" w:left="1440" w:header="720" w:footer="720" w:gutter="0"/>
          <w:cols w:space="720"/>
          <w:titlePg/>
          <w:docGrid w:linePitch="360"/>
        </w:sectPr>
      </w:pPr>
    </w:p>
    <w:p w14:paraId="6733E916" w14:textId="72A1CFDB" w:rsidR="00B40933" w:rsidRPr="0085611E" w:rsidRDefault="00FD2F9D" w:rsidP="0085611E">
      <w:pPr>
        <w:pStyle w:val="Heading1"/>
        <w:pBdr>
          <w:bottom w:val="double" w:sz="6" w:space="1" w:color="auto"/>
        </w:pBdr>
        <w:spacing w:line="360" w:lineRule="auto"/>
        <w:jc w:val="center"/>
        <w:rPr>
          <w:rFonts w:ascii="Arial" w:hAnsi="Arial" w:cs="Arial"/>
          <w:b/>
          <w:bCs/>
          <w:color w:val="auto"/>
          <w:sz w:val="32"/>
          <w:szCs w:val="32"/>
        </w:rPr>
      </w:pPr>
      <w:bookmarkStart w:id="324" w:name="_Toc125663136"/>
      <w:bookmarkStart w:id="325" w:name="_Toc132325869"/>
      <w:r w:rsidRPr="0085611E">
        <w:rPr>
          <w:rFonts w:ascii="Arial" w:hAnsi="Arial" w:cs="Arial"/>
          <w:b/>
          <w:bCs/>
          <w:color w:val="auto"/>
          <w:sz w:val="32"/>
          <w:szCs w:val="32"/>
        </w:rPr>
        <w:lastRenderedPageBreak/>
        <w:t>CHAPTER 0</w:t>
      </w:r>
      <w:r w:rsidR="00890A52" w:rsidRPr="0085611E">
        <w:rPr>
          <w:rFonts w:ascii="Arial" w:hAnsi="Arial" w:cs="Arial"/>
          <w:b/>
          <w:bCs/>
          <w:color w:val="auto"/>
          <w:sz w:val="32"/>
          <w:szCs w:val="32"/>
        </w:rPr>
        <w:t>7</w:t>
      </w:r>
      <w:r w:rsidRPr="0085611E">
        <w:rPr>
          <w:rFonts w:ascii="Arial" w:hAnsi="Arial" w:cs="Arial"/>
          <w:b/>
          <w:bCs/>
          <w:color w:val="auto"/>
          <w:sz w:val="32"/>
          <w:szCs w:val="32"/>
        </w:rPr>
        <w:t>. IMPLEMENTATION</w:t>
      </w:r>
      <w:bookmarkEnd w:id="324"/>
      <w:bookmarkEnd w:id="325"/>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6" w:name="_Toc125557607"/>
      <w:bookmarkStart w:id="327" w:name="_Toc125663137"/>
      <w:bookmarkStart w:id="328" w:name="_Toc132325870"/>
      <w:r w:rsidRPr="00C0694D">
        <w:rPr>
          <w:rFonts w:ascii="Times New Roman Regular" w:hAnsi="Times New Roman Regular" w:cs="Times New Roman Regular"/>
          <w:b/>
          <w:bCs/>
          <w:color w:val="auto"/>
          <w:sz w:val="28"/>
          <w:szCs w:val="28"/>
        </w:rPr>
        <w:t xml:space="preserve">7.1 </w:t>
      </w:r>
      <w:bookmarkEnd w:id="326"/>
      <w:r w:rsidRPr="00C0694D">
        <w:rPr>
          <w:rFonts w:ascii="Times New Roman Regular" w:hAnsi="Times New Roman Regular" w:cs="Times New Roman Regular"/>
          <w:b/>
          <w:bCs/>
          <w:color w:val="auto"/>
          <w:sz w:val="28"/>
          <w:szCs w:val="28"/>
        </w:rPr>
        <w:t>Chapter overview</w:t>
      </w:r>
      <w:bookmarkEnd w:id="327"/>
      <w:bookmarkEnd w:id="328"/>
    </w:p>
    <w:p w14:paraId="0C00A8FF" w14:textId="7FD69C23" w:rsidR="00B40933" w:rsidRDefault="009C4C2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Upon designing necessary diagrams, t</w:t>
      </w:r>
      <w:r w:rsidR="0077069A">
        <w:rPr>
          <w:rFonts w:ascii="Times New Roman Regular" w:hAnsi="Times New Roman Regular" w:cs="Times New Roman Regular" w:hint="eastAsia"/>
          <w:sz w:val="24"/>
          <w:szCs w:val="24"/>
        </w:rPr>
        <w:t>h</w:t>
      </w:r>
      <w:r w:rsidR="0077069A">
        <w:rPr>
          <w:rFonts w:ascii="Times New Roman Regular" w:hAnsi="Times New Roman Regular" w:cs="Times New Roman Regular"/>
          <w:sz w:val="24"/>
          <w:szCs w:val="24"/>
        </w:rPr>
        <w:t xml:space="preserve">e next step is </w:t>
      </w:r>
      <w:r w:rsidR="001A702A">
        <w:rPr>
          <w:rFonts w:ascii="Times New Roman Regular" w:hAnsi="Times New Roman Regular" w:cs="Times New Roman Regular"/>
          <w:sz w:val="24"/>
          <w:szCs w:val="24"/>
        </w:rPr>
        <w:t>to convert the idea into reality</w:t>
      </w:r>
      <w:r w:rsidR="0077069A">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In this chapter, the author describes the core implementation of the system and the necessary decisions taken to approach that implementation. Moreover, the chosen tools, languages, and technologies are presented </w:t>
      </w:r>
      <w:r w:rsidR="000147CF">
        <w:rPr>
          <w:rFonts w:ascii="Times New Roman Regular" w:hAnsi="Times New Roman Regular" w:cs="Times New Roman Regular"/>
          <w:sz w:val="24"/>
          <w:szCs w:val="24"/>
        </w:rPr>
        <w:t>with</w:t>
      </w:r>
      <w:r>
        <w:rPr>
          <w:rFonts w:ascii="Times New Roman Regular" w:hAnsi="Times New Roman Regular" w:cs="Times New Roman Regular"/>
          <w:sz w:val="24"/>
          <w:szCs w:val="24"/>
        </w:rPr>
        <w:t xml:space="preserve"> their reasoning</w:t>
      </w:r>
      <w:r w:rsidR="007506B1">
        <w:rPr>
          <w:rFonts w:ascii="Times New Roman Regular" w:hAnsi="Times New Roman Regular" w:cs="Times New Roman Regular"/>
          <w:sz w:val="24"/>
          <w:szCs w:val="24"/>
        </w:rPr>
        <w:t xml:space="preserve"> for being chosen over others</w:t>
      </w:r>
      <w:r>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9" w:name="_Toc125557608"/>
      <w:bookmarkStart w:id="330" w:name="_Toc125663138"/>
      <w:bookmarkStart w:id="331" w:name="_Toc132325871"/>
      <w:r w:rsidRPr="00C0694D">
        <w:rPr>
          <w:rFonts w:ascii="Times New Roman Regular" w:hAnsi="Times New Roman Regular" w:cs="Times New Roman Regular"/>
          <w:b/>
          <w:bCs/>
          <w:color w:val="auto"/>
          <w:sz w:val="28"/>
          <w:szCs w:val="28"/>
        </w:rPr>
        <w:t xml:space="preserve">7.2 </w:t>
      </w:r>
      <w:bookmarkEnd w:id="329"/>
      <w:r w:rsidRPr="00C0694D">
        <w:rPr>
          <w:rFonts w:ascii="Times New Roman Regular" w:hAnsi="Times New Roman Regular" w:cs="Times New Roman Regular"/>
          <w:b/>
          <w:bCs/>
          <w:color w:val="auto"/>
          <w:sz w:val="28"/>
          <w:szCs w:val="28"/>
        </w:rPr>
        <w:t>Technology selection</w:t>
      </w:r>
      <w:bookmarkEnd w:id="330"/>
      <w:bookmarkEnd w:id="331"/>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332" w:name="_Toc125663139"/>
      <w:bookmarkStart w:id="333" w:name="_Toc125557609"/>
      <w:bookmarkStart w:id="334" w:name="_Toc132325872"/>
      <w:r w:rsidRPr="00C0694D">
        <w:rPr>
          <w:rFonts w:ascii="Times New Roman Regular" w:hAnsi="Times New Roman Regular" w:cs="Times New Roman Regular"/>
          <w:b/>
          <w:bCs/>
          <w:color w:val="auto"/>
          <w:sz w:val="24"/>
          <w:szCs w:val="24"/>
        </w:rPr>
        <w:t>7.2.1 Technology stack</w:t>
      </w:r>
      <w:bookmarkEnd w:id="332"/>
      <w:bookmarkEnd w:id="333"/>
      <w:bookmarkEnd w:id="334"/>
    </w:p>
    <w:p w14:paraId="2FA641D5" w14:textId="3E4A2043"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chosen technologies</w:t>
      </w:r>
      <w:r w:rsidR="00F015BE">
        <w:rPr>
          <w:rFonts w:ascii="Times New Roman Regular" w:hAnsi="Times New Roman Regular" w:cs="Times New Roman Regular"/>
          <w:sz w:val="24"/>
          <w:szCs w:val="24"/>
        </w:rPr>
        <w:t xml:space="preserve"> and tools</w:t>
      </w:r>
      <w:r>
        <w:rPr>
          <w:rFonts w:ascii="Times New Roman Regular" w:hAnsi="Times New Roman Regular" w:cs="Times New Roman Regular"/>
          <w:sz w:val="24"/>
          <w:szCs w:val="24"/>
        </w:rPr>
        <w:t xml:space="preserve"> </w:t>
      </w:r>
      <w:r w:rsidR="00814CC9">
        <w:rPr>
          <w:rFonts w:ascii="Times New Roman Regular" w:hAnsi="Times New Roman Regular" w:cs="Times New Roman Regular"/>
          <w:sz w:val="24"/>
          <w:szCs w:val="24"/>
        </w:rPr>
        <w:t xml:space="preserve">to implement the system </w:t>
      </w:r>
      <w:r>
        <w:rPr>
          <w:rFonts w:ascii="Times New Roman Regular" w:hAnsi="Times New Roman Regular" w:cs="Times New Roman Regular"/>
          <w:sz w:val="24"/>
          <w:szCs w:val="24"/>
        </w:rPr>
        <w:t>are depicted in the diagram below.</w:t>
      </w:r>
    </w:p>
    <w:p w14:paraId="18386717" w14:textId="1CE8D53E" w:rsidR="00B40933" w:rsidRDefault="00550A04">
      <w:pPr>
        <w:keepNext/>
        <w:spacing w:line="360" w:lineRule="auto"/>
        <w:jc w:val="center"/>
        <w:rPr>
          <w:rFonts w:ascii="Times New Roman Regular" w:hAnsi="Times New Roman Regular" w:cs="Times New Roman Regular" w:hint="eastAsia"/>
        </w:rPr>
      </w:pPr>
      <w:r>
        <w:rPr>
          <w:rFonts w:ascii="Times New Roman" w:hAnsi="Times New Roman" w:cs="Times New Roman"/>
          <w:noProof/>
        </w:rPr>
        <w:drawing>
          <wp:inline distT="0" distB="0" distL="0" distR="0" wp14:anchorId="73BE61C1" wp14:editId="1F4FF765">
            <wp:extent cx="2957885" cy="43818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616" t="6759" r="18756" b="12767"/>
                    <a:stretch/>
                  </pic:blipFill>
                  <pic:spPr bwMode="auto">
                    <a:xfrm>
                      <a:off x="0" y="0"/>
                      <a:ext cx="2972588" cy="4403658"/>
                    </a:xfrm>
                    <a:prstGeom prst="rect">
                      <a:avLst/>
                    </a:prstGeom>
                    <a:noFill/>
                    <a:ln>
                      <a:noFill/>
                    </a:ln>
                    <a:extLst>
                      <a:ext uri="{53640926-AAD7-44D8-BBD7-CCE9431645EC}">
                        <a14:shadowObscured xmlns:a14="http://schemas.microsoft.com/office/drawing/2010/main"/>
                      </a:ext>
                    </a:extLst>
                  </pic:spPr>
                </pic:pic>
              </a:graphicData>
            </a:graphic>
          </wp:inline>
        </w:drawing>
      </w:r>
    </w:p>
    <w:p w14:paraId="46D7A79C" w14:textId="48286675"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335" w:name="_Toc124969354"/>
      <w:bookmarkStart w:id="336"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Tech 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335"/>
      <w:bookmarkEnd w:id="336"/>
    </w:p>
    <w:p w14:paraId="5A45E5BC" w14:textId="4CE9C752" w:rsidR="00B40933" w:rsidRPr="00C0694D" w:rsidRDefault="004320B0">
      <w:pPr>
        <w:pStyle w:val="Heading2"/>
        <w:spacing w:line="360" w:lineRule="auto"/>
        <w:rPr>
          <w:rFonts w:ascii="Times New Roman Regular" w:hAnsi="Times New Roman Regular" w:cs="Times New Roman Regular" w:hint="eastAsia"/>
          <w:b/>
          <w:bCs/>
          <w:color w:val="auto"/>
          <w:sz w:val="24"/>
          <w:szCs w:val="24"/>
        </w:rPr>
      </w:pPr>
      <w:bookmarkStart w:id="337" w:name="_Toc125557610"/>
      <w:bookmarkStart w:id="338" w:name="_Toc125663140"/>
      <w:bookmarkStart w:id="339" w:name="_Toc132325873"/>
      <w:r w:rsidRPr="00C0694D">
        <w:rPr>
          <w:rFonts w:ascii="Times New Roman Regular" w:hAnsi="Times New Roman Regular" w:cs="Times New Roman Regular"/>
          <w:b/>
          <w:bCs/>
          <w:color w:val="auto"/>
          <w:sz w:val="24"/>
          <w:szCs w:val="24"/>
        </w:rPr>
        <w:lastRenderedPageBreak/>
        <w:t>7.2.2 Selection</w:t>
      </w:r>
      <w:bookmarkEnd w:id="337"/>
      <w:r w:rsidRPr="00C0694D">
        <w:rPr>
          <w:rFonts w:ascii="Times New Roman Regular" w:hAnsi="Times New Roman Regular" w:cs="Times New Roman Regular"/>
          <w:b/>
          <w:bCs/>
          <w:color w:val="auto"/>
          <w:sz w:val="24"/>
          <w:szCs w:val="24"/>
        </w:rPr>
        <w:t xml:space="preserve"> of data</w:t>
      </w:r>
      <w:bookmarkEnd w:id="338"/>
      <w:bookmarkEnd w:id="339"/>
    </w:p>
    <w:p w14:paraId="468B43E0" w14:textId="4793A162" w:rsidR="00B40933" w:rsidRPr="009A1F9F"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340" w:name="_Toc124969335"/>
      <w:bookmarkStart w:id="341" w:name="_Toc132182718"/>
      <w:r w:rsidRPr="009A1F9F">
        <w:rPr>
          <w:rFonts w:ascii="Times New Roman Regular" w:hAnsi="Times New Roman Regular" w:cs="Times New Roman Regular"/>
          <w:b w:val="0"/>
          <w:bCs w:val="0"/>
          <w:smallCaps w:val="0"/>
          <w:color w:val="auto"/>
          <w:sz w:val="24"/>
          <w:szCs w:val="24"/>
        </w:rPr>
        <w:t xml:space="preserve">Table </w:t>
      </w:r>
      <w:r w:rsidRPr="009A1F9F">
        <w:rPr>
          <w:rFonts w:ascii="Times New Roman Regular" w:hAnsi="Times New Roman Regular" w:cs="Times New Roman Regular"/>
          <w:b w:val="0"/>
          <w:bCs w:val="0"/>
          <w:smallCaps w:val="0"/>
          <w:color w:val="auto"/>
          <w:sz w:val="24"/>
          <w:szCs w:val="24"/>
        </w:rPr>
        <w:fldChar w:fldCharType="begin"/>
      </w:r>
      <w:r w:rsidRPr="009A1F9F">
        <w:rPr>
          <w:rFonts w:ascii="Times New Roman Regular" w:hAnsi="Times New Roman Regular" w:cs="Times New Roman Regular"/>
          <w:b w:val="0"/>
          <w:bCs w:val="0"/>
          <w:smallCaps w:val="0"/>
          <w:color w:val="auto"/>
          <w:sz w:val="24"/>
          <w:szCs w:val="24"/>
        </w:rPr>
        <w:instrText xml:space="preserve"> SEQ Table \* ARABIC </w:instrText>
      </w:r>
      <w:r w:rsidRPr="009A1F9F">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19</w:t>
      </w:r>
      <w:r w:rsidRPr="009A1F9F">
        <w:rPr>
          <w:rFonts w:ascii="Times New Roman Regular" w:hAnsi="Times New Roman Regular" w:cs="Times New Roman Regular"/>
          <w:b w:val="0"/>
          <w:bCs w:val="0"/>
          <w:smallCaps w:val="0"/>
          <w:color w:val="auto"/>
          <w:sz w:val="24"/>
          <w:szCs w:val="24"/>
        </w:rPr>
        <w:fldChar w:fldCharType="end"/>
      </w:r>
      <w:r w:rsidRPr="009A1F9F">
        <w:rPr>
          <w:rFonts w:ascii="Times New Roman Regular" w:hAnsi="Times New Roman Regular" w:cs="Times New Roman Regular"/>
          <w:b w:val="0"/>
          <w:bCs w:val="0"/>
          <w:smallCaps w:val="0"/>
          <w:color w:val="auto"/>
          <w:sz w:val="24"/>
          <w:szCs w:val="24"/>
        </w:rPr>
        <w:t>: Dataset sources</w:t>
      </w:r>
      <w:bookmarkEnd w:id="340"/>
      <w:bookmarkEnd w:id="341"/>
    </w:p>
    <w:tbl>
      <w:tblPr>
        <w:tblStyle w:val="TableGrid"/>
        <w:tblW w:w="0" w:type="auto"/>
        <w:tblLook w:val="04A0" w:firstRow="1" w:lastRow="0" w:firstColumn="1" w:lastColumn="0" w:noHBand="0" w:noVBand="1"/>
      </w:tblPr>
      <w:tblGrid>
        <w:gridCol w:w="2515"/>
        <w:gridCol w:w="6835"/>
      </w:tblGrid>
      <w:tr w:rsidR="00B40933" w14:paraId="407EE9C1" w14:textId="77777777">
        <w:tc>
          <w:tcPr>
            <w:tcW w:w="2515" w:type="dxa"/>
          </w:tcPr>
          <w:p w14:paraId="67B7B56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Dataset</w:t>
            </w:r>
          </w:p>
        </w:tc>
        <w:tc>
          <w:tcPr>
            <w:tcW w:w="6835" w:type="dxa"/>
          </w:tcPr>
          <w:p w14:paraId="0DB6FFC5"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Source</w:t>
            </w:r>
          </w:p>
        </w:tc>
      </w:tr>
      <w:tr w:rsidR="00B40933" w14:paraId="712E74EB" w14:textId="77777777">
        <w:tc>
          <w:tcPr>
            <w:tcW w:w="2515" w:type="dxa"/>
          </w:tcPr>
          <w:p w14:paraId="5FDA6C0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BTC historical data</w:t>
            </w:r>
          </w:p>
        </w:tc>
        <w:tc>
          <w:tcPr>
            <w:tcW w:w="6835" w:type="dxa"/>
          </w:tcPr>
          <w:p w14:paraId="596E228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From a third-party investing.com API.</w:t>
            </w:r>
          </w:p>
        </w:tc>
      </w:tr>
      <w:tr w:rsidR="00B40933" w14:paraId="1C919154" w14:textId="77777777">
        <w:tc>
          <w:tcPr>
            <w:tcW w:w="2515" w:type="dxa"/>
          </w:tcPr>
          <w:p w14:paraId="1E485535" w14:textId="1027D6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BTC block reward size, BTC Twitter volume</w:t>
            </w:r>
            <w:r w:rsidR="002C79D4">
              <w:rPr>
                <w:rFonts w:ascii="Times New Roman Regular" w:hAnsi="Times New Roman Regular" w:cs="Times New Roman Regular"/>
                <w:sz w:val="24"/>
                <w:szCs w:val="24"/>
              </w:rPr>
              <w:t>, BTC Google Trends</w:t>
            </w:r>
          </w:p>
        </w:tc>
        <w:tc>
          <w:tcPr>
            <w:tcW w:w="6835" w:type="dxa"/>
          </w:tcPr>
          <w:p w14:paraId="57F993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From a public dashboard that provides multiple different information about a specific cryptocurrency. </w:t>
            </w:r>
          </w:p>
        </w:tc>
      </w:tr>
      <w:tr w:rsidR="00B40933" w14:paraId="1DD027CA" w14:textId="77777777">
        <w:tc>
          <w:tcPr>
            <w:tcW w:w="2515" w:type="dxa"/>
          </w:tcPr>
          <w:p w14:paraId="178110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BTC tweets</w:t>
            </w:r>
          </w:p>
        </w:tc>
        <w:tc>
          <w:tcPr>
            <w:tcW w:w="6835" w:type="dxa"/>
          </w:tcPr>
          <w:p w14:paraId="4D5054C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from 2014-2019 were downloaded from Kaggle – the remaining dates were extracted from a Twitter tweet scraper.</w:t>
            </w:r>
          </w:p>
        </w:tc>
      </w:tr>
    </w:tbl>
    <w:p w14:paraId="0F223AA4" w14:textId="77777777" w:rsidR="00B40933" w:rsidRDefault="00B40933">
      <w:pPr>
        <w:spacing w:line="360" w:lineRule="auto"/>
        <w:jc w:val="both"/>
        <w:rPr>
          <w:rFonts w:ascii="Times New Roman Regular" w:hAnsi="Times New Roman Regular" w:cs="Times New Roman Regular" w:hint="eastAsia"/>
          <w:sz w:val="24"/>
          <w:szCs w:val="24"/>
        </w:rPr>
      </w:pPr>
    </w:p>
    <w:p w14:paraId="2F306E8F" w14:textId="55D7A673"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multivariate single-horizon forecasting model combined the above data, while the univariate multi-horizon forecasting model solely used the historical data. </w:t>
      </w:r>
      <w:r w:rsidR="002751FF" w:rsidRPr="00523664">
        <w:rPr>
          <w:rFonts w:ascii="Times New Roman" w:hAnsi="Times New Roman" w:cs="Times New Roman"/>
          <w:sz w:val="24"/>
          <w:szCs w:val="24"/>
        </w:rPr>
        <w:t xml:space="preserve">Gathering the data was long and arduous as it was not as simple as downloading available datasets, and </w:t>
      </w:r>
      <w:r w:rsidR="002751FF">
        <w:rPr>
          <w:rFonts w:ascii="Times New Roman" w:hAnsi="Times New Roman" w:cs="Times New Roman"/>
          <w:sz w:val="24"/>
          <w:szCs w:val="24"/>
        </w:rPr>
        <w:t xml:space="preserve">specific </w:t>
      </w:r>
      <w:r w:rsidR="002751FF" w:rsidRPr="00523664">
        <w:rPr>
          <w:rFonts w:ascii="Times New Roman" w:hAnsi="Times New Roman" w:cs="Times New Roman"/>
          <w:sz w:val="24"/>
          <w:szCs w:val="24"/>
        </w:rPr>
        <w:t>APIs being rate-limited. Dedicated python scripts were written to extract the data</w:t>
      </w:r>
      <w:r w:rsidR="002751FF">
        <w:rPr>
          <w:rFonts w:ascii="Times New Roman" w:hAnsi="Times New Roman" w:cs="Times New Roman"/>
          <w:sz w:val="24"/>
          <w:szCs w:val="24"/>
        </w:rPr>
        <w:t>, store it into a MongoDB database,</w:t>
      </w:r>
      <w:r w:rsidR="002751FF" w:rsidRPr="00523664">
        <w:rPr>
          <w:rFonts w:ascii="Times New Roman" w:hAnsi="Times New Roman" w:cs="Times New Roman"/>
          <w:sz w:val="24"/>
          <w:szCs w:val="24"/>
        </w:rPr>
        <w:t xml:space="preserve"> and to streamline updating data. The author will publicize these scripts and the data to facilitate future research.</w:t>
      </w:r>
    </w:p>
    <w:p w14:paraId="700E3AA3" w14:textId="76DE5557"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342" w:name="_Toc125663141"/>
      <w:bookmarkStart w:id="343" w:name="_Toc125557611"/>
      <w:bookmarkStart w:id="344"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r w:rsidRPr="00C0694D">
        <w:rPr>
          <w:rFonts w:ascii="Times New Roman Regular" w:hAnsi="Times New Roman Regular" w:cs="Times New Roman Regular"/>
          <w:b/>
          <w:bCs/>
          <w:color w:val="auto"/>
          <w:sz w:val="24"/>
          <w:szCs w:val="24"/>
        </w:rPr>
        <w:t>Selection of programming language</w:t>
      </w:r>
      <w:bookmarkEnd w:id="342"/>
      <w:bookmarkEnd w:id="343"/>
      <w:bookmarkEnd w:id="344"/>
    </w:p>
    <w:p w14:paraId="6CEC857C" w14:textId="2D909B2F"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Programming languages were analyzed before development. </w:t>
      </w:r>
      <w:proofErr w:type="gramStart"/>
      <w:r>
        <w:rPr>
          <w:rFonts w:ascii="Times New Roman Regular" w:hAnsi="Times New Roman Regular" w:cs="Times New Roman Regular"/>
          <w:sz w:val="24"/>
          <w:szCs w:val="24"/>
        </w:rPr>
        <w:t>Specifically</w:t>
      </w:r>
      <w:proofErr w:type="gramEnd"/>
      <w:r>
        <w:rPr>
          <w:rFonts w:ascii="Times New Roman Regular" w:hAnsi="Times New Roman Regular" w:cs="Times New Roman Regular"/>
          <w:sz w:val="24"/>
          <w:szCs w:val="24"/>
        </w:rPr>
        <w:t xml:space="preserve"> for three main aspects: the client, the data science component, and the API communicating between the model and the client. Based on the analysis conducted in </w:t>
      </w:r>
      <w:hyperlink w:anchor="_E.1._Selection_of" w:history="1">
        <w:r w:rsidR="00846F56">
          <w:rPr>
            <w:rStyle w:val="Hyperlink"/>
            <w:rFonts w:ascii="Times New Roman Regular" w:hAnsi="Times New Roman Regular" w:cs="Times New Roman Regular"/>
            <w:b/>
            <w:bCs/>
            <w:color w:val="auto"/>
            <w:sz w:val="24"/>
            <w:szCs w:val="24"/>
            <w:u w:val="none"/>
          </w:rPr>
          <w:t>APPENDIX E.1</w:t>
        </w:r>
      </w:hyperlink>
      <w:r>
        <w:rPr>
          <w:rFonts w:ascii="Times New Roman Regular" w:hAnsi="Times New Roman Regular" w:cs="Times New Roman Regular"/>
          <w:sz w:val="24"/>
          <w:szCs w:val="24"/>
        </w:rPr>
        <w:t xml:space="preserve">, the author decided to use </w:t>
      </w:r>
      <w:r>
        <w:rPr>
          <w:rFonts w:ascii="Times New Roman Regular" w:hAnsi="Times New Roman Regular" w:cs="Times New Roman Regular"/>
          <w:b/>
          <w:bCs/>
          <w:sz w:val="24"/>
          <w:szCs w:val="24"/>
        </w:rPr>
        <w:t>Python</w:t>
      </w:r>
      <w:r w:rsidR="009A78E2">
        <w:rPr>
          <w:rFonts w:ascii="Times New Roman Regular" w:hAnsi="Times New Roman Regular" w:cs="Times New Roman Regular"/>
          <w:sz w:val="24"/>
          <w:szCs w:val="24"/>
        </w:rPr>
        <w:t>, as it was more relevant.</w:t>
      </w:r>
    </w:p>
    <w:p w14:paraId="48C9D311" w14:textId="77777777"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To develop the user interface, not much competition is present to analyze. </w:t>
      </w:r>
      <w:r>
        <w:rPr>
          <w:rFonts w:ascii="Times New Roman Regular" w:hAnsi="Times New Roman Regular" w:cs="Times New Roman Regular"/>
          <w:b/>
          <w:bCs/>
          <w:sz w:val="24"/>
          <w:szCs w:val="24"/>
        </w:rPr>
        <w:t>JavaScript</w:t>
      </w:r>
      <w:r>
        <w:rPr>
          <w:rFonts w:ascii="Times New Roman Regular" w:hAnsi="Times New Roman Regular" w:cs="Times New Roman Regular"/>
          <w:sz w:val="24"/>
          <w:szCs w:val="24"/>
        </w:rPr>
        <w:t xml:space="preserve"> is the stand-alone leader and is the author’s choice, as it is dynamic and can handle user interactions seamlessly. Although recent technology has presented the usage of C# for frontend development, high latency issues and lack of community knowledge are a downfall.</w:t>
      </w:r>
    </w:p>
    <w:p w14:paraId="01B3181C" w14:textId="77777777"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APIs are required to set up the communication between the model and the user interface. Multiple technologies are available for API development. The author chose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xml:space="preserve"> as their core data science component is also built using Python; therefore, utilizing the same language would reduce the time taken to learn new languages for insignificant reasons.</w:t>
      </w:r>
    </w:p>
    <w:p w14:paraId="4EB090FC" w14:textId="4A7CD621"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5" w:name="_Toc125557612"/>
      <w:bookmarkStart w:id="346" w:name="_Toc125663142"/>
      <w:bookmarkStart w:id="347" w:name="_Toc132325875"/>
      <w:r w:rsidRPr="00C0694D">
        <w:rPr>
          <w:rFonts w:ascii="Times New Roman Regular" w:hAnsi="Times New Roman Regular" w:cs="Times New Roman Regular"/>
          <w:b/>
          <w:bCs/>
          <w:color w:val="auto"/>
          <w:sz w:val="24"/>
          <w:szCs w:val="24"/>
        </w:rPr>
        <w:lastRenderedPageBreak/>
        <w:t>7.2.4 Selection of development framework</w:t>
      </w:r>
      <w:bookmarkEnd w:id="345"/>
      <w:bookmarkEnd w:id="346"/>
      <w:bookmarkEnd w:id="347"/>
    </w:p>
    <w:p w14:paraId="66B6F0D5" w14:textId="3F068EE1" w:rsidR="00B40933" w:rsidRPr="00C0694D" w:rsidRDefault="00985345">
      <w:pPr>
        <w:pStyle w:val="Heading3"/>
        <w:spacing w:line="360" w:lineRule="auto"/>
        <w:rPr>
          <w:rFonts w:ascii="Times New Roman Regular" w:hAnsi="Times New Roman Regular" w:cs="Times New Roman Regular" w:hint="eastAsia"/>
          <w:b/>
          <w:bCs/>
          <w:color w:val="auto"/>
          <w:sz w:val="24"/>
          <w:szCs w:val="24"/>
        </w:rPr>
      </w:pPr>
      <w:bookmarkStart w:id="348" w:name="_Toc125557613"/>
      <w:bookmarkStart w:id="349" w:name="_Toc125663143"/>
      <w:bookmarkStart w:id="350" w:name="_Toc132325876"/>
      <w:r w:rsidRPr="00C0694D">
        <w:rPr>
          <w:rFonts w:ascii="Times New Roman Regular" w:hAnsi="Times New Roman Regular" w:cs="Times New Roman Regular"/>
          <w:b/>
          <w:bCs/>
          <w:color w:val="auto"/>
          <w:sz w:val="24"/>
          <w:szCs w:val="24"/>
        </w:rPr>
        <w:t>7.2.4.1 Deep Learning (DL) framework</w:t>
      </w:r>
      <w:bookmarkEnd w:id="348"/>
      <w:bookmarkEnd w:id="349"/>
      <w:bookmarkEnd w:id="350"/>
    </w:p>
    <w:p w14:paraId="134211B2" w14:textId="12F56CC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Python for developing the core data science component. As the core algorithm and model will be DL-based, DL frameworks must be meticulously analyzed to select the most relevant framework. The two most popular frameworks, TensorFlow and PyTorch, were analyzed in </w:t>
      </w:r>
      <w:hyperlink w:anchor="_E.2._Selection_of" w:history="1">
        <w:r w:rsidR="00E54B60">
          <w:rPr>
            <w:rStyle w:val="Hyperlink"/>
            <w:rFonts w:ascii="Times New Roman Regular" w:hAnsi="Times New Roman Regular" w:cs="Times New Roman Regular"/>
            <w:b/>
            <w:bCs/>
            <w:color w:val="auto"/>
            <w:sz w:val="24"/>
            <w:szCs w:val="24"/>
            <w:u w:val="none"/>
          </w:rPr>
          <w:t>APPENDIX E.2</w:t>
        </w:r>
      </w:hyperlink>
      <w:r>
        <w:rPr>
          <w:rFonts w:ascii="Times New Roman Regular" w:hAnsi="Times New Roman Regular" w:cs="Times New Roman Regular"/>
          <w:sz w:val="24"/>
          <w:szCs w:val="24"/>
        </w:rPr>
        <w:t xml:space="preserve">, where the author opted to use </w:t>
      </w:r>
      <w:r>
        <w:rPr>
          <w:rFonts w:ascii="Times New Roman Regular" w:hAnsi="Times New Roman Regular" w:cs="Times New Roman Regular"/>
          <w:b/>
          <w:bCs/>
          <w:sz w:val="24"/>
          <w:szCs w:val="24"/>
        </w:rPr>
        <w:t>TensorFlow</w:t>
      </w:r>
      <w:r w:rsidR="00AD6EDC">
        <w:rPr>
          <w:rFonts w:ascii="Times New Roman Regular" w:hAnsi="Times New Roman Regular" w:cs="Times New Roman Regular"/>
          <w:sz w:val="24"/>
          <w:szCs w:val="24"/>
        </w:rPr>
        <w:t>, as it provides low-level details.</w:t>
      </w:r>
    </w:p>
    <w:p w14:paraId="68AD85DF" w14:textId="322F7CA4" w:rsidR="00B40933" w:rsidRPr="00C0694D" w:rsidRDefault="00985345">
      <w:pPr>
        <w:pStyle w:val="Heading3"/>
        <w:spacing w:line="360" w:lineRule="auto"/>
        <w:rPr>
          <w:rFonts w:ascii="Times New Roman Regular" w:hAnsi="Times New Roman Regular" w:cs="Times New Roman Regular" w:hint="eastAsia"/>
          <w:b/>
          <w:bCs/>
          <w:color w:val="auto"/>
          <w:sz w:val="24"/>
          <w:szCs w:val="24"/>
        </w:rPr>
      </w:pPr>
      <w:bookmarkStart w:id="351" w:name="_Toc125663144"/>
      <w:bookmarkStart w:id="352" w:name="_Toc125557614"/>
      <w:bookmarkStart w:id="353" w:name="_Toc132325877"/>
      <w:r w:rsidRPr="00C0694D">
        <w:rPr>
          <w:rFonts w:ascii="Times New Roman Regular" w:hAnsi="Times New Roman Regular" w:cs="Times New Roman Regular"/>
          <w:b/>
          <w:bCs/>
          <w:color w:val="auto"/>
          <w:sz w:val="24"/>
          <w:szCs w:val="24"/>
        </w:rPr>
        <w:t>7.2.4.2 User Interface (UI) framework</w:t>
      </w:r>
      <w:bookmarkEnd w:id="351"/>
      <w:bookmarkEnd w:id="352"/>
      <w:bookmarkEnd w:id="353"/>
    </w:p>
    <w:p w14:paraId="63F59C4B" w14:textId="7F898A4D"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JavaScript was chosen for developing the UI, respective JavaScript frontend frameworks and libraries must be analyzed. There is an ocean of JavaScript libraries - the top four were selected for evaluation: Angular, Vue, Svelte, and React. The author decided to use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the evaluation can be found in </w:t>
      </w:r>
      <w:hyperlink w:anchor="_E.3._Selection_of" w:history="1">
        <w:r w:rsidR="00C07F1A">
          <w:rPr>
            <w:rStyle w:val="Hyperlink"/>
            <w:rFonts w:ascii="Times New Roman Regular" w:hAnsi="Times New Roman Regular" w:cs="Times New Roman Regular"/>
            <w:b/>
            <w:bCs/>
            <w:color w:val="auto"/>
            <w:sz w:val="24"/>
            <w:szCs w:val="24"/>
            <w:u w:val="none"/>
          </w:rPr>
          <w:t>APPENDIX E.3</w:t>
        </w:r>
      </w:hyperlink>
      <w:r w:rsidR="009979DC">
        <w:rPr>
          <w:rFonts w:ascii="Times New Roman Regular" w:hAnsi="Times New Roman Regular" w:cs="Times New Roman Regular"/>
          <w:sz w:val="24"/>
          <w:szCs w:val="24"/>
        </w:rPr>
        <w:t xml:space="preserve">, as there is no requirement for large-scale </w:t>
      </w:r>
      <w:r w:rsidR="00C279D7">
        <w:rPr>
          <w:rFonts w:ascii="Times New Roman Regular" w:hAnsi="Times New Roman Regular" w:cs="Times New Roman Regular"/>
          <w:sz w:val="24"/>
          <w:szCs w:val="24"/>
        </w:rPr>
        <w:t xml:space="preserve">app </w:t>
      </w:r>
      <w:r w:rsidR="009979DC">
        <w:rPr>
          <w:rFonts w:ascii="Times New Roman Regular" w:hAnsi="Times New Roman Regular" w:cs="Times New Roman Regular"/>
          <w:sz w:val="24"/>
          <w:szCs w:val="24"/>
        </w:rPr>
        <w:t>development.</w:t>
      </w:r>
    </w:p>
    <w:p w14:paraId="6079D2BE" w14:textId="78603EBC" w:rsidR="00B40933" w:rsidRPr="00C0694D" w:rsidRDefault="00985345">
      <w:pPr>
        <w:pStyle w:val="Heading3"/>
        <w:spacing w:line="360" w:lineRule="auto"/>
        <w:rPr>
          <w:rFonts w:ascii="Times New Roman Regular" w:hAnsi="Times New Roman Regular" w:cs="Times New Roman Regular" w:hint="eastAsia"/>
          <w:b/>
          <w:bCs/>
          <w:color w:val="auto"/>
          <w:sz w:val="24"/>
          <w:szCs w:val="24"/>
        </w:rPr>
      </w:pPr>
      <w:bookmarkStart w:id="354" w:name="_Toc125663145"/>
      <w:bookmarkStart w:id="355" w:name="_Toc125557615"/>
      <w:bookmarkStart w:id="356" w:name="_Toc132325878"/>
      <w:r w:rsidRPr="00C0694D">
        <w:rPr>
          <w:rFonts w:ascii="Times New Roman Regular" w:hAnsi="Times New Roman Regular" w:cs="Times New Roman Regular"/>
          <w:b/>
          <w:bCs/>
          <w:color w:val="auto"/>
          <w:sz w:val="24"/>
          <w:szCs w:val="24"/>
        </w:rPr>
        <w:t>7.2.4.3</w:t>
      </w:r>
      <w:r w:rsidR="00F2378F" w:rsidRPr="00C0694D">
        <w:rPr>
          <w:rFonts w:ascii="Times New Roman Regular" w:hAnsi="Times New Roman Regular" w:cs="Times New Roman Regular"/>
          <w:b/>
          <w:bCs/>
          <w:color w:val="auto"/>
          <w:sz w:val="24"/>
          <w:szCs w:val="24"/>
        </w:rPr>
        <w:t xml:space="preserve"> </w:t>
      </w:r>
      <w:r w:rsidRPr="00C0694D">
        <w:rPr>
          <w:rFonts w:ascii="Times New Roman Regular" w:hAnsi="Times New Roman Regular" w:cs="Times New Roman Regular"/>
          <w:b/>
          <w:bCs/>
          <w:color w:val="auto"/>
          <w:sz w:val="24"/>
          <w:szCs w:val="24"/>
        </w:rPr>
        <w:t>Application Programming Interface (API) web framework</w:t>
      </w:r>
      <w:bookmarkEnd w:id="354"/>
      <w:bookmarkEnd w:id="355"/>
      <w:bookmarkEnd w:id="356"/>
    </w:p>
    <w:p w14:paraId="3C96B9A3" w14:textId="3A6796F5"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python was chosen for the API development, respective Python web frameworks must be analyzed to select the more relevant one. Analysis was conducted between Django and Flask, as they are the two most popular frameworks. </w:t>
      </w:r>
      <w:hyperlink w:anchor="_E.4._Selection_of" w:history="1">
        <w:r w:rsidR="005222E9">
          <w:rPr>
            <w:rStyle w:val="Hyperlink"/>
            <w:rFonts w:ascii="Times New Roman Regular" w:hAnsi="Times New Roman Regular" w:cs="Times New Roman Regular"/>
            <w:b/>
            <w:bCs/>
            <w:color w:val="auto"/>
            <w:sz w:val="24"/>
            <w:szCs w:val="24"/>
            <w:u w:val="none"/>
          </w:rPr>
          <w:t>APPENDIX E.4</w:t>
        </w:r>
      </w:hyperlink>
      <w:r>
        <w:rPr>
          <w:rFonts w:ascii="Times New Roman Regular" w:hAnsi="Times New Roman Regular" w:cs="Times New Roman Regular"/>
          <w:sz w:val="24"/>
          <w:szCs w:val="24"/>
        </w:rPr>
        <w:t xml:space="preserve"> demonstrates the comparison where the author decided to use </w:t>
      </w:r>
      <w:r>
        <w:rPr>
          <w:rFonts w:ascii="Times New Roman Regular" w:hAnsi="Times New Roman Regular" w:cs="Times New Roman Regular"/>
          <w:b/>
          <w:bCs/>
          <w:sz w:val="24"/>
          <w:szCs w:val="24"/>
        </w:rPr>
        <w:t>Flask</w:t>
      </w:r>
      <w:r w:rsidR="0049558D">
        <w:rPr>
          <w:rFonts w:ascii="Times New Roman Regular" w:hAnsi="Times New Roman Regular" w:cs="Times New Roman Regular"/>
          <w:sz w:val="24"/>
          <w:szCs w:val="24"/>
        </w:rPr>
        <w:t>, as it is used for only exposing the models.</w:t>
      </w:r>
    </w:p>
    <w:p w14:paraId="7D5C6A4B" w14:textId="1F53A2C4"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57" w:name="_Toc125557616"/>
      <w:bookmarkStart w:id="358" w:name="_Toc125663146"/>
      <w:bookmarkStart w:id="359" w:name="_Toc132325879"/>
      <w:r w:rsidRPr="00C0694D">
        <w:rPr>
          <w:rFonts w:ascii="Times New Roman Regular" w:hAnsi="Times New Roman Regular" w:cs="Times New Roman Regular"/>
          <w:b/>
          <w:bCs/>
          <w:color w:val="auto"/>
          <w:sz w:val="24"/>
          <w:szCs w:val="24"/>
        </w:rPr>
        <w:t>7.2.5 Other libraries &amp; tools</w:t>
      </w:r>
      <w:bookmarkEnd w:id="357"/>
      <w:bookmarkEnd w:id="358"/>
      <w:bookmarkEnd w:id="359"/>
    </w:p>
    <w:p w14:paraId="2CF22478" w14:textId="1D63EAC2" w:rsidR="00112A90" w:rsidRDefault="00112A90" w:rsidP="00112A90">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360" w:name="_Toc124969340"/>
      <w:r>
        <w:rPr>
          <w:rFonts w:ascii="Times New Roman Regular" w:hAnsi="Times New Roman Regular" w:cs="Times New Roman Regular"/>
          <w:b w:val="0"/>
          <w:bCs w:val="0"/>
          <w:smallCaps w:val="0"/>
          <w:color w:val="auto"/>
          <w:sz w:val="24"/>
          <w:szCs w:val="24"/>
        </w:rPr>
        <w:t>Other libraries and tools that would facilitate imp</w:t>
      </w:r>
      <w:r w:rsidR="005B1983">
        <w:rPr>
          <w:rFonts w:ascii="Times New Roman Regular" w:hAnsi="Times New Roman Regular" w:cs="Times New Roman Regular"/>
          <w:b w:val="0"/>
          <w:bCs w:val="0"/>
          <w:smallCaps w:val="0"/>
          <w:color w:val="auto"/>
          <w:sz w:val="24"/>
          <w:szCs w:val="24"/>
        </w:rPr>
        <w:t>lementation are stated in the table below.</w:t>
      </w:r>
    </w:p>
    <w:p w14:paraId="5D66B568" w14:textId="103CEB1C" w:rsidR="00B40933" w:rsidRPr="00833198"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361" w:name="_Toc132182719"/>
      <w:r w:rsidRPr="00833198">
        <w:rPr>
          <w:rFonts w:ascii="Times New Roman Regular" w:hAnsi="Times New Roman Regular" w:cs="Times New Roman Regular"/>
          <w:b w:val="0"/>
          <w:bCs w:val="0"/>
          <w:smallCaps w:val="0"/>
          <w:color w:val="auto"/>
          <w:sz w:val="24"/>
          <w:szCs w:val="24"/>
        </w:rPr>
        <w:t xml:space="preserve">Table </w:t>
      </w:r>
      <w:r w:rsidRPr="00833198">
        <w:rPr>
          <w:rFonts w:ascii="Times New Roman Regular" w:hAnsi="Times New Roman Regular" w:cs="Times New Roman Regular"/>
          <w:b w:val="0"/>
          <w:bCs w:val="0"/>
          <w:smallCaps w:val="0"/>
          <w:color w:val="auto"/>
          <w:sz w:val="24"/>
          <w:szCs w:val="24"/>
        </w:rPr>
        <w:fldChar w:fldCharType="begin"/>
      </w:r>
      <w:r w:rsidRPr="00833198">
        <w:rPr>
          <w:rFonts w:ascii="Times New Roman Regular" w:hAnsi="Times New Roman Regular" w:cs="Times New Roman Regular"/>
          <w:b w:val="0"/>
          <w:bCs w:val="0"/>
          <w:smallCaps w:val="0"/>
          <w:color w:val="auto"/>
          <w:sz w:val="24"/>
          <w:szCs w:val="24"/>
        </w:rPr>
        <w:instrText xml:space="preserve"> SEQ Table \* ARABIC </w:instrText>
      </w:r>
      <w:r w:rsidRPr="0083319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20</w:t>
      </w:r>
      <w:r w:rsidRPr="00833198">
        <w:rPr>
          <w:rFonts w:ascii="Times New Roman Regular" w:hAnsi="Times New Roman Regular" w:cs="Times New Roman Regular"/>
          <w:b w:val="0"/>
          <w:bCs w:val="0"/>
          <w:smallCaps w:val="0"/>
          <w:color w:val="auto"/>
          <w:sz w:val="24"/>
          <w:szCs w:val="24"/>
        </w:rPr>
        <w:fldChar w:fldCharType="end"/>
      </w:r>
      <w:r w:rsidRPr="00833198">
        <w:rPr>
          <w:rFonts w:ascii="Times New Roman Regular" w:hAnsi="Times New Roman Regular" w:cs="Times New Roman Regular"/>
          <w:b w:val="0"/>
          <w:bCs w:val="0"/>
          <w:smallCaps w:val="0"/>
          <w:color w:val="auto"/>
          <w:sz w:val="24"/>
          <w:szCs w:val="24"/>
        </w:rPr>
        <w:t>: Chosen libraries</w:t>
      </w:r>
      <w:r w:rsidR="004B140B">
        <w:rPr>
          <w:rFonts w:ascii="Times New Roman Regular" w:hAnsi="Times New Roman Regular" w:cs="Times New Roman Regular"/>
          <w:b w:val="0"/>
          <w:bCs w:val="0"/>
          <w:smallCaps w:val="0"/>
          <w:color w:val="auto"/>
          <w:sz w:val="24"/>
          <w:szCs w:val="24"/>
        </w:rPr>
        <w:t xml:space="preserve"> &amp; tools</w:t>
      </w:r>
      <w:bookmarkEnd w:id="360"/>
      <w:bookmarkEnd w:id="361"/>
    </w:p>
    <w:tbl>
      <w:tblPr>
        <w:tblStyle w:val="TableGrid"/>
        <w:tblW w:w="0" w:type="auto"/>
        <w:tblLook w:val="04A0" w:firstRow="1" w:lastRow="0" w:firstColumn="1" w:lastColumn="0" w:noHBand="0" w:noVBand="1"/>
      </w:tblPr>
      <w:tblGrid>
        <w:gridCol w:w="2282"/>
        <w:gridCol w:w="7068"/>
      </w:tblGrid>
      <w:tr w:rsidR="00B40933" w14:paraId="52DE3F91" w14:textId="77777777">
        <w:tc>
          <w:tcPr>
            <w:tcW w:w="2282" w:type="dxa"/>
          </w:tcPr>
          <w:p w14:paraId="484A41DB" w14:textId="77777777" w:rsidR="00B40933" w:rsidRDefault="00FD2F9D" w:rsidP="00515353">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Library</w:t>
            </w:r>
          </w:p>
        </w:tc>
        <w:tc>
          <w:tcPr>
            <w:tcW w:w="7068" w:type="dxa"/>
          </w:tcPr>
          <w:p w14:paraId="63CD37B0" w14:textId="77777777" w:rsidR="00B40933" w:rsidRDefault="00FD2F9D" w:rsidP="00515353">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Justification</w:t>
            </w:r>
          </w:p>
        </w:tc>
      </w:tr>
      <w:tr w:rsidR="00B40933" w14:paraId="3CB1D8B0" w14:textId="77777777">
        <w:tc>
          <w:tcPr>
            <w:tcW w:w="2282" w:type="dxa"/>
          </w:tcPr>
          <w:p w14:paraId="33397558"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NumPy</w:t>
            </w:r>
          </w:p>
        </w:tc>
        <w:tc>
          <w:tcPr>
            <w:tcW w:w="7068" w:type="dxa"/>
          </w:tcPr>
          <w:p w14:paraId="3E577860"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Facilitates mathematical functions and calculations that are immensely required when building the algorithm.</w:t>
            </w:r>
          </w:p>
        </w:tc>
      </w:tr>
      <w:tr w:rsidR="00B40933" w14:paraId="0976F5ED" w14:textId="77777777">
        <w:tc>
          <w:tcPr>
            <w:tcW w:w="2282" w:type="dxa"/>
          </w:tcPr>
          <w:p w14:paraId="0DD29B4D"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Pandas</w:t>
            </w:r>
          </w:p>
        </w:tc>
        <w:tc>
          <w:tcPr>
            <w:tcW w:w="7068" w:type="dxa"/>
          </w:tcPr>
          <w:p w14:paraId="639C97C3"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To create </w:t>
            </w:r>
            <w:proofErr w:type="spellStart"/>
            <w:r>
              <w:rPr>
                <w:rFonts w:ascii="Times New Roman Regular" w:hAnsi="Times New Roman Regular" w:cs="Times New Roman Regular"/>
                <w:sz w:val="24"/>
                <w:szCs w:val="24"/>
              </w:rPr>
              <w:t>dataframes</w:t>
            </w:r>
            <w:proofErr w:type="spellEnd"/>
            <w:r>
              <w:rPr>
                <w:rFonts w:ascii="Times New Roman Regular" w:hAnsi="Times New Roman Regular" w:cs="Times New Roman Regular"/>
                <w:sz w:val="24"/>
                <w:szCs w:val="24"/>
              </w:rPr>
              <w:t xml:space="preserve"> to perform analysis, cleaning, transformations, filtration, etc., on the datasets.</w:t>
            </w:r>
          </w:p>
        </w:tc>
      </w:tr>
      <w:tr w:rsidR="00B40933" w14:paraId="6864464D" w14:textId="77777777">
        <w:tc>
          <w:tcPr>
            <w:tcW w:w="2282" w:type="dxa"/>
          </w:tcPr>
          <w:p w14:paraId="33C52FA8" w14:textId="77777777" w:rsidR="00B40933" w:rsidRDefault="00FD2F9D" w:rsidP="00515353">
            <w:pPr>
              <w:spacing w:after="0" w:line="360" w:lineRule="auto"/>
              <w:jc w:val="both"/>
              <w:rPr>
                <w:rFonts w:ascii="Times New Roman Regular" w:hAnsi="Times New Roman Regular" w:cs="Times New Roman Regular" w:hint="eastAsia"/>
                <w:sz w:val="24"/>
                <w:szCs w:val="24"/>
              </w:rPr>
            </w:pPr>
            <w:proofErr w:type="spellStart"/>
            <w:r>
              <w:rPr>
                <w:rFonts w:ascii="Times New Roman Regular" w:hAnsi="Times New Roman Regular" w:cs="Times New Roman Regular"/>
                <w:sz w:val="24"/>
                <w:szCs w:val="24"/>
              </w:rPr>
              <w:t>Scikit</w:t>
            </w:r>
            <w:proofErr w:type="spellEnd"/>
            <w:r>
              <w:rPr>
                <w:rFonts w:ascii="Times New Roman Regular" w:hAnsi="Times New Roman Regular" w:cs="Times New Roman Regular"/>
                <w:sz w:val="24"/>
                <w:szCs w:val="24"/>
              </w:rPr>
              <w:t>-learn</w:t>
            </w:r>
          </w:p>
        </w:tc>
        <w:tc>
          <w:tcPr>
            <w:tcW w:w="7068" w:type="dxa"/>
          </w:tcPr>
          <w:p w14:paraId="2EC22077"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create data splits and feature scaling.</w:t>
            </w:r>
          </w:p>
        </w:tc>
      </w:tr>
      <w:tr w:rsidR="00B40933" w14:paraId="3FDE2F3A" w14:textId="77777777">
        <w:tc>
          <w:tcPr>
            <w:tcW w:w="2282" w:type="dxa"/>
          </w:tcPr>
          <w:p w14:paraId="69E9E657"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Lingua</w:t>
            </w:r>
          </w:p>
        </w:tc>
        <w:tc>
          <w:tcPr>
            <w:tcW w:w="7068" w:type="dxa"/>
          </w:tcPr>
          <w:p w14:paraId="4D3686CC"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detect the language of the tweets. As this project is limited to using only English tweets, they must first be identified.</w:t>
            </w:r>
          </w:p>
        </w:tc>
      </w:tr>
      <w:tr w:rsidR="00B40933" w14:paraId="07DD2CFF" w14:textId="77777777">
        <w:tc>
          <w:tcPr>
            <w:tcW w:w="2282" w:type="dxa"/>
          </w:tcPr>
          <w:p w14:paraId="7B672FE0"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Matplotlib + Seaborn</w:t>
            </w:r>
          </w:p>
        </w:tc>
        <w:tc>
          <w:tcPr>
            <w:tcW w:w="7068" w:type="dxa"/>
          </w:tcPr>
          <w:p w14:paraId="40A4A866"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 analysis, visualizations, and dashboarding.</w:t>
            </w:r>
          </w:p>
        </w:tc>
      </w:tr>
      <w:tr w:rsidR="00B40933" w14:paraId="3A19BFC0" w14:textId="77777777">
        <w:tc>
          <w:tcPr>
            <w:tcW w:w="2282" w:type="dxa"/>
          </w:tcPr>
          <w:p w14:paraId="4B13E13E"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Beautiful Soup</w:t>
            </w:r>
          </w:p>
        </w:tc>
        <w:tc>
          <w:tcPr>
            <w:tcW w:w="7068" w:type="dxa"/>
          </w:tcPr>
          <w:p w14:paraId="54B4E09D"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 scraping the block reward size and the Twitter volume from the public dashboard.</w:t>
            </w:r>
          </w:p>
        </w:tc>
      </w:tr>
      <w:tr w:rsidR="00B40933" w14:paraId="5E844CEF" w14:textId="77777777">
        <w:tc>
          <w:tcPr>
            <w:tcW w:w="2282" w:type="dxa"/>
          </w:tcPr>
          <w:p w14:paraId="08DE04FE"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VADER</w:t>
            </w:r>
          </w:p>
        </w:tc>
        <w:tc>
          <w:tcPr>
            <w:tcW w:w="7068" w:type="dxa"/>
          </w:tcPr>
          <w:p w14:paraId="48722864" w14:textId="77777777" w:rsidR="00B40933" w:rsidRDefault="00FD2F9D" w:rsidP="00515353">
            <w:pPr>
              <w:tabs>
                <w:tab w:val="left" w:pos="2685"/>
              </w:tabs>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 sentiment analysis on the tweets.</w:t>
            </w:r>
            <w:r>
              <w:rPr>
                <w:rFonts w:ascii="Times New Roman Regular" w:hAnsi="Times New Roman Regular" w:cs="Times New Roman Regular"/>
                <w:sz w:val="24"/>
                <w:szCs w:val="24"/>
              </w:rPr>
              <w:tab/>
            </w:r>
          </w:p>
        </w:tc>
      </w:tr>
      <w:tr w:rsidR="00B40933" w14:paraId="0EF586EC" w14:textId="77777777">
        <w:tc>
          <w:tcPr>
            <w:tcW w:w="2282" w:type="dxa"/>
          </w:tcPr>
          <w:p w14:paraId="7AA6FDEE"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Redux</w:t>
            </w:r>
          </w:p>
        </w:tc>
        <w:tc>
          <w:tcPr>
            <w:tcW w:w="7068" w:type="dxa"/>
          </w:tcPr>
          <w:p w14:paraId="73689A54" w14:textId="77777777" w:rsidR="00B40933" w:rsidRDefault="00FD2F9D" w:rsidP="00515353">
            <w:pPr>
              <w:tabs>
                <w:tab w:val="left" w:pos="2685"/>
              </w:tabs>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 API requests from the client.</w:t>
            </w:r>
          </w:p>
        </w:tc>
      </w:tr>
      <w:tr w:rsidR="00B40933" w14:paraId="628F8C5E" w14:textId="77777777">
        <w:tc>
          <w:tcPr>
            <w:tcW w:w="2282" w:type="dxa"/>
          </w:tcPr>
          <w:p w14:paraId="7C45CFB1"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Ant design</w:t>
            </w:r>
          </w:p>
        </w:tc>
        <w:tc>
          <w:tcPr>
            <w:tcW w:w="7068" w:type="dxa"/>
          </w:tcPr>
          <w:p w14:paraId="1D3DAFD7" w14:textId="77777777" w:rsidR="00B40933" w:rsidRDefault="00FD2F9D" w:rsidP="00515353">
            <w:pPr>
              <w:tabs>
                <w:tab w:val="left" w:pos="2685"/>
              </w:tabs>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Makes creating appealing user interfaces hassle-free.</w:t>
            </w:r>
          </w:p>
        </w:tc>
      </w:tr>
      <w:tr w:rsidR="005A4048" w14:paraId="1F2209CA" w14:textId="77777777">
        <w:tc>
          <w:tcPr>
            <w:tcW w:w="2282" w:type="dxa"/>
          </w:tcPr>
          <w:p w14:paraId="5B2842D3" w14:textId="118A7B50" w:rsidR="005A4048" w:rsidRDefault="005A4048" w:rsidP="00515353">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MongoDB</w:t>
            </w:r>
          </w:p>
        </w:tc>
        <w:tc>
          <w:tcPr>
            <w:tcW w:w="7068" w:type="dxa"/>
          </w:tcPr>
          <w:p w14:paraId="32987DE2" w14:textId="08A953DA" w:rsidR="005A4048" w:rsidRDefault="005A4048" w:rsidP="00515353">
            <w:pPr>
              <w:tabs>
                <w:tab w:val="left" w:pos="2685"/>
              </w:tabs>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To store the datasets and retrieve/update whenever necessary.</w:t>
            </w:r>
          </w:p>
        </w:tc>
      </w:tr>
      <w:tr w:rsidR="005A4048" w14:paraId="1FCDFA5C" w14:textId="77777777">
        <w:tc>
          <w:tcPr>
            <w:tcW w:w="2282" w:type="dxa"/>
          </w:tcPr>
          <w:p w14:paraId="085D09AB" w14:textId="3C0A64C7" w:rsidR="005A4048" w:rsidRDefault="005A4048" w:rsidP="00515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AWS S3</w:t>
            </w:r>
          </w:p>
        </w:tc>
        <w:tc>
          <w:tcPr>
            <w:tcW w:w="7068" w:type="dxa"/>
          </w:tcPr>
          <w:p w14:paraId="744896CC" w14:textId="75C8F976" w:rsidR="005A4048" w:rsidRDefault="005A4048" w:rsidP="00515353">
            <w:pPr>
              <w:tabs>
                <w:tab w:val="left" w:pos="268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Store the models in use.</w:t>
            </w:r>
          </w:p>
        </w:tc>
      </w:tr>
      <w:tr w:rsidR="005A4048" w14:paraId="15651A03" w14:textId="77777777">
        <w:tc>
          <w:tcPr>
            <w:tcW w:w="2282" w:type="dxa"/>
          </w:tcPr>
          <w:p w14:paraId="39B5CA17" w14:textId="62A3B530" w:rsidR="005A4048" w:rsidRDefault="005A4048" w:rsidP="00515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Heroku</w:t>
            </w:r>
          </w:p>
        </w:tc>
        <w:tc>
          <w:tcPr>
            <w:tcW w:w="7068" w:type="dxa"/>
          </w:tcPr>
          <w:p w14:paraId="0E16A282" w14:textId="3D6AD2F2" w:rsidR="005A4048" w:rsidRDefault="005A4048" w:rsidP="00515353">
            <w:pPr>
              <w:tabs>
                <w:tab w:val="left" w:pos="268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To host the Flask API.</w:t>
            </w:r>
          </w:p>
        </w:tc>
      </w:tr>
    </w:tbl>
    <w:p w14:paraId="3808D401" w14:textId="77777777" w:rsidR="00B40933" w:rsidRDefault="00B40933">
      <w:pPr>
        <w:spacing w:line="360" w:lineRule="auto"/>
        <w:jc w:val="both"/>
        <w:rPr>
          <w:rFonts w:ascii="Times New Roman Regular" w:hAnsi="Times New Roman Regular" w:cs="Times New Roman Regular" w:hint="eastAsia"/>
          <w:sz w:val="24"/>
          <w:szCs w:val="24"/>
        </w:rPr>
      </w:pPr>
    </w:p>
    <w:p w14:paraId="45BA0CBE" w14:textId="6698056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62" w:name="_Toc125557617"/>
      <w:bookmarkStart w:id="363" w:name="_Toc125663147"/>
      <w:bookmarkStart w:id="364" w:name="_Toc132325880"/>
      <w:r w:rsidRPr="00C0694D">
        <w:rPr>
          <w:rFonts w:ascii="Times New Roman Regular" w:hAnsi="Times New Roman Regular" w:cs="Times New Roman Regular"/>
          <w:b/>
          <w:bCs/>
          <w:color w:val="auto"/>
          <w:sz w:val="24"/>
          <w:szCs w:val="24"/>
        </w:rPr>
        <w:t>7.2.6 Integrated Development Environment (IDE)</w:t>
      </w:r>
      <w:bookmarkEnd w:id="362"/>
      <w:bookmarkEnd w:id="363"/>
      <w:bookmarkEnd w:id="364"/>
    </w:p>
    <w:p w14:paraId="0E5E81C9" w14:textId="0EFB4C3F" w:rsidR="000A78D0" w:rsidRDefault="000A78D0" w:rsidP="000A78D0">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365" w:name="_Toc124969341"/>
      <w:r>
        <w:rPr>
          <w:rFonts w:ascii="Times New Roman Regular" w:hAnsi="Times New Roman Regular" w:cs="Times New Roman Regular"/>
          <w:b w:val="0"/>
          <w:bCs w:val="0"/>
          <w:smallCaps w:val="0"/>
          <w:color w:val="auto"/>
          <w:sz w:val="24"/>
          <w:szCs w:val="24"/>
        </w:rPr>
        <w:t xml:space="preserve">IDEs </w:t>
      </w:r>
      <w:r w:rsidR="00413C35">
        <w:rPr>
          <w:rFonts w:ascii="Times New Roman Regular" w:hAnsi="Times New Roman Regular" w:cs="Times New Roman Regular"/>
          <w:b w:val="0"/>
          <w:bCs w:val="0"/>
          <w:smallCaps w:val="0"/>
          <w:color w:val="auto"/>
          <w:sz w:val="24"/>
          <w:szCs w:val="24"/>
        </w:rPr>
        <w:t xml:space="preserve">are required to </w:t>
      </w:r>
      <w:r>
        <w:rPr>
          <w:rFonts w:ascii="Times New Roman Regular" w:hAnsi="Times New Roman Regular" w:cs="Times New Roman Regular"/>
          <w:b w:val="0"/>
          <w:bCs w:val="0"/>
          <w:smallCaps w:val="0"/>
          <w:color w:val="auto"/>
          <w:sz w:val="24"/>
          <w:szCs w:val="24"/>
        </w:rPr>
        <w:t xml:space="preserve">streamline </w:t>
      </w:r>
      <w:r w:rsidR="005F0F4F">
        <w:rPr>
          <w:rFonts w:ascii="Times New Roman Regular" w:hAnsi="Times New Roman Regular" w:cs="Times New Roman Regular"/>
          <w:b w:val="0"/>
          <w:bCs w:val="0"/>
          <w:smallCaps w:val="0"/>
          <w:color w:val="auto"/>
          <w:sz w:val="24"/>
          <w:szCs w:val="24"/>
        </w:rPr>
        <w:t>implementation;</w:t>
      </w:r>
      <w:r>
        <w:rPr>
          <w:rFonts w:ascii="Times New Roman Regular" w:hAnsi="Times New Roman Regular" w:cs="Times New Roman Regular"/>
          <w:b w:val="0"/>
          <w:bCs w:val="0"/>
          <w:smallCaps w:val="0"/>
          <w:color w:val="auto"/>
          <w:sz w:val="24"/>
          <w:szCs w:val="24"/>
        </w:rPr>
        <w:t xml:space="preserve"> the chosen IDEs are stated </w:t>
      </w:r>
      <w:r w:rsidR="00413C35">
        <w:rPr>
          <w:rFonts w:ascii="Times New Roman Regular" w:hAnsi="Times New Roman Regular" w:cs="Times New Roman Regular"/>
          <w:b w:val="0"/>
          <w:bCs w:val="0"/>
          <w:smallCaps w:val="0"/>
          <w:color w:val="auto"/>
          <w:sz w:val="24"/>
          <w:szCs w:val="24"/>
        </w:rPr>
        <w:t xml:space="preserve">in the table </w:t>
      </w:r>
      <w:r>
        <w:rPr>
          <w:rFonts w:ascii="Times New Roman Regular" w:hAnsi="Times New Roman Regular" w:cs="Times New Roman Regular"/>
          <w:b w:val="0"/>
          <w:bCs w:val="0"/>
          <w:smallCaps w:val="0"/>
          <w:color w:val="auto"/>
          <w:sz w:val="24"/>
          <w:szCs w:val="24"/>
        </w:rPr>
        <w:t>below.</w:t>
      </w:r>
    </w:p>
    <w:p w14:paraId="0D87C1D3" w14:textId="213B96BF" w:rsidR="00B40933" w:rsidRPr="008712F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366" w:name="_Toc132182720"/>
      <w:r w:rsidRPr="008712F2">
        <w:rPr>
          <w:rFonts w:ascii="Times New Roman Regular" w:hAnsi="Times New Roman Regular" w:cs="Times New Roman Regular"/>
          <w:b w:val="0"/>
          <w:bCs w:val="0"/>
          <w:smallCaps w:val="0"/>
          <w:color w:val="auto"/>
          <w:sz w:val="24"/>
          <w:szCs w:val="24"/>
        </w:rPr>
        <w:t xml:space="preserve">Table </w:t>
      </w:r>
      <w:r w:rsidRPr="008712F2">
        <w:rPr>
          <w:rFonts w:ascii="Times New Roman Regular" w:hAnsi="Times New Roman Regular" w:cs="Times New Roman Regular"/>
          <w:b w:val="0"/>
          <w:bCs w:val="0"/>
          <w:smallCaps w:val="0"/>
          <w:color w:val="auto"/>
          <w:sz w:val="24"/>
          <w:szCs w:val="24"/>
        </w:rPr>
        <w:fldChar w:fldCharType="begin"/>
      </w:r>
      <w:r w:rsidRPr="008712F2">
        <w:rPr>
          <w:rFonts w:ascii="Times New Roman Regular" w:hAnsi="Times New Roman Regular" w:cs="Times New Roman Regular"/>
          <w:b w:val="0"/>
          <w:bCs w:val="0"/>
          <w:smallCaps w:val="0"/>
          <w:color w:val="auto"/>
          <w:sz w:val="24"/>
          <w:szCs w:val="24"/>
        </w:rPr>
        <w:instrText xml:space="preserve"> SEQ Table \* ARABIC </w:instrText>
      </w:r>
      <w:r w:rsidRPr="008712F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21</w:t>
      </w:r>
      <w:r w:rsidRPr="008712F2">
        <w:rPr>
          <w:rFonts w:ascii="Times New Roman Regular" w:hAnsi="Times New Roman Regular" w:cs="Times New Roman Regular"/>
          <w:b w:val="0"/>
          <w:bCs w:val="0"/>
          <w:smallCaps w:val="0"/>
          <w:color w:val="auto"/>
          <w:sz w:val="24"/>
          <w:szCs w:val="24"/>
        </w:rPr>
        <w:fldChar w:fldCharType="end"/>
      </w:r>
      <w:r w:rsidRPr="008712F2">
        <w:rPr>
          <w:rFonts w:ascii="Times New Roman Regular" w:hAnsi="Times New Roman Regular" w:cs="Times New Roman Regular"/>
          <w:b w:val="0"/>
          <w:bCs w:val="0"/>
          <w:smallCaps w:val="0"/>
          <w:color w:val="auto"/>
          <w:sz w:val="24"/>
          <w:szCs w:val="24"/>
        </w:rPr>
        <w:t>: Chosen IDEs</w:t>
      </w:r>
      <w:bookmarkEnd w:id="365"/>
      <w:bookmarkEnd w:id="366"/>
    </w:p>
    <w:tbl>
      <w:tblPr>
        <w:tblStyle w:val="TableGrid"/>
        <w:tblW w:w="0" w:type="auto"/>
        <w:tblLook w:val="04A0" w:firstRow="1" w:lastRow="0" w:firstColumn="1" w:lastColumn="0" w:noHBand="0" w:noVBand="1"/>
      </w:tblPr>
      <w:tblGrid>
        <w:gridCol w:w="1068"/>
        <w:gridCol w:w="8282"/>
      </w:tblGrid>
      <w:tr w:rsidR="00B40933" w14:paraId="59029137" w14:textId="77777777">
        <w:tc>
          <w:tcPr>
            <w:tcW w:w="1068" w:type="dxa"/>
          </w:tcPr>
          <w:p w14:paraId="2C23653D" w14:textId="77777777" w:rsidR="00B40933" w:rsidRDefault="00FD2F9D" w:rsidP="00F11930">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IDE</w:t>
            </w:r>
          </w:p>
        </w:tc>
        <w:tc>
          <w:tcPr>
            <w:tcW w:w="8282" w:type="dxa"/>
          </w:tcPr>
          <w:p w14:paraId="64EFA7BB" w14:textId="77777777" w:rsidR="00B40933" w:rsidRDefault="00FD2F9D" w:rsidP="00F11930">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Justification</w:t>
            </w:r>
          </w:p>
        </w:tc>
      </w:tr>
      <w:tr w:rsidR="00B40933" w14:paraId="547992E8" w14:textId="77777777">
        <w:tc>
          <w:tcPr>
            <w:tcW w:w="1068" w:type="dxa"/>
          </w:tcPr>
          <w:p w14:paraId="5289D47B"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Kaggle</w:t>
            </w:r>
          </w:p>
        </w:tc>
        <w:tc>
          <w:tcPr>
            <w:tcW w:w="8282" w:type="dxa"/>
          </w:tcPr>
          <w:p w14:paraId="0CA942EF"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Consists of 32GB of RAM; therefore, all datasets can be loaded and processed at once without needing to process sections of data at a time. Additionally, it provides easy integration with existing Kaggle datasets and user-uploaded datasets.</w:t>
            </w:r>
          </w:p>
        </w:tc>
      </w:tr>
      <w:tr w:rsidR="00B40933" w14:paraId="27AA02DE" w14:textId="77777777">
        <w:tc>
          <w:tcPr>
            <w:tcW w:w="1068" w:type="dxa"/>
          </w:tcPr>
          <w:p w14:paraId="57059E14"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Jupyter</w:t>
            </w:r>
          </w:p>
        </w:tc>
        <w:tc>
          <w:tcPr>
            <w:tcW w:w="8282" w:type="dxa"/>
          </w:tcPr>
          <w:p w14:paraId="0D8E5044"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 local trials, testing, and model training.</w:t>
            </w:r>
          </w:p>
        </w:tc>
      </w:tr>
      <w:tr w:rsidR="00B40933" w14:paraId="539A583D" w14:textId="77777777">
        <w:tc>
          <w:tcPr>
            <w:tcW w:w="1068" w:type="dxa"/>
          </w:tcPr>
          <w:p w14:paraId="403CC109"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VSCode</w:t>
            </w:r>
          </w:p>
        </w:tc>
        <w:tc>
          <w:tcPr>
            <w:tcW w:w="8282" w:type="dxa"/>
          </w:tcPr>
          <w:p w14:paraId="75C64D8F"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Lightweight and extremely powerful. It consists of multiple shortcuts, extensions, and snippets that can significantly boost development productivity.</w:t>
            </w:r>
          </w:p>
        </w:tc>
      </w:tr>
    </w:tbl>
    <w:p w14:paraId="63380E93" w14:textId="77777777" w:rsidR="00B40933" w:rsidRDefault="00B40933">
      <w:pPr>
        <w:spacing w:line="360" w:lineRule="auto"/>
        <w:jc w:val="both"/>
        <w:rPr>
          <w:rFonts w:ascii="Times New Roman Regular" w:hAnsi="Times New Roman Regular" w:cs="Times New Roman Regular" w:hint="eastAsia"/>
          <w:sz w:val="24"/>
          <w:szCs w:val="24"/>
        </w:rPr>
      </w:pPr>
    </w:p>
    <w:p w14:paraId="78940540" w14:textId="71143634"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67" w:name="_Toc125663148"/>
      <w:bookmarkStart w:id="368" w:name="_Toc125557618"/>
      <w:bookmarkStart w:id="369" w:name="_Toc132325881"/>
      <w:r w:rsidRPr="00C0694D">
        <w:rPr>
          <w:rFonts w:ascii="Times New Roman Regular" w:hAnsi="Times New Roman Regular" w:cs="Times New Roman Regular"/>
          <w:b/>
          <w:bCs/>
          <w:color w:val="auto"/>
          <w:sz w:val="24"/>
          <w:szCs w:val="24"/>
        </w:rPr>
        <w:t>7.2.7 Summary of chosen tools &amp; technologies</w:t>
      </w:r>
      <w:bookmarkEnd w:id="367"/>
      <w:bookmarkEnd w:id="368"/>
      <w:bookmarkEnd w:id="369"/>
    </w:p>
    <w:p w14:paraId="5C0DA5A0" w14:textId="22F3E03B" w:rsidR="00E60A3E" w:rsidRDefault="00127B6C" w:rsidP="00E60A3E">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370" w:name="_Toc124969342"/>
      <w:r>
        <w:rPr>
          <w:rFonts w:ascii="Times New Roman Regular" w:hAnsi="Times New Roman Regular" w:cs="Times New Roman Regular"/>
          <w:b w:val="0"/>
          <w:bCs w:val="0"/>
          <w:smallCaps w:val="0"/>
          <w:color w:val="auto"/>
          <w:sz w:val="24"/>
          <w:szCs w:val="24"/>
        </w:rPr>
        <w:t xml:space="preserve">The table below summarizes the tools </w:t>
      </w:r>
      <w:r w:rsidR="00304A6F">
        <w:rPr>
          <w:rFonts w:ascii="Times New Roman Regular" w:hAnsi="Times New Roman Regular" w:cs="Times New Roman Regular"/>
          <w:b w:val="0"/>
          <w:bCs w:val="0"/>
          <w:smallCaps w:val="0"/>
          <w:color w:val="auto"/>
          <w:sz w:val="24"/>
          <w:szCs w:val="24"/>
        </w:rPr>
        <w:t xml:space="preserve">and technologies </w:t>
      </w:r>
      <w:r>
        <w:rPr>
          <w:rFonts w:ascii="Times New Roman Regular" w:hAnsi="Times New Roman Regular" w:cs="Times New Roman Regular"/>
          <w:b w:val="0"/>
          <w:bCs w:val="0"/>
          <w:smallCaps w:val="0"/>
          <w:color w:val="auto"/>
          <w:sz w:val="24"/>
          <w:szCs w:val="24"/>
        </w:rPr>
        <w:t xml:space="preserve">the author </w:t>
      </w:r>
      <w:r w:rsidR="008757EB">
        <w:rPr>
          <w:rFonts w:ascii="Times New Roman Regular" w:hAnsi="Times New Roman Regular" w:cs="Times New Roman Regular"/>
          <w:b w:val="0"/>
          <w:bCs w:val="0"/>
          <w:smallCaps w:val="0"/>
          <w:color w:val="auto"/>
          <w:sz w:val="24"/>
          <w:szCs w:val="24"/>
        </w:rPr>
        <w:t>chose</w:t>
      </w:r>
      <w:r w:rsidR="00D23585">
        <w:rPr>
          <w:rFonts w:ascii="Times New Roman Regular" w:hAnsi="Times New Roman Regular" w:cs="Times New Roman Regular"/>
          <w:b w:val="0"/>
          <w:bCs w:val="0"/>
          <w:smallCaps w:val="0"/>
          <w:color w:val="auto"/>
          <w:sz w:val="24"/>
          <w:szCs w:val="24"/>
        </w:rPr>
        <w:t xml:space="preserve"> </w:t>
      </w:r>
      <w:r w:rsidR="00337E06">
        <w:rPr>
          <w:rFonts w:ascii="Times New Roman Regular" w:hAnsi="Times New Roman Regular" w:cs="Times New Roman Regular"/>
          <w:b w:val="0"/>
          <w:bCs w:val="0"/>
          <w:smallCaps w:val="0"/>
          <w:color w:val="auto"/>
          <w:sz w:val="24"/>
          <w:szCs w:val="24"/>
        </w:rPr>
        <w:t xml:space="preserve">to aid in </w:t>
      </w:r>
      <w:r w:rsidR="000E2935">
        <w:rPr>
          <w:rFonts w:ascii="Times New Roman Regular" w:hAnsi="Times New Roman Regular" w:cs="Times New Roman Regular"/>
          <w:b w:val="0"/>
          <w:bCs w:val="0"/>
          <w:smallCaps w:val="0"/>
          <w:color w:val="auto"/>
          <w:sz w:val="24"/>
          <w:szCs w:val="24"/>
        </w:rPr>
        <w:t>implementation</w:t>
      </w:r>
      <w:r>
        <w:rPr>
          <w:rFonts w:ascii="Times New Roman Regular" w:hAnsi="Times New Roman Regular" w:cs="Times New Roman Regular"/>
          <w:b w:val="0"/>
          <w:bCs w:val="0"/>
          <w:smallCaps w:val="0"/>
          <w:color w:val="auto"/>
          <w:sz w:val="24"/>
          <w:szCs w:val="24"/>
        </w:rPr>
        <w:t>.</w:t>
      </w:r>
    </w:p>
    <w:p w14:paraId="619A5F02" w14:textId="096FE330" w:rsidR="00B40933" w:rsidRPr="008712F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371" w:name="_Toc132182721"/>
      <w:r w:rsidRPr="008712F2">
        <w:rPr>
          <w:rFonts w:ascii="Times New Roman Regular" w:hAnsi="Times New Roman Regular" w:cs="Times New Roman Regular"/>
          <w:b w:val="0"/>
          <w:bCs w:val="0"/>
          <w:smallCaps w:val="0"/>
          <w:color w:val="auto"/>
          <w:sz w:val="24"/>
          <w:szCs w:val="24"/>
        </w:rPr>
        <w:t xml:space="preserve">Table </w:t>
      </w:r>
      <w:r w:rsidRPr="008712F2">
        <w:rPr>
          <w:rFonts w:ascii="Times New Roman Regular" w:hAnsi="Times New Roman Regular" w:cs="Times New Roman Regular"/>
          <w:b w:val="0"/>
          <w:bCs w:val="0"/>
          <w:smallCaps w:val="0"/>
          <w:color w:val="auto"/>
          <w:sz w:val="24"/>
          <w:szCs w:val="24"/>
        </w:rPr>
        <w:fldChar w:fldCharType="begin"/>
      </w:r>
      <w:r w:rsidRPr="008712F2">
        <w:rPr>
          <w:rFonts w:ascii="Times New Roman Regular" w:hAnsi="Times New Roman Regular" w:cs="Times New Roman Regular"/>
          <w:b w:val="0"/>
          <w:bCs w:val="0"/>
          <w:smallCaps w:val="0"/>
          <w:color w:val="auto"/>
          <w:sz w:val="24"/>
          <w:szCs w:val="24"/>
        </w:rPr>
        <w:instrText xml:space="preserve"> SEQ Table \* ARABIC </w:instrText>
      </w:r>
      <w:r w:rsidRPr="008712F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22</w:t>
      </w:r>
      <w:r w:rsidRPr="008712F2">
        <w:rPr>
          <w:rFonts w:ascii="Times New Roman Regular" w:hAnsi="Times New Roman Regular" w:cs="Times New Roman Regular"/>
          <w:b w:val="0"/>
          <w:bCs w:val="0"/>
          <w:smallCaps w:val="0"/>
          <w:color w:val="auto"/>
          <w:sz w:val="24"/>
          <w:szCs w:val="24"/>
        </w:rPr>
        <w:fldChar w:fldCharType="end"/>
      </w:r>
      <w:r w:rsidRPr="008712F2">
        <w:rPr>
          <w:rFonts w:ascii="Times New Roman Regular" w:hAnsi="Times New Roman Regular" w:cs="Times New Roman Regular"/>
          <w:b w:val="0"/>
          <w:bCs w:val="0"/>
          <w:smallCaps w:val="0"/>
          <w:color w:val="auto"/>
          <w:sz w:val="24"/>
          <w:szCs w:val="24"/>
        </w:rPr>
        <w:t xml:space="preserve">: </w:t>
      </w:r>
      <w:r w:rsidR="00162640">
        <w:rPr>
          <w:rFonts w:ascii="Times New Roman Regular" w:hAnsi="Times New Roman Regular" w:cs="Times New Roman Regular"/>
          <w:b w:val="0"/>
          <w:bCs w:val="0"/>
          <w:smallCaps w:val="0"/>
          <w:color w:val="auto"/>
          <w:sz w:val="24"/>
          <w:szCs w:val="24"/>
        </w:rPr>
        <w:t>Summary of c</w:t>
      </w:r>
      <w:r w:rsidRPr="008712F2">
        <w:rPr>
          <w:rFonts w:ascii="Times New Roman Regular" w:hAnsi="Times New Roman Regular" w:cs="Times New Roman Regular"/>
          <w:b w:val="0"/>
          <w:bCs w:val="0"/>
          <w:smallCaps w:val="0"/>
          <w:color w:val="auto"/>
          <w:sz w:val="24"/>
          <w:szCs w:val="24"/>
        </w:rPr>
        <w:t>hosen tools &amp; technologies</w:t>
      </w:r>
      <w:bookmarkEnd w:id="370"/>
      <w:bookmarkEnd w:id="371"/>
    </w:p>
    <w:tbl>
      <w:tblPr>
        <w:tblStyle w:val="TableGrid"/>
        <w:tblW w:w="0" w:type="auto"/>
        <w:tblLook w:val="04A0" w:firstRow="1" w:lastRow="0" w:firstColumn="1" w:lastColumn="0" w:noHBand="0" w:noVBand="1"/>
      </w:tblPr>
      <w:tblGrid>
        <w:gridCol w:w="2965"/>
        <w:gridCol w:w="6385"/>
      </w:tblGrid>
      <w:tr w:rsidR="00B40933" w14:paraId="361ED635" w14:textId="77777777">
        <w:tc>
          <w:tcPr>
            <w:tcW w:w="2965" w:type="dxa"/>
          </w:tcPr>
          <w:p w14:paraId="7A3BCC2E" w14:textId="77777777" w:rsidR="00B40933" w:rsidRDefault="00FD2F9D" w:rsidP="00F11930">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Component</w:t>
            </w:r>
          </w:p>
        </w:tc>
        <w:tc>
          <w:tcPr>
            <w:tcW w:w="6385" w:type="dxa"/>
          </w:tcPr>
          <w:p w14:paraId="6314F599" w14:textId="77777777" w:rsidR="00B40933" w:rsidRDefault="00FD2F9D" w:rsidP="00F11930">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Tools</w:t>
            </w:r>
          </w:p>
        </w:tc>
      </w:tr>
      <w:tr w:rsidR="00B40933" w14:paraId="11392B06" w14:textId="77777777">
        <w:tc>
          <w:tcPr>
            <w:tcW w:w="2965" w:type="dxa"/>
          </w:tcPr>
          <w:p w14:paraId="580C911C"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Programming languages</w:t>
            </w:r>
          </w:p>
        </w:tc>
        <w:tc>
          <w:tcPr>
            <w:tcW w:w="6385" w:type="dxa"/>
          </w:tcPr>
          <w:p w14:paraId="7527C18D"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Python, JavaScript</w:t>
            </w:r>
          </w:p>
        </w:tc>
      </w:tr>
      <w:tr w:rsidR="00B40933" w14:paraId="1EB27737" w14:textId="77777777">
        <w:tc>
          <w:tcPr>
            <w:tcW w:w="2965" w:type="dxa"/>
          </w:tcPr>
          <w:p w14:paraId="59342EC4"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Development framework</w:t>
            </w:r>
          </w:p>
        </w:tc>
        <w:tc>
          <w:tcPr>
            <w:tcW w:w="6385" w:type="dxa"/>
          </w:tcPr>
          <w:p w14:paraId="41F2E7C6"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 TensorFlow</w:t>
            </w:r>
          </w:p>
        </w:tc>
      </w:tr>
      <w:tr w:rsidR="00B40933" w14:paraId="21C548E3" w14:textId="77777777">
        <w:tc>
          <w:tcPr>
            <w:tcW w:w="2965" w:type="dxa"/>
          </w:tcPr>
          <w:p w14:paraId="3F943C1E"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UI development framework</w:t>
            </w:r>
          </w:p>
        </w:tc>
        <w:tc>
          <w:tcPr>
            <w:tcW w:w="6385" w:type="dxa"/>
          </w:tcPr>
          <w:p w14:paraId="34D31B26"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r>
      <w:tr w:rsidR="00395484" w14:paraId="1231A8C5" w14:textId="77777777">
        <w:tc>
          <w:tcPr>
            <w:tcW w:w="2965" w:type="dxa"/>
          </w:tcPr>
          <w:p w14:paraId="2889FC44" w14:textId="77777777" w:rsidR="00395484" w:rsidRDefault="00395484"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Libraries</w:t>
            </w:r>
          </w:p>
        </w:tc>
        <w:tc>
          <w:tcPr>
            <w:tcW w:w="6385" w:type="dxa"/>
          </w:tcPr>
          <w:p w14:paraId="509F8156" w14:textId="45AE06BD" w:rsidR="00395484" w:rsidRDefault="00395484" w:rsidP="00F11930">
            <w:pPr>
              <w:spacing w:after="0" w:line="360" w:lineRule="auto"/>
              <w:jc w:val="both"/>
              <w:rPr>
                <w:rFonts w:ascii="Times New Roman Regular" w:hAnsi="Times New Roman Regular" w:cs="Times New Roman Regular" w:hint="eastAsia"/>
                <w:sz w:val="24"/>
                <w:szCs w:val="24"/>
              </w:rPr>
            </w:pPr>
            <w:r w:rsidRPr="006A0E25">
              <w:rPr>
                <w:rFonts w:ascii="Times New Roman" w:hAnsi="Times New Roman" w:cs="Times New Roman"/>
                <w:sz w:val="24"/>
                <w:szCs w:val="24"/>
              </w:rPr>
              <w:t xml:space="preserve">Ant design, NumPy, Pandas, </w:t>
            </w:r>
            <w:proofErr w:type="spellStart"/>
            <w:r w:rsidRPr="006A0E25">
              <w:rPr>
                <w:rFonts w:ascii="Times New Roman" w:hAnsi="Times New Roman" w:cs="Times New Roman"/>
                <w:sz w:val="24"/>
                <w:szCs w:val="24"/>
              </w:rPr>
              <w:t>Scikit</w:t>
            </w:r>
            <w:proofErr w:type="spellEnd"/>
            <w:r w:rsidRPr="006A0E25">
              <w:rPr>
                <w:rFonts w:ascii="Times New Roman" w:hAnsi="Times New Roman" w:cs="Times New Roman"/>
                <w:sz w:val="24"/>
                <w:szCs w:val="24"/>
              </w:rPr>
              <w:t>-learn, Beautiful Soup, Lingua, Matplotlib, Seaborn, VADER sentiment analyzer</w:t>
            </w:r>
            <w:r>
              <w:rPr>
                <w:rFonts w:ascii="Times New Roman" w:hAnsi="Times New Roman" w:cs="Times New Roman"/>
                <w:sz w:val="24"/>
                <w:szCs w:val="24"/>
              </w:rPr>
              <w:t>, Redux, Ant design, MongoDB, Heroku</w:t>
            </w:r>
          </w:p>
        </w:tc>
      </w:tr>
      <w:tr w:rsidR="00B40933" w14:paraId="73420DC0" w14:textId="77777777">
        <w:tc>
          <w:tcPr>
            <w:tcW w:w="2965" w:type="dxa"/>
          </w:tcPr>
          <w:p w14:paraId="16244FF5" w14:textId="06F8E6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IDEs</w:t>
            </w:r>
            <w:r w:rsidR="005674F2">
              <w:rPr>
                <w:rFonts w:ascii="Times New Roman Regular" w:hAnsi="Times New Roman Regular" w:cs="Times New Roman Regular"/>
                <w:sz w:val="24"/>
                <w:szCs w:val="24"/>
              </w:rPr>
              <w:t>; Version control</w:t>
            </w:r>
          </w:p>
        </w:tc>
        <w:tc>
          <w:tcPr>
            <w:tcW w:w="6385" w:type="dxa"/>
          </w:tcPr>
          <w:p w14:paraId="0A1C1AF0" w14:textId="7FD7C569"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Kaggle</w:t>
            </w:r>
            <w:r w:rsidR="00B72B3F">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Jupyter notebooks</w:t>
            </w:r>
            <w:r w:rsidR="00B72B3F">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VSCode</w:t>
            </w:r>
            <w:r w:rsidR="00B72B3F">
              <w:rPr>
                <w:rFonts w:ascii="Times New Roman Regular" w:hAnsi="Times New Roman Regular" w:cs="Times New Roman Regular"/>
                <w:sz w:val="24"/>
                <w:szCs w:val="24"/>
              </w:rPr>
              <w:t xml:space="preserve">; </w:t>
            </w:r>
            <w:r w:rsidR="005674F2">
              <w:rPr>
                <w:rFonts w:ascii="Times New Roman Regular" w:hAnsi="Times New Roman Regular" w:cs="Times New Roman Regular"/>
                <w:sz w:val="24"/>
                <w:szCs w:val="24"/>
              </w:rPr>
              <w:t>Git + GitHub</w:t>
            </w:r>
          </w:p>
        </w:tc>
      </w:tr>
    </w:tbl>
    <w:p w14:paraId="7FF7A434" w14:textId="4C687F8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25557619"/>
      <w:bookmarkStart w:id="373" w:name="_Toc125663149"/>
      <w:bookmarkStart w:id="374" w:name="_Toc132325882"/>
      <w:r w:rsidRPr="00C0694D">
        <w:rPr>
          <w:rFonts w:ascii="Times New Roman Regular" w:hAnsi="Times New Roman Regular" w:cs="Times New Roman Regular"/>
          <w:b/>
          <w:bCs/>
          <w:color w:val="auto"/>
          <w:sz w:val="28"/>
          <w:szCs w:val="28"/>
        </w:rPr>
        <w:t xml:space="preserve">7.3 </w:t>
      </w:r>
      <w:bookmarkEnd w:id="372"/>
      <w:r w:rsidRPr="00C0694D">
        <w:rPr>
          <w:rFonts w:ascii="Times New Roman Regular" w:hAnsi="Times New Roman Regular" w:cs="Times New Roman Regular"/>
          <w:b/>
          <w:bCs/>
          <w:color w:val="auto"/>
          <w:sz w:val="28"/>
          <w:szCs w:val="28"/>
        </w:rPr>
        <w:t>Implementation of core functionalities</w:t>
      </w:r>
      <w:bookmarkEnd w:id="373"/>
      <w:bookmarkEnd w:id="374"/>
    </w:p>
    <w:p w14:paraId="5A636D7A" w14:textId="3433133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novel algorithm, the scripts to fetch the required data, and the preprocessing performed can be considered the core functionalities of the project.</w:t>
      </w:r>
    </w:p>
    <w:p w14:paraId="336BD4A3" w14:textId="35B99014"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75" w:name="_Toc125663150"/>
      <w:bookmarkStart w:id="376" w:name="_Toc125557620"/>
      <w:bookmarkStart w:id="377" w:name="_Toc132325883"/>
      <w:r w:rsidRPr="00C0694D">
        <w:rPr>
          <w:rFonts w:ascii="Times New Roman Regular" w:hAnsi="Times New Roman Regular" w:cs="Times New Roman Regular"/>
          <w:b/>
          <w:bCs/>
          <w:color w:val="auto"/>
          <w:sz w:val="24"/>
          <w:szCs w:val="24"/>
        </w:rPr>
        <w:t>7.3.1 Algorithm implementation</w:t>
      </w:r>
      <w:bookmarkEnd w:id="375"/>
      <w:bookmarkEnd w:id="376"/>
      <w:bookmarkEnd w:id="377"/>
      <w:r w:rsidRPr="00C0694D">
        <w:rPr>
          <w:rFonts w:ascii="Times New Roman Regular" w:hAnsi="Times New Roman Regular" w:cs="Times New Roman Regular"/>
          <w:b/>
          <w:bCs/>
          <w:color w:val="auto"/>
          <w:sz w:val="24"/>
          <w:szCs w:val="24"/>
        </w:rPr>
        <w:t xml:space="preserve"> </w:t>
      </w:r>
    </w:p>
    <w:p w14:paraId="4AC9399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initially implemented the LTC architecture since there is no modern reference utilizing recommended best practices and approaches. The author then built on this architecture, replacing the underlying ODEs with SDEs.</w:t>
      </w:r>
    </w:p>
    <w:p w14:paraId="24B367E5"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3C143E08" wp14:editId="343A3947">
            <wp:extent cx="2176831" cy="331124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8"/>
                    <a:stretch>
                      <a:fillRect/>
                    </a:stretch>
                  </pic:blipFill>
                  <pic:spPr>
                    <a:xfrm>
                      <a:off x="0" y="0"/>
                      <a:ext cx="2202512" cy="3350311"/>
                    </a:xfrm>
                    <a:prstGeom prst="rect">
                      <a:avLst/>
                    </a:prstGeom>
                  </pic:spPr>
                </pic:pic>
              </a:graphicData>
            </a:graphic>
          </wp:inline>
        </w:drawing>
      </w:r>
    </w:p>
    <w:p w14:paraId="11A57058" w14:textId="0DF2BCF3"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378" w:name="_Toc124969355"/>
      <w:bookmarkStart w:id="379"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Initialize algorithm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378"/>
      <w:bookmarkEnd w:id="379"/>
    </w:p>
    <w:p w14:paraId="12D3A3A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code snippet initializes the algorithm cell with the necessary variable maximum and minimum values. In the above method, the built model can perform input-independent initializations. By inheriting from the base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xml:space="preserve"> Layer class, the ability to be used in the higher level of the model’s layer definition is obtained (as existing LSTM and RNN cells).</w:t>
      </w:r>
    </w:p>
    <w:p w14:paraId="5C393226"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lastRenderedPageBreak/>
        <w:drawing>
          <wp:inline distT="0" distB="0" distL="0" distR="0" wp14:anchorId="668DE5D9" wp14:editId="163D9639">
            <wp:extent cx="2274073" cy="816250"/>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9"/>
                    <a:stretch>
                      <a:fillRect/>
                    </a:stretch>
                  </pic:blipFill>
                  <pic:spPr>
                    <a:xfrm>
                      <a:off x="0" y="0"/>
                      <a:ext cx="2297010" cy="824483"/>
                    </a:xfrm>
                    <a:prstGeom prst="rect">
                      <a:avLst/>
                    </a:prstGeom>
                  </pic:spPr>
                </pic:pic>
              </a:graphicData>
            </a:graphic>
          </wp:inline>
        </w:drawing>
      </w:r>
    </w:p>
    <w:p w14:paraId="1945D3C4" w14:textId="51BA6D3C"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380" w:name="_Toc124969356"/>
      <w:bookmarkStart w:id="381" w:name="_Toc132182767"/>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Build algorithm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380"/>
      <w:bookmarkEnd w:id="381"/>
    </w:p>
    <w:p w14:paraId="26D9D8A0" w14:textId="5AA1566C"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snippet defines what occurs upon initialization; in other words, it “builds” the algorithm cell. A helper function is utilized here that defines the variables (sigma, mu, weights, and leakage conductance variables (</w:t>
      </w:r>
      <w:proofErr w:type="spellStart"/>
      <w:r w:rsidR="00AF29C5">
        <w:rPr>
          <w:rStyle w:val="Hyperlink"/>
          <w:rFonts w:ascii="Times New Roman Regular" w:hAnsi="Times New Roman Regular" w:cs="Times New Roman Regular"/>
          <w:color w:val="auto"/>
          <w:sz w:val="24"/>
          <w:szCs w:val="24"/>
          <w:u w:val="none"/>
        </w:rPr>
        <w:fldChar w:fldCharType="begin"/>
      </w:r>
      <w:r w:rsidR="00AF29C5">
        <w:rPr>
          <w:rStyle w:val="Hyperlink"/>
          <w:rFonts w:ascii="Times New Roman Regular" w:hAnsi="Times New Roman Regular" w:cs="Times New Roman Regular"/>
          <w:color w:val="auto"/>
          <w:sz w:val="24"/>
          <w:szCs w:val="24"/>
          <w:u w:val="none"/>
        </w:rPr>
        <w:instrText xml:space="preserve"> HYPERLINK \l "hasani2020ref" </w:instrText>
      </w:r>
      <w:r w:rsidR="00AF29C5">
        <w:rPr>
          <w:rStyle w:val="Hyperlink"/>
          <w:rFonts w:ascii="Times New Roman Regular" w:hAnsi="Times New Roman Regular" w:cs="Times New Roman Regular"/>
          <w:color w:val="auto"/>
          <w:sz w:val="24"/>
          <w:szCs w:val="24"/>
          <w:u w:val="none"/>
        </w:rPr>
        <w:fldChar w:fldCharType="separate"/>
      </w:r>
      <w:r>
        <w:rPr>
          <w:rStyle w:val="Hyperlink"/>
          <w:rFonts w:ascii="Times New Roman Regular" w:hAnsi="Times New Roman Regular" w:cs="Times New Roman Regular"/>
          <w:color w:val="auto"/>
          <w:sz w:val="24"/>
          <w:szCs w:val="24"/>
          <w:u w:val="none"/>
        </w:rPr>
        <w:t>Hasani</w:t>
      </w:r>
      <w:proofErr w:type="spellEnd"/>
      <w:r>
        <w:rPr>
          <w:rStyle w:val="Hyperlink"/>
          <w:rFonts w:ascii="Times New Roman Regular" w:hAnsi="Times New Roman Regular" w:cs="Times New Roman Regular"/>
          <w:color w:val="auto"/>
          <w:sz w:val="24"/>
          <w:szCs w:val="24"/>
          <w:u w:val="none"/>
        </w:rPr>
        <w:t xml:space="preserve"> et al., 2020</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 The input shape is available within the above function; therefore, the model can initialize the variables used here. The below snippet demonstrates how some of these variables are initialized.</w:t>
      </w:r>
    </w:p>
    <w:p w14:paraId="0E584479" w14:textId="77777777" w:rsidR="00B40933" w:rsidRDefault="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sz w:val="24"/>
          <w:szCs w:val="24"/>
        </w:rPr>
        <w:drawing>
          <wp:inline distT="0" distB="0" distL="0" distR="0" wp14:anchorId="5B377253" wp14:editId="245859BE">
            <wp:extent cx="1588655" cy="1029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0"/>
                    <a:stretch>
                      <a:fillRect/>
                    </a:stretch>
                  </pic:blipFill>
                  <pic:spPr>
                    <a:xfrm>
                      <a:off x="0" y="0"/>
                      <a:ext cx="1623487" cy="1051644"/>
                    </a:xfrm>
                    <a:prstGeom prst="rect">
                      <a:avLst/>
                    </a:prstGeom>
                  </pic:spPr>
                </pic:pic>
              </a:graphicData>
            </a:graphic>
          </wp:inline>
        </w:drawing>
      </w:r>
      <w:r>
        <w:rPr>
          <w:rFonts w:ascii="Times New Roman Regular" w:hAnsi="Times New Roman Regular" w:cs="Times New Roman Regular"/>
          <w:sz w:val="24"/>
          <w:szCs w:val="24"/>
        </w:rPr>
        <w:t xml:space="preserve"> </w:t>
      </w:r>
      <w:r>
        <w:rPr>
          <w:rFonts w:ascii="Times New Roman Regular" w:hAnsi="Times New Roman Regular" w:cs="Times New Roman Regular"/>
          <w:noProof/>
          <w:sz w:val="24"/>
          <w:szCs w:val="24"/>
        </w:rPr>
        <w:drawing>
          <wp:inline distT="0" distB="0" distL="0" distR="0" wp14:anchorId="520750A2" wp14:editId="1C0565D6">
            <wp:extent cx="2360492" cy="946328"/>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1"/>
                    <a:stretch>
                      <a:fillRect/>
                    </a:stretch>
                  </pic:blipFill>
                  <pic:spPr>
                    <a:xfrm>
                      <a:off x="0" y="0"/>
                      <a:ext cx="2407512" cy="965179"/>
                    </a:xfrm>
                    <a:prstGeom prst="rect">
                      <a:avLst/>
                    </a:prstGeom>
                  </pic:spPr>
                </pic:pic>
              </a:graphicData>
            </a:graphic>
          </wp:inline>
        </w:drawing>
      </w:r>
    </w:p>
    <w:p w14:paraId="6B47A155"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7706D56B" wp14:editId="34E7FA76">
            <wp:extent cx="3315070" cy="168629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2"/>
                    <a:stretch>
                      <a:fillRect/>
                    </a:stretch>
                  </pic:blipFill>
                  <pic:spPr>
                    <a:xfrm>
                      <a:off x="0" y="0"/>
                      <a:ext cx="3381860" cy="1720274"/>
                    </a:xfrm>
                    <a:prstGeom prst="rect">
                      <a:avLst/>
                    </a:prstGeom>
                  </pic:spPr>
                </pic:pic>
              </a:graphicData>
            </a:graphic>
          </wp:inline>
        </w:drawing>
      </w:r>
    </w:p>
    <w:p w14:paraId="36052FBE" w14:textId="7C2673C2"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382" w:name="_Toc124969357"/>
      <w:bookmarkStart w:id="383" w:name="_Toc132182768"/>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Algorithm – sensory, stochastic and leakage variables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382"/>
      <w:bookmarkEnd w:id="383"/>
    </w:p>
    <w:p w14:paraId="00055B3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final step is the forward computation process that will occur on each epoch, in other words, the forward propagation process.</w:t>
      </w:r>
    </w:p>
    <w:p w14:paraId="68897352"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2F81A1C9" wp14:editId="2BA126E7">
            <wp:extent cx="3060473" cy="113006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3"/>
                    <a:stretch>
                      <a:fillRect/>
                    </a:stretch>
                  </pic:blipFill>
                  <pic:spPr>
                    <a:xfrm>
                      <a:off x="0" y="0"/>
                      <a:ext cx="3167061" cy="1169417"/>
                    </a:xfrm>
                    <a:prstGeom prst="rect">
                      <a:avLst/>
                    </a:prstGeom>
                  </pic:spPr>
                </pic:pic>
              </a:graphicData>
            </a:graphic>
          </wp:inline>
        </w:drawing>
      </w:r>
    </w:p>
    <w:p w14:paraId="7C19F3EB" w14:textId="26D5F541"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384" w:name="_Toc124969358"/>
      <w:bookmarkStart w:id="385" w:name="_Toc132182769"/>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17</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Algorithm – forward propagation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384"/>
      <w:bookmarkEnd w:id="385"/>
    </w:p>
    <w:p w14:paraId="0AAF71F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function is run automatically on each epoch. Initially, a helper function defines the weights and biases of the network, as demonstrated below.</w:t>
      </w:r>
    </w:p>
    <w:p w14:paraId="07B4B4E1"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7B15E0E4" wp14:editId="219DBA76">
            <wp:extent cx="3269481" cy="3178263"/>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4"/>
                    <a:stretch>
                      <a:fillRect/>
                    </a:stretch>
                  </pic:blipFill>
                  <pic:spPr>
                    <a:xfrm>
                      <a:off x="0" y="0"/>
                      <a:ext cx="3358172" cy="3264479"/>
                    </a:xfrm>
                    <a:prstGeom prst="rect">
                      <a:avLst/>
                    </a:prstGeom>
                  </pic:spPr>
                </pic:pic>
              </a:graphicData>
            </a:graphic>
          </wp:inline>
        </w:drawing>
      </w:r>
    </w:p>
    <w:p w14:paraId="3A8BD788" w14:textId="04219B5C"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386" w:name="_Toc124969359"/>
      <w:bookmarkStart w:id="387" w:name="_Toc132182770"/>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18</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Algorithm – define weights and biases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386"/>
      <w:bookmarkEnd w:id="387"/>
    </w:p>
    <w:p w14:paraId="21D8544D" w14:textId="4FC47C1B"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determined in </w:t>
      </w:r>
      <w:r w:rsidR="00F367FE">
        <w:rPr>
          <w:rFonts w:ascii="Times New Roman Regular" w:hAnsi="Times New Roman Regular" w:cs="Times New Roman Regular"/>
          <w:sz w:val="24"/>
          <w:szCs w:val="24"/>
        </w:rPr>
        <w:t xml:space="preserve">chapter </w:t>
      </w:r>
      <w:r w:rsidR="00D81939">
        <w:rPr>
          <w:rFonts w:ascii="Times New Roman Regular" w:hAnsi="Times New Roman Regular" w:cs="Times New Roman Regular"/>
          <w:sz w:val="24"/>
          <w:szCs w:val="24"/>
        </w:rPr>
        <w:t>6</w:t>
      </w:r>
      <w:r>
        <w:rPr>
          <w:rFonts w:ascii="Times New Roman Regular" w:hAnsi="Times New Roman Regular" w:cs="Times New Roman Regular"/>
          <w:sz w:val="24"/>
          <w:szCs w:val="24"/>
        </w:rPr>
        <w:t xml:space="preserve">, the optimal way of performing the forward computation of SDEs is to use the Euler-Maruyama method. The below code snippet is an implementation of the Euler-Maruyama SDE solver used by the author utilizing Brownian motion as the noise, as demonstrated by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w:t>
      </w:r>
    </w:p>
    <w:p w14:paraId="0326C3ED"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65BAE81A" wp14:editId="7814260D">
            <wp:extent cx="4468010" cy="1843430"/>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5"/>
                    <a:stretch>
                      <a:fillRect/>
                    </a:stretch>
                  </pic:blipFill>
                  <pic:spPr>
                    <a:xfrm>
                      <a:off x="0" y="0"/>
                      <a:ext cx="4703192" cy="1940462"/>
                    </a:xfrm>
                    <a:prstGeom prst="rect">
                      <a:avLst/>
                    </a:prstGeom>
                  </pic:spPr>
                </pic:pic>
              </a:graphicData>
            </a:graphic>
          </wp:inline>
        </w:drawing>
      </w:r>
    </w:p>
    <w:p w14:paraId="01370630" w14:textId="0886B685" w:rsidR="00B40933" w:rsidRPr="00791CD6"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388" w:name="_Toc124969360"/>
      <w:bookmarkStart w:id="389" w:name="_Toc132182771"/>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19</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Algorithm – Euler-Maruyama SDE solver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388"/>
      <w:bookmarkEnd w:id="389"/>
    </w:p>
    <w:p w14:paraId="36F4FD90" w14:textId="2AD93120"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90" w:name="_Toc125663151"/>
      <w:bookmarkStart w:id="391" w:name="_Toc125557621"/>
      <w:bookmarkStart w:id="392" w:name="_Toc132325884"/>
      <w:r w:rsidRPr="00C0694D">
        <w:rPr>
          <w:rFonts w:ascii="Times New Roman Regular" w:hAnsi="Times New Roman Regular" w:cs="Times New Roman Regular"/>
          <w:b/>
          <w:bCs/>
          <w:color w:val="auto"/>
          <w:sz w:val="24"/>
          <w:szCs w:val="24"/>
        </w:rPr>
        <w:t>7.3.2 Data fetchers</w:t>
      </w:r>
      <w:bookmarkEnd w:id="390"/>
      <w:bookmarkEnd w:id="391"/>
      <w:bookmarkEnd w:id="392"/>
    </w:p>
    <w:p w14:paraId="6FB04888" w14:textId="3D950AC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scripts that are used to extract the data. The scripts are placed under </w:t>
      </w:r>
      <w:hyperlink w:anchor="_E.5._Fetch_data" w:history="1">
        <w:r w:rsidR="00E57207">
          <w:rPr>
            <w:rStyle w:val="Hyperlink"/>
            <w:rFonts w:ascii="Times New Roman Regular" w:hAnsi="Times New Roman Regular" w:cs="Times New Roman Regular"/>
            <w:b/>
            <w:bCs/>
            <w:color w:val="auto"/>
            <w:sz w:val="24"/>
            <w:szCs w:val="24"/>
            <w:u w:val="none"/>
          </w:rPr>
          <w:t>APPENDIX E.5</w:t>
        </w:r>
      </w:hyperlink>
      <w:r>
        <w:rPr>
          <w:rFonts w:ascii="Times New Roman Regular" w:hAnsi="Times New Roman Regular" w:cs="Times New Roman Regular"/>
          <w:sz w:val="24"/>
          <w:szCs w:val="24"/>
        </w:rPr>
        <w:t>.</w:t>
      </w:r>
    </w:p>
    <w:p w14:paraId="58DB8496" w14:textId="693E54A4"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93" w:name="_Toc125557622"/>
      <w:bookmarkStart w:id="394" w:name="_Toc125663152"/>
      <w:bookmarkStart w:id="395" w:name="_Toc132325885"/>
      <w:r w:rsidRPr="00C0694D">
        <w:rPr>
          <w:rFonts w:ascii="Times New Roman Regular" w:hAnsi="Times New Roman Regular" w:cs="Times New Roman Regular"/>
          <w:b/>
          <w:bCs/>
          <w:color w:val="auto"/>
          <w:sz w:val="24"/>
          <w:szCs w:val="24"/>
        </w:rPr>
        <w:lastRenderedPageBreak/>
        <w:t>7.3.3 Preprocessing</w:t>
      </w:r>
      <w:bookmarkEnd w:id="393"/>
      <w:bookmarkEnd w:id="394"/>
      <w:bookmarkEnd w:id="395"/>
    </w:p>
    <w:p w14:paraId="787A6001" w14:textId="3A3EC82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Preprocessing steps are required to prepare the data fetched from the data fetchers before being used by the model. The preprocessing scripts are placed under </w:t>
      </w:r>
      <w:hyperlink w:anchor="_E.6._Preprocessing" w:history="1">
        <w:r w:rsidR="00BA776B">
          <w:rPr>
            <w:rStyle w:val="Hyperlink"/>
            <w:rFonts w:ascii="Times New Roman Regular" w:hAnsi="Times New Roman Regular" w:cs="Times New Roman Regular"/>
            <w:b/>
            <w:bCs/>
            <w:color w:val="auto"/>
            <w:sz w:val="24"/>
            <w:szCs w:val="24"/>
            <w:u w:val="none"/>
          </w:rPr>
          <w:t>APPENDIX E.6</w:t>
        </w:r>
      </w:hyperlink>
      <w:r>
        <w:rPr>
          <w:rFonts w:ascii="Times New Roman Regular" w:hAnsi="Times New Roman Regular" w:cs="Times New Roman Regular"/>
          <w:sz w:val="24"/>
          <w:szCs w:val="24"/>
        </w:rPr>
        <w:t>.</w:t>
      </w:r>
    </w:p>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6" w:name="_Toc132325886"/>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96"/>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7" w:name="_Toc125557623"/>
      <w:bookmarkStart w:id="398" w:name="_Toc125663153"/>
      <w:bookmarkStart w:id="399"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97"/>
      <w:r w:rsidRPr="00C0694D">
        <w:rPr>
          <w:rFonts w:ascii="Times New Roman Regular" w:hAnsi="Times New Roman Regular" w:cs="Times New Roman Regular"/>
          <w:b/>
          <w:bCs/>
          <w:color w:val="auto"/>
          <w:sz w:val="28"/>
          <w:szCs w:val="28"/>
        </w:rPr>
        <w:t>Chapter summary</w:t>
      </w:r>
      <w:bookmarkEnd w:id="398"/>
      <w:bookmarkEnd w:id="399"/>
    </w:p>
    <w:p w14:paraId="7493CE35"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This chapter focused on defining the technologies and tools that facilitate the software development that would demonstrate the research. Additionally, the implementation of the core features is shown with accompanying code snippets.</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6"/>
          <w:headerReference w:type="first" r:id="rId67"/>
          <w:pgSz w:w="12240" w:h="15840"/>
          <w:pgMar w:top="1440" w:right="1440" w:bottom="1440" w:left="1440" w:header="720" w:footer="720" w:gutter="0"/>
          <w:cols w:space="720"/>
          <w:titlePg/>
          <w:docGrid w:linePitch="360"/>
        </w:sectPr>
      </w:pPr>
    </w:p>
    <w:p w14:paraId="516699A1" w14:textId="7BF68134" w:rsidR="00232032" w:rsidRPr="00D013F7" w:rsidRDefault="00232032" w:rsidP="00D013F7">
      <w:pPr>
        <w:pStyle w:val="Heading1"/>
        <w:pBdr>
          <w:bottom w:val="double" w:sz="6" w:space="1" w:color="auto"/>
        </w:pBdr>
        <w:spacing w:line="360" w:lineRule="auto"/>
        <w:jc w:val="center"/>
        <w:rPr>
          <w:rFonts w:ascii="Arial" w:hAnsi="Arial" w:cs="Arial"/>
          <w:b/>
          <w:bCs/>
          <w:color w:val="auto"/>
          <w:sz w:val="32"/>
          <w:szCs w:val="32"/>
        </w:rPr>
      </w:pPr>
      <w:bookmarkStart w:id="400" w:name="_Toc132325888"/>
      <w:r w:rsidRPr="00D013F7">
        <w:rPr>
          <w:rFonts w:ascii="Arial" w:hAnsi="Arial" w:cs="Arial"/>
          <w:b/>
          <w:bCs/>
          <w:color w:val="auto"/>
          <w:sz w:val="32"/>
          <w:szCs w:val="32"/>
        </w:rPr>
        <w:lastRenderedPageBreak/>
        <w:t xml:space="preserve">CHAPTER </w:t>
      </w:r>
      <w:r w:rsidR="00FC59E0" w:rsidRPr="00D013F7">
        <w:rPr>
          <w:rFonts w:ascii="Arial" w:hAnsi="Arial" w:cs="Arial"/>
          <w:b/>
          <w:bCs/>
          <w:color w:val="auto"/>
          <w:sz w:val="32"/>
          <w:szCs w:val="32"/>
        </w:rPr>
        <w:t>08</w:t>
      </w:r>
      <w:r w:rsidRPr="00D013F7">
        <w:rPr>
          <w:rFonts w:ascii="Arial" w:hAnsi="Arial" w:cs="Arial"/>
          <w:b/>
          <w:bCs/>
          <w:color w:val="auto"/>
          <w:sz w:val="32"/>
          <w:szCs w:val="32"/>
        </w:rPr>
        <w:t xml:space="preserve">. </w:t>
      </w:r>
      <w:r w:rsidR="003974CF" w:rsidRPr="00D013F7">
        <w:rPr>
          <w:rFonts w:ascii="Arial" w:hAnsi="Arial" w:cs="Arial"/>
          <w:b/>
          <w:bCs/>
          <w:color w:val="auto"/>
          <w:sz w:val="32"/>
          <w:szCs w:val="32"/>
        </w:rPr>
        <w:t>TESTING</w:t>
      </w:r>
      <w:bookmarkEnd w:id="400"/>
    </w:p>
    <w:p w14:paraId="108B64E5" w14:textId="3CC59489"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1" w:name="_Toc132325889"/>
      <w:r w:rsidRPr="00DD35A3">
        <w:rPr>
          <w:rFonts w:ascii="Times New Roman Regular" w:hAnsi="Times New Roman Regular" w:cs="Times New Roman Regular"/>
          <w:b/>
          <w:bCs/>
          <w:color w:val="auto"/>
          <w:sz w:val="28"/>
          <w:szCs w:val="28"/>
        </w:rPr>
        <w:t>8.1 Chapter overview</w:t>
      </w:r>
      <w:bookmarkEnd w:id="401"/>
    </w:p>
    <w:p w14:paraId="6441A265" w14:textId="1C5EFDE6" w:rsidR="003974CF" w:rsidRPr="00B551BF" w:rsidRDefault="00732985"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Once implementation is satisfactory, t</w:t>
      </w:r>
      <w:r w:rsidR="00BF48DF">
        <w:rPr>
          <w:rFonts w:ascii="Times New Roman" w:hAnsi="Times New Roman" w:cs="Times New Roman"/>
          <w:sz w:val="24"/>
          <w:szCs w:val="24"/>
        </w:rPr>
        <w:t xml:space="preserve">esting is essential to ensure that the </w:t>
      </w:r>
      <w:r w:rsidR="00105466">
        <w:rPr>
          <w:rFonts w:ascii="Times New Roman" w:hAnsi="Times New Roman" w:cs="Times New Roman"/>
          <w:sz w:val="24"/>
          <w:szCs w:val="24"/>
        </w:rPr>
        <w:t xml:space="preserve">system’s </w:t>
      </w:r>
      <w:r w:rsidR="00BF48DF">
        <w:rPr>
          <w:rFonts w:ascii="Times New Roman" w:hAnsi="Times New Roman" w:cs="Times New Roman"/>
          <w:sz w:val="24"/>
          <w:szCs w:val="24"/>
        </w:rPr>
        <w:t>functionalities act as expected.</w:t>
      </w:r>
      <w:r w:rsidR="00C67631">
        <w:rPr>
          <w:rFonts w:ascii="Times New Roman" w:hAnsi="Times New Roman" w:cs="Times New Roman"/>
          <w:sz w:val="24"/>
          <w:szCs w:val="24"/>
        </w:rPr>
        <w:t xml:space="preserve"> </w:t>
      </w:r>
      <w:r w:rsidR="00F86105">
        <w:rPr>
          <w:rFonts w:ascii="Times New Roman" w:hAnsi="Times New Roman" w:cs="Times New Roman"/>
          <w:sz w:val="24"/>
          <w:szCs w:val="24"/>
        </w:rPr>
        <w:t xml:space="preserve">In this chapter, detailed testing is </w:t>
      </w:r>
      <w:r w:rsidR="00097CE2">
        <w:rPr>
          <w:rFonts w:ascii="Times New Roman" w:hAnsi="Times New Roman" w:cs="Times New Roman"/>
          <w:sz w:val="24"/>
          <w:szCs w:val="24"/>
        </w:rPr>
        <w:t>performed</w:t>
      </w:r>
      <w:r w:rsidR="00F86105">
        <w:rPr>
          <w:rFonts w:ascii="Times New Roman" w:hAnsi="Times New Roman" w:cs="Times New Roman"/>
          <w:sz w:val="24"/>
          <w:szCs w:val="24"/>
        </w:rPr>
        <w:t xml:space="preserve"> on the system and the model in use</w:t>
      </w:r>
      <w:r w:rsidR="00AD1223">
        <w:rPr>
          <w:rFonts w:ascii="Times New Roman" w:hAnsi="Times New Roman" w:cs="Times New Roman"/>
          <w:sz w:val="24"/>
          <w:szCs w:val="24"/>
        </w:rPr>
        <w:t xml:space="preserve">. </w:t>
      </w:r>
      <w:r w:rsidR="00A6797A">
        <w:rPr>
          <w:rFonts w:ascii="Times New Roman" w:hAnsi="Times New Roman" w:cs="Times New Roman"/>
          <w:sz w:val="24"/>
          <w:szCs w:val="24"/>
        </w:rPr>
        <w:t>Testing methodologies utilized include functional, non-functional</w:t>
      </w:r>
      <w:r w:rsidR="00035B9B">
        <w:rPr>
          <w:rFonts w:ascii="Times New Roman" w:hAnsi="Times New Roman" w:cs="Times New Roman"/>
          <w:sz w:val="24"/>
          <w:szCs w:val="24"/>
        </w:rPr>
        <w:t xml:space="preserve">, </w:t>
      </w:r>
      <w:r w:rsidR="00A6797A">
        <w:rPr>
          <w:rFonts w:ascii="Times New Roman" w:hAnsi="Times New Roman" w:cs="Times New Roman"/>
          <w:sz w:val="24"/>
          <w:szCs w:val="24"/>
        </w:rPr>
        <w:t>integration</w:t>
      </w:r>
      <w:r w:rsidR="003B6A5B">
        <w:rPr>
          <w:rFonts w:ascii="Times New Roman" w:hAnsi="Times New Roman" w:cs="Times New Roman"/>
          <w:sz w:val="24"/>
          <w:szCs w:val="24"/>
        </w:rPr>
        <w:t xml:space="preserve">, </w:t>
      </w:r>
      <w:r w:rsidR="00A6797A">
        <w:rPr>
          <w:rFonts w:ascii="Times New Roman" w:hAnsi="Times New Roman" w:cs="Times New Roman"/>
          <w:sz w:val="24"/>
          <w:szCs w:val="24"/>
        </w:rPr>
        <w:t>and model testing</w:t>
      </w:r>
      <w:r w:rsidR="00864785">
        <w:rPr>
          <w:rFonts w:ascii="Times New Roman" w:hAnsi="Times New Roman" w:cs="Times New Roman"/>
          <w:sz w:val="24"/>
          <w:szCs w:val="24"/>
        </w:rPr>
        <w:t>,</w:t>
      </w:r>
      <w:r w:rsidR="00B32418">
        <w:rPr>
          <w:rFonts w:ascii="Times New Roman" w:hAnsi="Times New Roman" w:cs="Times New Roman"/>
          <w:sz w:val="24"/>
          <w:szCs w:val="24"/>
        </w:rPr>
        <w:t xml:space="preserve"> to evaluate the system as much as possible</w:t>
      </w:r>
      <w:r w:rsidR="00A6797A">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2" w:name="_Toc132325890"/>
      <w:r w:rsidRPr="00DD35A3">
        <w:rPr>
          <w:rFonts w:ascii="Times New Roman Regular" w:hAnsi="Times New Roman Regular" w:cs="Times New Roman Regular"/>
          <w:b/>
          <w:bCs/>
          <w:color w:val="auto"/>
          <w:sz w:val="28"/>
          <w:szCs w:val="28"/>
        </w:rPr>
        <w:t>8.2 Testing objectives &amp; goals</w:t>
      </w:r>
      <w:bookmarkEnd w:id="402"/>
    </w:p>
    <w:p w14:paraId="2C5969B7" w14:textId="074C1C80" w:rsidR="003974CF" w:rsidRDefault="00E22993"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ultimate </w:t>
      </w:r>
      <w:r w:rsidR="00F813FD">
        <w:rPr>
          <w:rFonts w:ascii="Times New Roman" w:hAnsi="Times New Roman" w:cs="Times New Roman"/>
          <w:sz w:val="24"/>
          <w:szCs w:val="24"/>
        </w:rPr>
        <w:t>goal</w:t>
      </w:r>
      <w:r>
        <w:rPr>
          <w:rFonts w:ascii="Times New Roman" w:hAnsi="Times New Roman" w:cs="Times New Roman"/>
          <w:sz w:val="24"/>
          <w:szCs w:val="24"/>
        </w:rPr>
        <w:t xml:space="preserve"> in conducting testing is to ensure that the system performs as expected.</w:t>
      </w:r>
      <w:r w:rsidR="00917282">
        <w:rPr>
          <w:rFonts w:ascii="Times New Roman" w:hAnsi="Times New Roman" w:cs="Times New Roman"/>
          <w:sz w:val="24"/>
          <w:szCs w:val="24"/>
        </w:rPr>
        <w:t xml:space="preserve"> To </w:t>
      </w:r>
      <w:r w:rsidR="006524DC">
        <w:rPr>
          <w:rFonts w:ascii="Times New Roman" w:hAnsi="Times New Roman" w:cs="Times New Roman"/>
          <w:sz w:val="24"/>
          <w:szCs w:val="24"/>
        </w:rPr>
        <w:t>meet this goal successfully</w:t>
      </w:r>
      <w:r w:rsidR="00917282">
        <w:rPr>
          <w:rFonts w:ascii="Times New Roman" w:hAnsi="Times New Roman" w:cs="Times New Roman"/>
          <w:sz w:val="24"/>
          <w:szCs w:val="24"/>
        </w:rPr>
        <w:t>, a couple of testing objectives must be met:</w:t>
      </w:r>
    </w:p>
    <w:p w14:paraId="3DF1EDF6" w14:textId="17D33027" w:rsidR="00917282" w:rsidRDefault="00533DF0"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Ensure that the model’s performance is as performant as it can be.</w:t>
      </w:r>
    </w:p>
    <w:p w14:paraId="1BEB1067" w14:textId="4CBBEE2D" w:rsidR="00FA1FFE" w:rsidRDefault="00FA1FFE"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Ensure that the functionalities implemented </w:t>
      </w:r>
      <w:r w:rsidR="00DF03F9">
        <w:rPr>
          <w:rFonts w:ascii="Times New Roman" w:hAnsi="Times New Roman" w:cs="Times New Roman"/>
          <w:sz w:val="24"/>
          <w:szCs w:val="24"/>
        </w:rPr>
        <w:t>align with</w:t>
      </w:r>
      <w:r w:rsidR="00DF5897">
        <w:rPr>
          <w:rFonts w:ascii="Times New Roman" w:hAnsi="Times New Roman" w:cs="Times New Roman"/>
          <w:sz w:val="24"/>
          <w:szCs w:val="24"/>
        </w:rPr>
        <w:t xml:space="preserve"> the </w:t>
      </w:r>
      <w:proofErr w:type="spellStart"/>
      <w:r>
        <w:rPr>
          <w:rFonts w:ascii="Times New Roman" w:hAnsi="Times New Roman" w:cs="Times New Roman"/>
          <w:sz w:val="24"/>
          <w:szCs w:val="24"/>
        </w:rPr>
        <w:t>MoSCoW’s</w:t>
      </w:r>
      <w:proofErr w:type="spellEnd"/>
      <w:r>
        <w:rPr>
          <w:rFonts w:ascii="Times New Roman" w:hAnsi="Times New Roman" w:cs="Times New Roman"/>
          <w:sz w:val="24"/>
          <w:szCs w:val="24"/>
        </w:rPr>
        <w:t xml:space="preserve"> technique</w:t>
      </w:r>
      <w:r w:rsidR="00DF5897">
        <w:rPr>
          <w:rFonts w:ascii="Times New Roman" w:hAnsi="Times New Roman" w:cs="Times New Roman"/>
          <w:sz w:val="24"/>
          <w:szCs w:val="24"/>
        </w:rPr>
        <w:t xml:space="preserve"> of “Must have” and “Should have”</w:t>
      </w:r>
      <w:r>
        <w:rPr>
          <w:rFonts w:ascii="Times New Roman" w:hAnsi="Times New Roman" w:cs="Times New Roman"/>
          <w:sz w:val="24"/>
          <w:szCs w:val="24"/>
        </w:rPr>
        <w:t>.</w:t>
      </w:r>
    </w:p>
    <w:p w14:paraId="60AD0D36" w14:textId="56B551C1" w:rsidR="00C5226C" w:rsidRDefault="00A10761"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Identify </w:t>
      </w:r>
      <w:r w:rsidR="0097625B">
        <w:rPr>
          <w:rFonts w:ascii="Times New Roman" w:hAnsi="Times New Roman" w:cs="Times New Roman"/>
          <w:sz w:val="24"/>
          <w:szCs w:val="24"/>
        </w:rPr>
        <w:t>any bug</w:t>
      </w:r>
      <w:r w:rsidR="005D1DD4">
        <w:rPr>
          <w:rFonts w:ascii="Times New Roman" w:hAnsi="Times New Roman" w:cs="Times New Roman"/>
          <w:sz w:val="24"/>
          <w:szCs w:val="24"/>
        </w:rPr>
        <w:t xml:space="preserve"> fixes</w:t>
      </w:r>
      <w:r w:rsidR="00045CFC">
        <w:rPr>
          <w:rFonts w:ascii="Times New Roman" w:hAnsi="Times New Roman" w:cs="Times New Roman"/>
          <w:sz w:val="24"/>
          <w:szCs w:val="24"/>
        </w:rPr>
        <w:t xml:space="preserve"> </w:t>
      </w:r>
      <w:r w:rsidR="00417928">
        <w:rPr>
          <w:rFonts w:ascii="Times New Roman" w:hAnsi="Times New Roman" w:cs="Times New Roman"/>
          <w:sz w:val="24"/>
          <w:szCs w:val="24"/>
        </w:rPr>
        <w:t>/</w:t>
      </w:r>
      <w:r w:rsidR="00045CFC">
        <w:rPr>
          <w:rFonts w:ascii="Times New Roman" w:hAnsi="Times New Roman" w:cs="Times New Roman"/>
          <w:sz w:val="24"/>
          <w:szCs w:val="24"/>
        </w:rPr>
        <w:t xml:space="preserve"> </w:t>
      </w:r>
      <w:r w:rsidR="00417928">
        <w:rPr>
          <w:rFonts w:ascii="Times New Roman" w:hAnsi="Times New Roman" w:cs="Times New Roman"/>
          <w:sz w:val="24"/>
          <w:szCs w:val="24"/>
        </w:rPr>
        <w:t>improvements</w:t>
      </w:r>
      <w:r w:rsidR="0097625B">
        <w:rPr>
          <w:rFonts w:ascii="Times New Roman" w:hAnsi="Times New Roman" w:cs="Times New Roman"/>
          <w:sz w:val="24"/>
          <w:szCs w:val="24"/>
        </w:rPr>
        <w:t xml:space="preserve"> that </w:t>
      </w:r>
      <w:r w:rsidR="00CD3283">
        <w:rPr>
          <w:rFonts w:ascii="Times New Roman" w:hAnsi="Times New Roman" w:cs="Times New Roman"/>
          <w:sz w:val="24"/>
          <w:szCs w:val="24"/>
        </w:rPr>
        <w:t>must/can</w:t>
      </w:r>
      <w:r w:rsidR="00417928">
        <w:rPr>
          <w:rFonts w:ascii="Times New Roman" w:hAnsi="Times New Roman" w:cs="Times New Roman"/>
          <w:sz w:val="24"/>
          <w:szCs w:val="24"/>
        </w:rPr>
        <w:t xml:space="preserve"> be applied to the </w:t>
      </w:r>
      <w:r w:rsidR="007F17F3">
        <w:rPr>
          <w:rFonts w:ascii="Times New Roman" w:hAnsi="Times New Roman" w:cs="Times New Roman"/>
          <w:sz w:val="24"/>
          <w:szCs w:val="24"/>
        </w:rPr>
        <w:t>application</w:t>
      </w:r>
      <w:r w:rsidR="0097625B">
        <w:rPr>
          <w:rFonts w:ascii="Times New Roman" w:hAnsi="Times New Roman" w:cs="Times New Roman"/>
          <w:sz w:val="24"/>
          <w:szCs w:val="24"/>
        </w:rPr>
        <w:t>.</w:t>
      </w:r>
    </w:p>
    <w:p w14:paraId="4A2FECEB" w14:textId="59D289D2" w:rsidR="00AA4666" w:rsidRDefault="00AA4666"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Identify </w:t>
      </w:r>
      <w:r w:rsidR="00C8266D">
        <w:rPr>
          <w:rFonts w:ascii="Times New Roman" w:hAnsi="Times New Roman" w:cs="Times New Roman"/>
          <w:sz w:val="24"/>
          <w:szCs w:val="24"/>
        </w:rPr>
        <w:t>if</w:t>
      </w:r>
      <w:r>
        <w:rPr>
          <w:rFonts w:ascii="Times New Roman" w:hAnsi="Times New Roman" w:cs="Times New Roman"/>
          <w:sz w:val="24"/>
          <w:szCs w:val="24"/>
        </w:rPr>
        <w:t xml:space="preserve"> the important non-functional requirements are met.</w:t>
      </w:r>
    </w:p>
    <w:p w14:paraId="1F49F54A" w14:textId="6F8A927A" w:rsidR="003974CF" w:rsidRPr="00B16600" w:rsidRDefault="00125B95"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Conduct </w:t>
      </w:r>
      <w:r w:rsidR="0069219F">
        <w:rPr>
          <w:rFonts w:ascii="Times New Roman" w:hAnsi="Times New Roman" w:cs="Times New Roman"/>
          <w:sz w:val="24"/>
          <w:szCs w:val="24"/>
        </w:rPr>
        <w:t>baseline-</w:t>
      </w:r>
      <w:r>
        <w:rPr>
          <w:rFonts w:ascii="Times New Roman" w:hAnsi="Times New Roman" w:cs="Times New Roman"/>
          <w:sz w:val="24"/>
          <w:szCs w:val="24"/>
        </w:rPr>
        <w:t xml:space="preserve">benchmarking so that the </w:t>
      </w:r>
      <w:r w:rsidR="00143BB9">
        <w:rPr>
          <w:rFonts w:ascii="Times New Roman" w:hAnsi="Times New Roman" w:cs="Times New Roman"/>
          <w:sz w:val="24"/>
          <w:szCs w:val="24"/>
        </w:rPr>
        <w:t xml:space="preserve">system </w:t>
      </w:r>
      <w:r>
        <w:rPr>
          <w:rFonts w:ascii="Times New Roman" w:hAnsi="Times New Roman" w:cs="Times New Roman"/>
          <w:sz w:val="24"/>
          <w:szCs w:val="24"/>
        </w:rPr>
        <w:t>can be benchmarked against in the future.</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3" w:name="_Toc132325891"/>
      <w:r w:rsidRPr="00DD35A3">
        <w:rPr>
          <w:rFonts w:ascii="Times New Roman Regular" w:hAnsi="Times New Roman Regular" w:cs="Times New Roman Regular"/>
          <w:b/>
          <w:bCs/>
          <w:color w:val="auto"/>
          <w:sz w:val="28"/>
          <w:szCs w:val="28"/>
        </w:rPr>
        <w:t>8.3 Testing criteria</w:t>
      </w:r>
      <w:bookmarkEnd w:id="403"/>
    </w:p>
    <w:p w14:paraId="74ACAC0D" w14:textId="4749CD9A" w:rsidR="003974CF" w:rsidRDefault="0087351A"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0E37B0">
        <w:rPr>
          <w:rFonts w:ascii="Times New Roman" w:hAnsi="Times New Roman" w:cs="Times New Roman"/>
          <w:sz w:val="24"/>
          <w:szCs w:val="24"/>
        </w:rPr>
        <w:t>rior to conducting testing</w:t>
      </w:r>
      <w:r>
        <w:rPr>
          <w:rFonts w:ascii="Times New Roman" w:hAnsi="Times New Roman" w:cs="Times New Roman"/>
          <w:sz w:val="24"/>
          <w:szCs w:val="24"/>
        </w:rPr>
        <w:t>, a criterion was defined that would test the system in two methods.</w:t>
      </w:r>
    </w:p>
    <w:p w14:paraId="7561717F" w14:textId="1B766352" w:rsidR="0087351A" w:rsidRDefault="0087351A" w:rsidP="0087351A">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Functional testing </w:t>
      </w:r>
      <w:r w:rsidR="00C93C2F">
        <w:rPr>
          <w:rFonts w:ascii="Times New Roman" w:hAnsi="Times New Roman" w:cs="Times New Roman"/>
          <w:sz w:val="24"/>
          <w:szCs w:val="24"/>
        </w:rPr>
        <w:t>–</w:t>
      </w:r>
      <w:r>
        <w:rPr>
          <w:rFonts w:ascii="Times New Roman" w:hAnsi="Times New Roman" w:cs="Times New Roman"/>
          <w:sz w:val="24"/>
          <w:szCs w:val="24"/>
        </w:rPr>
        <w:t xml:space="preserve"> </w:t>
      </w:r>
      <w:r w:rsidR="00533B13">
        <w:rPr>
          <w:rFonts w:ascii="Times New Roman" w:hAnsi="Times New Roman" w:cs="Times New Roman"/>
          <w:sz w:val="24"/>
          <w:szCs w:val="24"/>
        </w:rPr>
        <w:t xml:space="preserve">focused on determining </w:t>
      </w:r>
      <w:r w:rsidR="00C93C2F">
        <w:rPr>
          <w:rFonts w:ascii="Times New Roman" w:hAnsi="Times New Roman" w:cs="Times New Roman"/>
          <w:sz w:val="24"/>
          <w:szCs w:val="24"/>
        </w:rPr>
        <w:t xml:space="preserve">how well the system performs and </w:t>
      </w:r>
      <w:r w:rsidR="0002013B">
        <w:rPr>
          <w:rFonts w:ascii="Times New Roman" w:hAnsi="Times New Roman" w:cs="Times New Roman"/>
          <w:sz w:val="24"/>
          <w:szCs w:val="24"/>
        </w:rPr>
        <w:t xml:space="preserve">meets </w:t>
      </w:r>
      <w:r w:rsidR="00C93C2F">
        <w:rPr>
          <w:rFonts w:ascii="Times New Roman" w:hAnsi="Times New Roman" w:cs="Times New Roman"/>
          <w:sz w:val="24"/>
          <w:szCs w:val="24"/>
        </w:rPr>
        <w:t>the functional requirements.</w:t>
      </w:r>
    </w:p>
    <w:p w14:paraId="27C05D99" w14:textId="50865964" w:rsidR="0087351A" w:rsidRPr="0087351A" w:rsidRDefault="002E2E26" w:rsidP="0087351A">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Structural</w:t>
      </w:r>
      <w:r w:rsidR="00EC2847">
        <w:rPr>
          <w:rFonts w:ascii="Times New Roman" w:hAnsi="Times New Roman" w:cs="Times New Roman"/>
          <w:sz w:val="24"/>
          <w:szCs w:val="24"/>
        </w:rPr>
        <w:t xml:space="preserve"> </w:t>
      </w:r>
      <w:r w:rsidR="0087351A">
        <w:rPr>
          <w:rFonts w:ascii="Times New Roman" w:hAnsi="Times New Roman" w:cs="Times New Roman"/>
          <w:sz w:val="24"/>
          <w:szCs w:val="24"/>
        </w:rPr>
        <w:t>testing</w:t>
      </w:r>
      <w:r w:rsidR="00C93C2F">
        <w:rPr>
          <w:rFonts w:ascii="Times New Roman" w:hAnsi="Times New Roman" w:cs="Times New Roman"/>
          <w:sz w:val="24"/>
          <w:szCs w:val="24"/>
        </w:rPr>
        <w:t xml:space="preserve"> </w:t>
      </w:r>
      <w:r w:rsidR="00A22592">
        <w:rPr>
          <w:rFonts w:ascii="Times New Roman" w:hAnsi="Times New Roman" w:cs="Times New Roman"/>
          <w:sz w:val="24"/>
          <w:szCs w:val="24"/>
        </w:rPr>
        <w:t>–</w:t>
      </w:r>
      <w:r w:rsidR="00C93C2F">
        <w:rPr>
          <w:rFonts w:ascii="Times New Roman" w:hAnsi="Times New Roman" w:cs="Times New Roman"/>
          <w:sz w:val="24"/>
          <w:szCs w:val="24"/>
        </w:rPr>
        <w:t xml:space="preserve"> </w:t>
      </w:r>
      <w:r w:rsidR="00A22592">
        <w:rPr>
          <w:rFonts w:ascii="Times New Roman" w:hAnsi="Times New Roman" w:cs="Times New Roman"/>
          <w:sz w:val="24"/>
          <w:szCs w:val="24"/>
        </w:rPr>
        <w:t xml:space="preserve">focused on evaluating </w:t>
      </w:r>
      <w:r w:rsidR="003A38C8">
        <w:rPr>
          <w:rFonts w:ascii="Times New Roman" w:hAnsi="Times New Roman" w:cs="Times New Roman"/>
          <w:sz w:val="24"/>
          <w:szCs w:val="24"/>
        </w:rPr>
        <w:t>the</w:t>
      </w:r>
      <w:r w:rsidR="00EE6370">
        <w:rPr>
          <w:rFonts w:ascii="Times New Roman" w:hAnsi="Times New Roman" w:cs="Times New Roman"/>
          <w:sz w:val="24"/>
          <w:szCs w:val="24"/>
        </w:rPr>
        <w:t xml:space="preserve"> </w:t>
      </w:r>
      <w:r w:rsidR="003A38C8">
        <w:rPr>
          <w:rFonts w:ascii="Times New Roman" w:hAnsi="Times New Roman" w:cs="Times New Roman"/>
          <w:sz w:val="24"/>
          <w:szCs w:val="24"/>
        </w:rPr>
        <w:t>achievement</w:t>
      </w:r>
      <w:r w:rsidR="00EE6370">
        <w:rPr>
          <w:rFonts w:ascii="Times New Roman" w:hAnsi="Times New Roman" w:cs="Times New Roman"/>
          <w:sz w:val="24"/>
          <w:szCs w:val="24"/>
        </w:rPr>
        <w:t>s</w:t>
      </w:r>
      <w:r w:rsidR="0069655B">
        <w:rPr>
          <w:rFonts w:ascii="Times New Roman" w:hAnsi="Times New Roman" w:cs="Times New Roman"/>
          <w:sz w:val="24"/>
          <w:szCs w:val="24"/>
        </w:rPr>
        <w:t xml:space="preserve"> </w:t>
      </w:r>
      <w:r w:rsidR="003A38C8">
        <w:rPr>
          <w:rFonts w:ascii="Times New Roman" w:hAnsi="Times New Roman" w:cs="Times New Roman"/>
          <w:sz w:val="24"/>
          <w:szCs w:val="24"/>
        </w:rPr>
        <w:t xml:space="preserve">of the </w:t>
      </w:r>
      <w:r w:rsidR="00A22592">
        <w:rPr>
          <w:rFonts w:ascii="Times New Roman" w:hAnsi="Times New Roman" w:cs="Times New Roman"/>
          <w:sz w:val="24"/>
          <w:szCs w:val="24"/>
        </w:rPr>
        <w:t xml:space="preserve">non-functional requirements </w:t>
      </w:r>
      <w:r w:rsidR="00B73616">
        <w:rPr>
          <w:rFonts w:ascii="Times New Roman" w:hAnsi="Times New Roman" w:cs="Times New Roman"/>
          <w:sz w:val="24"/>
          <w:szCs w:val="24"/>
        </w:rPr>
        <w:t>and design goals</w:t>
      </w:r>
      <w:r w:rsidR="00A22592">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4" w:name="_8.4_Model_testing"/>
      <w:bookmarkStart w:id="405" w:name="_Toc132325892"/>
      <w:bookmarkEnd w:id="404"/>
      <w:r w:rsidRPr="00D00443">
        <w:rPr>
          <w:rFonts w:ascii="Times New Roman Regular" w:hAnsi="Times New Roman Regular" w:cs="Times New Roman Regular"/>
          <w:b/>
          <w:bCs/>
          <w:color w:val="auto"/>
          <w:sz w:val="28"/>
          <w:szCs w:val="28"/>
        </w:rPr>
        <w:lastRenderedPageBreak/>
        <w:t>8.4 Model testing &amp; evaluation</w:t>
      </w:r>
      <w:bookmarkEnd w:id="405"/>
    </w:p>
    <w:p w14:paraId="3AF67115" w14:textId="3069F195" w:rsidR="00DA4DFF" w:rsidRPr="00D00443" w:rsidRDefault="00DA4DFF" w:rsidP="00DA4DFF">
      <w:pPr>
        <w:pStyle w:val="Heading2"/>
        <w:spacing w:line="360" w:lineRule="auto"/>
        <w:rPr>
          <w:rFonts w:ascii="Times New Roman Regular" w:hAnsi="Times New Roman Regular" w:cs="Times New Roman Regular" w:hint="eastAsia"/>
          <w:b/>
          <w:bCs/>
          <w:color w:val="auto"/>
          <w:sz w:val="24"/>
          <w:szCs w:val="24"/>
        </w:rPr>
      </w:pPr>
      <w:bookmarkStart w:id="406"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406"/>
    </w:p>
    <w:p w14:paraId="294F3260" w14:textId="1CE1F3FF" w:rsidR="00A86259" w:rsidRDefault="00101B8C"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Two ensemble models were implemented: univariate and multivariate. Both models were tested in a similar fashion by setting a “pseudo-future” from a specific timeframe.</w:t>
      </w:r>
    </w:p>
    <w:p w14:paraId="62E2DE2A" w14:textId="15BD6557" w:rsidR="003974CF" w:rsidRPr="00A86259" w:rsidRDefault="00A86259" w:rsidP="001662AF">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A pseudo-future is a “fake” future where we know what the </w:t>
      </w:r>
      <w:r w:rsidR="00272AA7">
        <w:rPr>
          <w:rFonts w:ascii="Times New Roman" w:hAnsi="Times New Roman" w:cs="Times New Roman"/>
          <w:i/>
          <w:iCs/>
          <w:sz w:val="24"/>
          <w:szCs w:val="24"/>
        </w:rPr>
        <w:t xml:space="preserve">actual </w:t>
      </w:r>
      <w:r>
        <w:rPr>
          <w:rFonts w:ascii="Times New Roman" w:hAnsi="Times New Roman" w:cs="Times New Roman"/>
          <w:i/>
          <w:iCs/>
          <w:sz w:val="24"/>
          <w:szCs w:val="24"/>
        </w:rPr>
        <w:t>value is at that point in time.</w:t>
      </w:r>
    </w:p>
    <w:p w14:paraId="6B97B3D8" w14:textId="34D6630F" w:rsidR="003974CF" w:rsidRDefault="009B24FD"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The below graph</w:t>
      </w:r>
      <w:r w:rsidR="00A47588">
        <w:rPr>
          <w:rFonts w:ascii="Times New Roman" w:hAnsi="Times New Roman" w:cs="Times New Roman"/>
          <w:sz w:val="24"/>
          <w:szCs w:val="24"/>
        </w:rPr>
        <w:t>s</w:t>
      </w:r>
      <w:r>
        <w:rPr>
          <w:rFonts w:ascii="Times New Roman" w:hAnsi="Times New Roman" w:cs="Times New Roman"/>
          <w:sz w:val="24"/>
          <w:szCs w:val="24"/>
        </w:rPr>
        <w:t xml:space="preserve"> illustrate the change in </w:t>
      </w:r>
      <w:r w:rsidR="00B80B95">
        <w:rPr>
          <w:rFonts w:ascii="Times New Roman" w:hAnsi="Times New Roman" w:cs="Times New Roman"/>
          <w:sz w:val="24"/>
          <w:szCs w:val="24"/>
        </w:rPr>
        <w:t xml:space="preserve">the closing </w:t>
      </w:r>
      <w:r>
        <w:rPr>
          <w:rFonts w:ascii="Times New Roman" w:hAnsi="Times New Roman" w:cs="Times New Roman"/>
          <w:sz w:val="24"/>
          <w:szCs w:val="24"/>
        </w:rPr>
        <w:t>price with the actual and the predicted prices.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A2589" w14:paraId="0EE2F635" w14:textId="77777777" w:rsidTr="00130E88">
        <w:tc>
          <w:tcPr>
            <w:tcW w:w="4675" w:type="dxa"/>
          </w:tcPr>
          <w:p w14:paraId="6D2CFA8F" w14:textId="16BB07D9" w:rsidR="00EF3A22" w:rsidRPr="00791CD6" w:rsidRDefault="00EF3A22" w:rsidP="00940430">
            <w:pPr>
              <w:keepNext/>
              <w:spacing w:line="360" w:lineRule="auto"/>
            </w:pPr>
            <w:r w:rsidRPr="00791CD6">
              <w:rPr>
                <w:rFonts w:ascii="Times New Roman" w:hAnsi="Times New Roman" w:cs="Times New Roman"/>
                <w:noProof/>
                <w:sz w:val="24"/>
                <w:szCs w:val="24"/>
              </w:rPr>
              <w:drawing>
                <wp:inline distT="0" distB="0" distL="0" distR="0" wp14:anchorId="05522F5A" wp14:editId="56D0B8E5">
                  <wp:extent cx="2570672" cy="1717079"/>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6246" cy="1720802"/>
                          </a:xfrm>
                          <a:prstGeom prst="rect">
                            <a:avLst/>
                          </a:prstGeom>
                          <a:noFill/>
                          <a:ln>
                            <a:noFill/>
                          </a:ln>
                        </pic:spPr>
                      </pic:pic>
                    </a:graphicData>
                  </a:graphic>
                </wp:inline>
              </w:drawing>
            </w:r>
            <w:r w:rsidR="00F44677" w:rsidRPr="00791CD6">
              <w:t xml:space="preserve"> </w:t>
            </w:r>
          </w:p>
          <w:p w14:paraId="09C61BFC" w14:textId="65470D8E" w:rsidR="00EF3A22" w:rsidRPr="00791CD6" w:rsidRDefault="00EF3A22" w:rsidP="00940430">
            <w:pPr>
              <w:pStyle w:val="Caption"/>
              <w:jc w:val="center"/>
              <w:rPr>
                <w:rFonts w:ascii="Times New Roman" w:hAnsi="Times New Roman" w:cs="Times New Roman"/>
                <w:b w:val="0"/>
                <w:bCs w:val="0"/>
                <w:smallCaps w:val="0"/>
                <w:color w:val="auto"/>
                <w:sz w:val="24"/>
                <w:szCs w:val="24"/>
              </w:rPr>
            </w:pPr>
            <w:bookmarkStart w:id="407" w:name="_Toc132182772"/>
            <w:r w:rsidRPr="00791CD6">
              <w:rPr>
                <w:rFonts w:ascii="Times New Roman" w:hAnsi="Times New Roman" w:cs="Times New Roman"/>
                <w:b w:val="0"/>
                <w:bCs w:val="0"/>
                <w:smallCaps w:val="0"/>
                <w:color w:val="auto"/>
                <w:sz w:val="24"/>
                <w:szCs w:val="24"/>
              </w:rPr>
              <w:t xml:space="preserve">Figure </w:t>
            </w:r>
            <w:r w:rsidR="00BA3EB5" w:rsidRPr="00791CD6">
              <w:rPr>
                <w:rFonts w:ascii="Times New Roman" w:hAnsi="Times New Roman" w:cs="Times New Roman"/>
                <w:b w:val="0"/>
                <w:bCs w:val="0"/>
                <w:smallCaps w:val="0"/>
                <w:color w:val="auto"/>
                <w:sz w:val="24"/>
                <w:szCs w:val="24"/>
              </w:rPr>
              <w:fldChar w:fldCharType="begin"/>
            </w:r>
            <w:r w:rsidR="00BA3EB5" w:rsidRPr="00791CD6">
              <w:rPr>
                <w:rFonts w:ascii="Times New Roman" w:hAnsi="Times New Roman" w:cs="Times New Roman"/>
                <w:b w:val="0"/>
                <w:bCs w:val="0"/>
                <w:smallCaps w:val="0"/>
                <w:color w:val="auto"/>
                <w:sz w:val="24"/>
                <w:szCs w:val="24"/>
              </w:rPr>
              <w:instrText xml:space="preserve"> SEQ Figure \* ARABIC </w:instrText>
            </w:r>
            <w:r w:rsidR="00BA3EB5"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20</w:t>
            </w:r>
            <w:r w:rsidR="00BA3EB5"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Univariate model testing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407"/>
          </w:p>
        </w:tc>
        <w:tc>
          <w:tcPr>
            <w:tcW w:w="4675" w:type="dxa"/>
          </w:tcPr>
          <w:p w14:paraId="65EB41F0" w14:textId="77777777" w:rsidR="005A261A" w:rsidRPr="00791CD6" w:rsidRDefault="00940430" w:rsidP="005A261A">
            <w:pPr>
              <w:keepNext/>
              <w:spacing w:line="360" w:lineRule="auto"/>
              <w:jc w:val="both"/>
            </w:pPr>
            <w:r w:rsidRPr="00791CD6">
              <w:rPr>
                <w:rFonts w:ascii="Times New Roman" w:hAnsi="Times New Roman" w:cs="Times New Roman"/>
                <w:noProof/>
                <w:sz w:val="24"/>
                <w:szCs w:val="24"/>
              </w:rPr>
              <w:drawing>
                <wp:inline distT="0" distB="0" distL="0" distR="0" wp14:anchorId="6BE4F477" wp14:editId="4E746290">
                  <wp:extent cx="2608640" cy="171455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4018" cy="1724659"/>
                          </a:xfrm>
                          <a:prstGeom prst="rect">
                            <a:avLst/>
                          </a:prstGeom>
                          <a:noFill/>
                          <a:ln>
                            <a:noFill/>
                          </a:ln>
                        </pic:spPr>
                      </pic:pic>
                    </a:graphicData>
                  </a:graphic>
                </wp:inline>
              </w:drawing>
            </w:r>
          </w:p>
          <w:p w14:paraId="102C4F18" w14:textId="5270A7C1" w:rsidR="00EF3A22" w:rsidRPr="00791CD6" w:rsidRDefault="005A261A" w:rsidP="005A261A">
            <w:pPr>
              <w:pStyle w:val="Caption"/>
              <w:jc w:val="center"/>
              <w:rPr>
                <w:rFonts w:ascii="Times New Roman" w:hAnsi="Times New Roman" w:cs="Times New Roman"/>
                <w:b w:val="0"/>
                <w:bCs w:val="0"/>
                <w:smallCaps w:val="0"/>
                <w:color w:val="auto"/>
              </w:rPr>
            </w:pPr>
            <w:bookmarkStart w:id="408" w:name="_Toc132182773"/>
            <w:r w:rsidRPr="00791CD6">
              <w:rPr>
                <w:rFonts w:ascii="Times New Roman" w:hAnsi="Times New Roman" w:cs="Times New Roman"/>
                <w:b w:val="0"/>
                <w:bCs w:val="0"/>
                <w:smallCaps w:val="0"/>
                <w:color w:val="auto"/>
                <w:sz w:val="24"/>
                <w:szCs w:val="24"/>
              </w:rPr>
              <w:t xml:space="preserve">Figure </w:t>
            </w:r>
            <w:r w:rsidR="00BA3EB5" w:rsidRPr="00791CD6">
              <w:rPr>
                <w:rFonts w:ascii="Times New Roman" w:hAnsi="Times New Roman" w:cs="Times New Roman"/>
                <w:b w:val="0"/>
                <w:bCs w:val="0"/>
                <w:smallCaps w:val="0"/>
                <w:color w:val="auto"/>
                <w:sz w:val="24"/>
                <w:szCs w:val="24"/>
              </w:rPr>
              <w:fldChar w:fldCharType="begin"/>
            </w:r>
            <w:r w:rsidR="00BA3EB5" w:rsidRPr="00791CD6">
              <w:rPr>
                <w:rFonts w:ascii="Times New Roman" w:hAnsi="Times New Roman" w:cs="Times New Roman"/>
                <w:b w:val="0"/>
                <w:bCs w:val="0"/>
                <w:smallCaps w:val="0"/>
                <w:color w:val="auto"/>
                <w:sz w:val="24"/>
                <w:szCs w:val="24"/>
              </w:rPr>
              <w:instrText xml:space="preserve"> SEQ Figure \* ARABIC </w:instrText>
            </w:r>
            <w:r w:rsidR="00BA3EB5"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21</w:t>
            </w:r>
            <w:r w:rsidR="00BA3EB5"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Multivariate model testing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408"/>
          </w:p>
        </w:tc>
      </w:tr>
    </w:tbl>
    <w:p w14:paraId="749AC5BD" w14:textId="419C4046" w:rsidR="0060251A" w:rsidRPr="005176AB" w:rsidRDefault="00E70C51" w:rsidP="0060251A">
      <w:pPr>
        <w:spacing w:line="360" w:lineRule="auto"/>
        <w:jc w:val="both"/>
        <w:rPr>
          <w:rFonts w:ascii="Times New Roman" w:hAnsi="Times New Roman" w:cs="Times New Roman"/>
          <w:sz w:val="24"/>
          <w:szCs w:val="24"/>
        </w:rPr>
      </w:pPr>
      <w:r w:rsidRPr="005176AB">
        <w:rPr>
          <w:rFonts w:ascii="Times New Roman" w:hAnsi="Times New Roman" w:cs="Times New Roman"/>
          <w:sz w:val="24"/>
          <w:szCs w:val="24"/>
        </w:rPr>
        <w:t xml:space="preserve">The three predicted lines are from the implemented ensemble. 30 different models were created and trained on, </w:t>
      </w:r>
      <w:r w:rsidR="003F27DA" w:rsidRPr="005176AB">
        <w:rPr>
          <w:rFonts w:ascii="Times New Roman" w:hAnsi="Times New Roman" w:cs="Times New Roman"/>
          <w:sz w:val="24"/>
          <w:szCs w:val="24"/>
        </w:rPr>
        <w:t>and in turn 30 different predictions were proposed. T</w:t>
      </w:r>
      <w:r w:rsidRPr="005176AB">
        <w:rPr>
          <w:rFonts w:ascii="Times New Roman" w:hAnsi="Times New Roman" w:cs="Times New Roman"/>
          <w:sz w:val="24"/>
          <w:szCs w:val="24"/>
        </w:rPr>
        <w:t>he “predicted point BTC price” comes from the model with the median prediction</w:t>
      </w:r>
      <w:r w:rsidR="006A725C" w:rsidRPr="005176AB">
        <w:rPr>
          <w:rFonts w:ascii="Times New Roman" w:hAnsi="Times New Roman" w:cs="Times New Roman"/>
          <w:sz w:val="24"/>
          <w:szCs w:val="24"/>
        </w:rPr>
        <w:t xml:space="preserve"> and the upper</w:t>
      </w:r>
      <w:r w:rsidR="004B4454" w:rsidRPr="005176AB">
        <w:rPr>
          <w:rFonts w:ascii="Times New Roman" w:hAnsi="Times New Roman" w:cs="Times New Roman"/>
          <w:sz w:val="24"/>
          <w:szCs w:val="24"/>
        </w:rPr>
        <w:t>-</w:t>
      </w:r>
      <w:r w:rsidR="006A725C" w:rsidRPr="005176AB">
        <w:rPr>
          <w:rFonts w:ascii="Times New Roman" w:hAnsi="Times New Roman" w:cs="Times New Roman"/>
          <w:sz w:val="24"/>
          <w:szCs w:val="24"/>
        </w:rPr>
        <w:t>bound and lower</w:t>
      </w:r>
      <w:r w:rsidR="004B4454" w:rsidRPr="005176AB">
        <w:rPr>
          <w:rFonts w:ascii="Times New Roman" w:hAnsi="Times New Roman" w:cs="Times New Roman"/>
          <w:sz w:val="24"/>
          <w:szCs w:val="24"/>
        </w:rPr>
        <w:t>-</w:t>
      </w:r>
      <w:r w:rsidR="006A725C" w:rsidRPr="005176AB">
        <w:rPr>
          <w:rFonts w:ascii="Times New Roman" w:hAnsi="Times New Roman" w:cs="Times New Roman"/>
          <w:sz w:val="24"/>
          <w:szCs w:val="24"/>
        </w:rPr>
        <w:t>bound comes from the models with the highest and lowest price predictions respectively.</w:t>
      </w:r>
    </w:p>
    <w:p w14:paraId="225A87E9" w14:textId="467F5DBE" w:rsidR="00AF077F" w:rsidRDefault="00D3008C" w:rsidP="0060251A">
      <w:pPr>
        <w:spacing w:line="360" w:lineRule="auto"/>
        <w:jc w:val="both"/>
        <w:rPr>
          <w:rFonts w:ascii="Times New Roman" w:hAnsi="Times New Roman" w:cs="Times New Roman"/>
          <w:sz w:val="24"/>
          <w:szCs w:val="24"/>
        </w:rPr>
      </w:pPr>
      <w:r>
        <w:rPr>
          <w:rFonts w:ascii="Times New Roman" w:hAnsi="Times New Roman" w:cs="Times New Roman"/>
          <w:sz w:val="24"/>
          <w:szCs w:val="24"/>
        </w:rPr>
        <w:t>Prior to</w:t>
      </w:r>
      <w:r w:rsidR="00D94413">
        <w:rPr>
          <w:rFonts w:ascii="Times New Roman" w:hAnsi="Times New Roman" w:cs="Times New Roman"/>
          <w:sz w:val="24"/>
          <w:szCs w:val="24"/>
        </w:rPr>
        <w:t xml:space="preserve"> implementing the final ensemble, a single model was </w:t>
      </w:r>
      <w:r w:rsidR="00D568CB">
        <w:rPr>
          <w:rFonts w:ascii="Times New Roman" w:hAnsi="Times New Roman" w:cs="Times New Roman"/>
          <w:sz w:val="24"/>
          <w:szCs w:val="24"/>
        </w:rPr>
        <w:t>trained</w:t>
      </w:r>
      <w:r w:rsidR="00D94413">
        <w:rPr>
          <w:rFonts w:ascii="Times New Roman" w:hAnsi="Times New Roman" w:cs="Times New Roman"/>
          <w:sz w:val="24"/>
          <w:szCs w:val="24"/>
        </w:rPr>
        <w:t xml:space="preserve"> to determine whether the architecture is optimal. The below graph illustrates the loss curve recorded in </w:t>
      </w:r>
      <w:proofErr w:type="spellStart"/>
      <w:r w:rsidR="00970DF7">
        <w:rPr>
          <w:rFonts w:ascii="Times New Roman" w:hAnsi="Times New Roman" w:cs="Times New Roman"/>
          <w:sz w:val="24"/>
          <w:szCs w:val="24"/>
        </w:rPr>
        <w:t>TensorBoard</w:t>
      </w:r>
      <w:proofErr w:type="spellEnd"/>
      <w:r w:rsidR="00475AFE">
        <w:rPr>
          <w:rFonts w:ascii="Times New Roman" w:hAnsi="Times New Roman" w:cs="Times New Roman"/>
          <w:sz w:val="24"/>
          <w:szCs w:val="24"/>
        </w:rPr>
        <w:t>; w</w:t>
      </w:r>
      <w:r w:rsidR="00713C20">
        <w:rPr>
          <w:rFonts w:ascii="Times New Roman" w:hAnsi="Times New Roman" w:cs="Times New Roman"/>
          <w:sz w:val="24"/>
          <w:szCs w:val="24"/>
        </w:rPr>
        <w:t xml:space="preserve">hat can be noticed is that the model has overfit, which is </w:t>
      </w:r>
      <w:r w:rsidR="007F6BEE">
        <w:rPr>
          <w:rFonts w:ascii="Times New Roman" w:hAnsi="Times New Roman" w:cs="Times New Roman"/>
          <w:sz w:val="24"/>
          <w:szCs w:val="24"/>
        </w:rPr>
        <w:t>inevitable</w:t>
      </w:r>
      <w:r w:rsidR="00713C20">
        <w:rPr>
          <w:rFonts w:ascii="Times New Roman" w:hAnsi="Times New Roman" w:cs="Times New Roman"/>
          <w:sz w:val="24"/>
          <w:szCs w:val="24"/>
        </w:rPr>
        <w:t xml:space="preserve"> as there </w:t>
      </w:r>
      <w:r w:rsidR="00596C26">
        <w:rPr>
          <w:rFonts w:ascii="Times New Roman" w:hAnsi="Times New Roman" w:cs="Times New Roman"/>
          <w:sz w:val="24"/>
          <w:szCs w:val="24"/>
        </w:rPr>
        <w:t>are</w:t>
      </w:r>
      <w:r w:rsidR="00713C20">
        <w:rPr>
          <w:rFonts w:ascii="Times New Roman" w:hAnsi="Times New Roman" w:cs="Times New Roman"/>
          <w:sz w:val="24"/>
          <w:szCs w:val="24"/>
        </w:rPr>
        <w:t xml:space="preserve"> limited data </w:t>
      </w:r>
      <w:r w:rsidR="00025314">
        <w:rPr>
          <w:rFonts w:ascii="Times New Roman" w:hAnsi="Times New Roman" w:cs="Times New Roman"/>
          <w:sz w:val="24"/>
          <w:szCs w:val="24"/>
        </w:rPr>
        <w:t>samples</w:t>
      </w:r>
      <w:r w:rsidR="00713C20">
        <w:rPr>
          <w:rFonts w:ascii="Times New Roman" w:hAnsi="Times New Roman" w:cs="Times New Roman"/>
          <w:sz w:val="24"/>
          <w:szCs w:val="24"/>
        </w:rPr>
        <w:t>.</w:t>
      </w:r>
    </w:p>
    <w:p w14:paraId="7B39CDA3" w14:textId="77777777" w:rsidR="00BD3515" w:rsidRDefault="00BD3515" w:rsidP="00BD3515">
      <w:pPr>
        <w:keepNext/>
        <w:spacing w:line="360" w:lineRule="auto"/>
        <w:jc w:val="center"/>
      </w:pPr>
      <w:r w:rsidRPr="00BD3515">
        <w:rPr>
          <w:rFonts w:ascii="Times New Roman" w:hAnsi="Times New Roman" w:cs="Times New Roman"/>
          <w:noProof/>
          <w:sz w:val="24"/>
          <w:szCs w:val="24"/>
        </w:rPr>
        <w:drawing>
          <wp:inline distT="0" distB="0" distL="0" distR="0" wp14:anchorId="60E2A37A" wp14:editId="3AFB57EC">
            <wp:extent cx="4420925" cy="14826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0925" cy="1482613"/>
                    </a:xfrm>
                    <a:prstGeom prst="rect">
                      <a:avLst/>
                    </a:prstGeom>
                  </pic:spPr>
                </pic:pic>
              </a:graphicData>
            </a:graphic>
          </wp:inline>
        </w:drawing>
      </w:r>
    </w:p>
    <w:p w14:paraId="0D004650" w14:textId="54F496FD" w:rsidR="00D94413" w:rsidRPr="00791CD6" w:rsidRDefault="00BD3515" w:rsidP="00BD3515">
      <w:pPr>
        <w:pStyle w:val="Caption"/>
        <w:jc w:val="center"/>
        <w:rPr>
          <w:rFonts w:ascii="Times New Roman" w:hAnsi="Times New Roman" w:cs="Times New Roman"/>
          <w:b w:val="0"/>
          <w:bCs w:val="0"/>
          <w:smallCaps w:val="0"/>
          <w:color w:val="auto"/>
          <w:sz w:val="28"/>
          <w:szCs w:val="28"/>
        </w:rPr>
      </w:pPr>
      <w:bookmarkStart w:id="409" w:name="_Toc132182774"/>
      <w:r w:rsidRPr="00791CD6">
        <w:rPr>
          <w:rFonts w:ascii="Times New Roman" w:hAnsi="Times New Roman" w:cs="Times New Roman"/>
          <w:b w:val="0"/>
          <w:bCs w:val="0"/>
          <w:smallCaps w:val="0"/>
          <w:color w:val="auto"/>
          <w:sz w:val="24"/>
          <w:szCs w:val="24"/>
        </w:rPr>
        <w:t xml:space="preserve">Figure </w:t>
      </w:r>
      <w:r w:rsidR="00BA3EB5" w:rsidRPr="00791CD6">
        <w:rPr>
          <w:rFonts w:ascii="Times New Roman" w:hAnsi="Times New Roman" w:cs="Times New Roman"/>
          <w:b w:val="0"/>
          <w:bCs w:val="0"/>
          <w:smallCaps w:val="0"/>
          <w:color w:val="auto"/>
          <w:sz w:val="24"/>
          <w:szCs w:val="24"/>
        </w:rPr>
        <w:fldChar w:fldCharType="begin"/>
      </w:r>
      <w:r w:rsidR="00BA3EB5" w:rsidRPr="00791CD6">
        <w:rPr>
          <w:rFonts w:ascii="Times New Roman" w:hAnsi="Times New Roman" w:cs="Times New Roman"/>
          <w:b w:val="0"/>
          <w:bCs w:val="0"/>
          <w:smallCaps w:val="0"/>
          <w:color w:val="auto"/>
          <w:sz w:val="24"/>
          <w:szCs w:val="24"/>
        </w:rPr>
        <w:instrText xml:space="preserve"> SEQ Figure \* ARABIC </w:instrText>
      </w:r>
      <w:r w:rsidR="00BA3EB5"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22</w:t>
      </w:r>
      <w:r w:rsidR="00BA3EB5"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proofErr w:type="spellStart"/>
      <w:r w:rsidRPr="00791CD6">
        <w:rPr>
          <w:rFonts w:ascii="Times New Roman" w:hAnsi="Times New Roman" w:cs="Times New Roman"/>
          <w:b w:val="0"/>
          <w:bCs w:val="0"/>
          <w:smallCaps w:val="0"/>
          <w:color w:val="auto"/>
          <w:sz w:val="24"/>
          <w:szCs w:val="24"/>
        </w:rPr>
        <w:t>TensorBoard</w:t>
      </w:r>
      <w:proofErr w:type="spellEnd"/>
      <w:r w:rsidRPr="00791CD6">
        <w:rPr>
          <w:rFonts w:ascii="Times New Roman" w:hAnsi="Times New Roman" w:cs="Times New Roman"/>
          <w:b w:val="0"/>
          <w:bCs w:val="0"/>
          <w:smallCaps w:val="0"/>
          <w:color w:val="auto"/>
          <w:sz w:val="24"/>
          <w:szCs w:val="24"/>
        </w:rPr>
        <w:t xml:space="preserve"> loss curve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409"/>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410" w:name="_Toc132325894"/>
      <w:r w:rsidRPr="008148D6">
        <w:rPr>
          <w:rFonts w:ascii="Times New Roman Regular" w:hAnsi="Times New Roman Regular" w:cs="Times New Roman Regular"/>
          <w:b/>
          <w:bCs/>
          <w:color w:val="auto"/>
          <w:sz w:val="24"/>
          <w:szCs w:val="24"/>
        </w:rPr>
        <w:lastRenderedPageBreak/>
        <w:t>8.4.2 Model evaluation</w:t>
      </w:r>
      <w:bookmarkEnd w:id="410"/>
    </w:p>
    <w:p w14:paraId="6044741D" w14:textId="2EBBB3A5" w:rsidR="00C05DEB" w:rsidRDefault="00000118" w:rsidP="0060251A">
      <w:pPr>
        <w:spacing w:line="360" w:lineRule="auto"/>
        <w:jc w:val="both"/>
        <w:rPr>
          <w:rFonts w:ascii="Times New Roman" w:hAnsi="Times New Roman" w:cs="Times New Roman"/>
          <w:sz w:val="24"/>
          <w:szCs w:val="24"/>
        </w:rPr>
      </w:pPr>
      <w:r>
        <w:rPr>
          <w:rFonts w:ascii="Times New Roman" w:hAnsi="Times New Roman" w:cs="Times New Roman"/>
          <w:sz w:val="24"/>
          <w:szCs w:val="24"/>
        </w:rPr>
        <w:t>The models were evaluated by calculating the evaluation metrics that were recommended having read through the literature</w:t>
      </w:r>
      <w:r w:rsidR="0084791C">
        <w:rPr>
          <w:rFonts w:ascii="Times New Roman" w:hAnsi="Times New Roman" w:cs="Times New Roman"/>
          <w:sz w:val="24"/>
          <w:szCs w:val="24"/>
        </w:rPr>
        <w:t xml:space="preserve"> and the author’s experience in evaluating ML models</w:t>
      </w:r>
      <w:r w:rsidR="00532166">
        <w:rPr>
          <w:rFonts w:ascii="Times New Roman" w:hAnsi="Times New Roman" w:cs="Times New Roman"/>
          <w:sz w:val="24"/>
          <w:szCs w:val="24"/>
        </w:rPr>
        <w:t xml:space="preserve">; these metrics </w:t>
      </w:r>
      <w:r w:rsidR="00CD6798">
        <w:rPr>
          <w:rFonts w:ascii="Times New Roman" w:hAnsi="Times New Roman" w:cs="Times New Roman"/>
          <w:sz w:val="24"/>
          <w:szCs w:val="24"/>
        </w:rPr>
        <w:t>were</w:t>
      </w:r>
      <w:r w:rsidR="00532166">
        <w:rPr>
          <w:rFonts w:ascii="Times New Roman" w:hAnsi="Times New Roman" w:cs="Times New Roman"/>
          <w:sz w:val="24"/>
          <w:szCs w:val="24"/>
        </w:rPr>
        <w:t xml:space="preserve"> presented </w:t>
      </w:r>
      <w:r w:rsidR="00D72F90">
        <w:rPr>
          <w:rFonts w:ascii="Times New Roman" w:hAnsi="Times New Roman" w:cs="Times New Roman"/>
          <w:sz w:val="24"/>
          <w:szCs w:val="24"/>
        </w:rPr>
        <w:t xml:space="preserve">under the </w:t>
      </w:r>
      <w:hyperlink w:anchor="_2.6_Evaluation" w:history="1">
        <w:r w:rsidR="00D72F90" w:rsidRPr="00D72F90">
          <w:rPr>
            <w:rStyle w:val="Hyperlink"/>
            <w:rFonts w:ascii="Times New Roman" w:hAnsi="Times New Roman" w:cs="Times New Roman"/>
            <w:b/>
            <w:bCs/>
            <w:color w:val="auto"/>
            <w:sz w:val="24"/>
            <w:szCs w:val="24"/>
            <w:u w:val="none"/>
          </w:rPr>
          <w:t>Evaluation</w:t>
        </w:r>
      </w:hyperlink>
      <w:r w:rsidR="00D72F90">
        <w:rPr>
          <w:rFonts w:ascii="Times New Roman" w:hAnsi="Times New Roman" w:cs="Times New Roman"/>
          <w:sz w:val="24"/>
          <w:szCs w:val="24"/>
        </w:rPr>
        <w:t xml:space="preserve"> section in </w:t>
      </w:r>
      <w:r w:rsidR="00D72F90" w:rsidRPr="00D72F90">
        <w:rPr>
          <w:rFonts w:ascii="Times New Roman" w:hAnsi="Times New Roman" w:cs="Times New Roman"/>
          <w:b/>
          <w:bCs/>
          <w:sz w:val="24"/>
          <w:szCs w:val="24"/>
        </w:rPr>
        <w:t>Chapter 2</w:t>
      </w:r>
      <w:r>
        <w:rPr>
          <w:rFonts w:ascii="Times New Roman" w:hAnsi="Times New Roman" w:cs="Times New Roman"/>
          <w:sz w:val="24"/>
          <w:szCs w:val="24"/>
        </w:rPr>
        <w:t>.</w:t>
      </w:r>
    </w:p>
    <w:p w14:paraId="356AAECB" w14:textId="441E7A3E" w:rsidR="00707EAA" w:rsidRDefault="00222214" w:rsidP="00C05DE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standard prediction and test set evaluation technique was applied to both models</w:t>
      </w:r>
      <w:r w:rsidR="0092799A">
        <w:rPr>
          <w:rFonts w:ascii="Times New Roman" w:hAnsi="Times New Roman" w:cs="Times New Roman"/>
          <w:sz w:val="24"/>
          <w:szCs w:val="24"/>
        </w:rPr>
        <w:t xml:space="preserve"> comparing the ensemble with the naïve forecast.</w:t>
      </w:r>
    </w:p>
    <w:p w14:paraId="1A28178F" w14:textId="10EC7A06" w:rsidR="004C724B" w:rsidRPr="00791CD6" w:rsidRDefault="004C724B" w:rsidP="004C724B">
      <w:pPr>
        <w:pStyle w:val="Caption"/>
        <w:keepNext/>
        <w:jc w:val="center"/>
        <w:rPr>
          <w:rFonts w:ascii="Times New Roman" w:hAnsi="Times New Roman" w:cs="Times New Roman"/>
          <w:b w:val="0"/>
          <w:bCs w:val="0"/>
          <w:smallCaps w:val="0"/>
          <w:color w:val="auto"/>
          <w:sz w:val="24"/>
          <w:szCs w:val="24"/>
        </w:rPr>
      </w:pPr>
      <w:bookmarkStart w:id="411"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Univariate model evaluation</w:t>
      </w:r>
      <w:bookmarkEnd w:id="411"/>
    </w:p>
    <w:tbl>
      <w:tblPr>
        <w:tblStyle w:val="TableGrid"/>
        <w:tblW w:w="0" w:type="auto"/>
        <w:tblLook w:val="04A0" w:firstRow="1" w:lastRow="0" w:firstColumn="1" w:lastColumn="0" w:noHBand="0" w:noVBand="1"/>
      </w:tblPr>
      <w:tblGrid>
        <w:gridCol w:w="1705"/>
        <w:gridCol w:w="1411"/>
        <w:gridCol w:w="1558"/>
        <w:gridCol w:w="1558"/>
        <w:gridCol w:w="1559"/>
        <w:gridCol w:w="1559"/>
      </w:tblGrid>
      <w:tr w:rsidR="00791CD6" w:rsidRPr="00791CD6" w14:paraId="1639649E" w14:textId="77777777" w:rsidTr="00E24092">
        <w:tc>
          <w:tcPr>
            <w:tcW w:w="1705" w:type="dxa"/>
          </w:tcPr>
          <w:p w14:paraId="45D1C631" w14:textId="77777777" w:rsidR="00E24092" w:rsidRPr="00791CD6" w:rsidRDefault="00E24092" w:rsidP="00892A94">
            <w:pPr>
              <w:spacing w:line="240" w:lineRule="auto"/>
              <w:jc w:val="both"/>
              <w:rPr>
                <w:rFonts w:ascii="Times New Roman" w:hAnsi="Times New Roman" w:cs="Times New Roman"/>
                <w:sz w:val="24"/>
                <w:szCs w:val="24"/>
              </w:rPr>
            </w:pPr>
          </w:p>
        </w:tc>
        <w:tc>
          <w:tcPr>
            <w:tcW w:w="1411" w:type="dxa"/>
          </w:tcPr>
          <w:p w14:paraId="1BAD13CE" w14:textId="562D2F84"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MAE</w:t>
            </w:r>
          </w:p>
        </w:tc>
        <w:tc>
          <w:tcPr>
            <w:tcW w:w="1558" w:type="dxa"/>
          </w:tcPr>
          <w:p w14:paraId="59DD7CAF" w14:textId="52808EE2"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MSE</w:t>
            </w:r>
          </w:p>
        </w:tc>
        <w:tc>
          <w:tcPr>
            <w:tcW w:w="1558" w:type="dxa"/>
          </w:tcPr>
          <w:p w14:paraId="21051DEB" w14:textId="6C981648"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RMSE</w:t>
            </w:r>
          </w:p>
        </w:tc>
        <w:tc>
          <w:tcPr>
            <w:tcW w:w="1559" w:type="dxa"/>
          </w:tcPr>
          <w:p w14:paraId="5C5979C4" w14:textId="7BE3964B"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MAPE</w:t>
            </w:r>
          </w:p>
        </w:tc>
        <w:tc>
          <w:tcPr>
            <w:tcW w:w="1559" w:type="dxa"/>
          </w:tcPr>
          <w:p w14:paraId="6FA13349" w14:textId="21D7812A"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MASE</w:t>
            </w:r>
          </w:p>
        </w:tc>
      </w:tr>
      <w:tr w:rsidR="00791CD6" w:rsidRPr="00791CD6" w14:paraId="217EB710" w14:textId="77777777" w:rsidTr="00E24092">
        <w:tc>
          <w:tcPr>
            <w:tcW w:w="1705" w:type="dxa"/>
          </w:tcPr>
          <w:p w14:paraId="32D5C6DC" w14:textId="42A5B1CF" w:rsidR="00E24092" w:rsidRPr="00791CD6" w:rsidRDefault="00E24092" w:rsidP="00892A94">
            <w:pPr>
              <w:spacing w:line="240" w:lineRule="auto"/>
              <w:jc w:val="both"/>
              <w:rPr>
                <w:rFonts w:ascii="Times New Roman" w:hAnsi="Times New Roman" w:cs="Times New Roman"/>
                <w:b/>
                <w:bCs/>
                <w:sz w:val="24"/>
                <w:szCs w:val="24"/>
              </w:rPr>
            </w:pPr>
            <w:r w:rsidRPr="00791CD6">
              <w:rPr>
                <w:rFonts w:ascii="Times New Roman" w:hAnsi="Times New Roman" w:cs="Times New Roman"/>
                <w:b/>
                <w:bCs/>
                <w:sz w:val="24"/>
                <w:szCs w:val="24"/>
              </w:rPr>
              <w:t>Naïve forecast</w:t>
            </w:r>
          </w:p>
        </w:tc>
        <w:tc>
          <w:tcPr>
            <w:tcW w:w="1411" w:type="dxa"/>
          </w:tcPr>
          <w:p w14:paraId="4E3AA802" w14:textId="113F2788"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951</w:t>
            </w:r>
          </w:p>
        </w:tc>
        <w:tc>
          <w:tcPr>
            <w:tcW w:w="1558" w:type="dxa"/>
          </w:tcPr>
          <w:p w14:paraId="3B4C3682" w14:textId="3509CEBC"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2021966</w:t>
            </w:r>
          </w:p>
        </w:tc>
        <w:tc>
          <w:tcPr>
            <w:tcW w:w="1558" w:type="dxa"/>
          </w:tcPr>
          <w:p w14:paraId="75D3F4A3" w14:textId="745487A9"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1421</w:t>
            </w:r>
          </w:p>
        </w:tc>
        <w:tc>
          <w:tcPr>
            <w:tcW w:w="1559" w:type="dxa"/>
          </w:tcPr>
          <w:p w14:paraId="5F5D0221" w14:textId="1871FD4D"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2.56%</w:t>
            </w:r>
          </w:p>
        </w:tc>
        <w:tc>
          <w:tcPr>
            <w:tcW w:w="1559" w:type="dxa"/>
          </w:tcPr>
          <w:p w14:paraId="0E27A201" w14:textId="08B2573F"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1.00</w:t>
            </w:r>
          </w:p>
        </w:tc>
      </w:tr>
      <w:tr w:rsidR="00E24092" w:rsidRPr="00791CD6" w14:paraId="1D92E12F" w14:textId="77777777" w:rsidTr="00E24092">
        <w:tc>
          <w:tcPr>
            <w:tcW w:w="1705" w:type="dxa"/>
          </w:tcPr>
          <w:p w14:paraId="4829D66E" w14:textId="3FE461BC" w:rsidR="00E24092" w:rsidRPr="00791CD6" w:rsidRDefault="00E24092" w:rsidP="00892A94">
            <w:pPr>
              <w:spacing w:line="240" w:lineRule="auto"/>
              <w:jc w:val="both"/>
              <w:rPr>
                <w:rFonts w:ascii="Times New Roman" w:hAnsi="Times New Roman" w:cs="Times New Roman"/>
                <w:b/>
                <w:bCs/>
                <w:sz w:val="24"/>
                <w:szCs w:val="24"/>
              </w:rPr>
            </w:pPr>
            <w:r w:rsidRPr="00791CD6">
              <w:rPr>
                <w:rFonts w:ascii="Times New Roman" w:hAnsi="Times New Roman" w:cs="Times New Roman"/>
                <w:b/>
                <w:bCs/>
                <w:sz w:val="24"/>
                <w:szCs w:val="24"/>
              </w:rPr>
              <w:t>Ensemble</w:t>
            </w:r>
          </w:p>
        </w:tc>
        <w:tc>
          <w:tcPr>
            <w:tcW w:w="1411" w:type="dxa"/>
          </w:tcPr>
          <w:p w14:paraId="08141AB2" w14:textId="775628F0"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950</w:t>
            </w:r>
          </w:p>
        </w:tc>
        <w:tc>
          <w:tcPr>
            <w:tcW w:w="1558" w:type="dxa"/>
          </w:tcPr>
          <w:p w14:paraId="0650E540" w14:textId="1ABF5060"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2013928</w:t>
            </w:r>
          </w:p>
        </w:tc>
        <w:tc>
          <w:tcPr>
            <w:tcW w:w="1558" w:type="dxa"/>
          </w:tcPr>
          <w:p w14:paraId="68777FC5" w14:textId="7616CC14"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1419</w:t>
            </w:r>
          </w:p>
        </w:tc>
        <w:tc>
          <w:tcPr>
            <w:tcW w:w="1559" w:type="dxa"/>
          </w:tcPr>
          <w:p w14:paraId="4B6D9942" w14:textId="0EDD79B5"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2.56%</w:t>
            </w:r>
          </w:p>
        </w:tc>
        <w:tc>
          <w:tcPr>
            <w:tcW w:w="1559" w:type="dxa"/>
          </w:tcPr>
          <w:p w14:paraId="469D5A02" w14:textId="0A4DCD03"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0.99</w:t>
            </w:r>
          </w:p>
        </w:tc>
      </w:tr>
    </w:tbl>
    <w:p w14:paraId="5903B06A" w14:textId="77777777" w:rsidR="003F7D2A" w:rsidRPr="00791CD6" w:rsidRDefault="003F7D2A" w:rsidP="009C4F0F">
      <w:pPr>
        <w:pStyle w:val="Caption"/>
        <w:keepNext/>
        <w:jc w:val="center"/>
        <w:rPr>
          <w:rFonts w:ascii="Times New Roman" w:hAnsi="Times New Roman" w:cs="Times New Roman"/>
          <w:b w:val="0"/>
          <w:bCs w:val="0"/>
          <w:smallCaps w:val="0"/>
          <w:color w:val="auto"/>
          <w:sz w:val="24"/>
          <w:szCs w:val="24"/>
        </w:rPr>
      </w:pPr>
    </w:p>
    <w:p w14:paraId="22A57683" w14:textId="356BF0AF" w:rsidR="009C4F0F" w:rsidRPr="00791CD6" w:rsidRDefault="009C4F0F" w:rsidP="009C4F0F">
      <w:pPr>
        <w:pStyle w:val="Caption"/>
        <w:keepNext/>
        <w:jc w:val="center"/>
        <w:rPr>
          <w:rFonts w:ascii="Times New Roman" w:hAnsi="Times New Roman" w:cs="Times New Roman"/>
          <w:b w:val="0"/>
          <w:bCs w:val="0"/>
          <w:smallCaps w:val="0"/>
          <w:color w:val="auto"/>
          <w:sz w:val="24"/>
          <w:szCs w:val="24"/>
        </w:rPr>
      </w:pPr>
      <w:bookmarkStart w:id="412" w:name="_Toc132182723"/>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Multivariate model evaluation</w:t>
      </w:r>
      <w:bookmarkEnd w:id="412"/>
    </w:p>
    <w:tbl>
      <w:tblPr>
        <w:tblStyle w:val="TableGrid"/>
        <w:tblW w:w="0" w:type="auto"/>
        <w:tblLook w:val="04A0" w:firstRow="1" w:lastRow="0" w:firstColumn="1" w:lastColumn="0" w:noHBand="0" w:noVBand="1"/>
      </w:tblPr>
      <w:tblGrid>
        <w:gridCol w:w="1705"/>
        <w:gridCol w:w="1411"/>
        <w:gridCol w:w="1558"/>
        <w:gridCol w:w="1558"/>
        <w:gridCol w:w="1559"/>
        <w:gridCol w:w="1559"/>
      </w:tblGrid>
      <w:tr w:rsidR="00791CD6" w:rsidRPr="00791CD6" w14:paraId="49013D22" w14:textId="77777777" w:rsidTr="00FD2F9D">
        <w:tc>
          <w:tcPr>
            <w:tcW w:w="1705" w:type="dxa"/>
          </w:tcPr>
          <w:p w14:paraId="04A4F9AF" w14:textId="77777777" w:rsidR="00201A84" w:rsidRPr="00791CD6" w:rsidRDefault="00201A84" w:rsidP="00892A94">
            <w:pPr>
              <w:spacing w:line="240" w:lineRule="auto"/>
              <w:jc w:val="both"/>
              <w:rPr>
                <w:rFonts w:ascii="Times New Roman" w:hAnsi="Times New Roman" w:cs="Times New Roman"/>
                <w:sz w:val="24"/>
                <w:szCs w:val="24"/>
              </w:rPr>
            </w:pPr>
          </w:p>
        </w:tc>
        <w:tc>
          <w:tcPr>
            <w:tcW w:w="1411" w:type="dxa"/>
          </w:tcPr>
          <w:p w14:paraId="480B6F50"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MAE</w:t>
            </w:r>
          </w:p>
        </w:tc>
        <w:tc>
          <w:tcPr>
            <w:tcW w:w="1558" w:type="dxa"/>
          </w:tcPr>
          <w:p w14:paraId="79BA2780"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MSE</w:t>
            </w:r>
          </w:p>
        </w:tc>
        <w:tc>
          <w:tcPr>
            <w:tcW w:w="1558" w:type="dxa"/>
          </w:tcPr>
          <w:p w14:paraId="758A58BA"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RMSE</w:t>
            </w:r>
          </w:p>
        </w:tc>
        <w:tc>
          <w:tcPr>
            <w:tcW w:w="1559" w:type="dxa"/>
          </w:tcPr>
          <w:p w14:paraId="577AC1E4"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MAPE</w:t>
            </w:r>
          </w:p>
        </w:tc>
        <w:tc>
          <w:tcPr>
            <w:tcW w:w="1559" w:type="dxa"/>
          </w:tcPr>
          <w:p w14:paraId="1B6D3E71"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MASE</w:t>
            </w:r>
          </w:p>
        </w:tc>
      </w:tr>
      <w:tr w:rsidR="00201A84" w14:paraId="136DBF1E" w14:textId="77777777" w:rsidTr="00FD2F9D">
        <w:tc>
          <w:tcPr>
            <w:tcW w:w="1705" w:type="dxa"/>
          </w:tcPr>
          <w:p w14:paraId="4F931126" w14:textId="77777777" w:rsidR="00201A84" w:rsidRPr="00E24092" w:rsidRDefault="00201A84" w:rsidP="00892A94">
            <w:pPr>
              <w:spacing w:line="240" w:lineRule="auto"/>
              <w:jc w:val="both"/>
              <w:rPr>
                <w:rFonts w:ascii="Times New Roman" w:hAnsi="Times New Roman" w:cs="Times New Roman"/>
                <w:b/>
                <w:bCs/>
                <w:sz w:val="24"/>
                <w:szCs w:val="24"/>
              </w:rPr>
            </w:pPr>
            <w:r w:rsidRPr="00E24092">
              <w:rPr>
                <w:rFonts w:ascii="Times New Roman" w:hAnsi="Times New Roman" w:cs="Times New Roman"/>
                <w:b/>
                <w:bCs/>
                <w:sz w:val="24"/>
                <w:szCs w:val="24"/>
              </w:rPr>
              <w:t>Naïve forecast</w:t>
            </w:r>
          </w:p>
        </w:tc>
        <w:tc>
          <w:tcPr>
            <w:tcW w:w="1411" w:type="dxa"/>
          </w:tcPr>
          <w:p w14:paraId="5805C9CD" w14:textId="40CFD5F2" w:rsidR="00201A84" w:rsidRDefault="0043482E"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858</w:t>
            </w:r>
          </w:p>
        </w:tc>
        <w:tc>
          <w:tcPr>
            <w:tcW w:w="1558" w:type="dxa"/>
          </w:tcPr>
          <w:p w14:paraId="711BA5FF" w14:textId="35E090A4" w:rsidR="00201A84" w:rsidRDefault="0043482E" w:rsidP="00892A94">
            <w:pPr>
              <w:spacing w:line="240" w:lineRule="auto"/>
              <w:jc w:val="center"/>
              <w:rPr>
                <w:rFonts w:ascii="Times New Roman" w:hAnsi="Times New Roman" w:cs="Times New Roman"/>
                <w:sz w:val="24"/>
                <w:szCs w:val="24"/>
              </w:rPr>
            </w:pPr>
            <w:r w:rsidRPr="0043482E">
              <w:rPr>
                <w:rFonts w:ascii="Times New Roman" w:hAnsi="Times New Roman" w:cs="Times New Roman"/>
                <w:sz w:val="24"/>
                <w:szCs w:val="24"/>
              </w:rPr>
              <w:t>1631648</w:t>
            </w:r>
          </w:p>
        </w:tc>
        <w:tc>
          <w:tcPr>
            <w:tcW w:w="1558" w:type="dxa"/>
          </w:tcPr>
          <w:p w14:paraId="4CBC1063" w14:textId="22B7C4B0" w:rsidR="00201A84" w:rsidRDefault="0043482E" w:rsidP="00892A94">
            <w:pPr>
              <w:spacing w:line="240" w:lineRule="auto"/>
              <w:jc w:val="center"/>
              <w:rPr>
                <w:rFonts w:ascii="Times New Roman" w:hAnsi="Times New Roman" w:cs="Times New Roman"/>
                <w:sz w:val="24"/>
                <w:szCs w:val="24"/>
              </w:rPr>
            </w:pPr>
            <w:r w:rsidRPr="0043482E">
              <w:rPr>
                <w:rFonts w:ascii="Times New Roman" w:hAnsi="Times New Roman" w:cs="Times New Roman"/>
                <w:sz w:val="24"/>
                <w:szCs w:val="24"/>
              </w:rPr>
              <w:t>1277</w:t>
            </w:r>
          </w:p>
        </w:tc>
        <w:tc>
          <w:tcPr>
            <w:tcW w:w="1559" w:type="dxa"/>
          </w:tcPr>
          <w:p w14:paraId="65CD7D67" w14:textId="771496B9" w:rsidR="00201A84" w:rsidRDefault="00201A84"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r w:rsidR="0043482E">
              <w:rPr>
                <w:rFonts w:ascii="Times New Roman" w:hAnsi="Times New Roman" w:cs="Times New Roman"/>
                <w:sz w:val="24"/>
                <w:szCs w:val="24"/>
              </w:rPr>
              <w:t>41</w:t>
            </w:r>
            <w:r>
              <w:rPr>
                <w:rFonts w:ascii="Times New Roman" w:hAnsi="Times New Roman" w:cs="Times New Roman"/>
                <w:sz w:val="24"/>
                <w:szCs w:val="24"/>
              </w:rPr>
              <w:t>%</w:t>
            </w:r>
          </w:p>
        </w:tc>
        <w:tc>
          <w:tcPr>
            <w:tcW w:w="1559" w:type="dxa"/>
          </w:tcPr>
          <w:p w14:paraId="1750D7A6" w14:textId="77777777" w:rsidR="00201A84" w:rsidRDefault="00201A84"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201A84" w14:paraId="28D9546B" w14:textId="77777777" w:rsidTr="00FD2F9D">
        <w:tc>
          <w:tcPr>
            <w:tcW w:w="1705" w:type="dxa"/>
          </w:tcPr>
          <w:p w14:paraId="7449A422" w14:textId="77777777" w:rsidR="00201A84" w:rsidRPr="00E24092" w:rsidRDefault="00201A84" w:rsidP="00892A94">
            <w:pPr>
              <w:spacing w:line="240" w:lineRule="auto"/>
              <w:jc w:val="both"/>
              <w:rPr>
                <w:rFonts w:ascii="Times New Roman" w:hAnsi="Times New Roman" w:cs="Times New Roman"/>
                <w:b/>
                <w:bCs/>
                <w:sz w:val="24"/>
                <w:szCs w:val="24"/>
              </w:rPr>
            </w:pPr>
            <w:r w:rsidRPr="00E24092">
              <w:rPr>
                <w:rFonts w:ascii="Times New Roman" w:hAnsi="Times New Roman" w:cs="Times New Roman"/>
                <w:b/>
                <w:bCs/>
                <w:sz w:val="24"/>
                <w:szCs w:val="24"/>
              </w:rPr>
              <w:t>Ensemble</w:t>
            </w:r>
          </w:p>
        </w:tc>
        <w:tc>
          <w:tcPr>
            <w:tcW w:w="1411" w:type="dxa"/>
          </w:tcPr>
          <w:p w14:paraId="482A9C12" w14:textId="6C83F2A7" w:rsidR="00201A84" w:rsidRDefault="00201A84"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r w:rsidR="0043482E">
              <w:rPr>
                <w:rFonts w:ascii="Times New Roman" w:hAnsi="Times New Roman" w:cs="Times New Roman"/>
                <w:sz w:val="24"/>
                <w:szCs w:val="24"/>
              </w:rPr>
              <w:t>32</w:t>
            </w:r>
          </w:p>
        </w:tc>
        <w:tc>
          <w:tcPr>
            <w:tcW w:w="1558" w:type="dxa"/>
          </w:tcPr>
          <w:p w14:paraId="25B231C9" w14:textId="6DBFF378" w:rsidR="00201A84" w:rsidRDefault="0043482E" w:rsidP="00892A94">
            <w:pPr>
              <w:spacing w:line="240" w:lineRule="auto"/>
              <w:jc w:val="center"/>
              <w:rPr>
                <w:rFonts w:ascii="Times New Roman" w:hAnsi="Times New Roman" w:cs="Times New Roman"/>
                <w:sz w:val="24"/>
                <w:szCs w:val="24"/>
              </w:rPr>
            </w:pPr>
            <w:r w:rsidRPr="0043482E">
              <w:rPr>
                <w:rFonts w:ascii="Times New Roman" w:hAnsi="Times New Roman" w:cs="Times New Roman"/>
                <w:sz w:val="24"/>
                <w:szCs w:val="24"/>
              </w:rPr>
              <w:t>1826788</w:t>
            </w:r>
          </w:p>
        </w:tc>
        <w:tc>
          <w:tcPr>
            <w:tcW w:w="1558" w:type="dxa"/>
          </w:tcPr>
          <w:p w14:paraId="402CBE4B" w14:textId="7845450E" w:rsidR="00201A84" w:rsidRDefault="0043482E" w:rsidP="00892A94">
            <w:pPr>
              <w:spacing w:line="240" w:lineRule="auto"/>
              <w:jc w:val="center"/>
              <w:rPr>
                <w:rFonts w:ascii="Times New Roman" w:hAnsi="Times New Roman" w:cs="Times New Roman"/>
                <w:sz w:val="24"/>
                <w:szCs w:val="24"/>
              </w:rPr>
            </w:pPr>
            <w:r w:rsidRPr="0043482E">
              <w:rPr>
                <w:rFonts w:ascii="Times New Roman" w:hAnsi="Times New Roman" w:cs="Times New Roman"/>
                <w:sz w:val="24"/>
                <w:szCs w:val="24"/>
              </w:rPr>
              <w:t>1351</w:t>
            </w:r>
          </w:p>
        </w:tc>
        <w:tc>
          <w:tcPr>
            <w:tcW w:w="1559" w:type="dxa"/>
          </w:tcPr>
          <w:p w14:paraId="0F8D07A9" w14:textId="38050A46" w:rsidR="00201A84" w:rsidRDefault="00201A84"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r w:rsidR="0043482E">
              <w:rPr>
                <w:rFonts w:ascii="Times New Roman" w:hAnsi="Times New Roman" w:cs="Times New Roman"/>
                <w:sz w:val="24"/>
                <w:szCs w:val="24"/>
              </w:rPr>
              <w:t>67</w:t>
            </w:r>
            <w:r>
              <w:rPr>
                <w:rFonts w:ascii="Times New Roman" w:hAnsi="Times New Roman" w:cs="Times New Roman"/>
                <w:sz w:val="24"/>
                <w:szCs w:val="24"/>
              </w:rPr>
              <w:t>%</w:t>
            </w:r>
          </w:p>
        </w:tc>
        <w:tc>
          <w:tcPr>
            <w:tcW w:w="1559" w:type="dxa"/>
          </w:tcPr>
          <w:p w14:paraId="306B8BA7" w14:textId="774D3901" w:rsidR="00201A84" w:rsidRDefault="0043482E"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r>
    </w:tbl>
    <w:p w14:paraId="4220AD1B" w14:textId="4E74E5CD" w:rsidR="001225DB" w:rsidRDefault="001225DB" w:rsidP="001225DB">
      <w:pPr>
        <w:spacing w:line="360" w:lineRule="auto"/>
        <w:jc w:val="both"/>
        <w:rPr>
          <w:rFonts w:ascii="Times New Roman" w:eastAsia="Yu Gothic" w:hAnsi="Times New Roman" w:cs="Times New Roman"/>
          <w:sz w:val="24"/>
          <w:szCs w:val="24"/>
        </w:rPr>
      </w:pPr>
    </w:p>
    <w:p w14:paraId="75A0D5AB" w14:textId="36C578EE" w:rsidR="00636A1B" w:rsidRDefault="00260486" w:rsidP="001225DB">
      <w:pPr>
        <w:spacing w:line="360" w:lineRule="auto"/>
        <w:jc w:val="both"/>
        <w:rPr>
          <w:rFonts w:ascii="Times New Roman" w:eastAsia="Yu Gothic" w:hAnsi="Times New Roman" w:cs="Times New Roman"/>
          <w:sz w:val="24"/>
          <w:szCs w:val="24"/>
        </w:rPr>
      </w:pPr>
      <w:r>
        <w:rPr>
          <w:rFonts w:ascii="Times New Roman" w:eastAsia="Yu Gothic" w:hAnsi="Times New Roman" w:cs="Times New Roman"/>
          <w:sz w:val="24"/>
          <w:szCs w:val="24"/>
        </w:rPr>
        <w:t>Based on the above evaluation, the multivariate model performance is better than univariate. This is likely due to it being more robust as the dataset utilized was enriched with multiple exogenous features.</w:t>
      </w:r>
    </w:p>
    <w:p w14:paraId="50BD206C" w14:textId="2C86EB48" w:rsidR="0091381C" w:rsidRPr="001225DB" w:rsidRDefault="0091381C" w:rsidP="00C05DEB">
      <w:pPr>
        <w:spacing w:line="360" w:lineRule="auto"/>
        <w:ind w:firstLine="720"/>
        <w:jc w:val="both"/>
        <w:rPr>
          <w:rFonts w:ascii="Times New Roman" w:eastAsia="Yu Gothic" w:hAnsi="Times New Roman" w:cs="Times New Roman"/>
          <w:sz w:val="24"/>
          <w:szCs w:val="24"/>
        </w:rPr>
      </w:pPr>
      <w:r>
        <w:rPr>
          <w:rFonts w:ascii="Times New Roman" w:eastAsia="Yu Gothic" w:hAnsi="Times New Roman" w:cs="Times New Roman"/>
          <w:sz w:val="24"/>
          <w:szCs w:val="24"/>
        </w:rPr>
        <w:t xml:space="preserve">It </w:t>
      </w:r>
      <w:r w:rsidR="00057974">
        <w:rPr>
          <w:rFonts w:ascii="Times New Roman" w:eastAsia="Yu Gothic" w:hAnsi="Times New Roman" w:cs="Times New Roman"/>
          <w:sz w:val="24"/>
          <w:szCs w:val="24"/>
        </w:rPr>
        <w:t xml:space="preserve">can </w:t>
      </w:r>
      <w:r>
        <w:rPr>
          <w:rFonts w:ascii="Times New Roman" w:eastAsia="Yu Gothic" w:hAnsi="Times New Roman" w:cs="Times New Roman"/>
          <w:sz w:val="24"/>
          <w:szCs w:val="24"/>
        </w:rPr>
        <w:t xml:space="preserve">also </w:t>
      </w:r>
      <w:r w:rsidR="00057974">
        <w:rPr>
          <w:rFonts w:ascii="Times New Roman" w:eastAsia="Yu Gothic" w:hAnsi="Times New Roman" w:cs="Times New Roman"/>
          <w:sz w:val="24"/>
          <w:szCs w:val="24"/>
        </w:rPr>
        <w:t xml:space="preserve">be </w:t>
      </w:r>
      <w:r>
        <w:rPr>
          <w:rFonts w:ascii="Times New Roman" w:eastAsia="Yu Gothic" w:hAnsi="Times New Roman" w:cs="Times New Roman"/>
          <w:sz w:val="24"/>
          <w:szCs w:val="24"/>
        </w:rPr>
        <w:t xml:space="preserve">observed that the Naïve forecast is better in performance in multivariate while the opposite is the case for univariate. </w:t>
      </w:r>
      <w:r w:rsidR="00893BFD">
        <w:rPr>
          <w:rFonts w:ascii="Times New Roman" w:eastAsia="Yu Gothic" w:hAnsi="Times New Roman" w:cs="Times New Roman"/>
          <w:sz w:val="24"/>
          <w:szCs w:val="24"/>
        </w:rPr>
        <w:t>This is likely due to the increased complexity of the ensemble architecture compared to the Naïve model</w:t>
      </w:r>
      <w:r w:rsidR="000E271A">
        <w:rPr>
          <w:rFonts w:ascii="Times New Roman" w:eastAsia="Yu Gothic" w:hAnsi="Times New Roman" w:cs="Times New Roman"/>
          <w:sz w:val="24"/>
          <w:szCs w:val="24"/>
        </w:rPr>
        <w:t>, which can add more noise especially since a more diverse dataset is used.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13" w:name="_Toc132325895"/>
      <w:r w:rsidRPr="008148D6">
        <w:rPr>
          <w:rFonts w:ascii="Times New Roman Regular" w:hAnsi="Times New Roman Regular" w:cs="Times New Roman Regular"/>
          <w:b/>
          <w:bCs/>
          <w:color w:val="auto"/>
          <w:sz w:val="28"/>
          <w:szCs w:val="28"/>
        </w:rPr>
        <w:t>8.5 Benchmarking</w:t>
      </w:r>
      <w:bookmarkEnd w:id="413"/>
    </w:p>
    <w:p w14:paraId="41C15300" w14:textId="1F56793B" w:rsidR="003974CF" w:rsidRPr="00B551BF" w:rsidRDefault="00B50E59"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Extensive b</w:t>
      </w:r>
      <w:r w:rsidR="00E8646B">
        <w:rPr>
          <w:rFonts w:ascii="Times New Roman" w:hAnsi="Times New Roman" w:cs="Times New Roman"/>
          <w:sz w:val="24"/>
          <w:szCs w:val="24"/>
        </w:rPr>
        <w:t xml:space="preserve">enchmarking was not possible as the algorithm is </w:t>
      </w:r>
      <w:r w:rsidR="000420AA">
        <w:rPr>
          <w:rFonts w:ascii="Times New Roman" w:hAnsi="Times New Roman" w:cs="Times New Roman"/>
          <w:sz w:val="24"/>
          <w:szCs w:val="24"/>
        </w:rPr>
        <w:t>novel</w:t>
      </w:r>
      <w:r w:rsidR="00E8646B">
        <w:rPr>
          <w:rFonts w:ascii="Times New Roman" w:hAnsi="Times New Roman" w:cs="Times New Roman"/>
          <w:sz w:val="24"/>
          <w:szCs w:val="24"/>
        </w:rPr>
        <w:t xml:space="preserve">, and no system exists that </w:t>
      </w:r>
      <w:r w:rsidR="006D503B">
        <w:rPr>
          <w:rFonts w:ascii="Times New Roman" w:hAnsi="Times New Roman" w:cs="Times New Roman"/>
          <w:sz w:val="24"/>
          <w:szCs w:val="24"/>
        </w:rPr>
        <w:t xml:space="preserve">utilizes </w:t>
      </w:r>
      <w:r w:rsidR="00E8646B">
        <w:rPr>
          <w:rFonts w:ascii="Times New Roman" w:hAnsi="Times New Roman" w:cs="Times New Roman"/>
          <w:sz w:val="24"/>
          <w:szCs w:val="24"/>
        </w:rPr>
        <w:t xml:space="preserve">all the features </w:t>
      </w:r>
      <w:r w:rsidR="00705C1E">
        <w:rPr>
          <w:rFonts w:ascii="Times New Roman" w:hAnsi="Times New Roman" w:cs="Times New Roman"/>
          <w:sz w:val="24"/>
          <w:szCs w:val="24"/>
        </w:rPr>
        <w:t xml:space="preserve">as </w:t>
      </w:r>
      <w:r w:rsidR="00E8646B">
        <w:rPr>
          <w:rFonts w:ascii="Times New Roman" w:hAnsi="Times New Roman" w:cs="Times New Roman"/>
          <w:sz w:val="24"/>
          <w:szCs w:val="24"/>
        </w:rPr>
        <w:t xml:space="preserve">in the implemented </w:t>
      </w:r>
      <w:r w:rsidR="00705C1E">
        <w:rPr>
          <w:rFonts w:ascii="Times New Roman" w:hAnsi="Times New Roman" w:cs="Times New Roman"/>
          <w:sz w:val="24"/>
          <w:szCs w:val="24"/>
        </w:rPr>
        <w:t>application</w:t>
      </w:r>
      <w:r w:rsidR="00E8646B">
        <w:rPr>
          <w:rFonts w:ascii="Times New Roman" w:hAnsi="Times New Roman" w:cs="Times New Roman"/>
          <w:sz w:val="24"/>
          <w:szCs w:val="24"/>
        </w:rPr>
        <w:t>.</w:t>
      </w:r>
      <w:r w:rsidR="000755B6">
        <w:rPr>
          <w:rFonts w:ascii="Times New Roman" w:hAnsi="Times New Roman" w:cs="Times New Roman"/>
          <w:sz w:val="24"/>
          <w:szCs w:val="24"/>
        </w:rPr>
        <w:t xml:space="preserve"> However, as demonstrated above, the Naïve model </w:t>
      </w:r>
      <w:r w:rsidR="00B35E2B">
        <w:rPr>
          <w:rFonts w:ascii="Times New Roman" w:hAnsi="Times New Roman" w:cs="Times New Roman"/>
          <w:sz w:val="24"/>
          <w:szCs w:val="24"/>
        </w:rPr>
        <w:t xml:space="preserve">– that is notoriously difficult to beat in open systems - </w:t>
      </w:r>
      <w:r w:rsidR="000755B6">
        <w:rPr>
          <w:rFonts w:ascii="Times New Roman" w:hAnsi="Times New Roman" w:cs="Times New Roman"/>
          <w:sz w:val="24"/>
          <w:szCs w:val="24"/>
        </w:rPr>
        <w:t>was benchmarked against</w:t>
      </w:r>
      <w:r w:rsidR="006B40DD">
        <w:rPr>
          <w:rFonts w:ascii="Times New Roman" w:hAnsi="Times New Roman" w:cs="Times New Roman"/>
          <w:sz w:val="24"/>
          <w:szCs w:val="24"/>
        </w:rPr>
        <w:t xml:space="preserve"> </w:t>
      </w:r>
      <w:r w:rsidR="004E2EFD">
        <w:rPr>
          <w:rFonts w:ascii="Times New Roman" w:hAnsi="Times New Roman" w:cs="Times New Roman"/>
          <w:sz w:val="24"/>
          <w:szCs w:val="24"/>
        </w:rPr>
        <w:t xml:space="preserve">to establish a baseline that could be used </w:t>
      </w:r>
      <w:r w:rsidR="00520E5D">
        <w:rPr>
          <w:rFonts w:ascii="Times New Roman" w:hAnsi="Times New Roman" w:cs="Times New Roman"/>
          <w:sz w:val="24"/>
          <w:szCs w:val="24"/>
        </w:rPr>
        <w:t xml:space="preserve">as a benchmark </w:t>
      </w:r>
      <w:r w:rsidR="004E2EFD">
        <w:rPr>
          <w:rFonts w:ascii="Times New Roman" w:hAnsi="Times New Roman" w:cs="Times New Roman"/>
          <w:sz w:val="24"/>
          <w:szCs w:val="24"/>
        </w:rPr>
        <w:t>in future.</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14" w:name="_Toc132325896"/>
      <w:r w:rsidRPr="006E2F1E">
        <w:rPr>
          <w:rFonts w:ascii="Times New Roman Regular" w:hAnsi="Times New Roman Regular" w:cs="Times New Roman Regular"/>
          <w:b/>
          <w:bCs/>
          <w:color w:val="auto"/>
          <w:sz w:val="28"/>
          <w:szCs w:val="28"/>
        </w:rPr>
        <w:lastRenderedPageBreak/>
        <w:t>8.6 Functional testing</w:t>
      </w:r>
      <w:bookmarkEnd w:id="414"/>
    </w:p>
    <w:p w14:paraId="1FABE371" w14:textId="48D5EC53" w:rsidR="003974CF" w:rsidRPr="00847A50" w:rsidRDefault="00C85B27"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Functional testing was performed by </w:t>
      </w:r>
      <w:r w:rsidR="00B12719">
        <w:rPr>
          <w:rFonts w:ascii="Times New Roman" w:hAnsi="Times New Roman" w:cs="Times New Roman"/>
          <w:sz w:val="24"/>
          <w:szCs w:val="24"/>
        </w:rPr>
        <w:t xml:space="preserve">evaluating </w:t>
      </w:r>
      <w:r w:rsidR="00847A50">
        <w:rPr>
          <w:rFonts w:ascii="Times New Roman" w:hAnsi="Times New Roman" w:cs="Times New Roman"/>
          <w:sz w:val="24"/>
          <w:szCs w:val="24"/>
        </w:rPr>
        <w:t xml:space="preserve">whether </w:t>
      </w:r>
      <w:r>
        <w:rPr>
          <w:rFonts w:ascii="Times New Roman" w:hAnsi="Times New Roman" w:cs="Times New Roman"/>
          <w:sz w:val="24"/>
          <w:szCs w:val="24"/>
        </w:rPr>
        <w:t xml:space="preserve">the system </w:t>
      </w:r>
      <w:r w:rsidR="00847A50">
        <w:rPr>
          <w:rFonts w:ascii="Times New Roman" w:hAnsi="Times New Roman" w:cs="Times New Roman"/>
          <w:sz w:val="24"/>
          <w:szCs w:val="24"/>
        </w:rPr>
        <w:t>align</w:t>
      </w:r>
      <w:r w:rsidR="005315FB">
        <w:rPr>
          <w:rFonts w:ascii="Times New Roman" w:hAnsi="Times New Roman" w:cs="Times New Roman"/>
          <w:sz w:val="24"/>
          <w:szCs w:val="24"/>
        </w:rPr>
        <w:t>s</w:t>
      </w:r>
      <w:r w:rsidR="00847A50">
        <w:rPr>
          <w:rFonts w:ascii="Times New Roman" w:hAnsi="Times New Roman" w:cs="Times New Roman"/>
          <w:sz w:val="24"/>
          <w:szCs w:val="24"/>
        </w:rPr>
        <w:t xml:space="preserve"> with the functional requirements </w:t>
      </w:r>
      <w:r w:rsidR="00A8650A">
        <w:rPr>
          <w:rFonts w:ascii="Times New Roman" w:hAnsi="Times New Roman" w:cs="Times New Roman"/>
          <w:sz w:val="24"/>
          <w:szCs w:val="24"/>
        </w:rPr>
        <w:t>specified</w:t>
      </w:r>
      <w:r w:rsidR="00847A50">
        <w:rPr>
          <w:rFonts w:ascii="Times New Roman" w:hAnsi="Times New Roman" w:cs="Times New Roman"/>
          <w:sz w:val="24"/>
          <w:szCs w:val="24"/>
        </w:rPr>
        <w:t xml:space="preserve"> in </w:t>
      </w:r>
      <w:hyperlink w:anchor="_4.9.1_Functional_requirements" w:history="1">
        <w:r w:rsidR="00847A50" w:rsidRPr="00847A50">
          <w:rPr>
            <w:rStyle w:val="Hyperlink"/>
            <w:rFonts w:ascii="Times New Roman" w:hAnsi="Times New Roman" w:cs="Times New Roman"/>
            <w:b/>
            <w:bCs/>
            <w:color w:val="auto"/>
            <w:sz w:val="24"/>
            <w:szCs w:val="24"/>
            <w:u w:val="none"/>
          </w:rPr>
          <w:t>Chapter 4</w:t>
        </w:r>
      </w:hyperlink>
      <w:r w:rsidR="00847A50">
        <w:rPr>
          <w:rFonts w:ascii="Times New Roman" w:hAnsi="Times New Roman" w:cs="Times New Roman"/>
          <w:sz w:val="24"/>
          <w:szCs w:val="24"/>
        </w:rPr>
        <w:t>.</w:t>
      </w:r>
      <w:r w:rsidR="00314E11">
        <w:rPr>
          <w:rFonts w:ascii="Times New Roman" w:hAnsi="Times New Roman" w:cs="Times New Roman"/>
          <w:sz w:val="24"/>
          <w:szCs w:val="24"/>
        </w:rPr>
        <w:t xml:space="preserve"> </w:t>
      </w:r>
      <w:hyperlink w:anchor="_F.1._Functional_testing" w:history="1">
        <w:r w:rsidR="000C38E2">
          <w:rPr>
            <w:rStyle w:val="Hyperlink"/>
            <w:rFonts w:ascii="Times New Roman" w:hAnsi="Times New Roman" w:cs="Times New Roman"/>
            <w:b/>
            <w:bCs/>
            <w:color w:val="auto"/>
            <w:sz w:val="24"/>
            <w:szCs w:val="24"/>
            <w:u w:val="none"/>
          </w:rPr>
          <w:t>APPENDIX F.1</w:t>
        </w:r>
      </w:hyperlink>
      <w:r w:rsidR="008F27D7">
        <w:rPr>
          <w:rStyle w:val="Hyperlink"/>
          <w:rFonts w:ascii="Times New Roman" w:hAnsi="Times New Roman" w:cs="Times New Roman"/>
          <w:color w:val="auto"/>
          <w:sz w:val="24"/>
          <w:szCs w:val="24"/>
          <w:u w:val="none"/>
        </w:rPr>
        <w:t xml:space="preserve"> </w:t>
      </w:r>
      <w:r w:rsidR="003645E6">
        <w:rPr>
          <w:rStyle w:val="Hyperlink"/>
          <w:rFonts w:ascii="Times New Roman" w:hAnsi="Times New Roman" w:cs="Times New Roman"/>
          <w:color w:val="auto"/>
          <w:sz w:val="24"/>
          <w:szCs w:val="24"/>
          <w:u w:val="none"/>
        </w:rPr>
        <w:t>shows the breakdown of</w:t>
      </w:r>
      <w:r w:rsidR="008F27D7">
        <w:rPr>
          <w:rStyle w:val="Hyperlink"/>
          <w:rFonts w:ascii="Times New Roman" w:hAnsi="Times New Roman" w:cs="Times New Roman"/>
          <w:color w:val="auto"/>
          <w:sz w:val="24"/>
          <w:szCs w:val="24"/>
          <w:u w:val="none"/>
        </w:rPr>
        <w:t xml:space="preserve"> the </w:t>
      </w:r>
      <w:r w:rsidR="00A33632">
        <w:rPr>
          <w:rStyle w:val="Hyperlink"/>
          <w:rFonts w:ascii="Times New Roman" w:hAnsi="Times New Roman" w:cs="Times New Roman"/>
          <w:color w:val="auto"/>
          <w:sz w:val="24"/>
          <w:szCs w:val="24"/>
          <w:u w:val="none"/>
        </w:rPr>
        <w:t xml:space="preserve">functional </w:t>
      </w:r>
      <w:r w:rsidR="008F27D7">
        <w:rPr>
          <w:rStyle w:val="Hyperlink"/>
          <w:rFonts w:ascii="Times New Roman" w:hAnsi="Times New Roman" w:cs="Times New Roman"/>
          <w:color w:val="auto"/>
          <w:sz w:val="24"/>
          <w:szCs w:val="24"/>
          <w:u w:val="none"/>
        </w:rPr>
        <w:t xml:space="preserve">testing </w:t>
      </w:r>
      <w:r w:rsidR="00A8781C">
        <w:rPr>
          <w:rStyle w:val="Hyperlink"/>
          <w:rFonts w:ascii="Times New Roman" w:hAnsi="Times New Roman" w:cs="Times New Roman"/>
          <w:color w:val="auto"/>
          <w:sz w:val="24"/>
          <w:szCs w:val="24"/>
          <w:u w:val="none"/>
        </w:rPr>
        <w:t xml:space="preserve">that </w:t>
      </w:r>
      <w:r w:rsidR="00EE40E9" w:rsidRPr="0018368E">
        <w:rPr>
          <w:rStyle w:val="Hyperlink"/>
          <w:rFonts w:ascii="Times New Roman" w:hAnsi="Times New Roman" w:cs="Times New Roman"/>
          <w:color w:val="auto"/>
          <w:sz w:val="24"/>
          <w:szCs w:val="24"/>
          <w:u w:val="none"/>
        </w:rPr>
        <w:t>was</w:t>
      </w:r>
      <w:r w:rsidR="00EE40E9">
        <w:rPr>
          <w:rStyle w:val="Hyperlink"/>
          <w:rFonts w:ascii="Times New Roman" w:hAnsi="Times New Roman" w:cs="Times New Roman"/>
          <w:color w:val="auto"/>
          <w:sz w:val="24"/>
          <w:szCs w:val="24"/>
          <w:u w:val="words"/>
        </w:rPr>
        <w:t xml:space="preserve"> </w:t>
      </w:r>
      <w:r w:rsidR="00A8781C">
        <w:rPr>
          <w:rStyle w:val="Hyperlink"/>
          <w:rFonts w:ascii="Times New Roman" w:hAnsi="Times New Roman" w:cs="Times New Roman"/>
          <w:color w:val="auto"/>
          <w:sz w:val="24"/>
          <w:szCs w:val="24"/>
          <w:u w:val="none"/>
        </w:rPr>
        <w:t>carried out</w:t>
      </w:r>
      <w:r w:rsidR="00314E11">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15" w:name="_Toc132325897"/>
      <w:r w:rsidRPr="006E2F1E">
        <w:rPr>
          <w:rFonts w:ascii="Times New Roman Regular" w:hAnsi="Times New Roman Regular" w:cs="Times New Roman Regular"/>
          <w:b/>
          <w:bCs/>
          <w:color w:val="auto"/>
          <w:sz w:val="28"/>
          <w:szCs w:val="28"/>
        </w:rPr>
        <w:t>8.7 Module &amp; integration testing</w:t>
      </w:r>
      <w:bookmarkEnd w:id="415"/>
    </w:p>
    <w:p w14:paraId="79416E76" w14:textId="6722D62D" w:rsidR="003974CF" w:rsidRDefault="0066256E"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demonstrated in the high-level architecture diagram presented in </w:t>
      </w:r>
      <w:hyperlink w:anchor="_6.3_System_architecture" w:history="1">
        <w:r w:rsidRPr="0066256E">
          <w:rPr>
            <w:rStyle w:val="Hyperlink"/>
            <w:rFonts w:ascii="Times New Roman" w:hAnsi="Times New Roman" w:cs="Times New Roman"/>
            <w:b/>
            <w:bCs/>
            <w:color w:val="auto"/>
            <w:sz w:val="24"/>
            <w:szCs w:val="24"/>
            <w:u w:val="none"/>
          </w:rPr>
          <w:t>Chapter 6</w:t>
        </w:r>
      </w:hyperlink>
      <w:r w:rsidR="00DD25D2">
        <w:rPr>
          <w:rFonts w:ascii="Times New Roman" w:hAnsi="Times New Roman" w:cs="Times New Roman"/>
          <w:sz w:val="24"/>
          <w:szCs w:val="24"/>
        </w:rPr>
        <w:t>, the system’s logic was modularized. Each module was tested to ensure that they perform as expected.</w:t>
      </w:r>
    </w:p>
    <w:p w14:paraId="6EB87F5E" w14:textId="50F31A67" w:rsidR="00E74228" w:rsidRPr="00791CD6" w:rsidRDefault="00E74228" w:rsidP="00E74228">
      <w:pPr>
        <w:pStyle w:val="Caption"/>
        <w:keepNext/>
        <w:jc w:val="center"/>
        <w:rPr>
          <w:rFonts w:ascii="Times New Roman" w:hAnsi="Times New Roman" w:cs="Times New Roman"/>
          <w:b w:val="0"/>
          <w:bCs w:val="0"/>
          <w:smallCaps w:val="0"/>
          <w:color w:val="auto"/>
          <w:sz w:val="24"/>
          <w:szCs w:val="24"/>
        </w:rPr>
      </w:pPr>
      <w:bookmarkStart w:id="416"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416"/>
    </w:p>
    <w:tbl>
      <w:tblPr>
        <w:tblStyle w:val="TableGrid"/>
        <w:tblW w:w="0" w:type="auto"/>
        <w:tblLook w:val="04A0" w:firstRow="1" w:lastRow="0" w:firstColumn="1" w:lastColumn="0" w:noHBand="0" w:noVBand="1"/>
      </w:tblPr>
      <w:tblGrid>
        <w:gridCol w:w="1443"/>
        <w:gridCol w:w="1522"/>
        <w:gridCol w:w="2734"/>
        <w:gridCol w:w="2666"/>
        <w:gridCol w:w="985"/>
      </w:tblGrid>
      <w:tr w:rsidR="006402FC" w14:paraId="5E2718D1" w14:textId="77777777" w:rsidTr="00F13308">
        <w:tc>
          <w:tcPr>
            <w:tcW w:w="1443" w:type="dxa"/>
          </w:tcPr>
          <w:p w14:paraId="196512F6" w14:textId="22026DF0" w:rsidR="006402FC" w:rsidRPr="00CE266F" w:rsidRDefault="00CE266F" w:rsidP="00DA52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522" w:type="dxa"/>
          </w:tcPr>
          <w:p w14:paraId="559518F8" w14:textId="233ACADA" w:rsidR="006402FC" w:rsidRPr="00CE266F" w:rsidRDefault="00CE266F" w:rsidP="00DA52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734" w:type="dxa"/>
          </w:tcPr>
          <w:p w14:paraId="53EBC55F" w14:textId="4C291CD3" w:rsidR="006402FC" w:rsidRPr="00CE266F" w:rsidRDefault="00CE266F" w:rsidP="00DA52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FA5AEE">
              <w:rPr>
                <w:rFonts w:ascii="Times New Roman" w:hAnsi="Times New Roman" w:cs="Times New Roman"/>
                <w:b/>
                <w:bCs/>
                <w:sz w:val="24"/>
                <w:szCs w:val="24"/>
              </w:rPr>
              <w:t>result</w:t>
            </w:r>
          </w:p>
        </w:tc>
        <w:tc>
          <w:tcPr>
            <w:tcW w:w="2666" w:type="dxa"/>
          </w:tcPr>
          <w:p w14:paraId="16FFC134" w14:textId="617B58E8" w:rsidR="006402FC" w:rsidRPr="00CE266F" w:rsidRDefault="00CE266F" w:rsidP="00DA52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Actual </w:t>
            </w:r>
            <w:r w:rsidR="00FA5AEE">
              <w:rPr>
                <w:rFonts w:ascii="Times New Roman" w:hAnsi="Times New Roman" w:cs="Times New Roman"/>
                <w:b/>
                <w:bCs/>
                <w:sz w:val="24"/>
                <w:szCs w:val="24"/>
              </w:rPr>
              <w:t>result</w:t>
            </w:r>
          </w:p>
        </w:tc>
        <w:tc>
          <w:tcPr>
            <w:tcW w:w="985" w:type="dxa"/>
          </w:tcPr>
          <w:p w14:paraId="6CA3ACBF" w14:textId="26886EB3" w:rsidR="006402FC" w:rsidRPr="00CE266F" w:rsidRDefault="00CE266F" w:rsidP="00DA527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6402FC" w14:paraId="144F2A18" w14:textId="77777777" w:rsidTr="00F13308">
        <w:tc>
          <w:tcPr>
            <w:tcW w:w="1443" w:type="dxa"/>
          </w:tcPr>
          <w:p w14:paraId="1CEFE677" w14:textId="3D2A58A4" w:rsidR="006402FC" w:rsidRDefault="0073426A"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Data fetcher</w:t>
            </w:r>
          </w:p>
        </w:tc>
        <w:tc>
          <w:tcPr>
            <w:tcW w:w="1522" w:type="dxa"/>
          </w:tcPr>
          <w:p w14:paraId="3A692338" w14:textId="44080703" w:rsidR="006402FC" w:rsidRDefault="00797544"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Triggered periodically</w:t>
            </w:r>
          </w:p>
        </w:tc>
        <w:tc>
          <w:tcPr>
            <w:tcW w:w="2734" w:type="dxa"/>
          </w:tcPr>
          <w:p w14:paraId="6E78F9D3" w14:textId="1EDDC252" w:rsidR="006402FC" w:rsidRDefault="00E07DCE"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Fetch &amp; update datasets.</w:t>
            </w:r>
          </w:p>
        </w:tc>
        <w:tc>
          <w:tcPr>
            <w:tcW w:w="2666" w:type="dxa"/>
          </w:tcPr>
          <w:p w14:paraId="321515BB" w14:textId="681DC9EC" w:rsidR="006402FC" w:rsidRDefault="000B69B2"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Datasets scraped and stored into database.</w:t>
            </w:r>
          </w:p>
        </w:tc>
        <w:tc>
          <w:tcPr>
            <w:tcW w:w="985" w:type="dxa"/>
          </w:tcPr>
          <w:p w14:paraId="6DEF66FF" w14:textId="7E00188E" w:rsidR="006402FC" w:rsidRDefault="00F61191" w:rsidP="00DA527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6402FC" w14:paraId="140EFFEB" w14:textId="77777777" w:rsidTr="00F13308">
        <w:tc>
          <w:tcPr>
            <w:tcW w:w="1443" w:type="dxa"/>
          </w:tcPr>
          <w:p w14:paraId="3C0E8C19" w14:textId="22BA536A" w:rsidR="006402FC" w:rsidRDefault="0073426A" w:rsidP="00DA527F">
            <w:pPr>
              <w:spacing w:line="360" w:lineRule="auto"/>
              <w:rPr>
                <w:rFonts w:ascii="Times New Roman" w:hAnsi="Times New Roman" w:cs="Times New Roman"/>
                <w:sz w:val="24"/>
                <w:szCs w:val="24"/>
              </w:rPr>
            </w:pPr>
            <w:r>
              <w:rPr>
                <w:rFonts w:ascii="Times New Roman" w:hAnsi="Times New Roman" w:cs="Times New Roman"/>
                <w:sz w:val="24"/>
                <w:szCs w:val="24"/>
              </w:rPr>
              <w:t>NLP data parser</w:t>
            </w:r>
          </w:p>
        </w:tc>
        <w:tc>
          <w:tcPr>
            <w:tcW w:w="1522" w:type="dxa"/>
          </w:tcPr>
          <w:p w14:paraId="15216976" w14:textId="124DCD7D" w:rsidR="006402FC" w:rsidRDefault="00727EEA"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Latest scraped data.</w:t>
            </w:r>
          </w:p>
        </w:tc>
        <w:tc>
          <w:tcPr>
            <w:tcW w:w="2734" w:type="dxa"/>
          </w:tcPr>
          <w:p w14:paraId="3DD78732" w14:textId="28573598" w:rsidR="006402FC" w:rsidRDefault="00920F08" w:rsidP="00DA527F">
            <w:pPr>
              <w:spacing w:line="360" w:lineRule="auto"/>
              <w:rPr>
                <w:rFonts w:ascii="Times New Roman" w:hAnsi="Times New Roman" w:cs="Times New Roman"/>
                <w:sz w:val="24"/>
                <w:szCs w:val="24"/>
              </w:rPr>
            </w:pPr>
            <w:r>
              <w:rPr>
                <w:rFonts w:ascii="Times New Roman" w:hAnsi="Times New Roman" w:cs="Times New Roman"/>
                <w:sz w:val="24"/>
                <w:szCs w:val="24"/>
              </w:rPr>
              <w:t>Perform sentiment analysis on tweets</w:t>
            </w:r>
            <w:r w:rsidR="006803B9">
              <w:rPr>
                <w:rFonts w:ascii="Times New Roman" w:hAnsi="Times New Roman" w:cs="Times New Roman"/>
                <w:sz w:val="24"/>
                <w:szCs w:val="24"/>
              </w:rPr>
              <w:t>.</w:t>
            </w:r>
          </w:p>
        </w:tc>
        <w:tc>
          <w:tcPr>
            <w:tcW w:w="2666" w:type="dxa"/>
          </w:tcPr>
          <w:p w14:paraId="106A4CE7" w14:textId="185DA1DA" w:rsidR="006402FC" w:rsidRDefault="00920F08"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is performed and the scores</w:t>
            </w:r>
            <w:r w:rsidR="004B1E84">
              <w:rPr>
                <w:rFonts w:ascii="Times New Roman" w:hAnsi="Times New Roman" w:cs="Times New Roman"/>
                <w:sz w:val="24"/>
                <w:szCs w:val="24"/>
              </w:rPr>
              <w:t xml:space="preserve"> are weigh</w:t>
            </w:r>
            <w:r w:rsidR="00CC3507">
              <w:rPr>
                <w:rFonts w:ascii="Times New Roman" w:hAnsi="Times New Roman" w:cs="Times New Roman"/>
                <w:sz w:val="24"/>
                <w:szCs w:val="24"/>
              </w:rPr>
              <w:t>t</w:t>
            </w:r>
            <w:r w:rsidR="004B1E84">
              <w:rPr>
                <w:rFonts w:ascii="Times New Roman" w:hAnsi="Times New Roman" w:cs="Times New Roman"/>
                <w:sz w:val="24"/>
                <w:szCs w:val="24"/>
              </w:rPr>
              <w:t>ed and</w:t>
            </w:r>
            <w:r>
              <w:rPr>
                <w:rFonts w:ascii="Times New Roman" w:hAnsi="Times New Roman" w:cs="Times New Roman"/>
                <w:sz w:val="24"/>
                <w:szCs w:val="24"/>
              </w:rPr>
              <w:t xml:space="preserve"> saved in the database.</w:t>
            </w:r>
          </w:p>
        </w:tc>
        <w:tc>
          <w:tcPr>
            <w:tcW w:w="985" w:type="dxa"/>
          </w:tcPr>
          <w:p w14:paraId="5914F52F" w14:textId="74D6FB6C" w:rsidR="006402FC" w:rsidRDefault="00F61191" w:rsidP="00DA527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3426A" w14:paraId="65853410" w14:textId="77777777" w:rsidTr="00F13308">
        <w:tc>
          <w:tcPr>
            <w:tcW w:w="1443" w:type="dxa"/>
          </w:tcPr>
          <w:p w14:paraId="76A2E4BB" w14:textId="37BA546B" w:rsidR="0073426A" w:rsidRDefault="0073426A"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Data preprocessor</w:t>
            </w:r>
          </w:p>
        </w:tc>
        <w:tc>
          <w:tcPr>
            <w:tcW w:w="1522" w:type="dxa"/>
          </w:tcPr>
          <w:p w14:paraId="622DC322" w14:textId="449253DA" w:rsidR="0073426A" w:rsidRDefault="000665E9" w:rsidP="00DA527F">
            <w:pPr>
              <w:spacing w:line="360" w:lineRule="auto"/>
              <w:rPr>
                <w:rFonts w:ascii="Times New Roman" w:hAnsi="Times New Roman" w:cs="Times New Roman"/>
                <w:sz w:val="24"/>
                <w:szCs w:val="24"/>
              </w:rPr>
            </w:pPr>
            <w:r>
              <w:rPr>
                <w:rFonts w:ascii="Times New Roman" w:hAnsi="Times New Roman" w:cs="Times New Roman"/>
                <w:sz w:val="24"/>
                <w:szCs w:val="24"/>
              </w:rPr>
              <w:t>Latest obtained &amp; parsed data.</w:t>
            </w:r>
          </w:p>
        </w:tc>
        <w:tc>
          <w:tcPr>
            <w:tcW w:w="2734" w:type="dxa"/>
          </w:tcPr>
          <w:p w14:paraId="10A3CA18" w14:textId="34DB3145" w:rsidR="0073426A" w:rsidRDefault="005E1BEC"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Combine all datasets</w:t>
            </w:r>
            <w:r w:rsidR="005A0C1D">
              <w:rPr>
                <w:rFonts w:ascii="Times New Roman" w:hAnsi="Times New Roman" w:cs="Times New Roman"/>
                <w:sz w:val="24"/>
                <w:szCs w:val="24"/>
              </w:rPr>
              <w:t>, clean</w:t>
            </w:r>
            <w:r w:rsidR="00B071BD">
              <w:rPr>
                <w:rFonts w:ascii="Times New Roman" w:hAnsi="Times New Roman" w:cs="Times New Roman"/>
                <w:sz w:val="24"/>
                <w:szCs w:val="24"/>
              </w:rPr>
              <w:t xml:space="preserve">, </w:t>
            </w:r>
            <w:r w:rsidR="00E011FA">
              <w:rPr>
                <w:rFonts w:ascii="Times New Roman" w:hAnsi="Times New Roman" w:cs="Times New Roman"/>
                <w:sz w:val="24"/>
                <w:szCs w:val="24"/>
              </w:rPr>
              <w:t>process</w:t>
            </w:r>
            <w:r w:rsidR="002B5968">
              <w:rPr>
                <w:rFonts w:ascii="Times New Roman" w:hAnsi="Times New Roman" w:cs="Times New Roman"/>
                <w:sz w:val="24"/>
                <w:szCs w:val="24"/>
              </w:rPr>
              <w:t xml:space="preserve"> </w:t>
            </w:r>
            <w:r w:rsidR="00E011FA">
              <w:rPr>
                <w:rFonts w:ascii="Times New Roman" w:hAnsi="Times New Roman" w:cs="Times New Roman"/>
                <w:sz w:val="24"/>
                <w:szCs w:val="24"/>
              </w:rPr>
              <w:t>and</w:t>
            </w:r>
            <w:r w:rsidR="00B071BD">
              <w:rPr>
                <w:rFonts w:ascii="Times New Roman" w:hAnsi="Times New Roman" w:cs="Times New Roman"/>
                <w:sz w:val="24"/>
                <w:szCs w:val="24"/>
              </w:rPr>
              <w:t xml:space="preserve"> </w:t>
            </w:r>
            <w:r>
              <w:rPr>
                <w:rFonts w:ascii="Times New Roman" w:hAnsi="Times New Roman" w:cs="Times New Roman"/>
                <w:sz w:val="24"/>
                <w:szCs w:val="24"/>
              </w:rPr>
              <w:t>remove</w:t>
            </w:r>
            <w:r w:rsidR="002B5968">
              <w:rPr>
                <w:rFonts w:ascii="Times New Roman" w:hAnsi="Times New Roman" w:cs="Times New Roman"/>
                <w:sz w:val="24"/>
                <w:szCs w:val="24"/>
              </w:rPr>
              <w:t xml:space="preserve"> </w:t>
            </w:r>
            <w:r>
              <w:rPr>
                <w:rFonts w:ascii="Times New Roman" w:hAnsi="Times New Roman" w:cs="Times New Roman"/>
                <w:sz w:val="24"/>
                <w:szCs w:val="24"/>
              </w:rPr>
              <w:t>unneeded columns.</w:t>
            </w:r>
          </w:p>
        </w:tc>
        <w:tc>
          <w:tcPr>
            <w:tcW w:w="2666" w:type="dxa"/>
          </w:tcPr>
          <w:p w14:paraId="768CACEB" w14:textId="6A425F74" w:rsidR="0073426A" w:rsidRDefault="00487894"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Datasets are cleaned and combined into a single dataset which is </w:t>
            </w:r>
            <w:r w:rsidR="00C96097">
              <w:rPr>
                <w:rFonts w:ascii="Times New Roman" w:hAnsi="Times New Roman" w:cs="Times New Roman"/>
                <w:sz w:val="24"/>
                <w:szCs w:val="24"/>
              </w:rPr>
              <w:t xml:space="preserve">also </w:t>
            </w:r>
            <w:r>
              <w:rPr>
                <w:rFonts w:ascii="Times New Roman" w:hAnsi="Times New Roman" w:cs="Times New Roman"/>
                <w:sz w:val="24"/>
                <w:szCs w:val="24"/>
              </w:rPr>
              <w:t>then stored in the database.</w:t>
            </w:r>
          </w:p>
        </w:tc>
        <w:tc>
          <w:tcPr>
            <w:tcW w:w="985" w:type="dxa"/>
          </w:tcPr>
          <w:p w14:paraId="0DD2A80A" w14:textId="06EA4BE2" w:rsidR="0073426A" w:rsidRDefault="00F61191" w:rsidP="00DA527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813E8" w14:paraId="0E892EFE" w14:textId="77777777" w:rsidTr="00F13308">
        <w:tc>
          <w:tcPr>
            <w:tcW w:w="1443" w:type="dxa"/>
          </w:tcPr>
          <w:p w14:paraId="1BB5AC0E" w14:textId="0164F015" w:rsidR="00D813E8" w:rsidRDefault="00D813E8"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Model information</w:t>
            </w:r>
          </w:p>
        </w:tc>
        <w:tc>
          <w:tcPr>
            <w:tcW w:w="1522" w:type="dxa"/>
          </w:tcPr>
          <w:p w14:paraId="2396474A" w14:textId="743F09A3" w:rsidR="00D813E8" w:rsidRDefault="008579BC" w:rsidP="00DA527F">
            <w:pPr>
              <w:spacing w:line="360" w:lineRule="auto"/>
              <w:rPr>
                <w:rFonts w:ascii="Times New Roman" w:hAnsi="Times New Roman" w:cs="Times New Roman"/>
                <w:sz w:val="24"/>
                <w:szCs w:val="24"/>
              </w:rPr>
            </w:pPr>
            <w:r>
              <w:rPr>
                <w:rFonts w:ascii="Times New Roman" w:hAnsi="Times New Roman" w:cs="Times New Roman"/>
                <w:sz w:val="24"/>
                <w:szCs w:val="24"/>
              </w:rPr>
              <w:t>Type of model.</w:t>
            </w:r>
          </w:p>
        </w:tc>
        <w:tc>
          <w:tcPr>
            <w:tcW w:w="2734" w:type="dxa"/>
          </w:tcPr>
          <w:p w14:paraId="5739B02F" w14:textId="3BB6B59B" w:rsidR="00D813E8" w:rsidRDefault="008579BC"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Return the current evaluation metrics of the specific model.</w:t>
            </w:r>
          </w:p>
        </w:tc>
        <w:tc>
          <w:tcPr>
            <w:tcW w:w="2666" w:type="dxa"/>
          </w:tcPr>
          <w:p w14:paraId="5B28CDCB" w14:textId="515FB8FE" w:rsidR="00D813E8" w:rsidRDefault="009E6ED5"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Returns the current evaluation metrics of the specified model.</w:t>
            </w:r>
          </w:p>
        </w:tc>
        <w:tc>
          <w:tcPr>
            <w:tcW w:w="985" w:type="dxa"/>
          </w:tcPr>
          <w:p w14:paraId="476BD2F7" w14:textId="7F567EF9" w:rsidR="00D813E8" w:rsidRDefault="00F61191" w:rsidP="00DA527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17" w:name="_Toc132325898"/>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417"/>
    </w:p>
    <w:p w14:paraId="629ACAF5" w14:textId="28BE7A22" w:rsidR="003974CF" w:rsidRPr="00F43AB1" w:rsidRDefault="004C45EA"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Non-functional requirements were tested by determining how well does the system align with the non-functional requirements mentioned in </w:t>
      </w:r>
      <w:hyperlink w:anchor="_4.9.1_Functional_requirements" w:history="1">
        <w:r w:rsidRPr="00847A50">
          <w:rPr>
            <w:rStyle w:val="Hyperlink"/>
            <w:rFonts w:ascii="Times New Roman" w:hAnsi="Times New Roman" w:cs="Times New Roman"/>
            <w:b/>
            <w:bCs/>
            <w:color w:val="auto"/>
            <w:sz w:val="24"/>
            <w:szCs w:val="24"/>
            <w:u w:val="none"/>
          </w:rPr>
          <w:t>Chapter 4</w:t>
        </w:r>
      </w:hyperlink>
      <w:r>
        <w:rPr>
          <w:rStyle w:val="Hyperlink"/>
          <w:rFonts w:ascii="Times New Roman" w:hAnsi="Times New Roman" w:cs="Times New Roman"/>
          <w:color w:val="auto"/>
          <w:sz w:val="24"/>
          <w:szCs w:val="24"/>
          <w:u w:val="none"/>
        </w:rPr>
        <w:t xml:space="preserve"> and the design goals stated </w:t>
      </w:r>
      <w:r>
        <w:rPr>
          <w:rFonts w:ascii="Times New Roman" w:hAnsi="Times New Roman" w:cs="Times New Roman"/>
          <w:sz w:val="24"/>
          <w:szCs w:val="24"/>
        </w:rPr>
        <w:t xml:space="preserve">in </w:t>
      </w:r>
      <w:hyperlink w:anchor="_6.2_Design_goals" w:history="1">
        <w:r>
          <w:rPr>
            <w:rStyle w:val="Hyperlink"/>
            <w:rFonts w:ascii="Times New Roman" w:hAnsi="Times New Roman" w:cs="Times New Roman"/>
            <w:b/>
            <w:bCs/>
            <w:color w:val="auto"/>
            <w:sz w:val="24"/>
            <w:szCs w:val="24"/>
            <w:u w:val="none"/>
          </w:rPr>
          <w:t>Chapter 5</w:t>
        </w:r>
      </w:hyperlink>
      <w:r>
        <w:rPr>
          <w:rStyle w:val="Hyperlink"/>
          <w:rFonts w:ascii="Times New Roman" w:hAnsi="Times New Roman" w:cs="Times New Roman"/>
          <w:color w:val="auto"/>
          <w:sz w:val="24"/>
          <w:szCs w:val="24"/>
          <w:u w:val="none"/>
        </w:rPr>
        <w:t>.</w:t>
      </w:r>
      <w:r w:rsidR="00F43AB1">
        <w:rPr>
          <w:rStyle w:val="Hyperlink"/>
          <w:rFonts w:ascii="Times New Roman" w:hAnsi="Times New Roman" w:cs="Times New Roman"/>
          <w:color w:val="auto"/>
          <w:sz w:val="24"/>
          <w:szCs w:val="24"/>
          <w:u w:val="none"/>
        </w:rPr>
        <w:t xml:space="preserve"> </w:t>
      </w:r>
      <w:hyperlink w:anchor="_F.2._Non-functional_testing" w:history="1">
        <w:r w:rsidR="00103C6A">
          <w:rPr>
            <w:rStyle w:val="Hyperlink"/>
            <w:rFonts w:ascii="Times New Roman" w:hAnsi="Times New Roman" w:cs="Times New Roman"/>
            <w:b/>
            <w:bCs/>
            <w:color w:val="auto"/>
            <w:sz w:val="24"/>
            <w:szCs w:val="24"/>
            <w:u w:val="none"/>
          </w:rPr>
          <w:t>APPENDIX F.2</w:t>
        </w:r>
      </w:hyperlink>
      <w:r w:rsidR="00F43AB1">
        <w:rPr>
          <w:rStyle w:val="Hyperlink"/>
          <w:rFonts w:ascii="Times New Roman" w:hAnsi="Times New Roman" w:cs="Times New Roman"/>
          <w:color w:val="auto"/>
          <w:sz w:val="24"/>
          <w:szCs w:val="24"/>
          <w:u w:val="none"/>
        </w:rPr>
        <w:t xml:space="preserve"> </w:t>
      </w:r>
      <w:r w:rsidR="000E617B">
        <w:rPr>
          <w:rStyle w:val="Hyperlink"/>
          <w:rFonts w:ascii="Times New Roman" w:hAnsi="Times New Roman" w:cs="Times New Roman"/>
          <w:color w:val="auto"/>
          <w:sz w:val="24"/>
          <w:szCs w:val="24"/>
          <w:u w:val="none"/>
        </w:rPr>
        <w:t xml:space="preserve">shows the breakdown of the non-functional testing that </w:t>
      </w:r>
      <w:r w:rsidR="000E617B" w:rsidRPr="0018368E">
        <w:rPr>
          <w:rStyle w:val="Hyperlink"/>
          <w:rFonts w:ascii="Times New Roman" w:hAnsi="Times New Roman" w:cs="Times New Roman"/>
          <w:color w:val="auto"/>
          <w:sz w:val="24"/>
          <w:szCs w:val="24"/>
          <w:u w:val="none"/>
        </w:rPr>
        <w:t>was</w:t>
      </w:r>
      <w:r w:rsidR="000E617B">
        <w:rPr>
          <w:rStyle w:val="Hyperlink"/>
          <w:rFonts w:ascii="Times New Roman" w:hAnsi="Times New Roman" w:cs="Times New Roman"/>
          <w:color w:val="auto"/>
          <w:sz w:val="24"/>
          <w:szCs w:val="24"/>
          <w:u w:val="words"/>
        </w:rPr>
        <w:t xml:space="preserve"> </w:t>
      </w:r>
      <w:r w:rsidR="000E617B">
        <w:rPr>
          <w:rStyle w:val="Hyperlink"/>
          <w:rFonts w:ascii="Times New Roman" w:hAnsi="Times New Roman" w:cs="Times New Roman"/>
          <w:color w:val="auto"/>
          <w:sz w:val="24"/>
          <w:szCs w:val="24"/>
          <w:u w:val="none"/>
        </w:rPr>
        <w:t>carried out</w:t>
      </w:r>
      <w:r w:rsidR="000E617B">
        <w:rPr>
          <w:rFonts w:ascii="Times New Roman" w:hAnsi="Times New Roman" w:cs="Times New Roman"/>
          <w:sz w:val="24"/>
          <w:szCs w:val="24"/>
        </w:rPr>
        <w:t>.</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18" w:name="_Toc132325899"/>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418"/>
    </w:p>
    <w:p w14:paraId="79626F48" w14:textId="39DDAEBF" w:rsidR="003974CF" w:rsidRPr="00B551BF" w:rsidRDefault="00FF4BFC"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was tested completely, however, the algorithm itself could not be tested. </w:t>
      </w:r>
      <w:r w:rsidR="00A918A2">
        <w:rPr>
          <w:rFonts w:ascii="Times New Roman" w:hAnsi="Times New Roman" w:cs="Times New Roman"/>
          <w:sz w:val="24"/>
          <w:szCs w:val="24"/>
        </w:rPr>
        <w:t>Analyzing the LTS</w:t>
      </w:r>
      <w:r w:rsidR="00A30C8E">
        <w:rPr>
          <w:rFonts w:ascii="Times New Roman" w:hAnsi="Times New Roman" w:cs="Times New Roman"/>
          <w:sz w:val="24"/>
          <w:szCs w:val="24"/>
        </w:rPr>
        <w:t>’</w:t>
      </w:r>
      <w:r w:rsidR="00A918A2">
        <w:rPr>
          <w:rFonts w:ascii="Times New Roman" w:hAnsi="Times New Roman" w:cs="Times New Roman"/>
          <w:sz w:val="24"/>
          <w:szCs w:val="24"/>
        </w:rPr>
        <w:t xml:space="preserve">s complexities was possible and presented in </w:t>
      </w:r>
      <w:hyperlink w:anchor="_6.5.3_Algorithmic_analysis" w:history="1">
        <w:r w:rsidR="002056AD">
          <w:rPr>
            <w:rStyle w:val="Hyperlink"/>
            <w:rFonts w:ascii="Times New Roman" w:hAnsi="Times New Roman" w:cs="Times New Roman"/>
            <w:b/>
            <w:bCs/>
            <w:color w:val="auto"/>
            <w:sz w:val="24"/>
            <w:szCs w:val="24"/>
            <w:u w:val="none"/>
          </w:rPr>
          <w:t>Chapter 6</w:t>
        </w:r>
      </w:hyperlink>
      <w:r w:rsidR="0009528B">
        <w:rPr>
          <w:rFonts w:ascii="Times New Roman" w:hAnsi="Times New Roman" w:cs="Times New Roman"/>
          <w:sz w:val="24"/>
          <w:szCs w:val="24"/>
        </w:rPr>
        <w:t>; however, the mathematical expressions that are calculated behind the scenes could not be tested</w:t>
      </w:r>
      <w:r w:rsidR="00343173">
        <w:rPr>
          <w:rFonts w:ascii="Times New Roman" w:hAnsi="Times New Roman" w:cs="Times New Roman"/>
          <w:sz w:val="24"/>
          <w:szCs w:val="24"/>
        </w:rPr>
        <w:t xml:space="preserve"> effectively</w:t>
      </w:r>
      <w:r w:rsidR="0009528B">
        <w:rPr>
          <w:rFonts w:ascii="Times New Roman" w:hAnsi="Times New Roman" w:cs="Times New Roman"/>
          <w:sz w:val="24"/>
          <w:szCs w:val="24"/>
        </w:rPr>
        <w:t xml:space="preserve">. </w:t>
      </w:r>
      <w:r w:rsidR="00B45B15">
        <w:rPr>
          <w:rFonts w:ascii="Times New Roman" w:hAnsi="Times New Roman" w:cs="Times New Roman"/>
          <w:sz w:val="24"/>
          <w:szCs w:val="24"/>
        </w:rPr>
        <w:t>Nevertheless, s</w:t>
      </w:r>
      <w:r w:rsidR="006B7E20">
        <w:rPr>
          <w:rFonts w:ascii="Times New Roman" w:hAnsi="Times New Roman" w:cs="Times New Roman"/>
          <w:sz w:val="24"/>
          <w:szCs w:val="24"/>
        </w:rPr>
        <w:t>imple debugging such as printing the calculated values on the terminal</w:t>
      </w:r>
      <w:r w:rsidR="005F3B30">
        <w:rPr>
          <w:rFonts w:ascii="Times New Roman" w:hAnsi="Times New Roman" w:cs="Times New Roman"/>
          <w:sz w:val="24"/>
          <w:szCs w:val="24"/>
        </w:rPr>
        <w:t xml:space="preserve"> and comparing it against a calculator</w:t>
      </w:r>
      <w:r w:rsidR="00B45B15">
        <w:rPr>
          <w:rFonts w:ascii="Times New Roman" w:hAnsi="Times New Roman" w:cs="Times New Roman"/>
          <w:sz w:val="24"/>
          <w:szCs w:val="24"/>
        </w:rPr>
        <w:t xml:space="preserve"> was performed</w:t>
      </w:r>
      <w:r w:rsidR="00C244B1">
        <w:rPr>
          <w:rFonts w:ascii="Times New Roman" w:hAnsi="Times New Roman" w:cs="Times New Roman"/>
          <w:sz w:val="24"/>
          <w:szCs w:val="24"/>
        </w:rPr>
        <w:t xml:space="preserve">; however, this does not qualify </w:t>
      </w:r>
      <w:r w:rsidR="00C22BB8">
        <w:rPr>
          <w:rFonts w:ascii="Times New Roman" w:hAnsi="Times New Roman" w:cs="Times New Roman"/>
          <w:sz w:val="24"/>
          <w:szCs w:val="24"/>
        </w:rPr>
        <w:t>as</w:t>
      </w:r>
      <w:r w:rsidR="00C244B1">
        <w:rPr>
          <w:rFonts w:ascii="Times New Roman" w:hAnsi="Times New Roman" w:cs="Times New Roman"/>
          <w:sz w:val="24"/>
          <w:szCs w:val="24"/>
        </w:rPr>
        <w:t xml:space="preserve"> a complete testing of the algorithm.</w:t>
      </w:r>
      <w:r w:rsidR="006B7E20">
        <w:rPr>
          <w:rFonts w:ascii="Times New Roman" w:hAnsi="Times New Roman" w:cs="Times New Roman"/>
          <w:sz w:val="24"/>
          <w:szCs w:val="24"/>
        </w:rPr>
        <w:t xml:space="preserve"> </w:t>
      </w:r>
      <w:r w:rsidR="0009528B">
        <w:rPr>
          <w:rFonts w:ascii="Times New Roman" w:hAnsi="Times New Roman" w:cs="Times New Roman"/>
          <w:sz w:val="24"/>
          <w:szCs w:val="24"/>
        </w:rPr>
        <w:t xml:space="preserve">It is worth noting </w:t>
      </w:r>
      <w:r w:rsidR="00622CEA">
        <w:rPr>
          <w:rFonts w:ascii="Times New Roman" w:hAnsi="Times New Roman" w:cs="Times New Roman"/>
          <w:sz w:val="24"/>
          <w:szCs w:val="24"/>
        </w:rPr>
        <w:t xml:space="preserve">however </w:t>
      </w:r>
      <w:r w:rsidR="0009528B">
        <w:rPr>
          <w:rFonts w:ascii="Times New Roman" w:hAnsi="Times New Roman" w:cs="Times New Roman"/>
          <w:sz w:val="24"/>
          <w:szCs w:val="24"/>
        </w:rPr>
        <w:t xml:space="preserve">that the formula </w:t>
      </w:r>
      <w:r w:rsidR="00C55F79">
        <w:rPr>
          <w:rFonts w:ascii="Times New Roman" w:hAnsi="Times New Roman" w:cs="Times New Roman"/>
          <w:sz w:val="24"/>
          <w:szCs w:val="24"/>
        </w:rPr>
        <w:t xml:space="preserve">itself </w:t>
      </w:r>
      <w:r w:rsidR="0009528B">
        <w:rPr>
          <w:rFonts w:ascii="Times New Roman" w:hAnsi="Times New Roman" w:cs="Times New Roman"/>
          <w:sz w:val="24"/>
          <w:szCs w:val="24"/>
        </w:rPr>
        <w:t>was accepted by the research community</w:t>
      </w:r>
      <w:r w:rsidR="00C94FA0">
        <w:rPr>
          <w:rFonts w:ascii="Times New Roman" w:hAnsi="Times New Roman" w:cs="Times New Roman"/>
          <w:sz w:val="24"/>
          <w:szCs w:val="24"/>
        </w:rPr>
        <w:t xml:space="preserve"> </w:t>
      </w:r>
      <w:r w:rsidR="00C94FA0" w:rsidRPr="00A30C8E">
        <w:rPr>
          <w:rFonts w:ascii="Times New Roman" w:hAnsi="Times New Roman" w:cs="Times New Roman"/>
          <w:sz w:val="24"/>
          <w:szCs w:val="24"/>
        </w:rPr>
        <w:t>(</w:t>
      </w:r>
      <w:r w:rsidR="00C94FA0">
        <w:rPr>
          <w:rFonts w:ascii="Times New Roman" w:hAnsi="Times New Roman" w:cs="Times New Roman"/>
          <w:i/>
          <w:iCs/>
          <w:sz w:val="24"/>
          <w:szCs w:val="24"/>
        </w:rPr>
        <w:t>the formula was proposed in the author’s extended review paper as a rectification to the identified limitations</w:t>
      </w:r>
      <w:r w:rsidR="00C94FA0" w:rsidRPr="00A30C8E">
        <w:rPr>
          <w:rFonts w:ascii="Times New Roman" w:hAnsi="Times New Roman" w:cs="Times New Roman"/>
          <w:sz w:val="24"/>
          <w:szCs w:val="24"/>
        </w:rPr>
        <w:t>)</w:t>
      </w:r>
      <w:r w:rsidR="0009528B" w:rsidRPr="00A30C8E">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19" w:name="_Toc132325900"/>
      <w:r w:rsidRPr="001D70FF">
        <w:rPr>
          <w:rFonts w:ascii="Times New Roman Regular" w:hAnsi="Times New Roman Regular" w:cs="Times New Roman Regular"/>
          <w:b/>
          <w:bCs/>
          <w:color w:val="auto"/>
          <w:sz w:val="28"/>
          <w:szCs w:val="28"/>
        </w:rPr>
        <w:t>8.10 Chapter summary</w:t>
      </w:r>
      <w:bookmarkEnd w:id="419"/>
    </w:p>
    <w:p w14:paraId="002E6292" w14:textId="77777777" w:rsidR="003974CF" w:rsidRDefault="000949C2"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4671EB">
        <w:rPr>
          <w:rFonts w:ascii="Times New Roman" w:hAnsi="Times New Roman" w:cs="Times New Roman"/>
          <w:sz w:val="24"/>
          <w:szCs w:val="24"/>
        </w:rPr>
        <w:t xml:space="preserve">initially </w:t>
      </w:r>
      <w:r>
        <w:rPr>
          <w:rFonts w:ascii="Times New Roman" w:hAnsi="Times New Roman" w:cs="Times New Roman"/>
          <w:sz w:val="24"/>
          <w:szCs w:val="24"/>
        </w:rPr>
        <w:t xml:space="preserve">presented </w:t>
      </w:r>
      <w:r w:rsidR="004671EB">
        <w:rPr>
          <w:rFonts w:ascii="Times New Roman" w:hAnsi="Times New Roman" w:cs="Times New Roman"/>
          <w:sz w:val="24"/>
          <w:szCs w:val="24"/>
        </w:rPr>
        <w:t>the objectives of conducing testing and the criterion on which it was performed</w:t>
      </w:r>
      <w:r w:rsidR="003727C1">
        <w:rPr>
          <w:rFonts w:ascii="Times New Roman" w:hAnsi="Times New Roman" w:cs="Times New Roman"/>
          <w:sz w:val="24"/>
          <w:szCs w:val="24"/>
        </w:rPr>
        <w:t>. T</w:t>
      </w:r>
      <w:r w:rsidR="004A166C">
        <w:rPr>
          <w:rFonts w:ascii="Times New Roman" w:hAnsi="Times New Roman" w:cs="Times New Roman"/>
          <w:sz w:val="24"/>
          <w:szCs w:val="24"/>
        </w:rPr>
        <w:t xml:space="preserve">esting </w:t>
      </w:r>
      <w:r w:rsidR="001D7849">
        <w:rPr>
          <w:rFonts w:ascii="Times New Roman" w:hAnsi="Times New Roman" w:cs="Times New Roman"/>
          <w:sz w:val="24"/>
          <w:szCs w:val="24"/>
        </w:rPr>
        <w:t xml:space="preserve">was </w:t>
      </w:r>
      <w:r>
        <w:rPr>
          <w:rFonts w:ascii="Times New Roman" w:hAnsi="Times New Roman" w:cs="Times New Roman"/>
          <w:sz w:val="24"/>
          <w:szCs w:val="24"/>
        </w:rPr>
        <w:t xml:space="preserve">carried out </w:t>
      </w:r>
      <w:r w:rsidR="00C40755">
        <w:rPr>
          <w:rFonts w:ascii="Times New Roman" w:hAnsi="Times New Roman" w:cs="Times New Roman"/>
          <w:sz w:val="24"/>
          <w:szCs w:val="24"/>
        </w:rPr>
        <w:t xml:space="preserve">on the core research component by evaluating the </w:t>
      </w:r>
      <w:r>
        <w:rPr>
          <w:rFonts w:ascii="Times New Roman" w:hAnsi="Times New Roman" w:cs="Times New Roman"/>
          <w:sz w:val="24"/>
          <w:szCs w:val="24"/>
        </w:rPr>
        <w:t>model</w:t>
      </w:r>
      <w:r w:rsidR="00C40755">
        <w:rPr>
          <w:rFonts w:ascii="Times New Roman" w:hAnsi="Times New Roman" w:cs="Times New Roman"/>
          <w:sz w:val="24"/>
          <w:szCs w:val="24"/>
        </w:rPr>
        <w:t>s</w:t>
      </w:r>
      <w:r>
        <w:rPr>
          <w:rFonts w:ascii="Times New Roman" w:hAnsi="Times New Roman" w:cs="Times New Roman"/>
          <w:sz w:val="24"/>
          <w:szCs w:val="24"/>
        </w:rPr>
        <w:t xml:space="preserve"> </w:t>
      </w:r>
      <w:r w:rsidR="00C40755">
        <w:rPr>
          <w:rFonts w:ascii="Times New Roman" w:hAnsi="Times New Roman" w:cs="Times New Roman"/>
          <w:sz w:val="24"/>
          <w:szCs w:val="24"/>
        </w:rPr>
        <w:t>in use</w:t>
      </w:r>
      <w:r w:rsidR="00AB0BA3">
        <w:rPr>
          <w:rFonts w:ascii="Times New Roman" w:hAnsi="Times New Roman" w:cs="Times New Roman"/>
          <w:sz w:val="24"/>
          <w:szCs w:val="24"/>
        </w:rPr>
        <w:t xml:space="preserve">, and </w:t>
      </w:r>
      <w:r w:rsidR="00566618">
        <w:rPr>
          <w:rFonts w:ascii="Times New Roman" w:hAnsi="Times New Roman" w:cs="Times New Roman"/>
          <w:sz w:val="24"/>
          <w:szCs w:val="24"/>
        </w:rPr>
        <w:t xml:space="preserve">the system was evaluated by </w:t>
      </w:r>
      <w:r w:rsidR="00C40755">
        <w:rPr>
          <w:rFonts w:ascii="Times New Roman" w:hAnsi="Times New Roman" w:cs="Times New Roman"/>
          <w:sz w:val="24"/>
          <w:szCs w:val="24"/>
        </w:rPr>
        <w:t>functional, non-functional and integration testing</w:t>
      </w:r>
      <w:r w:rsidR="00566618">
        <w:rPr>
          <w:rFonts w:ascii="Times New Roman" w:hAnsi="Times New Roman" w:cs="Times New Roman"/>
          <w:sz w:val="24"/>
          <w:szCs w:val="24"/>
        </w:rPr>
        <w:t>. F</w:t>
      </w:r>
      <w:r w:rsidR="00E42CB1">
        <w:rPr>
          <w:rFonts w:ascii="Times New Roman" w:hAnsi="Times New Roman" w:cs="Times New Roman"/>
          <w:sz w:val="24"/>
          <w:szCs w:val="24"/>
        </w:rPr>
        <w:t>inally</w:t>
      </w:r>
      <w:r w:rsidR="003A182D">
        <w:rPr>
          <w:rFonts w:ascii="Times New Roman" w:hAnsi="Times New Roman" w:cs="Times New Roman"/>
          <w:sz w:val="24"/>
          <w:szCs w:val="24"/>
        </w:rPr>
        <w:t xml:space="preserve">, </w:t>
      </w:r>
      <w:r w:rsidR="00310722">
        <w:rPr>
          <w:rFonts w:ascii="Times New Roman" w:hAnsi="Times New Roman" w:cs="Times New Roman"/>
          <w:sz w:val="24"/>
          <w:szCs w:val="24"/>
        </w:rPr>
        <w:t xml:space="preserve">any </w:t>
      </w:r>
      <w:r w:rsidR="00E42CB1">
        <w:rPr>
          <w:rFonts w:ascii="Times New Roman" w:hAnsi="Times New Roman" w:cs="Times New Roman"/>
          <w:sz w:val="24"/>
          <w:szCs w:val="24"/>
        </w:rPr>
        <w:t>limitations of th</w:t>
      </w:r>
      <w:r w:rsidR="00C91F4B">
        <w:rPr>
          <w:rFonts w:ascii="Times New Roman" w:hAnsi="Times New Roman" w:cs="Times New Roman"/>
          <w:sz w:val="24"/>
          <w:szCs w:val="24"/>
        </w:rPr>
        <w:t xml:space="preserve">is </w:t>
      </w:r>
      <w:r w:rsidR="00E42CB1">
        <w:rPr>
          <w:rFonts w:ascii="Times New Roman" w:hAnsi="Times New Roman" w:cs="Times New Roman"/>
          <w:sz w:val="24"/>
          <w:szCs w:val="24"/>
        </w:rPr>
        <w:t>procedure</w:t>
      </w:r>
      <w:r w:rsidR="00310722">
        <w:rPr>
          <w:rFonts w:ascii="Times New Roman" w:hAnsi="Times New Roman" w:cs="Times New Roman"/>
          <w:sz w:val="24"/>
          <w:szCs w:val="24"/>
        </w:rPr>
        <w:t xml:space="preserve"> </w:t>
      </w:r>
      <w:r w:rsidR="00BE1D42">
        <w:rPr>
          <w:rFonts w:ascii="Times New Roman" w:hAnsi="Times New Roman" w:cs="Times New Roman"/>
          <w:sz w:val="24"/>
          <w:szCs w:val="24"/>
        </w:rPr>
        <w:t>were</w:t>
      </w:r>
      <w:r w:rsidR="00365279">
        <w:rPr>
          <w:rFonts w:ascii="Times New Roman" w:hAnsi="Times New Roman" w:cs="Times New Roman"/>
          <w:sz w:val="24"/>
          <w:szCs w:val="24"/>
        </w:rPr>
        <w:t xml:space="preserve"> </w:t>
      </w:r>
      <w:r w:rsidR="00310722">
        <w:rPr>
          <w:rFonts w:ascii="Times New Roman" w:hAnsi="Times New Roman" w:cs="Times New Roman"/>
          <w:sz w:val="24"/>
          <w:szCs w:val="24"/>
        </w:rPr>
        <w:t>specified</w:t>
      </w:r>
      <w:r w:rsidR="00E42CB1">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1"/>
          <w:headerReference w:type="first" r:id="rId72"/>
          <w:pgSz w:w="12240" w:h="15840"/>
          <w:pgMar w:top="1440" w:right="1440" w:bottom="1440" w:left="1440" w:header="720" w:footer="720" w:gutter="0"/>
          <w:cols w:space="720"/>
          <w:titlePg/>
          <w:docGrid w:linePitch="360"/>
        </w:sectPr>
      </w:pPr>
    </w:p>
    <w:p w14:paraId="59264285" w14:textId="4E714877" w:rsidR="003974CF" w:rsidRPr="00B4174E" w:rsidRDefault="003974CF" w:rsidP="007D4E76">
      <w:pPr>
        <w:pStyle w:val="Heading1"/>
        <w:pBdr>
          <w:bottom w:val="double" w:sz="6" w:space="1" w:color="auto"/>
        </w:pBdr>
        <w:spacing w:line="360" w:lineRule="auto"/>
        <w:jc w:val="center"/>
        <w:rPr>
          <w:rFonts w:ascii="Arial" w:hAnsi="Arial" w:cs="Arial"/>
          <w:b/>
          <w:bCs/>
          <w:color w:val="auto"/>
          <w:sz w:val="32"/>
          <w:szCs w:val="32"/>
        </w:rPr>
      </w:pPr>
      <w:bookmarkStart w:id="420" w:name="_Toc132325901"/>
      <w:r w:rsidRPr="00B4174E">
        <w:rPr>
          <w:rFonts w:ascii="Arial" w:hAnsi="Arial" w:cs="Arial"/>
          <w:b/>
          <w:bCs/>
          <w:color w:val="auto"/>
          <w:sz w:val="32"/>
          <w:szCs w:val="32"/>
        </w:rPr>
        <w:lastRenderedPageBreak/>
        <w:t xml:space="preserve">CHAPTER </w:t>
      </w:r>
      <w:r w:rsidR="00D7254D" w:rsidRPr="00B4174E">
        <w:rPr>
          <w:rFonts w:ascii="Arial" w:hAnsi="Arial" w:cs="Arial"/>
          <w:b/>
          <w:bCs/>
          <w:color w:val="auto"/>
          <w:sz w:val="32"/>
          <w:szCs w:val="32"/>
        </w:rPr>
        <w:t>09</w:t>
      </w:r>
      <w:r w:rsidRPr="00B4174E">
        <w:rPr>
          <w:rFonts w:ascii="Arial" w:hAnsi="Arial" w:cs="Arial"/>
          <w:b/>
          <w:bCs/>
          <w:color w:val="auto"/>
          <w:sz w:val="32"/>
          <w:szCs w:val="32"/>
        </w:rPr>
        <w:t xml:space="preserve">. </w:t>
      </w:r>
      <w:r w:rsidR="00446580" w:rsidRPr="00B4174E">
        <w:rPr>
          <w:rFonts w:ascii="Arial" w:hAnsi="Arial" w:cs="Arial"/>
          <w:b/>
          <w:bCs/>
          <w:color w:val="auto"/>
          <w:sz w:val="32"/>
          <w:szCs w:val="32"/>
        </w:rPr>
        <w:t>EVALUATION</w:t>
      </w:r>
      <w:bookmarkEnd w:id="420"/>
    </w:p>
    <w:p w14:paraId="060CF924" w14:textId="4C56665D"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1" w:name="_Toc132325902"/>
      <w:r w:rsidRPr="00D4027D">
        <w:rPr>
          <w:rFonts w:ascii="Times New Roman Regular" w:hAnsi="Times New Roman Regular" w:cs="Times New Roman Regular"/>
          <w:b/>
          <w:bCs/>
          <w:color w:val="auto"/>
          <w:sz w:val="28"/>
          <w:szCs w:val="28"/>
        </w:rPr>
        <w:t>9.1 Chapter overview</w:t>
      </w:r>
      <w:bookmarkEnd w:id="421"/>
    </w:p>
    <w:p w14:paraId="33B315B7" w14:textId="0B247B4F" w:rsidR="003974CF" w:rsidRPr="00D4027D" w:rsidRDefault="00BB23BC"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Upon implementation, evaluation is required to ensure that the system has met the requirements gathered in </w:t>
      </w:r>
      <w:hyperlink w:anchor="_4.5_Discussion_of" w:history="1">
        <w:r w:rsidRPr="00BB23BC">
          <w:rPr>
            <w:rStyle w:val="Hyperlink"/>
            <w:rFonts w:ascii="Times New Roman" w:hAnsi="Times New Roman" w:cs="Times New Roman"/>
            <w:b/>
            <w:bCs/>
            <w:color w:val="auto"/>
            <w:sz w:val="24"/>
            <w:szCs w:val="24"/>
            <w:u w:val="none"/>
          </w:rPr>
          <w:t>Chapter 4</w:t>
        </w:r>
      </w:hyperlink>
      <w:r>
        <w:rPr>
          <w:rFonts w:ascii="Times New Roman" w:hAnsi="Times New Roman" w:cs="Times New Roman"/>
          <w:sz w:val="24"/>
          <w:szCs w:val="24"/>
        </w:rPr>
        <w:t>.</w:t>
      </w:r>
      <w:r w:rsidR="00FD5FA9">
        <w:rPr>
          <w:rFonts w:ascii="Times New Roman" w:hAnsi="Times New Roman" w:cs="Times New Roman"/>
          <w:sz w:val="24"/>
          <w:szCs w:val="24"/>
        </w:rPr>
        <w:t xml:space="preserve"> This chapter discusses the project’s evaluation - in detail, it presents </w:t>
      </w:r>
      <w:r w:rsidR="00330942">
        <w:rPr>
          <w:rFonts w:ascii="Times New Roman" w:hAnsi="Times New Roman" w:cs="Times New Roman"/>
          <w:sz w:val="24"/>
          <w:szCs w:val="24"/>
        </w:rPr>
        <w:t xml:space="preserve">the </w:t>
      </w:r>
      <w:r w:rsidR="00FD5FA9">
        <w:rPr>
          <w:rFonts w:ascii="Times New Roman" w:hAnsi="Times New Roman" w:cs="Times New Roman"/>
          <w:sz w:val="24"/>
          <w:szCs w:val="24"/>
        </w:rPr>
        <w:t>self-evaluation conducted by the author</w:t>
      </w:r>
      <w:r w:rsidR="008D4C2E">
        <w:rPr>
          <w:rFonts w:ascii="Times New Roman" w:hAnsi="Times New Roman" w:cs="Times New Roman"/>
          <w:sz w:val="24"/>
          <w:szCs w:val="24"/>
        </w:rPr>
        <w:t xml:space="preserve"> </w:t>
      </w:r>
      <w:r w:rsidR="00FD5FA9">
        <w:rPr>
          <w:rFonts w:ascii="Times New Roman" w:hAnsi="Times New Roman" w:cs="Times New Roman"/>
          <w:sz w:val="24"/>
          <w:szCs w:val="24"/>
        </w:rPr>
        <w:t>and feedback obtained from domain and technical experts.</w:t>
      </w:r>
    </w:p>
    <w:p w14:paraId="36CB59E4" w14:textId="3B0C29E4"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2" w:name="_Toc132325903"/>
      <w:r w:rsidRPr="00D4027D">
        <w:rPr>
          <w:rFonts w:ascii="Times New Roman Regular" w:hAnsi="Times New Roman Regular" w:cs="Times New Roman Regular"/>
          <w:b/>
          <w:bCs/>
          <w:color w:val="auto"/>
          <w:sz w:val="28"/>
          <w:szCs w:val="28"/>
        </w:rPr>
        <w:t>9.2 Evaluation methodology &amp; approach</w:t>
      </w:r>
      <w:bookmarkEnd w:id="422"/>
    </w:p>
    <w:p w14:paraId="0A81C09C" w14:textId="08AB7F05" w:rsidR="003974CF" w:rsidRPr="00D4027D" w:rsidRDefault="007B7813"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primary focus of this research is to design and implement the LTS algorithm, rigorous qualitative analysis from niche experts is required to ensure its robustness. </w:t>
      </w:r>
      <w:r w:rsidR="00F62415">
        <w:rPr>
          <w:rFonts w:ascii="Times New Roman" w:hAnsi="Times New Roman" w:cs="Times New Roman"/>
          <w:sz w:val="24"/>
          <w:szCs w:val="24"/>
        </w:rPr>
        <w:t>Additionally, as the implemented system uses a model that presents a numerical output, quantitative analysis is required to determine its performance</w:t>
      </w:r>
      <w:r w:rsidR="000D51DE">
        <w:rPr>
          <w:rFonts w:ascii="Times New Roman" w:hAnsi="Times New Roman" w:cs="Times New Roman"/>
          <w:sz w:val="24"/>
          <w:szCs w:val="24"/>
        </w:rPr>
        <w:t xml:space="preserve"> – which </w:t>
      </w:r>
      <w:r w:rsidR="00D37EE3">
        <w:rPr>
          <w:rFonts w:ascii="Times New Roman" w:hAnsi="Times New Roman" w:cs="Times New Roman"/>
          <w:sz w:val="24"/>
          <w:szCs w:val="24"/>
        </w:rPr>
        <w:t xml:space="preserve">was presented </w:t>
      </w:r>
      <w:r w:rsidR="00063000">
        <w:rPr>
          <w:rFonts w:ascii="Times New Roman" w:hAnsi="Times New Roman" w:cs="Times New Roman"/>
          <w:sz w:val="24"/>
          <w:szCs w:val="24"/>
        </w:rPr>
        <w:t xml:space="preserve">in </w:t>
      </w:r>
      <w:hyperlink w:anchor="_8.4_Model_testing" w:history="1">
        <w:r w:rsidR="00D37EE3">
          <w:rPr>
            <w:rStyle w:val="Hyperlink"/>
            <w:rFonts w:ascii="Times New Roman" w:hAnsi="Times New Roman" w:cs="Times New Roman"/>
            <w:b/>
            <w:bCs/>
            <w:color w:val="auto"/>
            <w:sz w:val="24"/>
            <w:szCs w:val="24"/>
            <w:u w:val="none"/>
          </w:rPr>
          <w:t>Chapter 8</w:t>
        </w:r>
      </w:hyperlink>
      <w:r w:rsidR="00063000">
        <w:rPr>
          <w:rFonts w:ascii="Times New Roman" w:hAnsi="Times New Roman" w:cs="Times New Roman"/>
          <w:sz w:val="24"/>
          <w:szCs w:val="24"/>
        </w:rPr>
        <w:t>. I</w:t>
      </w:r>
      <w:r w:rsidR="00E23EBA">
        <w:rPr>
          <w:rFonts w:ascii="Times New Roman" w:hAnsi="Times New Roman" w:cs="Times New Roman"/>
          <w:sz w:val="24"/>
          <w:szCs w:val="24"/>
        </w:rPr>
        <w:t>n this chapter, thematic analysis conducted on the feedback obtained by the above-mentioned qualitative analysis will be presented.</w:t>
      </w:r>
    </w:p>
    <w:p w14:paraId="5CAFF654" w14:textId="02D0102D"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3" w:name="_Toc132325904"/>
      <w:r w:rsidRPr="00D4027D">
        <w:rPr>
          <w:rFonts w:ascii="Times New Roman Regular" w:hAnsi="Times New Roman Regular" w:cs="Times New Roman Regular"/>
          <w:b/>
          <w:bCs/>
          <w:color w:val="auto"/>
          <w:sz w:val="28"/>
          <w:szCs w:val="28"/>
        </w:rPr>
        <w:t>9.3 Evaluation criteria</w:t>
      </w:r>
      <w:bookmarkEnd w:id="423"/>
    </w:p>
    <w:p w14:paraId="7C9E4D25" w14:textId="5E358FD2" w:rsidR="00D4027D" w:rsidRPr="00D4027D" w:rsidRDefault="00930DE9"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Before evaluation, clear criteri</w:t>
      </w:r>
      <w:r w:rsidR="00AC1C33">
        <w:rPr>
          <w:rFonts w:ascii="Times New Roman" w:hAnsi="Times New Roman" w:cs="Times New Roman"/>
          <w:sz w:val="24"/>
          <w:szCs w:val="24"/>
        </w:rPr>
        <w:t xml:space="preserve">a </w:t>
      </w:r>
      <w:r>
        <w:rPr>
          <w:rFonts w:ascii="Times New Roman" w:hAnsi="Times New Roman" w:cs="Times New Roman"/>
          <w:sz w:val="24"/>
          <w:szCs w:val="24"/>
        </w:rPr>
        <w:t xml:space="preserve">must be defined to ensure that all aspects of the research </w:t>
      </w:r>
      <w:r w:rsidR="004D4DAB">
        <w:rPr>
          <w:rFonts w:ascii="Times New Roman" w:hAnsi="Times New Roman" w:cs="Times New Roman"/>
          <w:sz w:val="24"/>
          <w:szCs w:val="24"/>
        </w:rPr>
        <w:t>are</w:t>
      </w:r>
      <w:r>
        <w:rPr>
          <w:rFonts w:ascii="Times New Roman" w:hAnsi="Times New Roman" w:cs="Times New Roman"/>
          <w:sz w:val="24"/>
          <w:szCs w:val="24"/>
        </w:rPr>
        <w:t xml:space="preserve"> assessed. The table below breaks down the criteria the author defined </w:t>
      </w:r>
      <w:r w:rsidR="00474E67">
        <w:rPr>
          <w:rFonts w:ascii="Times New Roman" w:hAnsi="Times New Roman" w:cs="Times New Roman"/>
          <w:sz w:val="24"/>
          <w:szCs w:val="24"/>
        </w:rPr>
        <w:t xml:space="preserve">prior to conducting </w:t>
      </w:r>
      <w:r>
        <w:rPr>
          <w:rFonts w:ascii="Times New Roman" w:hAnsi="Times New Roman" w:cs="Times New Roman"/>
          <w:sz w:val="24"/>
          <w:szCs w:val="24"/>
        </w:rPr>
        <w:t>evaluation.</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424" w:name="_Toc132182725"/>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424"/>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16707" w14:paraId="21340254" w14:textId="77777777" w:rsidTr="00CF60C4">
        <w:tc>
          <w:tcPr>
            <w:tcW w:w="895" w:type="dxa"/>
            <w:tcBorders>
              <w:bottom w:val="single" w:sz="4" w:space="0" w:color="auto"/>
            </w:tcBorders>
          </w:tcPr>
          <w:p w14:paraId="78005F70" w14:textId="1A9AF941" w:rsidR="00F16707" w:rsidRPr="00FB5E8E" w:rsidRDefault="00F16707" w:rsidP="00F16707">
            <w:pPr>
              <w:spacing w:line="360" w:lineRule="auto"/>
              <w:jc w:val="center"/>
              <w:rPr>
                <w:rFonts w:ascii="Times New Roman" w:hAnsi="Times New Roman" w:cs="Times New Roman"/>
                <w:sz w:val="24"/>
                <w:szCs w:val="24"/>
              </w:rPr>
            </w:pPr>
            <w:bookmarkStart w:id="425" w:name="evalcrit1"/>
            <w:r>
              <w:rPr>
                <w:rFonts w:ascii="Times New Roman Regular" w:hAnsi="Times New Roman Regular" w:cs="Times New Roman Regular"/>
                <w:sz w:val="24"/>
                <w:szCs w:val="24"/>
                <w:bdr w:val="single" w:sz="4" w:space="0" w:color="00B050"/>
              </w:rPr>
              <w:t>CR</w:t>
            </w:r>
            <w:r w:rsidRPr="00F16707">
              <w:rPr>
                <w:rFonts w:ascii="Times New Roman Regular" w:hAnsi="Times New Roman Regular" w:cs="Times New Roman Regular"/>
                <w:sz w:val="24"/>
                <w:szCs w:val="24"/>
                <w:bdr w:val="single" w:sz="4" w:space="0" w:color="00B050"/>
              </w:rPr>
              <w:t>1</w:t>
            </w:r>
            <w:bookmarkEnd w:id="425"/>
          </w:p>
        </w:tc>
        <w:tc>
          <w:tcPr>
            <w:tcW w:w="2340" w:type="dxa"/>
          </w:tcPr>
          <w:p w14:paraId="74BC9258" w14:textId="2A32C01A" w:rsidR="00F16707" w:rsidRDefault="00F16707" w:rsidP="00F16707">
            <w:pPr>
              <w:spacing w:line="360" w:lineRule="auto"/>
              <w:rPr>
                <w:rFonts w:ascii="Times New Roman" w:hAnsi="Times New Roman" w:cs="Times New Roman"/>
                <w:sz w:val="24"/>
                <w:szCs w:val="24"/>
              </w:rPr>
            </w:pPr>
            <w:r>
              <w:rPr>
                <w:rFonts w:ascii="Times New Roman" w:hAnsi="Times New Roman" w:cs="Times New Roman"/>
                <w:sz w:val="24"/>
                <w:szCs w:val="24"/>
              </w:rPr>
              <w:t>Choice of research domain</w:t>
            </w:r>
          </w:p>
        </w:tc>
        <w:tc>
          <w:tcPr>
            <w:tcW w:w="6115" w:type="dxa"/>
          </w:tcPr>
          <w:p w14:paraId="014723C6" w14:textId="63D82226"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validate the significance of the chosen domain, topic and research gap.</w:t>
            </w:r>
          </w:p>
        </w:tc>
      </w:tr>
      <w:tr w:rsidR="00F16707" w14:paraId="1340317B" w14:textId="77777777" w:rsidTr="00CF60C4">
        <w:tc>
          <w:tcPr>
            <w:tcW w:w="895" w:type="dxa"/>
            <w:tcBorders>
              <w:top w:val="single" w:sz="4" w:space="0" w:color="auto"/>
            </w:tcBorders>
          </w:tcPr>
          <w:p w14:paraId="3DC296BC" w14:textId="4A1D006B" w:rsidR="00F16707" w:rsidRPr="00FB5E8E" w:rsidRDefault="00F16707" w:rsidP="00F16707">
            <w:pPr>
              <w:spacing w:line="360" w:lineRule="auto"/>
              <w:jc w:val="center"/>
              <w:rPr>
                <w:rFonts w:ascii="Times New Roman" w:hAnsi="Times New Roman" w:cs="Times New Roman"/>
                <w:sz w:val="24"/>
                <w:szCs w:val="24"/>
              </w:rPr>
            </w:pPr>
            <w:bookmarkStart w:id="426" w:name="evalcrit2"/>
            <w:r>
              <w:rPr>
                <w:rFonts w:ascii="Times New Roman Regular" w:hAnsi="Times New Roman Regular" w:cs="Times New Roman Regular"/>
                <w:sz w:val="24"/>
                <w:szCs w:val="24"/>
                <w:bdr w:val="single" w:sz="4" w:space="0" w:color="00B050"/>
              </w:rPr>
              <w:t>CR2</w:t>
            </w:r>
            <w:bookmarkEnd w:id="426"/>
          </w:p>
        </w:tc>
        <w:tc>
          <w:tcPr>
            <w:tcW w:w="2340" w:type="dxa"/>
          </w:tcPr>
          <w:p w14:paraId="634A081D" w14:textId="415A3C28"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0EF1C8AB"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determine the significance of the observed findings and contributions to the body of knowledge.</w:t>
            </w:r>
          </w:p>
        </w:tc>
      </w:tr>
      <w:tr w:rsidR="00F16707" w14:paraId="2183DA40" w14:textId="77777777" w:rsidTr="00117423">
        <w:tc>
          <w:tcPr>
            <w:tcW w:w="895" w:type="dxa"/>
          </w:tcPr>
          <w:p w14:paraId="1ED3765E" w14:textId="7B5FEFB8" w:rsidR="00F16707" w:rsidRPr="00FB5E8E" w:rsidRDefault="00F16707" w:rsidP="00F16707">
            <w:pPr>
              <w:spacing w:line="360" w:lineRule="auto"/>
              <w:jc w:val="center"/>
              <w:rPr>
                <w:rFonts w:ascii="Times New Roman" w:hAnsi="Times New Roman" w:cs="Times New Roman"/>
                <w:sz w:val="24"/>
                <w:szCs w:val="24"/>
              </w:rPr>
            </w:pPr>
            <w:bookmarkStart w:id="427" w:name="evalcrit3"/>
            <w:r>
              <w:rPr>
                <w:rFonts w:ascii="Times New Roman Regular" w:hAnsi="Times New Roman Regular" w:cs="Times New Roman Regular"/>
                <w:sz w:val="24"/>
                <w:szCs w:val="24"/>
                <w:bdr w:val="single" w:sz="4" w:space="0" w:color="00B050"/>
              </w:rPr>
              <w:t>CR3</w:t>
            </w:r>
            <w:bookmarkEnd w:id="427"/>
          </w:p>
        </w:tc>
        <w:tc>
          <w:tcPr>
            <w:tcW w:w="2340" w:type="dxa"/>
          </w:tcPr>
          <w:p w14:paraId="20B6E8DE" w14:textId="6D1D79B8" w:rsidR="00F16707" w:rsidRDefault="00F16707" w:rsidP="00F16707">
            <w:pPr>
              <w:spacing w:line="360" w:lineRule="auto"/>
              <w:rPr>
                <w:rFonts w:ascii="Times New Roman" w:hAnsi="Times New Roman" w:cs="Times New Roman"/>
                <w:sz w:val="24"/>
                <w:szCs w:val="24"/>
              </w:rPr>
            </w:pPr>
            <w:r>
              <w:rPr>
                <w:rFonts w:ascii="Times New Roman" w:hAnsi="Times New Roman" w:cs="Times New Roman"/>
                <w:sz w:val="24"/>
                <w:szCs w:val="24"/>
              </w:rPr>
              <w:t>Research novelty</w:t>
            </w:r>
          </w:p>
        </w:tc>
        <w:tc>
          <w:tcPr>
            <w:tcW w:w="6115" w:type="dxa"/>
          </w:tcPr>
          <w:p w14:paraId="2410546F" w14:textId="6EDAF9D8"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assess the novelty of the proposed solution.</w:t>
            </w:r>
          </w:p>
        </w:tc>
      </w:tr>
      <w:tr w:rsidR="00F16707" w14:paraId="33A985D2" w14:textId="77777777" w:rsidTr="00117423">
        <w:tc>
          <w:tcPr>
            <w:tcW w:w="895" w:type="dxa"/>
          </w:tcPr>
          <w:p w14:paraId="49687BF8" w14:textId="3FB17B72" w:rsidR="00F16707" w:rsidRPr="00FB5E8E" w:rsidRDefault="00EB630F" w:rsidP="00F16707">
            <w:pPr>
              <w:spacing w:line="360" w:lineRule="auto"/>
              <w:jc w:val="center"/>
              <w:rPr>
                <w:rFonts w:ascii="Times New Roman" w:hAnsi="Times New Roman" w:cs="Times New Roman"/>
                <w:sz w:val="24"/>
                <w:szCs w:val="24"/>
              </w:rPr>
            </w:pPr>
            <w:bookmarkStart w:id="428" w:name="evalcrit4"/>
            <w:r>
              <w:rPr>
                <w:rFonts w:ascii="Times New Roman Regular" w:hAnsi="Times New Roman Regular" w:cs="Times New Roman Regular"/>
                <w:sz w:val="24"/>
                <w:szCs w:val="24"/>
                <w:bdr w:val="single" w:sz="4" w:space="0" w:color="00B050"/>
              </w:rPr>
              <w:lastRenderedPageBreak/>
              <w:t>CR4</w:t>
            </w:r>
            <w:bookmarkEnd w:id="428"/>
          </w:p>
        </w:tc>
        <w:tc>
          <w:tcPr>
            <w:tcW w:w="2340" w:type="dxa"/>
          </w:tcPr>
          <w:p w14:paraId="5A589E5E" w14:textId="3170A4A1"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difficulty</w:t>
            </w:r>
          </w:p>
        </w:tc>
        <w:tc>
          <w:tcPr>
            <w:tcW w:w="6115" w:type="dxa"/>
          </w:tcPr>
          <w:p w14:paraId="14C0632E" w14:textId="6CCAF9C4"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assess the technical difficulty of the research.</w:t>
            </w:r>
          </w:p>
        </w:tc>
      </w:tr>
      <w:tr w:rsidR="00F16707" w14:paraId="2E93167B" w14:textId="77777777" w:rsidTr="00117423">
        <w:tc>
          <w:tcPr>
            <w:tcW w:w="895" w:type="dxa"/>
          </w:tcPr>
          <w:p w14:paraId="7548F99D" w14:textId="466E6395" w:rsidR="00F16707" w:rsidRPr="00FB5E8E" w:rsidRDefault="00EB630F" w:rsidP="00F16707">
            <w:pPr>
              <w:spacing w:line="360" w:lineRule="auto"/>
              <w:jc w:val="center"/>
              <w:rPr>
                <w:rFonts w:ascii="Times New Roman" w:hAnsi="Times New Roman" w:cs="Times New Roman"/>
                <w:sz w:val="24"/>
                <w:szCs w:val="24"/>
              </w:rPr>
            </w:pPr>
            <w:bookmarkStart w:id="429" w:name="evalcrit5"/>
            <w:r>
              <w:rPr>
                <w:rFonts w:ascii="Times New Roman Regular" w:hAnsi="Times New Roman Regular" w:cs="Times New Roman Regular"/>
                <w:sz w:val="24"/>
                <w:szCs w:val="24"/>
                <w:bdr w:val="single" w:sz="4" w:space="0" w:color="00B050"/>
              </w:rPr>
              <w:t>CR5</w:t>
            </w:r>
            <w:bookmarkEnd w:id="429"/>
          </w:p>
        </w:tc>
        <w:tc>
          <w:tcPr>
            <w:tcW w:w="2340" w:type="dxa"/>
          </w:tcPr>
          <w:p w14:paraId="7F7DB8E4" w14:textId="4868BDDF"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quality</w:t>
            </w:r>
          </w:p>
        </w:tc>
        <w:tc>
          <w:tcPr>
            <w:tcW w:w="6115" w:type="dxa"/>
          </w:tcPr>
          <w:p w14:paraId="152B0608" w14:textId="25F7D896"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confirm that sufficient literature has been reviewed and the research is well documented with adequate reasoning behind each technique.</w:t>
            </w:r>
          </w:p>
        </w:tc>
      </w:tr>
      <w:tr w:rsidR="00F16707" w14:paraId="526891A7" w14:textId="77777777" w:rsidTr="00117423">
        <w:tc>
          <w:tcPr>
            <w:tcW w:w="895" w:type="dxa"/>
          </w:tcPr>
          <w:p w14:paraId="1C862FF3" w14:textId="751520E8" w:rsidR="00F16707" w:rsidRPr="00FB5E8E" w:rsidRDefault="00EB630F" w:rsidP="00F16707">
            <w:pPr>
              <w:spacing w:line="360" w:lineRule="auto"/>
              <w:jc w:val="center"/>
              <w:rPr>
                <w:rFonts w:ascii="Times New Roman" w:hAnsi="Times New Roman" w:cs="Times New Roman"/>
                <w:sz w:val="24"/>
                <w:szCs w:val="24"/>
              </w:rPr>
            </w:pPr>
            <w:bookmarkStart w:id="430" w:name="evalcrit6"/>
            <w:r>
              <w:rPr>
                <w:rFonts w:ascii="Times New Roman Regular" w:hAnsi="Times New Roman Regular" w:cs="Times New Roman Regular"/>
                <w:sz w:val="24"/>
                <w:szCs w:val="24"/>
                <w:bdr w:val="single" w:sz="4" w:space="0" w:color="00B050"/>
              </w:rPr>
              <w:t>CR6</w:t>
            </w:r>
            <w:bookmarkEnd w:id="430"/>
          </w:p>
        </w:tc>
        <w:tc>
          <w:tcPr>
            <w:tcW w:w="2340" w:type="dxa"/>
          </w:tcPr>
          <w:p w14:paraId="000489DB" w14:textId="0B9CE191"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492959D8" w14:textId="3DE95A63"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ensure that the approach taken meets industry standards and is best in class.</w:t>
            </w:r>
          </w:p>
        </w:tc>
      </w:tr>
      <w:tr w:rsidR="00F16707" w14:paraId="6C0124C3" w14:textId="77777777" w:rsidTr="00117423">
        <w:tc>
          <w:tcPr>
            <w:tcW w:w="895" w:type="dxa"/>
          </w:tcPr>
          <w:p w14:paraId="4FBBB27F" w14:textId="3B63B842" w:rsidR="00F16707" w:rsidRPr="00FB5E8E" w:rsidRDefault="00EB630F" w:rsidP="00F16707">
            <w:pPr>
              <w:spacing w:line="360" w:lineRule="auto"/>
              <w:jc w:val="center"/>
              <w:rPr>
                <w:rFonts w:ascii="Times New Roman" w:hAnsi="Times New Roman" w:cs="Times New Roman"/>
                <w:sz w:val="24"/>
                <w:szCs w:val="24"/>
              </w:rPr>
            </w:pPr>
            <w:bookmarkStart w:id="431" w:name="evalcrit7"/>
            <w:r>
              <w:rPr>
                <w:rFonts w:ascii="Times New Roman Regular" w:hAnsi="Times New Roman Regular" w:cs="Times New Roman Regular"/>
                <w:sz w:val="24"/>
                <w:szCs w:val="24"/>
                <w:bdr w:val="single" w:sz="4" w:space="0" w:color="00B050"/>
              </w:rPr>
              <w:t>CR7</w:t>
            </w:r>
            <w:bookmarkEnd w:id="431"/>
          </w:p>
        </w:tc>
        <w:tc>
          <w:tcPr>
            <w:tcW w:w="2340" w:type="dxa"/>
          </w:tcPr>
          <w:p w14:paraId="357A56FA" w14:textId="62EA4090"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6115" w:type="dxa"/>
          </w:tcPr>
          <w:p w14:paraId="3167890A" w14:textId="01FCFC71"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confirm that the system is user-friendly and convenient.</w:t>
            </w:r>
          </w:p>
        </w:tc>
      </w:tr>
      <w:tr w:rsidR="00F16707" w14:paraId="45EBB776" w14:textId="77777777" w:rsidTr="00117423">
        <w:tc>
          <w:tcPr>
            <w:tcW w:w="895" w:type="dxa"/>
          </w:tcPr>
          <w:p w14:paraId="2DD01228" w14:textId="0D221418" w:rsidR="00F16707" w:rsidRPr="00FB5E8E" w:rsidRDefault="00EB630F" w:rsidP="00F16707">
            <w:pPr>
              <w:spacing w:line="360" w:lineRule="auto"/>
              <w:jc w:val="center"/>
              <w:rPr>
                <w:rFonts w:ascii="Times New Roman" w:hAnsi="Times New Roman" w:cs="Times New Roman"/>
                <w:sz w:val="24"/>
                <w:szCs w:val="24"/>
              </w:rPr>
            </w:pPr>
            <w:bookmarkStart w:id="432" w:name="evalcrit8"/>
            <w:r>
              <w:rPr>
                <w:rFonts w:ascii="Times New Roman Regular" w:hAnsi="Times New Roman Regular" w:cs="Times New Roman Regular"/>
                <w:sz w:val="24"/>
                <w:szCs w:val="24"/>
                <w:bdr w:val="single" w:sz="4" w:space="0" w:color="00B050"/>
              </w:rPr>
              <w:t>CR8</w:t>
            </w:r>
            <w:bookmarkEnd w:id="432"/>
          </w:p>
        </w:tc>
        <w:tc>
          <w:tcPr>
            <w:tcW w:w="2340" w:type="dxa"/>
          </w:tcPr>
          <w:p w14:paraId="1E1C5C90" w14:textId="6AB69B33" w:rsidR="00F16707" w:rsidRDefault="00F16707" w:rsidP="00F16707">
            <w:pPr>
              <w:spacing w:line="360" w:lineRule="auto"/>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117B79C" w14:textId="758DC796"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any limitations and future research possibilities.</w:t>
            </w:r>
          </w:p>
        </w:tc>
      </w:tr>
    </w:tbl>
    <w:p w14:paraId="170F17BB" w14:textId="312186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3" w:name="_Toc132325905"/>
      <w:r w:rsidRPr="00D4027D">
        <w:rPr>
          <w:rFonts w:ascii="Times New Roman Regular" w:hAnsi="Times New Roman Regular" w:cs="Times New Roman Regular"/>
          <w:b/>
          <w:bCs/>
          <w:color w:val="auto"/>
          <w:sz w:val="28"/>
          <w:szCs w:val="28"/>
        </w:rPr>
        <w:t>9.4 Self-evaluation</w:t>
      </w:r>
      <w:bookmarkEnd w:id="433"/>
    </w:p>
    <w:p w14:paraId="18487EC6" w14:textId="2B9BB39D" w:rsidR="00D4027D" w:rsidRPr="00D4027D" w:rsidRDefault="00B0003B"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presents self-evaluation that was performed by the author according to the above-mentioned criteria.</w:t>
      </w:r>
    </w:p>
    <w:p w14:paraId="6E357D70" w14:textId="2AF25E28" w:rsidR="00AD7D69" w:rsidRPr="00AD7D69" w:rsidRDefault="00AD7D69" w:rsidP="00AD7D69">
      <w:pPr>
        <w:pStyle w:val="Caption"/>
        <w:keepNext/>
        <w:jc w:val="center"/>
        <w:rPr>
          <w:rFonts w:ascii="Times New Roman" w:hAnsi="Times New Roman" w:cs="Times New Roman"/>
          <w:b w:val="0"/>
          <w:bCs w:val="0"/>
          <w:smallCaps w:val="0"/>
          <w:color w:val="auto"/>
          <w:sz w:val="24"/>
          <w:szCs w:val="24"/>
        </w:rPr>
      </w:pPr>
      <w:bookmarkStart w:id="43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434"/>
    </w:p>
    <w:tbl>
      <w:tblPr>
        <w:tblStyle w:val="TableGrid"/>
        <w:tblW w:w="0" w:type="auto"/>
        <w:tblLook w:val="04A0" w:firstRow="1" w:lastRow="0" w:firstColumn="1" w:lastColumn="0" w:noHBand="0" w:noVBand="1"/>
      </w:tblPr>
      <w:tblGrid>
        <w:gridCol w:w="895"/>
        <w:gridCol w:w="8455"/>
      </w:tblGrid>
      <w:tr w:rsidR="00AD7D69" w14:paraId="60E4A549" w14:textId="77777777" w:rsidTr="00EE78AE">
        <w:tc>
          <w:tcPr>
            <w:tcW w:w="895" w:type="dxa"/>
          </w:tcPr>
          <w:p w14:paraId="0D7EC65F" w14:textId="14DF0349" w:rsidR="00AD7D69" w:rsidRPr="008F3B46" w:rsidRDefault="00185A6A" w:rsidP="008F3B4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8F3B46">
              <w:rPr>
                <w:rFonts w:ascii="Times New Roman" w:hAnsi="Times New Roman" w:cs="Times New Roman"/>
                <w:b/>
                <w:bCs/>
                <w:sz w:val="24"/>
                <w:szCs w:val="24"/>
              </w:rPr>
              <w:t>ID</w:t>
            </w:r>
          </w:p>
        </w:tc>
        <w:tc>
          <w:tcPr>
            <w:tcW w:w="8455" w:type="dxa"/>
          </w:tcPr>
          <w:p w14:paraId="538CF01F" w14:textId="1EA181FC" w:rsidR="00AD7D69" w:rsidRPr="008F3B46" w:rsidRDefault="008F3B46"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AD7D69" w14:paraId="3DD1EC8C" w14:textId="77777777" w:rsidTr="00EE78AE">
        <w:tc>
          <w:tcPr>
            <w:tcW w:w="895" w:type="dxa"/>
          </w:tcPr>
          <w:p w14:paraId="3EA5BB0F" w14:textId="2534D54A" w:rsidR="00AD7D69" w:rsidRPr="009D0923" w:rsidRDefault="0082628B" w:rsidP="00EE78AE">
            <w:pPr>
              <w:spacing w:line="360" w:lineRule="auto"/>
              <w:jc w:val="center"/>
              <w:rPr>
                <w:rFonts w:ascii="Times New Roman" w:hAnsi="Times New Roman" w:cs="Times New Roman"/>
                <w:sz w:val="24"/>
                <w:szCs w:val="24"/>
              </w:rPr>
            </w:pPr>
            <w:hyperlink w:anchor="evalcrit1" w:history="1">
              <w:r w:rsidR="009D0923" w:rsidRPr="009D0923">
                <w:rPr>
                  <w:rStyle w:val="Hyperlink"/>
                  <w:rFonts w:ascii="Times New Roman Regular" w:hAnsi="Times New Roman Regular" w:cs="Times New Roman Regular"/>
                  <w:color w:val="auto"/>
                  <w:sz w:val="24"/>
                  <w:szCs w:val="24"/>
                  <w:u w:val="none"/>
                  <w:bdr w:val="single" w:sz="4" w:space="0" w:color="00B050"/>
                </w:rPr>
                <w:t>CR1</w:t>
              </w:r>
            </w:hyperlink>
          </w:p>
        </w:tc>
        <w:tc>
          <w:tcPr>
            <w:tcW w:w="8455" w:type="dxa"/>
          </w:tcPr>
          <w:p w14:paraId="77060A9C" w14:textId="1999C320" w:rsidR="00AD7D69" w:rsidRDefault="00A06270"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chosen domain is </w:t>
            </w:r>
            <w:r w:rsidR="00EC1DF1">
              <w:rPr>
                <w:rFonts w:ascii="Times New Roman" w:hAnsi="Times New Roman" w:cs="Times New Roman"/>
                <w:sz w:val="24"/>
                <w:szCs w:val="24"/>
              </w:rPr>
              <w:t>novel</w:t>
            </w:r>
            <w:r>
              <w:rPr>
                <w:rFonts w:ascii="Times New Roman" w:hAnsi="Times New Roman" w:cs="Times New Roman"/>
                <w:sz w:val="24"/>
                <w:szCs w:val="24"/>
              </w:rPr>
              <w:t xml:space="preserve"> and has </w:t>
            </w:r>
            <w:r w:rsidR="00EC1DF1">
              <w:rPr>
                <w:rFonts w:ascii="Times New Roman" w:hAnsi="Times New Roman" w:cs="Times New Roman"/>
                <w:sz w:val="24"/>
                <w:szCs w:val="24"/>
              </w:rPr>
              <w:t>hardly any</w:t>
            </w:r>
            <w:r>
              <w:rPr>
                <w:rFonts w:ascii="Times New Roman" w:hAnsi="Times New Roman" w:cs="Times New Roman"/>
                <w:sz w:val="24"/>
                <w:szCs w:val="24"/>
              </w:rPr>
              <w:t xml:space="preserve"> experts with the technical knowledge</w:t>
            </w:r>
            <w:r w:rsidR="00C208AE">
              <w:rPr>
                <w:rFonts w:ascii="Times New Roman" w:hAnsi="Times New Roman" w:cs="Times New Roman"/>
                <w:sz w:val="24"/>
                <w:szCs w:val="24"/>
              </w:rPr>
              <w:t xml:space="preserve">, hence, </w:t>
            </w:r>
            <w:r w:rsidR="00502431">
              <w:rPr>
                <w:rFonts w:ascii="Times New Roman" w:hAnsi="Times New Roman" w:cs="Times New Roman"/>
                <w:sz w:val="24"/>
                <w:szCs w:val="24"/>
              </w:rPr>
              <w:t xml:space="preserve">it </w:t>
            </w:r>
            <w:r w:rsidR="00C208AE">
              <w:rPr>
                <w:rFonts w:ascii="Times New Roman" w:hAnsi="Times New Roman" w:cs="Times New Roman"/>
                <w:sz w:val="24"/>
                <w:szCs w:val="24"/>
              </w:rPr>
              <w:t>has limited research available</w:t>
            </w:r>
            <w:r>
              <w:rPr>
                <w:rFonts w:ascii="Times New Roman" w:hAnsi="Times New Roman" w:cs="Times New Roman"/>
                <w:sz w:val="24"/>
                <w:szCs w:val="24"/>
              </w:rPr>
              <w:t xml:space="preserve">. However, the domain has extremely high potential on being </w:t>
            </w:r>
            <w:r w:rsidR="00AD483C">
              <w:rPr>
                <w:rFonts w:ascii="Times New Roman" w:hAnsi="Times New Roman" w:cs="Times New Roman"/>
                <w:sz w:val="24"/>
                <w:szCs w:val="24"/>
              </w:rPr>
              <w:t xml:space="preserve">a </w:t>
            </w:r>
            <w:r>
              <w:rPr>
                <w:rFonts w:ascii="Times New Roman" w:hAnsi="Times New Roman" w:cs="Times New Roman"/>
                <w:sz w:val="24"/>
                <w:szCs w:val="24"/>
              </w:rPr>
              <w:t xml:space="preserve">stepping stone for </w:t>
            </w:r>
            <w:r w:rsidR="00850C71">
              <w:rPr>
                <w:rFonts w:ascii="Times New Roman" w:hAnsi="Times New Roman" w:cs="Times New Roman"/>
                <w:sz w:val="24"/>
                <w:szCs w:val="24"/>
              </w:rPr>
              <w:t xml:space="preserve">more capable </w:t>
            </w:r>
            <w:r>
              <w:rPr>
                <w:rFonts w:ascii="Times New Roman" w:hAnsi="Times New Roman" w:cs="Times New Roman"/>
                <w:sz w:val="24"/>
                <w:szCs w:val="24"/>
              </w:rPr>
              <w:t>DL algorithms due to its ability to adapt its evaluation strategies and not being static.</w:t>
            </w:r>
          </w:p>
        </w:tc>
      </w:tr>
      <w:tr w:rsidR="00AD7D69" w14:paraId="13975772" w14:textId="77777777" w:rsidTr="00EE78AE">
        <w:tc>
          <w:tcPr>
            <w:tcW w:w="895" w:type="dxa"/>
          </w:tcPr>
          <w:p w14:paraId="396C83A9" w14:textId="1F4EA4E3" w:rsidR="00AD7D69" w:rsidRPr="00FB5E8E" w:rsidRDefault="0082628B" w:rsidP="00EE78AE">
            <w:pPr>
              <w:spacing w:line="360" w:lineRule="auto"/>
              <w:jc w:val="center"/>
              <w:rPr>
                <w:rFonts w:ascii="Times New Roman" w:hAnsi="Times New Roman" w:cs="Times New Roman"/>
                <w:sz w:val="24"/>
                <w:szCs w:val="24"/>
              </w:rPr>
            </w:pPr>
            <w:hyperlink w:anchor="evalcrit2" w:history="1">
              <w:r w:rsidR="00A11851">
                <w:rPr>
                  <w:rStyle w:val="Hyperlink"/>
                  <w:rFonts w:ascii="Times New Roman Regular" w:hAnsi="Times New Roman Regular" w:cs="Times New Roman Regular"/>
                  <w:color w:val="auto"/>
                  <w:sz w:val="24"/>
                  <w:szCs w:val="24"/>
                  <w:u w:val="none"/>
                  <w:bdr w:val="single" w:sz="4" w:space="0" w:color="00B050"/>
                </w:rPr>
                <w:t>CR2</w:t>
              </w:r>
            </w:hyperlink>
          </w:p>
        </w:tc>
        <w:tc>
          <w:tcPr>
            <w:tcW w:w="8455" w:type="dxa"/>
          </w:tcPr>
          <w:p w14:paraId="1303CB34" w14:textId="0F6ECDAA" w:rsidR="00AD7D69" w:rsidRDefault="001631E2"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 considers the contributions made as </w:t>
            </w:r>
            <w:r w:rsidR="000C5140">
              <w:rPr>
                <w:rFonts w:ascii="Times New Roman" w:hAnsi="Times New Roman" w:cs="Times New Roman"/>
                <w:sz w:val="24"/>
                <w:szCs w:val="24"/>
              </w:rPr>
              <w:t>highly impactful</w:t>
            </w:r>
            <w:r>
              <w:rPr>
                <w:rFonts w:ascii="Times New Roman" w:hAnsi="Times New Roman" w:cs="Times New Roman"/>
                <w:sz w:val="24"/>
                <w:szCs w:val="24"/>
              </w:rPr>
              <w:t xml:space="preserve"> given the short time duration. </w:t>
            </w:r>
            <w:r w:rsidR="000C5140">
              <w:rPr>
                <w:rFonts w:ascii="Times New Roman" w:hAnsi="Times New Roman" w:cs="Times New Roman"/>
                <w:sz w:val="24"/>
                <w:szCs w:val="24"/>
              </w:rPr>
              <w:t xml:space="preserve">Contributions range from a novel algorithm </w:t>
            </w:r>
            <w:r w:rsidR="00A0617C">
              <w:rPr>
                <w:rFonts w:ascii="Times New Roman" w:hAnsi="Times New Roman" w:cs="Times New Roman"/>
                <w:sz w:val="24"/>
                <w:szCs w:val="24"/>
              </w:rPr>
              <w:t xml:space="preserve">within the research domain to a novel algorithm within the problem domain. </w:t>
            </w:r>
            <w:r w:rsidR="00BE489D">
              <w:rPr>
                <w:rFonts w:ascii="Times New Roman" w:hAnsi="Times New Roman" w:cs="Times New Roman"/>
                <w:sz w:val="24"/>
                <w:szCs w:val="24"/>
              </w:rPr>
              <w:t>Furthermore, the research was left open for fur</w:t>
            </w:r>
            <w:r w:rsidR="003A0EC5">
              <w:rPr>
                <w:rFonts w:ascii="Times New Roman" w:hAnsi="Times New Roman" w:cs="Times New Roman"/>
                <w:sz w:val="24"/>
                <w:szCs w:val="24"/>
              </w:rPr>
              <w:t xml:space="preserve">ther enhancements and work </w:t>
            </w:r>
            <w:r w:rsidR="00B44C3E">
              <w:rPr>
                <w:rFonts w:ascii="Times New Roman" w:hAnsi="Times New Roman" w:cs="Times New Roman"/>
                <w:sz w:val="24"/>
                <w:szCs w:val="24"/>
              </w:rPr>
              <w:t xml:space="preserve">to </w:t>
            </w:r>
            <w:r w:rsidR="003A0EC5">
              <w:rPr>
                <w:rFonts w:ascii="Times New Roman" w:hAnsi="Times New Roman" w:cs="Times New Roman"/>
                <w:sz w:val="24"/>
                <w:szCs w:val="24"/>
              </w:rPr>
              <w:t>motivat</w:t>
            </w:r>
            <w:r w:rsidR="00B44C3E">
              <w:rPr>
                <w:rFonts w:ascii="Times New Roman" w:hAnsi="Times New Roman" w:cs="Times New Roman"/>
                <w:sz w:val="24"/>
                <w:szCs w:val="24"/>
              </w:rPr>
              <w:t xml:space="preserve">e </w:t>
            </w:r>
            <w:r w:rsidR="003A0EC5">
              <w:rPr>
                <w:rFonts w:ascii="Times New Roman" w:hAnsi="Times New Roman" w:cs="Times New Roman"/>
                <w:sz w:val="24"/>
                <w:szCs w:val="24"/>
              </w:rPr>
              <w:t xml:space="preserve">upcoming/seasoned researchers to </w:t>
            </w:r>
            <w:r w:rsidR="0000362A">
              <w:rPr>
                <w:rFonts w:ascii="Times New Roman" w:hAnsi="Times New Roman" w:cs="Times New Roman"/>
                <w:sz w:val="24"/>
                <w:szCs w:val="24"/>
              </w:rPr>
              <w:t xml:space="preserve">at </w:t>
            </w:r>
            <w:r w:rsidR="00936264">
              <w:rPr>
                <w:rFonts w:ascii="Times New Roman" w:hAnsi="Times New Roman" w:cs="Times New Roman"/>
                <w:sz w:val="24"/>
                <w:szCs w:val="24"/>
              </w:rPr>
              <w:t xml:space="preserve">the very </w:t>
            </w:r>
            <w:r w:rsidR="0000362A">
              <w:rPr>
                <w:rFonts w:ascii="Times New Roman" w:hAnsi="Times New Roman" w:cs="Times New Roman"/>
                <w:sz w:val="24"/>
                <w:szCs w:val="24"/>
              </w:rPr>
              <w:t>least be curious about the domain of neural ODEs/SDEs &amp; LTCs.</w:t>
            </w:r>
          </w:p>
        </w:tc>
      </w:tr>
      <w:tr w:rsidR="00AD7D69" w14:paraId="5849E4FF" w14:textId="77777777" w:rsidTr="00EE78AE">
        <w:tc>
          <w:tcPr>
            <w:tcW w:w="895" w:type="dxa"/>
          </w:tcPr>
          <w:p w14:paraId="300263D1" w14:textId="6C4E1564" w:rsidR="00AD7D69" w:rsidRPr="00FB5E8E" w:rsidRDefault="0082628B" w:rsidP="00EE78AE">
            <w:pPr>
              <w:spacing w:line="360" w:lineRule="auto"/>
              <w:jc w:val="center"/>
              <w:rPr>
                <w:rFonts w:ascii="Times New Roman" w:hAnsi="Times New Roman" w:cs="Times New Roman"/>
                <w:sz w:val="24"/>
                <w:szCs w:val="24"/>
              </w:rPr>
            </w:pPr>
            <w:hyperlink w:anchor="evalcrit3" w:history="1">
              <w:r w:rsidR="00A11851">
                <w:rPr>
                  <w:rStyle w:val="Hyperlink"/>
                  <w:rFonts w:ascii="Times New Roman Regular" w:hAnsi="Times New Roman Regular" w:cs="Times New Roman Regular"/>
                  <w:color w:val="auto"/>
                  <w:sz w:val="24"/>
                  <w:szCs w:val="24"/>
                  <w:u w:val="none"/>
                  <w:bdr w:val="single" w:sz="4" w:space="0" w:color="00B050"/>
                </w:rPr>
                <w:t>CR3</w:t>
              </w:r>
            </w:hyperlink>
          </w:p>
        </w:tc>
        <w:tc>
          <w:tcPr>
            <w:tcW w:w="8455" w:type="dxa"/>
          </w:tcPr>
          <w:p w14:paraId="66BC13A1" w14:textId="1E160302" w:rsidR="00AD7D69" w:rsidRDefault="000078B2"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Prior to the completion of this research, TS algorithms all utilized traditional neural networks (LSTMs, RNNs, GRUs etc.)</w:t>
            </w:r>
            <w:r w:rsidR="004E3FD4">
              <w:rPr>
                <w:rFonts w:ascii="Times New Roman" w:hAnsi="Times New Roman" w:cs="Times New Roman"/>
                <w:sz w:val="24"/>
                <w:szCs w:val="24"/>
              </w:rPr>
              <w:t xml:space="preserve">, and had </w:t>
            </w:r>
            <w:r w:rsidR="009708B5">
              <w:rPr>
                <w:rFonts w:ascii="Times New Roman" w:hAnsi="Times New Roman" w:cs="Times New Roman"/>
                <w:sz w:val="24"/>
                <w:szCs w:val="24"/>
              </w:rPr>
              <w:t>been</w:t>
            </w:r>
            <w:r w:rsidR="004E3FD4">
              <w:rPr>
                <w:rFonts w:ascii="Times New Roman" w:hAnsi="Times New Roman" w:cs="Times New Roman"/>
                <w:sz w:val="24"/>
                <w:szCs w:val="24"/>
              </w:rPr>
              <w:t xml:space="preserve"> stagnant owing to the restrictions </w:t>
            </w:r>
            <w:r w:rsidR="004E3FD4">
              <w:rPr>
                <w:rFonts w:ascii="Times New Roman" w:hAnsi="Times New Roman" w:cs="Times New Roman"/>
                <w:sz w:val="24"/>
                <w:szCs w:val="24"/>
              </w:rPr>
              <w:lastRenderedPageBreak/>
              <w:t xml:space="preserve">mentioned in previous chapters. </w:t>
            </w:r>
            <w:r w:rsidR="007D3CEB">
              <w:rPr>
                <w:rFonts w:ascii="Times New Roman" w:hAnsi="Times New Roman" w:cs="Times New Roman"/>
                <w:sz w:val="24"/>
                <w:szCs w:val="24"/>
              </w:rPr>
              <w:t>Therefore, t</w:t>
            </w:r>
            <w:r w:rsidR="00982B50">
              <w:rPr>
                <w:rFonts w:ascii="Times New Roman" w:hAnsi="Times New Roman" w:cs="Times New Roman"/>
                <w:sz w:val="24"/>
                <w:szCs w:val="24"/>
              </w:rPr>
              <w:t xml:space="preserve">he ultimate goal of the LTS </w:t>
            </w:r>
            <w:r w:rsidR="00DC7ED4">
              <w:rPr>
                <w:rFonts w:ascii="Times New Roman" w:hAnsi="Times New Roman" w:cs="Times New Roman"/>
                <w:sz w:val="24"/>
                <w:szCs w:val="24"/>
              </w:rPr>
              <w:t>designed</w:t>
            </w:r>
            <w:r w:rsidR="00982B50">
              <w:rPr>
                <w:rFonts w:ascii="Times New Roman" w:hAnsi="Times New Roman" w:cs="Times New Roman"/>
                <w:sz w:val="24"/>
                <w:szCs w:val="24"/>
              </w:rPr>
              <w:t xml:space="preserve"> by the author was to break these limitations and set higher milestones.</w:t>
            </w:r>
          </w:p>
        </w:tc>
      </w:tr>
      <w:tr w:rsidR="00AD7D69" w14:paraId="117F9C2E" w14:textId="77777777" w:rsidTr="00EE78AE">
        <w:tc>
          <w:tcPr>
            <w:tcW w:w="895" w:type="dxa"/>
          </w:tcPr>
          <w:p w14:paraId="25E2FEDA" w14:textId="71DA264F" w:rsidR="00AD7D69" w:rsidRPr="00FB5E8E" w:rsidRDefault="0082628B" w:rsidP="00EE78AE">
            <w:pPr>
              <w:spacing w:line="360" w:lineRule="auto"/>
              <w:jc w:val="center"/>
              <w:rPr>
                <w:rFonts w:ascii="Times New Roman" w:hAnsi="Times New Roman" w:cs="Times New Roman"/>
                <w:sz w:val="24"/>
                <w:szCs w:val="24"/>
              </w:rPr>
            </w:pPr>
            <w:hyperlink w:anchor="evalcrit4" w:history="1">
              <w:r w:rsidR="00A11851">
                <w:rPr>
                  <w:rStyle w:val="Hyperlink"/>
                  <w:rFonts w:ascii="Times New Roman Regular" w:hAnsi="Times New Roman Regular" w:cs="Times New Roman Regular"/>
                  <w:color w:val="auto"/>
                  <w:sz w:val="24"/>
                  <w:szCs w:val="24"/>
                  <w:u w:val="none"/>
                  <w:bdr w:val="single" w:sz="4" w:space="0" w:color="00B050"/>
                </w:rPr>
                <w:t>CR4</w:t>
              </w:r>
            </w:hyperlink>
          </w:p>
        </w:tc>
        <w:tc>
          <w:tcPr>
            <w:tcW w:w="8455" w:type="dxa"/>
          </w:tcPr>
          <w:p w14:paraId="1057C079" w14:textId="6F274D20" w:rsidR="00AD7D69" w:rsidRDefault="00645876"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Compared to other DL domains where ample research and literature is available to aid the researcher with their project, th</w:t>
            </w:r>
            <w:r w:rsidR="00D64548">
              <w:rPr>
                <w:rFonts w:ascii="Times New Roman" w:hAnsi="Times New Roman" w:cs="Times New Roman"/>
                <w:sz w:val="24"/>
                <w:szCs w:val="24"/>
              </w:rPr>
              <w:t xml:space="preserve">e chosen </w:t>
            </w:r>
            <w:r>
              <w:rPr>
                <w:rFonts w:ascii="Times New Roman" w:hAnsi="Times New Roman" w:cs="Times New Roman"/>
                <w:sz w:val="24"/>
                <w:szCs w:val="24"/>
              </w:rPr>
              <w:t xml:space="preserve">domain has possibly not even </w:t>
            </w:r>
            <w:r w:rsidR="00254D1A">
              <w:rPr>
                <w:rFonts w:ascii="Times New Roman" w:hAnsi="Times New Roman" w:cs="Times New Roman"/>
                <w:sz w:val="24"/>
                <w:szCs w:val="24"/>
              </w:rPr>
              <w:t xml:space="preserve">ten </w:t>
            </w:r>
            <w:r>
              <w:rPr>
                <w:rFonts w:ascii="Times New Roman" w:hAnsi="Times New Roman" w:cs="Times New Roman"/>
                <w:sz w:val="24"/>
                <w:szCs w:val="24"/>
              </w:rPr>
              <w:t>complete papers to read and understand the domain in detail</w:t>
            </w:r>
            <w:r w:rsidR="00965996">
              <w:rPr>
                <w:rFonts w:ascii="Times New Roman" w:hAnsi="Times New Roman" w:cs="Times New Roman"/>
                <w:sz w:val="24"/>
                <w:szCs w:val="24"/>
              </w:rPr>
              <w:t xml:space="preserve">. A lack of research </w:t>
            </w:r>
            <w:r w:rsidR="00DC1D9C">
              <w:rPr>
                <w:rFonts w:ascii="Times New Roman" w:hAnsi="Times New Roman" w:cs="Times New Roman"/>
                <w:sz w:val="24"/>
                <w:szCs w:val="24"/>
              </w:rPr>
              <w:t>lead</w:t>
            </w:r>
            <w:r w:rsidR="00965996">
              <w:rPr>
                <w:rFonts w:ascii="Times New Roman" w:hAnsi="Times New Roman" w:cs="Times New Roman"/>
                <w:sz w:val="24"/>
                <w:szCs w:val="24"/>
              </w:rPr>
              <w:t xml:space="preserve"> </w:t>
            </w:r>
            <w:r w:rsidR="00DC1D9C">
              <w:rPr>
                <w:rFonts w:ascii="Times New Roman" w:hAnsi="Times New Roman" w:cs="Times New Roman"/>
                <w:sz w:val="24"/>
                <w:szCs w:val="24"/>
              </w:rPr>
              <w:t xml:space="preserve">to difficulty as there </w:t>
            </w:r>
            <w:r w:rsidR="00965996">
              <w:rPr>
                <w:rFonts w:ascii="Times New Roman" w:hAnsi="Times New Roman" w:cs="Times New Roman"/>
                <w:sz w:val="24"/>
                <w:szCs w:val="24"/>
              </w:rPr>
              <w:t xml:space="preserve">was </w:t>
            </w:r>
            <w:r w:rsidR="00DC1D9C">
              <w:rPr>
                <w:rFonts w:ascii="Times New Roman" w:hAnsi="Times New Roman" w:cs="Times New Roman"/>
                <w:sz w:val="24"/>
                <w:szCs w:val="24"/>
              </w:rPr>
              <w:t>no clear path to follow.</w:t>
            </w:r>
          </w:p>
        </w:tc>
      </w:tr>
      <w:tr w:rsidR="00EE78AE" w14:paraId="08CBBDBD" w14:textId="77777777" w:rsidTr="00EE78AE">
        <w:tc>
          <w:tcPr>
            <w:tcW w:w="895" w:type="dxa"/>
          </w:tcPr>
          <w:p w14:paraId="4D63ABBE" w14:textId="7065D70B" w:rsidR="00EE78AE" w:rsidRPr="00FB5E8E" w:rsidRDefault="0082628B" w:rsidP="00EE78AE">
            <w:pPr>
              <w:spacing w:line="360" w:lineRule="auto"/>
              <w:jc w:val="center"/>
              <w:rPr>
                <w:rFonts w:ascii="Times New Roman" w:hAnsi="Times New Roman" w:cs="Times New Roman"/>
                <w:sz w:val="24"/>
                <w:szCs w:val="24"/>
              </w:rPr>
            </w:pPr>
            <w:hyperlink w:anchor="evalcrit5" w:history="1">
              <w:r w:rsidR="00A11851">
                <w:rPr>
                  <w:rStyle w:val="Hyperlink"/>
                  <w:rFonts w:ascii="Times New Roman Regular" w:hAnsi="Times New Roman Regular" w:cs="Times New Roman Regular"/>
                  <w:color w:val="auto"/>
                  <w:sz w:val="24"/>
                  <w:szCs w:val="24"/>
                  <w:u w:val="none"/>
                  <w:bdr w:val="single" w:sz="4" w:space="0" w:color="00B050"/>
                </w:rPr>
                <w:t>CR5</w:t>
              </w:r>
            </w:hyperlink>
          </w:p>
        </w:tc>
        <w:tc>
          <w:tcPr>
            <w:tcW w:w="8455" w:type="dxa"/>
          </w:tcPr>
          <w:p w14:paraId="03C0716B" w14:textId="7CBE80E7" w:rsidR="00EE78AE" w:rsidRDefault="00767017"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Almost all the information available</w:t>
            </w:r>
            <w:r w:rsidR="005A46FD">
              <w:rPr>
                <w:rFonts w:ascii="Times New Roman" w:hAnsi="Times New Roman" w:cs="Times New Roman"/>
                <w:sz w:val="24"/>
                <w:szCs w:val="24"/>
              </w:rPr>
              <w:t xml:space="preserve"> – ranging from research papers to recorded </w:t>
            </w:r>
            <w:r w:rsidR="008505C0">
              <w:rPr>
                <w:rFonts w:ascii="Times New Roman" w:hAnsi="Times New Roman" w:cs="Times New Roman"/>
                <w:sz w:val="24"/>
                <w:szCs w:val="24"/>
              </w:rPr>
              <w:t xml:space="preserve">video </w:t>
            </w:r>
            <w:r w:rsidR="005A46FD">
              <w:rPr>
                <w:rFonts w:ascii="Times New Roman" w:hAnsi="Times New Roman" w:cs="Times New Roman"/>
                <w:sz w:val="24"/>
                <w:szCs w:val="24"/>
              </w:rPr>
              <w:t>conferences -</w:t>
            </w:r>
            <w:r>
              <w:rPr>
                <w:rFonts w:ascii="Times New Roman" w:hAnsi="Times New Roman" w:cs="Times New Roman"/>
                <w:sz w:val="24"/>
                <w:szCs w:val="24"/>
              </w:rPr>
              <w:t xml:space="preserve"> on neural ODEs/SDEs &amp; LTCs was gathered by the author and presented in this document</w:t>
            </w:r>
            <w:r w:rsidR="00D86283">
              <w:rPr>
                <w:rFonts w:ascii="Times New Roman" w:hAnsi="Times New Roman" w:cs="Times New Roman"/>
                <w:sz w:val="24"/>
                <w:szCs w:val="24"/>
              </w:rPr>
              <w:t xml:space="preserve"> to ensure that the quality is of the highest possible standard.</w:t>
            </w:r>
          </w:p>
        </w:tc>
      </w:tr>
      <w:tr w:rsidR="00EE78AE" w14:paraId="5D0FC49F" w14:textId="77777777" w:rsidTr="00EE78AE">
        <w:tc>
          <w:tcPr>
            <w:tcW w:w="895" w:type="dxa"/>
          </w:tcPr>
          <w:p w14:paraId="1CFEAA13" w14:textId="72404FED" w:rsidR="00EE78AE" w:rsidRPr="00FB5E8E" w:rsidRDefault="0082628B" w:rsidP="00EE78AE">
            <w:pPr>
              <w:spacing w:line="360" w:lineRule="auto"/>
              <w:jc w:val="center"/>
              <w:rPr>
                <w:rFonts w:ascii="Times New Roman" w:hAnsi="Times New Roman" w:cs="Times New Roman"/>
                <w:sz w:val="24"/>
                <w:szCs w:val="24"/>
              </w:rPr>
            </w:pPr>
            <w:hyperlink w:anchor="evalcrit6" w:history="1">
              <w:r w:rsidR="00A11851">
                <w:rPr>
                  <w:rStyle w:val="Hyperlink"/>
                  <w:rFonts w:ascii="Times New Roman Regular" w:hAnsi="Times New Roman Regular" w:cs="Times New Roman Regular"/>
                  <w:color w:val="auto"/>
                  <w:sz w:val="24"/>
                  <w:szCs w:val="24"/>
                  <w:u w:val="none"/>
                  <w:bdr w:val="single" w:sz="4" w:space="0" w:color="00B050"/>
                </w:rPr>
                <w:t>CR6</w:t>
              </w:r>
            </w:hyperlink>
          </w:p>
        </w:tc>
        <w:tc>
          <w:tcPr>
            <w:tcW w:w="8455" w:type="dxa"/>
          </w:tcPr>
          <w:p w14:paraId="60541285" w14:textId="77777777" w:rsidR="000D7BE8" w:rsidRDefault="008D1D70"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Development was performed in stages: the algorithm implementation followed by the system implementation.</w:t>
            </w:r>
          </w:p>
          <w:p w14:paraId="0BD56F75" w14:textId="63905F3E" w:rsidR="00EE78AE" w:rsidRDefault="00780BDD" w:rsidP="000D7BE8">
            <w:pPr>
              <w:pStyle w:val="ListParagraph"/>
              <w:numPr>
                <w:ilvl w:val="0"/>
                <w:numId w:val="44"/>
              </w:numPr>
              <w:spacing w:line="360" w:lineRule="auto"/>
              <w:jc w:val="both"/>
              <w:rPr>
                <w:rFonts w:ascii="Times New Roman" w:hAnsi="Times New Roman" w:cs="Times New Roman"/>
                <w:sz w:val="24"/>
                <w:szCs w:val="24"/>
              </w:rPr>
            </w:pPr>
            <w:r w:rsidRPr="000D7BE8">
              <w:rPr>
                <w:rFonts w:ascii="Times New Roman" w:hAnsi="Times New Roman" w:cs="Times New Roman"/>
                <w:sz w:val="24"/>
                <w:szCs w:val="24"/>
              </w:rPr>
              <w:t xml:space="preserve">To ensure that the LTS works </w:t>
            </w:r>
            <w:r w:rsidR="00005652">
              <w:rPr>
                <w:rFonts w:ascii="Times New Roman" w:hAnsi="Times New Roman" w:cs="Times New Roman"/>
                <w:sz w:val="24"/>
                <w:szCs w:val="24"/>
              </w:rPr>
              <w:t xml:space="preserve">and acts the same </w:t>
            </w:r>
            <w:r w:rsidRPr="000D7BE8">
              <w:rPr>
                <w:rFonts w:ascii="Times New Roman" w:hAnsi="Times New Roman" w:cs="Times New Roman"/>
                <w:sz w:val="24"/>
                <w:szCs w:val="24"/>
              </w:rPr>
              <w:t>as other existing DL algorithms, it was built following recommended practices by TensorFlow</w:t>
            </w:r>
            <w:r w:rsidR="00D53FC6">
              <w:rPr>
                <w:rFonts w:ascii="Times New Roman" w:hAnsi="Times New Roman" w:cs="Times New Roman"/>
                <w:sz w:val="24"/>
                <w:szCs w:val="24"/>
              </w:rPr>
              <w:t xml:space="preserve">, allowing it to be used </w:t>
            </w:r>
            <w:r w:rsidR="009E36F8">
              <w:rPr>
                <w:rFonts w:ascii="Times New Roman" w:hAnsi="Times New Roman" w:cs="Times New Roman"/>
                <w:sz w:val="24"/>
                <w:szCs w:val="24"/>
              </w:rPr>
              <w:t xml:space="preserve">the same way as </w:t>
            </w:r>
            <w:r w:rsidR="00D53FC6">
              <w:rPr>
                <w:rFonts w:ascii="Times New Roman" w:hAnsi="Times New Roman" w:cs="Times New Roman"/>
                <w:sz w:val="24"/>
                <w:szCs w:val="24"/>
              </w:rPr>
              <w:t xml:space="preserve">other </w:t>
            </w:r>
            <w:proofErr w:type="spellStart"/>
            <w:r w:rsidR="00D53FC6">
              <w:rPr>
                <w:rFonts w:ascii="Times New Roman" w:hAnsi="Times New Roman" w:cs="Times New Roman"/>
                <w:sz w:val="24"/>
                <w:szCs w:val="24"/>
              </w:rPr>
              <w:t>Keras</w:t>
            </w:r>
            <w:proofErr w:type="spellEnd"/>
            <w:r w:rsidR="00D53FC6">
              <w:rPr>
                <w:rFonts w:ascii="Times New Roman" w:hAnsi="Times New Roman" w:cs="Times New Roman"/>
                <w:sz w:val="24"/>
                <w:szCs w:val="24"/>
              </w:rPr>
              <w:t xml:space="preserve"> layer</w:t>
            </w:r>
            <w:r w:rsidR="00694279">
              <w:rPr>
                <w:rFonts w:ascii="Times New Roman" w:hAnsi="Times New Roman" w:cs="Times New Roman"/>
                <w:sz w:val="24"/>
                <w:szCs w:val="24"/>
              </w:rPr>
              <w:t>s</w:t>
            </w:r>
            <w:r w:rsidR="00D53FC6">
              <w:rPr>
                <w:rFonts w:ascii="Times New Roman" w:hAnsi="Times New Roman" w:cs="Times New Roman"/>
                <w:sz w:val="24"/>
                <w:szCs w:val="24"/>
              </w:rPr>
              <w:t>.</w:t>
            </w:r>
          </w:p>
          <w:p w14:paraId="470F9FEE" w14:textId="77777777" w:rsidR="00D53FC6" w:rsidRDefault="00981CD3" w:rsidP="000D7BE8">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was built following industry standards and techniques to ensure that it is as robust as possible and to align with recommended best practices.</w:t>
            </w:r>
          </w:p>
          <w:p w14:paraId="24138FD0" w14:textId="77777777" w:rsidR="00932A3C" w:rsidRDefault="00932A3C" w:rsidP="00932A3C">
            <w:pPr>
              <w:spacing w:line="360" w:lineRule="auto"/>
              <w:jc w:val="both"/>
              <w:rPr>
                <w:rFonts w:ascii="Times New Roman" w:hAnsi="Times New Roman" w:cs="Times New Roman"/>
                <w:sz w:val="24"/>
                <w:szCs w:val="24"/>
              </w:rPr>
            </w:pPr>
            <w:r>
              <w:rPr>
                <w:rFonts w:ascii="Times New Roman" w:hAnsi="Times New Roman" w:cs="Times New Roman"/>
                <w:sz w:val="24"/>
                <w:szCs w:val="24"/>
              </w:rPr>
              <w:t>Cutting-edge tools and technolog</w:t>
            </w:r>
            <w:r w:rsidR="00A546E6">
              <w:rPr>
                <w:rFonts w:ascii="Times New Roman" w:hAnsi="Times New Roman" w:cs="Times New Roman"/>
                <w:sz w:val="24"/>
                <w:szCs w:val="24"/>
              </w:rPr>
              <w:t xml:space="preserve">ies </w:t>
            </w:r>
            <w:r>
              <w:rPr>
                <w:rFonts w:ascii="Times New Roman" w:hAnsi="Times New Roman" w:cs="Times New Roman"/>
                <w:sz w:val="24"/>
                <w:szCs w:val="24"/>
              </w:rPr>
              <w:t>sought after by companies and employers were utilized in implementation</w:t>
            </w:r>
            <w:r w:rsidR="00D32A65">
              <w:rPr>
                <w:rFonts w:ascii="Times New Roman" w:hAnsi="Times New Roman" w:cs="Times New Roman"/>
                <w:sz w:val="24"/>
                <w:szCs w:val="24"/>
              </w:rPr>
              <w:t>.</w:t>
            </w:r>
          </w:p>
          <w:p w14:paraId="70CF557E" w14:textId="0EC2BDBA" w:rsidR="00D32A65" w:rsidRPr="00932A3C" w:rsidRDefault="00D32A65" w:rsidP="00932A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Even though the system is the work of a single person, it was developed with the mindset </w:t>
            </w:r>
            <w:r w:rsidR="00545594">
              <w:rPr>
                <w:rFonts w:ascii="Times New Roman" w:hAnsi="Times New Roman" w:cs="Times New Roman"/>
                <w:sz w:val="24"/>
                <w:szCs w:val="24"/>
              </w:rPr>
              <w:t>of there being</w:t>
            </w:r>
            <w:r>
              <w:rPr>
                <w:rFonts w:ascii="Times New Roman" w:hAnsi="Times New Roman" w:cs="Times New Roman"/>
                <w:sz w:val="24"/>
                <w:szCs w:val="24"/>
              </w:rPr>
              <w:t xml:space="preserve"> multiple contributors</w:t>
            </w:r>
            <w:r w:rsidR="00657015">
              <w:rPr>
                <w:rFonts w:ascii="Times New Roman" w:hAnsi="Times New Roman" w:cs="Times New Roman"/>
                <w:sz w:val="24"/>
                <w:szCs w:val="24"/>
              </w:rPr>
              <w:t>. H</w:t>
            </w:r>
            <w:r w:rsidR="00A94C71">
              <w:rPr>
                <w:rFonts w:ascii="Times New Roman" w:hAnsi="Times New Roman" w:cs="Times New Roman"/>
                <w:sz w:val="24"/>
                <w:szCs w:val="24"/>
              </w:rPr>
              <w:t>ence, it exhibits clear documentation, commit messages, workflows etc. within the GitHub repositories.</w:t>
            </w:r>
          </w:p>
        </w:tc>
      </w:tr>
      <w:tr w:rsidR="00EE78AE" w14:paraId="336CC034" w14:textId="77777777" w:rsidTr="00EE78AE">
        <w:tc>
          <w:tcPr>
            <w:tcW w:w="895" w:type="dxa"/>
          </w:tcPr>
          <w:p w14:paraId="70D8F8F6" w14:textId="4FA870B7" w:rsidR="00EE78AE" w:rsidRPr="00FB5E8E" w:rsidRDefault="0082628B" w:rsidP="00EE78AE">
            <w:pPr>
              <w:spacing w:line="360" w:lineRule="auto"/>
              <w:jc w:val="center"/>
              <w:rPr>
                <w:rFonts w:ascii="Times New Roman" w:hAnsi="Times New Roman" w:cs="Times New Roman"/>
                <w:sz w:val="24"/>
                <w:szCs w:val="24"/>
              </w:rPr>
            </w:pPr>
            <w:hyperlink w:anchor="evalcrit7" w:history="1">
              <w:r w:rsidR="00A11851">
                <w:rPr>
                  <w:rStyle w:val="Hyperlink"/>
                  <w:rFonts w:ascii="Times New Roman Regular" w:hAnsi="Times New Roman Regular" w:cs="Times New Roman Regular"/>
                  <w:color w:val="auto"/>
                  <w:sz w:val="24"/>
                  <w:szCs w:val="24"/>
                  <w:u w:val="none"/>
                  <w:bdr w:val="single" w:sz="4" w:space="0" w:color="00B050"/>
                </w:rPr>
                <w:t>CR7</w:t>
              </w:r>
            </w:hyperlink>
          </w:p>
        </w:tc>
        <w:tc>
          <w:tcPr>
            <w:tcW w:w="8455" w:type="dxa"/>
          </w:tcPr>
          <w:p w14:paraId="4ED3EE60" w14:textId="61C7701D" w:rsidR="00EE78AE" w:rsidRDefault="00267F09"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was developed considering </w:t>
            </w:r>
            <w:r w:rsidR="005B5B84">
              <w:rPr>
                <w:rFonts w:ascii="Times New Roman" w:hAnsi="Times New Roman" w:cs="Times New Roman"/>
                <w:sz w:val="24"/>
                <w:szCs w:val="24"/>
              </w:rPr>
              <w:t>that the end-</w:t>
            </w:r>
            <w:r>
              <w:rPr>
                <w:rFonts w:ascii="Times New Roman" w:hAnsi="Times New Roman" w:cs="Times New Roman"/>
                <w:sz w:val="24"/>
                <w:szCs w:val="24"/>
              </w:rPr>
              <w:t>users hav</w:t>
            </w:r>
            <w:r w:rsidR="00B662D9">
              <w:rPr>
                <w:rFonts w:ascii="Times New Roman" w:hAnsi="Times New Roman" w:cs="Times New Roman"/>
                <w:sz w:val="24"/>
                <w:szCs w:val="24"/>
              </w:rPr>
              <w:t xml:space="preserve">e </w:t>
            </w:r>
            <w:r>
              <w:rPr>
                <w:rFonts w:ascii="Times New Roman" w:hAnsi="Times New Roman" w:cs="Times New Roman"/>
                <w:sz w:val="24"/>
                <w:szCs w:val="24"/>
              </w:rPr>
              <w:t>no technical knowledge</w:t>
            </w:r>
            <w:r w:rsidR="009F68BB">
              <w:rPr>
                <w:rFonts w:ascii="Times New Roman" w:hAnsi="Times New Roman" w:cs="Times New Roman"/>
                <w:sz w:val="24"/>
                <w:szCs w:val="24"/>
              </w:rPr>
              <w:t xml:space="preserve"> by making it as user-friendly as possible.</w:t>
            </w:r>
          </w:p>
        </w:tc>
      </w:tr>
      <w:tr w:rsidR="00EE78AE" w14:paraId="30886808" w14:textId="77777777" w:rsidTr="00EE78AE">
        <w:tc>
          <w:tcPr>
            <w:tcW w:w="895" w:type="dxa"/>
          </w:tcPr>
          <w:p w14:paraId="3D9B981F" w14:textId="6ACC056A" w:rsidR="00EE78AE" w:rsidRPr="00A11851" w:rsidRDefault="0082628B" w:rsidP="00EE78AE">
            <w:pPr>
              <w:spacing w:line="360" w:lineRule="auto"/>
              <w:jc w:val="center"/>
              <w:rPr>
                <w:rFonts w:ascii="Times New Roman" w:hAnsi="Times New Roman" w:cs="Times New Roman"/>
                <w:sz w:val="24"/>
                <w:szCs w:val="24"/>
              </w:rPr>
            </w:pPr>
            <w:hyperlink w:anchor="evalcrit8" w:history="1">
              <w:r w:rsidR="00A11851">
                <w:rPr>
                  <w:rStyle w:val="Hyperlink"/>
                  <w:rFonts w:ascii="Times New Roman Regular" w:hAnsi="Times New Roman Regular" w:cs="Times New Roman Regular"/>
                  <w:color w:val="auto"/>
                  <w:sz w:val="24"/>
                  <w:szCs w:val="24"/>
                  <w:u w:val="none"/>
                  <w:bdr w:val="single" w:sz="4" w:space="0" w:color="00B050"/>
                </w:rPr>
                <w:t>CR8</w:t>
              </w:r>
            </w:hyperlink>
          </w:p>
        </w:tc>
        <w:tc>
          <w:tcPr>
            <w:tcW w:w="8455" w:type="dxa"/>
          </w:tcPr>
          <w:p w14:paraId="1527BCF3" w14:textId="7B2C0AF3" w:rsidR="00EE78AE" w:rsidRDefault="00D06F13"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Upon completion of the system, the author identified a couple of enhancements and improvements that could be the subject of future work.</w:t>
            </w:r>
          </w:p>
        </w:tc>
      </w:tr>
    </w:tbl>
    <w:p w14:paraId="777C26E9" w14:textId="2B77339E"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5" w:name="_Toc132325906"/>
      <w:r w:rsidRPr="00D4027D">
        <w:rPr>
          <w:rFonts w:ascii="Times New Roman Regular" w:hAnsi="Times New Roman Regular" w:cs="Times New Roman Regular"/>
          <w:b/>
          <w:bCs/>
          <w:color w:val="auto"/>
          <w:sz w:val="28"/>
          <w:szCs w:val="28"/>
        </w:rPr>
        <w:lastRenderedPageBreak/>
        <w:t>9.5 Selection of evaluators</w:t>
      </w:r>
      <w:bookmarkEnd w:id="435"/>
    </w:p>
    <w:p w14:paraId="61ECF5A6" w14:textId="01207FF0" w:rsidR="00D4027D" w:rsidRPr="00D4027D" w:rsidRDefault="00480BA7"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The selection of the evaluators was done based on grouping</w:t>
      </w:r>
      <w:r w:rsidR="00C87B46">
        <w:rPr>
          <w:rFonts w:ascii="Times New Roman" w:hAnsi="Times New Roman" w:cs="Times New Roman"/>
          <w:sz w:val="24"/>
          <w:szCs w:val="24"/>
        </w:rPr>
        <w:t>, that is</w:t>
      </w:r>
      <w:r>
        <w:rPr>
          <w:rFonts w:ascii="Times New Roman" w:hAnsi="Times New Roman" w:cs="Times New Roman"/>
          <w:sz w:val="24"/>
          <w:szCs w:val="24"/>
        </w:rPr>
        <w:t xml:space="preserve"> required to obtain feedback for all aspects of the project. </w:t>
      </w:r>
      <w:r w:rsidR="005702F1">
        <w:rPr>
          <w:rFonts w:ascii="Times New Roman" w:hAnsi="Times New Roman" w:cs="Times New Roman"/>
          <w:sz w:val="24"/>
          <w:szCs w:val="24"/>
        </w:rPr>
        <w:t>The table below shows the grouping breakdown.</w:t>
      </w:r>
    </w:p>
    <w:p w14:paraId="006531B4" w14:textId="2549D008" w:rsidR="0024010C" w:rsidRPr="0024010C" w:rsidRDefault="0024010C" w:rsidP="0024010C">
      <w:pPr>
        <w:pStyle w:val="Caption"/>
        <w:keepNext/>
        <w:jc w:val="center"/>
        <w:rPr>
          <w:rFonts w:ascii="Times New Roman" w:hAnsi="Times New Roman" w:cs="Times New Roman"/>
          <w:b w:val="0"/>
          <w:bCs w:val="0"/>
          <w:smallCaps w:val="0"/>
          <w:color w:val="auto"/>
          <w:sz w:val="24"/>
          <w:szCs w:val="24"/>
        </w:rPr>
      </w:pPr>
      <w:bookmarkStart w:id="43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436"/>
    </w:p>
    <w:tbl>
      <w:tblPr>
        <w:tblStyle w:val="TableGrid"/>
        <w:tblW w:w="0" w:type="auto"/>
        <w:tblLook w:val="04A0" w:firstRow="1" w:lastRow="0" w:firstColumn="1" w:lastColumn="0" w:noHBand="0" w:noVBand="1"/>
      </w:tblPr>
      <w:tblGrid>
        <w:gridCol w:w="1075"/>
        <w:gridCol w:w="8275"/>
      </w:tblGrid>
      <w:tr w:rsidR="00E67BB1" w14:paraId="2511EA49" w14:textId="77777777" w:rsidTr="00F6278F">
        <w:tc>
          <w:tcPr>
            <w:tcW w:w="1075" w:type="dxa"/>
          </w:tcPr>
          <w:p w14:paraId="0864C4FA" w14:textId="5E4BDD85" w:rsidR="00E67BB1" w:rsidRPr="00E67BB1" w:rsidRDefault="00F6278F" w:rsidP="00E67BB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CAT </w:t>
            </w:r>
            <w:r w:rsidR="00E67BB1" w:rsidRPr="00E67BB1">
              <w:rPr>
                <w:rFonts w:ascii="Times New Roman" w:hAnsi="Times New Roman" w:cs="Times New Roman"/>
                <w:b/>
                <w:bCs/>
                <w:sz w:val="24"/>
                <w:szCs w:val="24"/>
              </w:rPr>
              <w:t>ID</w:t>
            </w:r>
          </w:p>
        </w:tc>
        <w:tc>
          <w:tcPr>
            <w:tcW w:w="8275" w:type="dxa"/>
          </w:tcPr>
          <w:p w14:paraId="1CE5559B" w14:textId="23A1292E" w:rsidR="00E67BB1" w:rsidRPr="00E67BB1" w:rsidRDefault="00E67BB1" w:rsidP="00282924">
            <w:pPr>
              <w:spacing w:line="360" w:lineRule="auto"/>
              <w:jc w:val="both"/>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E67BB1" w14:paraId="0F2547F2" w14:textId="77777777" w:rsidTr="00F6278F">
        <w:tc>
          <w:tcPr>
            <w:tcW w:w="1075" w:type="dxa"/>
          </w:tcPr>
          <w:p w14:paraId="3B55B73B" w14:textId="65440ECF" w:rsidR="00E67BB1" w:rsidRDefault="00ED28F9" w:rsidP="00285E34">
            <w:pPr>
              <w:spacing w:line="360" w:lineRule="auto"/>
              <w:jc w:val="center"/>
              <w:rPr>
                <w:rFonts w:ascii="Times New Roman" w:hAnsi="Times New Roman" w:cs="Times New Roman"/>
                <w:sz w:val="24"/>
                <w:szCs w:val="24"/>
              </w:rPr>
            </w:pPr>
            <w:bookmarkStart w:id="437" w:name="evalcat1"/>
            <w:r>
              <w:rPr>
                <w:rFonts w:ascii="Times New Roman Regular" w:hAnsi="Times New Roman Regular" w:cs="Times New Roman Regular"/>
                <w:sz w:val="24"/>
                <w:szCs w:val="24"/>
                <w:bdr w:val="single" w:sz="4" w:space="0" w:color="00B050"/>
              </w:rPr>
              <w:t>CAT</w:t>
            </w:r>
            <w:r w:rsidRPr="00F16707">
              <w:rPr>
                <w:rFonts w:ascii="Times New Roman Regular" w:hAnsi="Times New Roman Regular" w:cs="Times New Roman Regular"/>
                <w:sz w:val="24"/>
                <w:szCs w:val="24"/>
                <w:bdr w:val="single" w:sz="4" w:space="0" w:color="00B050"/>
              </w:rPr>
              <w:t>1</w:t>
            </w:r>
            <w:bookmarkEnd w:id="437"/>
          </w:p>
        </w:tc>
        <w:tc>
          <w:tcPr>
            <w:tcW w:w="8275" w:type="dxa"/>
          </w:tcPr>
          <w:p w14:paraId="62631B90" w14:textId="38B75B4D" w:rsidR="00E67BB1" w:rsidRDefault="003E03E7"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Experts with knowledge in neural ODEs, SDEs and LTCs</w:t>
            </w:r>
            <w:r w:rsidR="00AD7837">
              <w:rPr>
                <w:rFonts w:ascii="Times New Roman" w:hAnsi="Times New Roman" w:cs="Times New Roman"/>
                <w:sz w:val="24"/>
                <w:szCs w:val="24"/>
              </w:rPr>
              <w:t xml:space="preserve"> or traditional DL/ML</w:t>
            </w:r>
            <w:r>
              <w:rPr>
                <w:rFonts w:ascii="Times New Roman" w:hAnsi="Times New Roman" w:cs="Times New Roman"/>
                <w:sz w:val="24"/>
                <w:szCs w:val="24"/>
              </w:rPr>
              <w:t>.</w:t>
            </w:r>
          </w:p>
        </w:tc>
      </w:tr>
      <w:tr w:rsidR="00E67BB1" w14:paraId="4FC0028F" w14:textId="77777777" w:rsidTr="00F6278F">
        <w:tc>
          <w:tcPr>
            <w:tcW w:w="1075" w:type="dxa"/>
          </w:tcPr>
          <w:p w14:paraId="2445C038" w14:textId="03F40D51" w:rsidR="00E67BB1" w:rsidRDefault="00ED28F9" w:rsidP="00285E34">
            <w:pPr>
              <w:spacing w:line="360" w:lineRule="auto"/>
              <w:jc w:val="center"/>
              <w:rPr>
                <w:rFonts w:ascii="Times New Roman" w:hAnsi="Times New Roman" w:cs="Times New Roman"/>
                <w:sz w:val="24"/>
                <w:szCs w:val="24"/>
              </w:rPr>
            </w:pPr>
            <w:bookmarkStart w:id="438" w:name="evalcat2"/>
            <w:r>
              <w:rPr>
                <w:rFonts w:ascii="Times New Roman Regular" w:hAnsi="Times New Roman Regular" w:cs="Times New Roman Regular"/>
                <w:sz w:val="24"/>
                <w:szCs w:val="24"/>
                <w:bdr w:val="single" w:sz="4" w:space="0" w:color="00B050"/>
              </w:rPr>
              <w:t>CAT2</w:t>
            </w:r>
            <w:bookmarkEnd w:id="438"/>
          </w:p>
        </w:tc>
        <w:tc>
          <w:tcPr>
            <w:tcW w:w="8275" w:type="dxa"/>
          </w:tcPr>
          <w:p w14:paraId="22EBEBC1" w14:textId="13F0E7AE" w:rsidR="00E67BB1" w:rsidRDefault="00B52737"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Experts with knowledge on blockchain and cryptocurrencies.</w:t>
            </w:r>
          </w:p>
        </w:tc>
      </w:tr>
      <w:tr w:rsidR="00E67BB1" w14:paraId="7D14C74B" w14:textId="77777777" w:rsidTr="00F6278F">
        <w:tc>
          <w:tcPr>
            <w:tcW w:w="1075" w:type="dxa"/>
          </w:tcPr>
          <w:p w14:paraId="142F11AD" w14:textId="138B149E" w:rsidR="00E67BB1" w:rsidRDefault="00ED28F9" w:rsidP="00285E34">
            <w:pPr>
              <w:spacing w:line="360" w:lineRule="auto"/>
              <w:jc w:val="center"/>
              <w:rPr>
                <w:rFonts w:ascii="Times New Roman" w:hAnsi="Times New Roman" w:cs="Times New Roman"/>
                <w:sz w:val="24"/>
                <w:szCs w:val="24"/>
              </w:rPr>
            </w:pPr>
            <w:bookmarkStart w:id="439" w:name="evalcat3"/>
            <w:r>
              <w:rPr>
                <w:rFonts w:ascii="Times New Roman Regular" w:hAnsi="Times New Roman Regular" w:cs="Times New Roman Regular"/>
                <w:sz w:val="24"/>
                <w:szCs w:val="24"/>
                <w:bdr w:val="single" w:sz="4" w:space="0" w:color="00B050"/>
              </w:rPr>
              <w:t>CAT3</w:t>
            </w:r>
            <w:bookmarkEnd w:id="439"/>
          </w:p>
        </w:tc>
        <w:tc>
          <w:tcPr>
            <w:tcW w:w="8275" w:type="dxa"/>
          </w:tcPr>
          <w:p w14:paraId="6CC5D8A3" w14:textId="1DD05947" w:rsidR="00E67BB1" w:rsidRDefault="00901B93"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End users of the application, including crypto buyers and traders.</w:t>
            </w:r>
          </w:p>
        </w:tc>
      </w:tr>
    </w:tbl>
    <w:p w14:paraId="22A4C612" w14:textId="7F42F190"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40" w:name="_Toc132325907"/>
      <w:r w:rsidRPr="00D4027D">
        <w:rPr>
          <w:rFonts w:ascii="Times New Roman Regular" w:hAnsi="Times New Roman Regular" w:cs="Times New Roman Regular"/>
          <w:b/>
          <w:bCs/>
          <w:color w:val="auto"/>
          <w:sz w:val="28"/>
          <w:szCs w:val="28"/>
        </w:rPr>
        <w:t>9.6 Evaluation results &amp; expert opinions</w:t>
      </w:r>
      <w:bookmarkEnd w:id="440"/>
    </w:p>
    <w:p w14:paraId="020C35AD" w14:textId="25A44F87" w:rsidR="00D4027D" w:rsidRDefault="006F564F"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Thematic analysis was conducted to analyze the opinions and feedback received by the above-mentioned experts.</w:t>
      </w:r>
      <w:r w:rsidR="00C00328">
        <w:rPr>
          <w:rFonts w:ascii="Times New Roman" w:hAnsi="Times New Roman" w:cs="Times New Roman"/>
          <w:sz w:val="24"/>
          <w:szCs w:val="24"/>
        </w:rPr>
        <w:t xml:space="preserve"> The table below discusses the findings that emerged.</w:t>
      </w:r>
    </w:p>
    <w:p w14:paraId="1DD9C0F6" w14:textId="0207F0FB" w:rsidR="004738E4" w:rsidRPr="004738E4" w:rsidRDefault="004738E4" w:rsidP="004738E4">
      <w:pPr>
        <w:pStyle w:val="Caption"/>
        <w:keepNext/>
        <w:jc w:val="center"/>
        <w:rPr>
          <w:rFonts w:ascii="Times New Roman" w:hAnsi="Times New Roman" w:cs="Times New Roman"/>
          <w:b w:val="0"/>
          <w:bCs w:val="0"/>
          <w:smallCaps w:val="0"/>
          <w:color w:val="auto"/>
          <w:sz w:val="24"/>
          <w:szCs w:val="24"/>
        </w:rPr>
      </w:pPr>
      <w:bookmarkStart w:id="441"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sidR="00EC3234">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441"/>
    </w:p>
    <w:tbl>
      <w:tblPr>
        <w:tblStyle w:val="TableGrid"/>
        <w:tblW w:w="0" w:type="auto"/>
        <w:tblLook w:val="04A0" w:firstRow="1" w:lastRow="0" w:firstColumn="1" w:lastColumn="0" w:noHBand="0" w:noVBand="1"/>
      </w:tblPr>
      <w:tblGrid>
        <w:gridCol w:w="895"/>
        <w:gridCol w:w="1080"/>
        <w:gridCol w:w="1890"/>
        <w:gridCol w:w="5485"/>
      </w:tblGrid>
      <w:tr w:rsidR="00283A8E" w14:paraId="5723C177" w14:textId="77777777" w:rsidTr="003B037A">
        <w:tc>
          <w:tcPr>
            <w:tcW w:w="895" w:type="dxa"/>
          </w:tcPr>
          <w:p w14:paraId="6CFD60E3" w14:textId="1C989DB3" w:rsidR="00283A8E" w:rsidRPr="008B39B3" w:rsidRDefault="006243C1" w:rsidP="008B39B3">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CR ID</w:t>
            </w:r>
          </w:p>
        </w:tc>
        <w:tc>
          <w:tcPr>
            <w:tcW w:w="1080" w:type="dxa"/>
          </w:tcPr>
          <w:p w14:paraId="4F7AC81E" w14:textId="63B1CA8E" w:rsidR="00283A8E" w:rsidRPr="008B39B3" w:rsidRDefault="006243C1" w:rsidP="008B39B3">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1890" w:type="dxa"/>
          </w:tcPr>
          <w:p w14:paraId="345C1738" w14:textId="624EC400" w:rsidR="00283A8E" w:rsidRPr="008B39B3" w:rsidRDefault="000B0BD5"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485" w:type="dxa"/>
          </w:tcPr>
          <w:p w14:paraId="4BF37D89" w14:textId="0446AB1B" w:rsidR="00283A8E" w:rsidRPr="008B39B3" w:rsidRDefault="003B037A"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 of opinions</w:t>
            </w:r>
          </w:p>
        </w:tc>
      </w:tr>
      <w:tr w:rsidR="00283A8E" w14:paraId="239534D8" w14:textId="77777777" w:rsidTr="003B037A">
        <w:tc>
          <w:tcPr>
            <w:tcW w:w="895" w:type="dxa"/>
          </w:tcPr>
          <w:p w14:paraId="11C1E420" w14:textId="77777777" w:rsidR="00283A8E" w:rsidRDefault="00283A8E" w:rsidP="008B39B3">
            <w:pPr>
              <w:spacing w:line="360" w:lineRule="auto"/>
              <w:jc w:val="center"/>
              <w:rPr>
                <w:rFonts w:ascii="Times New Roman" w:hAnsi="Times New Roman" w:cs="Times New Roman"/>
                <w:sz w:val="24"/>
                <w:szCs w:val="24"/>
              </w:rPr>
            </w:pPr>
          </w:p>
        </w:tc>
        <w:tc>
          <w:tcPr>
            <w:tcW w:w="1080" w:type="dxa"/>
          </w:tcPr>
          <w:p w14:paraId="565956B2" w14:textId="77777777" w:rsidR="00283A8E" w:rsidRDefault="00283A8E" w:rsidP="008B39B3">
            <w:pPr>
              <w:spacing w:line="360" w:lineRule="auto"/>
              <w:jc w:val="center"/>
              <w:rPr>
                <w:rFonts w:ascii="Times New Roman" w:hAnsi="Times New Roman" w:cs="Times New Roman"/>
                <w:sz w:val="24"/>
                <w:szCs w:val="24"/>
              </w:rPr>
            </w:pPr>
          </w:p>
        </w:tc>
        <w:tc>
          <w:tcPr>
            <w:tcW w:w="1890" w:type="dxa"/>
          </w:tcPr>
          <w:p w14:paraId="3C5FD7E9" w14:textId="77777777" w:rsidR="00283A8E" w:rsidRDefault="00283A8E" w:rsidP="00282924">
            <w:pPr>
              <w:spacing w:line="360" w:lineRule="auto"/>
              <w:jc w:val="both"/>
              <w:rPr>
                <w:rFonts w:ascii="Times New Roman" w:hAnsi="Times New Roman" w:cs="Times New Roman"/>
                <w:sz w:val="24"/>
                <w:szCs w:val="24"/>
              </w:rPr>
            </w:pPr>
          </w:p>
        </w:tc>
        <w:tc>
          <w:tcPr>
            <w:tcW w:w="5485" w:type="dxa"/>
          </w:tcPr>
          <w:p w14:paraId="43EAD90A" w14:textId="77777777" w:rsidR="00283A8E" w:rsidRDefault="00283A8E" w:rsidP="00282924">
            <w:pPr>
              <w:spacing w:line="360" w:lineRule="auto"/>
              <w:jc w:val="both"/>
              <w:rPr>
                <w:rFonts w:ascii="Times New Roman" w:hAnsi="Times New Roman" w:cs="Times New Roman"/>
                <w:sz w:val="24"/>
                <w:szCs w:val="24"/>
              </w:rPr>
            </w:pPr>
          </w:p>
        </w:tc>
      </w:tr>
      <w:tr w:rsidR="00283A8E" w14:paraId="35CB0E13" w14:textId="77777777" w:rsidTr="003B037A">
        <w:tc>
          <w:tcPr>
            <w:tcW w:w="895" w:type="dxa"/>
          </w:tcPr>
          <w:p w14:paraId="2E18FEA3" w14:textId="77777777" w:rsidR="00283A8E" w:rsidRDefault="00283A8E" w:rsidP="008B39B3">
            <w:pPr>
              <w:spacing w:line="360" w:lineRule="auto"/>
              <w:jc w:val="center"/>
              <w:rPr>
                <w:rFonts w:ascii="Times New Roman" w:hAnsi="Times New Roman" w:cs="Times New Roman"/>
                <w:sz w:val="24"/>
                <w:szCs w:val="24"/>
              </w:rPr>
            </w:pPr>
          </w:p>
        </w:tc>
        <w:tc>
          <w:tcPr>
            <w:tcW w:w="1080" w:type="dxa"/>
          </w:tcPr>
          <w:p w14:paraId="0FED8796" w14:textId="77777777" w:rsidR="00283A8E" w:rsidRDefault="00283A8E" w:rsidP="008B39B3">
            <w:pPr>
              <w:spacing w:line="360" w:lineRule="auto"/>
              <w:jc w:val="center"/>
              <w:rPr>
                <w:rFonts w:ascii="Times New Roman" w:hAnsi="Times New Roman" w:cs="Times New Roman"/>
                <w:sz w:val="24"/>
                <w:szCs w:val="24"/>
              </w:rPr>
            </w:pPr>
          </w:p>
        </w:tc>
        <w:tc>
          <w:tcPr>
            <w:tcW w:w="1890" w:type="dxa"/>
          </w:tcPr>
          <w:p w14:paraId="26774D33" w14:textId="77777777" w:rsidR="00283A8E" w:rsidRDefault="00283A8E" w:rsidP="00282924">
            <w:pPr>
              <w:spacing w:line="360" w:lineRule="auto"/>
              <w:jc w:val="both"/>
              <w:rPr>
                <w:rFonts w:ascii="Times New Roman" w:hAnsi="Times New Roman" w:cs="Times New Roman"/>
                <w:sz w:val="24"/>
                <w:szCs w:val="24"/>
              </w:rPr>
            </w:pPr>
          </w:p>
        </w:tc>
        <w:tc>
          <w:tcPr>
            <w:tcW w:w="5485" w:type="dxa"/>
          </w:tcPr>
          <w:p w14:paraId="49D970D9" w14:textId="77777777" w:rsidR="00283A8E" w:rsidRDefault="00283A8E" w:rsidP="00282924">
            <w:pPr>
              <w:spacing w:line="360" w:lineRule="auto"/>
              <w:jc w:val="both"/>
              <w:rPr>
                <w:rFonts w:ascii="Times New Roman" w:hAnsi="Times New Roman" w:cs="Times New Roman"/>
                <w:sz w:val="24"/>
                <w:szCs w:val="24"/>
              </w:rPr>
            </w:pPr>
          </w:p>
        </w:tc>
      </w:tr>
      <w:tr w:rsidR="00283A8E" w14:paraId="2AD4C2FD" w14:textId="77777777" w:rsidTr="003B037A">
        <w:tc>
          <w:tcPr>
            <w:tcW w:w="895" w:type="dxa"/>
          </w:tcPr>
          <w:p w14:paraId="49E7AF31" w14:textId="77777777" w:rsidR="00283A8E" w:rsidRDefault="00283A8E" w:rsidP="008B39B3">
            <w:pPr>
              <w:spacing w:line="360" w:lineRule="auto"/>
              <w:jc w:val="center"/>
              <w:rPr>
                <w:rFonts w:ascii="Times New Roman" w:hAnsi="Times New Roman" w:cs="Times New Roman"/>
                <w:sz w:val="24"/>
                <w:szCs w:val="24"/>
              </w:rPr>
            </w:pPr>
          </w:p>
        </w:tc>
        <w:tc>
          <w:tcPr>
            <w:tcW w:w="1080" w:type="dxa"/>
          </w:tcPr>
          <w:p w14:paraId="5838BECB" w14:textId="77777777" w:rsidR="00283A8E" w:rsidRDefault="00283A8E" w:rsidP="008B39B3">
            <w:pPr>
              <w:spacing w:line="360" w:lineRule="auto"/>
              <w:jc w:val="center"/>
              <w:rPr>
                <w:rFonts w:ascii="Times New Roman" w:hAnsi="Times New Roman" w:cs="Times New Roman"/>
                <w:sz w:val="24"/>
                <w:szCs w:val="24"/>
              </w:rPr>
            </w:pPr>
          </w:p>
        </w:tc>
        <w:tc>
          <w:tcPr>
            <w:tcW w:w="1890" w:type="dxa"/>
          </w:tcPr>
          <w:p w14:paraId="13FC6357" w14:textId="77777777" w:rsidR="00283A8E" w:rsidRDefault="00283A8E" w:rsidP="00282924">
            <w:pPr>
              <w:spacing w:line="360" w:lineRule="auto"/>
              <w:jc w:val="both"/>
              <w:rPr>
                <w:rFonts w:ascii="Times New Roman" w:hAnsi="Times New Roman" w:cs="Times New Roman"/>
                <w:sz w:val="24"/>
                <w:szCs w:val="24"/>
              </w:rPr>
            </w:pPr>
          </w:p>
        </w:tc>
        <w:tc>
          <w:tcPr>
            <w:tcW w:w="5485" w:type="dxa"/>
          </w:tcPr>
          <w:p w14:paraId="547BC22B" w14:textId="77777777" w:rsidR="00283A8E" w:rsidRDefault="00283A8E" w:rsidP="00282924">
            <w:pPr>
              <w:spacing w:line="360" w:lineRule="auto"/>
              <w:jc w:val="both"/>
              <w:rPr>
                <w:rFonts w:ascii="Times New Roman" w:hAnsi="Times New Roman" w:cs="Times New Roman"/>
                <w:sz w:val="24"/>
                <w:szCs w:val="24"/>
              </w:rPr>
            </w:pPr>
          </w:p>
        </w:tc>
      </w:tr>
      <w:tr w:rsidR="00283A8E" w14:paraId="1C61AB35" w14:textId="77777777" w:rsidTr="003B037A">
        <w:tc>
          <w:tcPr>
            <w:tcW w:w="895" w:type="dxa"/>
          </w:tcPr>
          <w:p w14:paraId="3F4935CF" w14:textId="77777777" w:rsidR="00283A8E" w:rsidRDefault="00283A8E" w:rsidP="008B39B3">
            <w:pPr>
              <w:spacing w:line="360" w:lineRule="auto"/>
              <w:jc w:val="center"/>
              <w:rPr>
                <w:rFonts w:ascii="Times New Roman" w:hAnsi="Times New Roman" w:cs="Times New Roman"/>
                <w:sz w:val="24"/>
                <w:szCs w:val="24"/>
              </w:rPr>
            </w:pPr>
          </w:p>
        </w:tc>
        <w:tc>
          <w:tcPr>
            <w:tcW w:w="1080" w:type="dxa"/>
          </w:tcPr>
          <w:p w14:paraId="76A20E21" w14:textId="77777777" w:rsidR="00283A8E" w:rsidRDefault="00283A8E" w:rsidP="008B39B3">
            <w:pPr>
              <w:spacing w:line="360" w:lineRule="auto"/>
              <w:jc w:val="center"/>
              <w:rPr>
                <w:rFonts w:ascii="Times New Roman" w:hAnsi="Times New Roman" w:cs="Times New Roman"/>
                <w:sz w:val="24"/>
                <w:szCs w:val="24"/>
              </w:rPr>
            </w:pPr>
          </w:p>
        </w:tc>
        <w:tc>
          <w:tcPr>
            <w:tcW w:w="1890" w:type="dxa"/>
          </w:tcPr>
          <w:p w14:paraId="4204F037" w14:textId="77777777" w:rsidR="00283A8E" w:rsidRDefault="00283A8E" w:rsidP="00282924">
            <w:pPr>
              <w:spacing w:line="360" w:lineRule="auto"/>
              <w:jc w:val="both"/>
              <w:rPr>
                <w:rFonts w:ascii="Times New Roman" w:hAnsi="Times New Roman" w:cs="Times New Roman"/>
                <w:sz w:val="24"/>
                <w:szCs w:val="24"/>
              </w:rPr>
            </w:pPr>
          </w:p>
        </w:tc>
        <w:tc>
          <w:tcPr>
            <w:tcW w:w="5485" w:type="dxa"/>
          </w:tcPr>
          <w:p w14:paraId="52803AEE" w14:textId="77777777" w:rsidR="00283A8E" w:rsidRDefault="00283A8E" w:rsidP="00282924">
            <w:pPr>
              <w:spacing w:line="360" w:lineRule="auto"/>
              <w:jc w:val="both"/>
              <w:rPr>
                <w:rFonts w:ascii="Times New Roman" w:hAnsi="Times New Roman" w:cs="Times New Roman"/>
                <w:sz w:val="24"/>
                <w:szCs w:val="24"/>
              </w:rPr>
            </w:pPr>
          </w:p>
        </w:tc>
      </w:tr>
    </w:tbl>
    <w:p w14:paraId="463A1BBF" w14:textId="585D99F9"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42" w:name="_Toc132325908"/>
      <w:r w:rsidRPr="00D4027D">
        <w:rPr>
          <w:rFonts w:ascii="Times New Roman Regular" w:hAnsi="Times New Roman Regular" w:cs="Times New Roman Regular"/>
          <w:b/>
          <w:bCs/>
          <w:color w:val="auto"/>
          <w:sz w:val="28"/>
          <w:szCs w:val="28"/>
        </w:rPr>
        <w:t>9.7 Limitations of evaluation</w:t>
      </w:r>
      <w:bookmarkEnd w:id="442"/>
    </w:p>
    <w:p w14:paraId="2FED1196" w14:textId="49FA2FE4" w:rsidR="00D4027D" w:rsidRPr="00D4027D" w:rsidRDefault="002C6C4F"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Due to there being very limited experts in the research domain, only a few experts’ opinions were obtained</w:t>
      </w:r>
      <w:r w:rsidR="006B6ED8">
        <w:rPr>
          <w:rFonts w:ascii="Times New Roman" w:hAnsi="Times New Roman" w:cs="Times New Roman"/>
          <w:sz w:val="24"/>
          <w:szCs w:val="24"/>
        </w:rPr>
        <w:t xml:space="preserve">. </w:t>
      </w:r>
      <w:r w:rsidR="000B3F14">
        <w:rPr>
          <w:rFonts w:ascii="Times New Roman" w:hAnsi="Times New Roman" w:cs="Times New Roman"/>
          <w:sz w:val="24"/>
          <w:szCs w:val="24"/>
        </w:rPr>
        <w:t>D</w:t>
      </w:r>
      <w:r w:rsidR="008D293D">
        <w:rPr>
          <w:rFonts w:ascii="Times New Roman" w:hAnsi="Times New Roman" w:cs="Times New Roman"/>
          <w:sz w:val="24"/>
          <w:szCs w:val="24"/>
        </w:rPr>
        <w:t>uring the requirement gathering phase</w:t>
      </w:r>
      <w:r w:rsidR="002F40C5">
        <w:rPr>
          <w:rFonts w:ascii="Times New Roman" w:hAnsi="Times New Roman" w:cs="Times New Roman"/>
          <w:sz w:val="24"/>
          <w:szCs w:val="24"/>
        </w:rPr>
        <w:t xml:space="preserve">, </w:t>
      </w:r>
      <w:r w:rsidR="003B7A32">
        <w:rPr>
          <w:rFonts w:ascii="Times New Roman" w:hAnsi="Times New Roman" w:cs="Times New Roman"/>
          <w:sz w:val="24"/>
          <w:szCs w:val="24"/>
        </w:rPr>
        <w:t xml:space="preserve">this </w:t>
      </w:r>
      <w:r w:rsidR="000B3F14">
        <w:rPr>
          <w:rFonts w:ascii="Times New Roman" w:hAnsi="Times New Roman" w:cs="Times New Roman"/>
          <w:sz w:val="24"/>
          <w:szCs w:val="24"/>
        </w:rPr>
        <w:t xml:space="preserve">was made </w:t>
      </w:r>
      <w:r w:rsidR="003B7A32">
        <w:rPr>
          <w:rFonts w:ascii="Times New Roman" w:hAnsi="Times New Roman" w:cs="Times New Roman"/>
          <w:sz w:val="24"/>
          <w:szCs w:val="24"/>
        </w:rPr>
        <w:t xml:space="preserve">evident as </w:t>
      </w:r>
      <w:r w:rsidR="009077AC">
        <w:rPr>
          <w:rFonts w:ascii="Times New Roman" w:hAnsi="Times New Roman" w:cs="Times New Roman"/>
          <w:sz w:val="24"/>
          <w:szCs w:val="24"/>
        </w:rPr>
        <w:t xml:space="preserve">the author had reached out to many ML/DL domain </w:t>
      </w:r>
      <w:r w:rsidR="003D2B96">
        <w:rPr>
          <w:rFonts w:ascii="Times New Roman" w:hAnsi="Times New Roman" w:cs="Times New Roman"/>
          <w:sz w:val="24"/>
          <w:szCs w:val="24"/>
        </w:rPr>
        <w:t>experts to</w:t>
      </w:r>
      <w:r w:rsidR="00DE011D">
        <w:rPr>
          <w:rFonts w:ascii="Times New Roman" w:hAnsi="Times New Roman" w:cs="Times New Roman"/>
          <w:sz w:val="24"/>
          <w:szCs w:val="24"/>
        </w:rPr>
        <w:t xml:space="preserve"> gather more insights on the</w:t>
      </w:r>
      <w:r w:rsidR="000330F5">
        <w:rPr>
          <w:rFonts w:ascii="Times New Roman" w:hAnsi="Times New Roman" w:cs="Times New Roman"/>
          <w:sz w:val="24"/>
          <w:szCs w:val="24"/>
        </w:rPr>
        <w:t xml:space="preserve"> research</w:t>
      </w:r>
      <w:r w:rsidR="00DE011D">
        <w:rPr>
          <w:rFonts w:ascii="Times New Roman" w:hAnsi="Times New Roman" w:cs="Times New Roman"/>
          <w:sz w:val="24"/>
          <w:szCs w:val="24"/>
        </w:rPr>
        <w:t xml:space="preserve"> concept</w:t>
      </w:r>
      <w:r w:rsidR="00EF379B">
        <w:rPr>
          <w:rFonts w:ascii="Times New Roman" w:hAnsi="Times New Roman" w:cs="Times New Roman"/>
          <w:sz w:val="24"/>
          <w:szCs w:val="24"/>
        </w:rPr>
        <w:t xml:space="preserve">, however </w:t>
      </w:r>
      <w:r w:rsidR="00DE011D">
        <w:rPr>
          <w:rFonts w:ascii="Times New Roman" w:hAnsi="Times New Roman" w:cs="Times New Roman"/>
          <w:sz w:val="24"/>
          <w:szCs w:val="24"/>
        </w:rPr>
        <w:t xml:space="preserve">only a few were able to provide such information. </w:t>
      </w:r>
      <w:r w:rsidR="00A15A7B">
        <w:rPr>
          <w:rFonts w:ascii="Times New Roman" w:hAnsi="Times New Roman" w:cs="Times New Roman"/>
          <w:sz w:val="24"/>
          <w:szCs w:val="24"/>
        </w:rPr>
        <w:t>Hence</w:t>
      </w:r>
      <w:r w:rsidR="00E77DA7">
        <w:rPr>
          <w:rFonts w:ascii="Times New Roman" w:hAnsi="Times New Roman" w:cs="Times New Roman"/>
          <w:sz w:val="24"/>
          <w:szCs w:val="24"/>
        </w:rPr>
        <w:t xml:space="preserve">, </w:t>
      </w:r>
      <w:r w:rsidR="000D7404">
        <w:rPr>
          <w:rFonts w:ascii="Times New Roman" w:hAnsi="Times New Roman" w:cs="Times New Roman"/>
          <w:sz w:val="24"/>
          <w:szCs w:val="24"/>
        </w:rPr>
        <w:t xml:space="preserve">only the </w:t>
      </w:r>
      <w:r w:rsidR="001C393B">
        <w:rPr>
          <w:rFonts w:ascii="Times New Roman" w:hAnsi="Times New Roman" w:cs="Times New Roman"/>
          <w:sz w:val="24"/>
          <w:szCs w:val="24"/>
        </w:rPr>
        <w:t>experts</w:t>
      </w:r>
      <w:r w:rsidR="00A82620">
        <w:rPr>
          <w:rFonts w:ascii="Times New Roman" w:hAnsi="Times New Roman" w:cs="Times New Roman"/>
          <w:sz w:val="24"/>
          <w:szCs w:val="24"/>
        </w:rPr>
        <w:t xml:space="preserve"> </w:t>
      </w:r>
      <w:r w:rsidR="001C393B">
        <w:rPr>
          <w:rFonts w:ascii="Times New Roman" w:hAnsi="Times New Roman" w:cs="Times New Roman"/>
          <w:sz w:val="24"/>
          <w:szCs w:val="24"/>
        </w:rPr>
        <w:t xml:space="preserve">specified </w:t>
      </w:r>
      <w:r w:rsidR="009077AC">
        <w:rPr>
          <w:rFonts w:ascii="Times New Roman" w:hAnsi="Times New Roman" w:cs="Times New Roman"/>
          <w:sz w:val="24"/>
          <w:szCs w:val="24"/>
        </w:rPr>
        <w:t xml:space="preserve">in </w:t>
      </w:r>
      <w:hyperlink w:anchor="_G.1._Expert_evaluators" w:history="1">
        <w:r w:rsidR="00F707EE">
          <w:rPr>
            <w:rStyle w:val="Hyperlink"/>
            <w:rFonts w:ascii="Times New Roman" w:hAnsi="Times New Roman" w:cs="Times New Roman"/>
            <w:b/>
            <w:bCs/>
            <w:color w:val="auto"/>
            <w:sz w:val="24"/>
            <w:szCs w:val="24"/>
            <w:u w:val="none"/>
          </w:rPr>
          <w:t xml:space="preserve">APPENDIX </w:t>
        </w:r>
        <w:r w:rsidR="00F707EE">
          <w:rPr>
            <w:rStyle w:val="Hyperlink"/>
            <w:rFonts w:ascii="Times New Roman" w:hAnsi="Times New Roman" w:cs="Times New Roman"/>
            <w:b/>
            <w:bCs/>
            <w:color w:val="auto"/>
            <w:sz w:val="24"/>
            <w:szCs w:val="24"/>
            <w:u w:val="none"/>
          </w:rPr>
          <w:lastRenderedPageBreak/>
          <w:t>G.1</w:t>
        </w:r>
      </w:hyperlink>
      <w:r w:rsidR="00E77DA7">
        <w:rPr>
          <w:rFonts w:ascii="Times New Roman" w:hAnsi="Times New Roman" w:cs="Times New Roman"/>
          <w:sz w:val="24"/>
          <w:szCs w:val="24"/>
        </w:rPr>
        <w:t xml:space="preserve"> </w:t>
      </w:r>
      <w:r w:rsidR="009077AC">
        <w:rPr>
          <w:rFonts w:ascii="Times New Roman" w:hAnsi="Times New Roman" w:cs="Times New Roman"/>
          <w:sz w:val="24"/>
          <w:szCs w:val="24"/>
        </w:rPr>
        <w:t>had the necessary knowledge and expertise to provide constructive feedback</w:t>
      </w:r>
      <w:r w:rsidR="00AF074D">
        <w:rPr>
          <w:rFonts w:ascii="Times New Roman" w:hAnsi="Times New Roman" w:cs="Times New Roman"/>
          <w:sz w:val="24"/>
          <w:szCs w:val="24"/>
        </w:rPr>
        <w:t>. Nevertheless</w:t>
      </w:r>
      <w:r w:rsidR="00AD7837">
        <w:rPr>
          <w:rFonts w:ascii="Times New Roman" w:hAnsi="Times New Roman" w:cs="Times New Roman"/>
          <w:sz w:val="24"/>
          <w:szCs w:val="24"/>
        </w:rPr>
        <w:t xml:space="preserve">, </w:t>
      </w:r>
      <w:r w:rsidR="0081192B">
        <w:rPr>
          <w:rFonts w:ascii="Times New Roman" w:hAnsi="Times New Roman" w:cs="Times New Roman"/>
          <w:sz w:val="24"/>
          <w:szCs w:val="24"/>
        </w:rPr>
        <w:t xml:space="preserve">traditional </w:t>
      </w:r>
      <w:r w:rsidR="00AD7837">
        <w:rPr>
          <w:rFonts w:ascii="Times New Roman" w:hAnsi="Times New Roman" w:cs="Times New Roman"/>
          <w:sz w:val="24"/>
          <w:szCs w:val="24"/>
        </w:rPr>
        <w:t>ML/DL experts were</w:t>
      </w:r>
      <w:r w:rsidR="00A657C3">
        <w:rPr>
          <w:rFonts w:ascii="Times New Roman" w:hAnsi="Times New Roman" w:cs="Times New Roman"/>
          <w:sz w:val="24"/>
          <w:szCs w:val="24"/>
        </w:rPr>
        <w:t xml:space="preserve"> also selected to obtain feedback as it </w:t>
      </w:r>
      <w:r w:rsidR="0019487F">
        <w:rPr>
          <w:rFonts w:ascii="Times New Roman" w:hAnsi="Times New Roman" w:cs="Times New Roman"/>
          <w:sz w:val="24"/>
          <w:szCs w:val="24"/>
        </w:rPr>
        <w:t xml:space="preserve">still </w:t>
      </w:r>
      <w:r w:rsidR="007C36D5">
        <w:rPr>
          <w:rFonts w:ascii="Times New Roman" w:hAnsi="Times New Roman" w:cs="Times New Roman"/>
          <w:sz w:val="24"/>
          <w:szCs w:val="24"/>
        </w:rPr>
        <w:t xml:space="preserve">would </w:t>
      </w:r>
      <w:r w:rsidR="00A657C3">
        <w:rPr>
          <w:rFonts w:ascii="Times New Roman" w:hAnsi="Times New Roman" w:cs="Times New Roman"/>
          <w:sz w:val="24"/>
          <w:szCs w:val="24"/>
        </w:rPr>
        <w:t>be beneficial.</w:t>
      </w:r>
    </w:p>
    <w:p w14:paraId="19E8D4BA" w14:textId="28A778DB"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43" w:name="_Toc132325909"/>
      <w:r w:rsidRPr="00D4027D">
        <w:rPr>
          <w:rFonts w:ascii="Times New Roman Regular" w:hAnsi="Times New Roman Regular" w:cs="Times New Roman Regular"/>
          <w:b/>
          <w:bCs/>
          <w:color w:val="auto"/>
          <w:sz w:val="28"/>
          <w:szCs w:val="28"/>
        </w:rPr>
        <w:t>9.8 Evaluation of functional requirements</w:t>
      </w:r>
      <w:bookmarkEnd w:id="443"/>
    </w:p>
    <w:p w14:paraId="5CA360E2" w14:textId="50CC8E9A" w:rsidR="00D4027D" w:rsidRPr="00D4027D" w:rsidRDefault="00282924"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completion </w:t>
      </w:r>
      <w:r w:rsidR="00865F35">
        <w:rPr>
          <w:rFonts w:ascii="Times New Roman" w:hAnsi="Times New Roman" w:cs="Times New Roman"/>
          <w:sz w:val="24"/>
          <w:szCs w:val="24"/>
        </w:rPr>
        <w:t xml:space="preserve">breakdown </w:t>
      </w:r>
      <w:r>
        <w:rPr>
          <w:rFonts w:ascii="Times New Roman" w:hAnsi="Times New Roman" w:cs="Times New Roman"/>
          <w:sz w:val="24"/>
          <w:szCs w:val="24"/>
        </w:rPr>
        <w:t xml:space="preserve">of the functional requirements is presented </w:t>
      </w:r>
      <w:r w:rsidR="00484FD4">
        <w:rPr>
          <w:rFonts w:ascii="Times New Roman" w:hAnsi="Times New Roman" w:cs="Times New Roman"/>
          <w:sz w:val="24"/>
          <w:szCs w:val="24"/>
        </w:rPr>
        <w:t xml:space="preserve">in </w:t>
      </w:r>
      <w:hyperlink w:anchor="_G.2._Evaluation_of" w:history="1">
        <w:r w:rsidR="00AA12F1">
          <w:rPr>
            <w:rStyle w:val="Hyperlink"/>
            <w:rFonts w:ascii="Times New Roman" w:hAnsi="Times New Roman" w:cs="Times New Roman"/>
            <w:b/>
            <w:bCs/>
            <w:color w:val="auto"/>
            <w:sz w:val="24"/>
            <w:szCs w:val="24"/>
            <w:u w:val="none"/>
          </w:rPr>
          <w:t>APPENDIX G.2</w:t>
        </w:r>
      </w:hyperlink>
      <w:r>
        <w:rPr>
          <w:rFonts w:ascii="Times New Roman" w:hAnsi="Times New Roman" w:cs="Times New Roman"/>
          <w:sz w:val="24"/>
          <w:szCs w:val="24"/>
        </w:rPr>
        <w:t>.</w:t>
      </w:r>
    </w:p>
    <w:p w14:paraId="3BD428CC" w14:textId="5DCCA08B"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44" w:name="_Toc132325910"/>
      <w:r w:rsidRPr="00D4027D">
        <w:rPr>
          <w:rFonts w:ascii="Times New Roman Regular" w:hAnsi="Times New Roman Regular" w:cs="Times New Roman Regular"/>
          <w:b/>
          <w:bCs/>
          <w:color w:val="auto"/>
          <w:sz w:val="28"/>
          <w:szCs w:val="28"/>
        </w:rPr>
        <w:t>9.9 Evaluation of non-functional requirements</w:t>
      </w:r>
      <w:bookmarkEnd w:id="444"/>
    </w:p>
    <w:p w14:paraId="5D1DC89D" w14:textId="36ABE71A" w:rsidR="0038180A" w:rsidRPr="00D4027D" w:rsidRDefault="0038180A" w:rsidP="003818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36611">
        <w:rPr>
          <w:rFonts w:ascii="Times New Roman" w:hAnsi="Times New Roman" w:cs="Times New Roman"/>
          <w:sz w:val="24"/>
          <w:szCs w:val="24"/>
        </w:rPr>
        <w:t>completion</w:t>
      </w:r>
      <w:r>
        <w:rPr>
          <w:rFonts w:ascii="Times New Roman" w:hAnsi="Times New Roman" w:cs="Times New Roman"/>
          <w:sz w:val="24"/>
          <w:szCs w:val="24"/>
        </w:rPr>
        <w:t xml:space="preserve"> </w:t>
      </w:r>
      <w:r w:rsidR="00865F35">
        <w:rPr>
          <w:rFonts w:ascii="Times New Roman" w:hAnsi="Times New Roman" w:cs="Times New Roman"/>
          <w:sz w:val="24"/>
          <w:szCs w:val="24"/>
        </w:rPr>
        <w:t xml:space="preserve">breakdown </w:t>
      </w:r>
      <w:r>
        <w:rPr>
          <w:rFonts w:ascii="Times New Roman" w:hAnsi="Times New Roman" w:cs="Times New Roman"/>
          <w:sz w:val="24"/>
          <w:szCs w:val="24"/>
        </w:rPr>
        <w:t>of the non-functional requirements</w:t>
      </w:r>
      <w:r w:rsidR="002C07E0">
        <w:rPr>
          <w:rFonts w:ascii="Times New Roman" w:hAnsi="Times New Roman" w:cs="Times New Roman"/>
          <w:sz w:val="24"/>
          <w:szCs w:val="24"/>
        </w:rPr>
        <w:t xml:space="preserve"> and achievement of the design goals</w:t>
      </w:r>
      <w:r>
        <w:rPr>
          <w:rFonts w:ascii="Times New Roman" w:hAnsi="Times New Roman" w:cs="Times New Roman"/>
          <w:sz w:val="24"/>
          <w:szCs w:val="24"/>
        </w:rPr>
        <w:t xml:space="preserve"> </w:t>
      </w:r>
      <w:r w:rsidR="002C07E0">
        <w:rPr>
          <w:rFonts w:ascii="Times New Roman" w:hAnsi="Times New Roman" w:cs="Times New Roman"/>
          <w:sz w:val="24"/>
          <w:szCs w:val="24"/>
        </w:rPr>
        <w:t>are</w:t>
      </w:r>
      <w:r>
        <w:rPr>
          <w:rFonts w:ascii="Times New Roman" w:hAnsi="Times New Roman" w:cs="Times New Roman"/>
          <w:sz w:val="24"/>
          <w:szCs w:val="24"/>
        </w:rPr>
        <w:t xml:space="preserve"> presented in </w:t>
      </w:r>
      <w:hyperlink w:anchor="_G.3._Evaluation_of" w:history="1">
        <w:r w:rsidR="006557C7">
          <w:rPr>
            <w:rStyle w:val="Hyperlink"/>
            <w:rFonts w:ascii="Times New Roman" w:hAnsi="Times New Roman" w:cs="Times New Roman"/>
            <w:b/>
            <w:bCs/>
            <w:color w:val="auto"/>
            <w:sz w:val="24"/>
            <w:szCs w:val="24"/>
            <w:u w:val="none"/>
          </w:rPr>
          <w:t>APPENDIX G.3</w:t>
        </w:r>
      </w:hyperlink>
      <w:r>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45" w:name="_Toc132325911"/>
      <w:r w:rsidRPr="00D4027D">
        <w:rPr>
          <w:rFonts w:ascii="Times New Roman Regular" w:hAnsi="Times New Roman Regular" w:cs="Times New Roman Regular"/>
          <w:b/>
          <w:bCs/>
          <w:color w:val="auto"/>
          <w:sz w:val="28"/>
          <w:szCs w:val="28"/>
        </w:rPr>
        <w:t>9.10 Chapter summary</w:t>
      </w:r>
      <w:bookmarkEnd w:id="445"/>
    </w:p>
    <w:p w14:paraId="7BE39F71" w14:textId="0DF178E6" w:rsidR="00D4027D" w:rsidRPr="00AF4766" w:rsidRDefault="00B876DD" w:rsidP="001E40E6">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focused on the evaluation of the implemented system</w:t>
      </w:r>
      <w:r w:rsidR="001E40E6">
        <w:rPr>
          <w:rFonts w:ascii="Times New Roman" w:hAnsi="Times New Roman" w:cs="Times New Roman"/>
          <w:sz w:val="24"/>
          <w:szCs w:val="24"/>
        </w:rPr>
        <w:t xml:space="preserve">. </w:t>
      </w:r>
      <w:r w:rsidR="009E09F3">
        <w:rPr>
          <w:rFonts w:ascii="Times New Roman" w:hAnsi="Times New Roman" w:cs="Times New Roman"/>
          <w:sz w:val="24"/>
          <w:szCs w:val="24"/>
        </w:rPr>
        <w:t xml:space="preserve">Prior to conducting evaluations, criteria were set, to ensure that all aspects of the system are looked into. </w:t>
      </w:r>
      <w:r w:rsidR="00AA7621">
        <w:rPr>
          <w:rFonts w:ascii="Times New Roman" w:hAnsi="Times New Roman" w:cs="Times New Roman"/>
          <w:sz w:val="24"/>
          <w:szCs w:val="24"/>
        </w:rPr>
        <w:t>The author performed s</w:t>
      </w:r>
      <w:r w:rsidR="009E09F3">
        <w:rPr>
          <w:rFonts w:ascii="Times New Roman" w:hAnsi="Times New Roman" w:cs="Times New Roman"/>
          <w:sz w:val="24"/>
          <w:szCs w:val="24"/>
        </w:rPr>
        <w:t>elf-evaluation</w:t>
      </w:r>
      <w:r w:rsidR="00AA7621">
        <w:rPr>
          <w:rFonts w:ascii="Times New Roman" w:hAnsi="Times New Roman" w:cs="Times New Roman"/>
          <w:sz w:val="24"/>
          <w:szCs w:val="24"/>
        </w:rPr>
        <w:t xml:space="preserve">, and obtained necessary feedback from evaluators which </w:t>
      </w:r>
      <w:r w:rsidR="00393D66">
        <w:rPr>
          <w:rFonts w:ascii="Times New Roman" w:hAnsi="Times New Roman" w:cs="Times New Roman"/>
          <w:sz w:val="24"/>
          <w:szCs w:val="24"/>
        </w:rPr>
        <w:t>were</w:t>
      </w:r>
      <w:r w:rsidR="00AA7621">
        <w:rPr>
          <w:rFonts w:ascii="Times New Roman" w:hAnsi="Times New Roman" w:cs="Times New Roman"/>
          <w:sz w:val="24"/>
          <w:szCs w:val="24"/>
        </w:rPr>
        <w:t xml:space="preserve"> then analyzed by thematic analysis. Finally, the evaluation of the functional and non-functional requirements </w:t>
      </w:r>
      <w:r w:rsidR="00393D66">
        <w:rPr>
          <w:rFonts w:ascii="Times New Roman" w:hAnsi="Times New Roman" w:cs="Times New Roman"/>
          <w:sz w:val="24"/>
          <w:szCs w:val="24"/>
        </w:rPr>
        <w:t>was</w:t>
      </w:r>
      <w:r w:rsidR="00AA7621">
        <w:rPr>
          <w:rFonts w:ascii="Times New Roman" w:hAnsi="Times New Roman" w:cs="Times New Roman"/>
          <w:sz w:val="24"/>
          <w:szCs w:val="24"/>
        </w:rPr>
        <w:t xml:space="preserve"> presented along with the achievement of the proposed design goals.</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677A3BA0" w14:textId="561F47E3" w:rsidR="00B40933" w:rsidRPr="00211AFD" w:rsidRDefault="00FD2F9D" w:rsidP="00211AFD">
      <w:pPr>
        <w:pStyle w:val="Heading1"/>
        <w:pBdr>
          <w:bottom w:val="double" w:sz="6" w:space="1" w:color="auto"/>
        </w:pBdr>
        <w:spacing w:line="360" w:lineRule="auto"/>
        <w:jc w:val="center"/>
        <w:rPr>
          <w:rFonts w:ascii="Arial" w:hAnsi="Arial" w:cs="Arial"/>
          <w:b/>
          <w:bCs/>
          <w:color w:val="auto"/>
          <w:sz w:val="32"/>
          <w:szCs w:val="32"/>
        </w:rPr>
      </w:pPr>
      <w:bookmarkStart w:id="446" w:name="_Toc125663154"/>
      <w:bookmarkStart w:id="447" w:name="_Toc132325912"/>
      <w:r w:rsidRPr="00211AFD">
        <w:rPr>
          <w:rFonts w:ascii="Arial" w:hAnsi="Arial" w:cs="Arial"/>
          <w:b/>
          <w:bCs/>
          <w:color w:val="auto"/>
          <w:sz w:val="32"/>
          <w:szCs w:val="32"/>
        </w:rPr>
        <w:lastRenderedPageBreak/>
        <w:t xml:space="preserve">CHAPTER </w:t>
      </w:r>
      <w:r w:rsidR="009511C1" w:rsidRPr="00211AFD">
        <w:rPr>
          <w:rFonts w:ascii="Arial" w:hAnsi="Arial" w:cs="Arial"/>
          <w:b/>
          <w:bCs/>
          <w:color w:val="auto"/>
          <w:sz w:val="32"/>
          <w:szCs w:val="32"/>
        </w:rPr>
        <w:t>10</w:t>
      </w:r>
      <w:r w:rsidRPr="00211AFD">
        <w:rPr>
          <w:rFonts w:ascii="Arial" w:hAnsi="Arial" w:cs="Arial"/>
          <w:b/>
          <w:bCs/>
          <w:color w:val="auto"/>
          <w:sz w:val="32"/>
          <w:szCs w:val="32"/>
        </w:rPr>
        <w:t>. CONCLUSION</w:t>
      </w:r>
      <w:bookmarkEnd w:id="446"/>
      <w:bookmarkEnd w:id="447"/>
    </w:p>
    <w:p w14:paraId="574E4E47" w14:textId="44627325"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448" w:name="_Toc125663155"/>
      <w:bookmarkStart w:id="449" w:name="_Toc132325913"/>
      <w:r w:rsidRPr="003A1DE9">
        <w:rPr>
          <w:rFonts w:ascii="Times New Roman Regular" w:hAnsi="Times New Roman Regular" w:cs="Times New Roman Regular"/>
          <w:b/>
          <w:bCs/>
          <w:color w:val="auto"/>
          <w:sz w:val="28"/>
          <w:szCs w:val="28"/>
        </w:rPr>
        <w:t>10.1 Chapter overview</w:t>
      </w:r>
      <w:bookmarkEnd w:id="448"/>
      <w:bookmarkEnd w:id="449"/>
    </w:p>
    <w:p w14:paraId="721DDBDF" w14:textId="49D54CF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This chapter </w:t>
      </w:r>
      <w:r w:rsidR="00B665DE">
        <w:rPr>
          <w:rFonts w:ascii="Times New Roman Regular" w:hAnsi="Times New Roman Regular" w:cs="Times New Roman Regular"/>
          <w:sz w:val="24"/>
          <w:szCs w:val="24"/>
        </w:rPr>
        <w:t>concludes</w:t>
      </w:r>
      <w:r>
        <w:rPr>
          <w:rFonts w:ascii="Times New Roman Regular" w:hAnsi="Times New Roman Regular" w:cs="Times New Roman Regular"/>
          <w:sz w:val="24"/>
          <w:szCs w:val="24"/>
        </w:rPr>
        <w:t xml:space="preserve"> </w:t>
      </w:r>
      <w:r w:rsidR="00B665DE">
        <w:rPr>
          <w:rFonts w:ascii="Times New Roman Regular" w:hAnsi="Times New Roman Regular" w:cs="Times New Roman Regular"/>
          <w:sz w:val="24"/>
          <w:szCs w:val="24"/>
        </w:rPr>
        <w:t>th</w:t>
      </w:r>
      <w:r w:rsidR="006E00B9">
        <w:rPr>
          <w:rFonts w:ascii="Times New Roman Regular" w:hAnsi="Times New Roman Regular" w:cs="Times New Roman Regular"/>
          <w:sz w:val="24"/>
          <w:szCs w:val="24"/>
        </w:rPr>
        <w:t>e author’s</w:t>
      </w:r>
      <w:r w:rsidR="00B665D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research </w:t>
      </w:r>
      <w:r w:rsidR="00F44A8B">
        <w:rPr>
          <w:rFonts w:ascii="Times New Roman Regular" w:hAnsi="Times New Roman Regular" w:cs="Times New Roman Regular"/>
          <w:sz w:val="24"/>
          <w:szCs w:val="24"/>
        </w:rPr>
        <w:t xml:space="preserve">journey </w:t>
      </w:r>
      <w:r w:rsidR="009E2D14">
        <w:rPr>
          <w:rFonts w:ascii="Times New Roman Regular" w:hAnsi="Times New Roman Regular" w:cs="Times New Roman Regular"/>
          <w:sz w:val="24"/>
          <w:szCs w:val="24"/>
        </w:rPr>
        <w:t xml:space="preserve">by </w:t>
      </w:r>
      <w:r w:rsidR="002F6150">
        <w:rPr>
          <w:rFonts w:ascii="Times New Roman Regular" w:hAnsi="Times New Roman Regular" w:cs="Times New Roman Regular"/>
          <w:sz w:val="24"/>
          <w:szCs w:val="24"/>
        </w:rPr>
        <w:t xml:space="preserve">marking </w:t>
      </w:r>
      <w:r w:rsidR="001D3C2E">
        <w:rPr>
          <w:rFonts w:ascii="Times New Roman Regular" w:hAnsi="Times New Roman Regular" w:cs="Times New Roman Regular"/>
          <w:sz w:val="24"/>
          <w:szCs w:val="24"/>
        </w:rPr>
        <w:t>its</w:t>
      </w:r>
      <w:r w:rsidR="002F6150">
        <w:rPr>
          <w:rFonts w:ascii="Times New Roman Regular" w:hAnsi="Times New Roman Regular" w:cs="Times New Roman Regular"/>
          <w:sz w:val="24"/>
          <w:szCs w:val="24"/>
        </w:rPr>
        <w:t xml:space="preserve"> final remarks</w:t>
      </w:r>
      <w:r>
        <w:rPr>
          <w:rFonts w:ascii="Times New Roman Regular" w:hAnsi="Times New Roman Regular" w:cs="Times New Roman Regular"/>
          <w:sz w:val="24"/>
          <w:szCs w:val="24"/>
        </w:rPr>
        <w:t>. In detail</w:t>
      </w:r>
      <w:r w:rsidR="00E609C9">
        <w:rPr>
          <w:rFonts w:ascii="Times New Roman Regular" w:hAnsi="Times New Roman Regular" w:cs="Times New Roman Regular"/>
          <w:sz w:val="24"/>
          <w:szCs w:val="24"/>
        </w:rPr>
        <w:t>,</w:t>
      </w:r>
      <w:r w:rsidR="0096211F">
        <w:rPr>
          <w:rFonts w:ascii="Times New Roman Regular" w:hAnsi="Times New Roman Regular" w:cs="Times New Roman Regular"/>
          <w:sz w:val="24"/>
          <w:szCs w:val="24"/>
        </w:rPr>
        <w:t xml:space="preserve"> it defines</w:t>
      </w:r>
      <w:r>
        <w:rPr>
          <w:rFonts w:ascii="Times New Roman Regular" w:hAnsi="Times New Roman Regular" w:cs="Times New Roman Regular"/>
          <w:sz w:val="24"/>
          <w:szCs w:val="24"/>
        </w:rPr>
        <w:t xml:space="preserve"> </w:t>
      </w:r>
      <w:r w:rsidR="0096211F">
        <w:rPr>
          <w:rFonts w:ascii="Times New Roman Regular" w:hAnsi="Times New Roman Regular" w:cs="Times New Roman Regular"/>
          <w:sz w:val="24"/>
          <w:szCs w:val="24"/>
        </w:rPr>
        <w:t xml:space="preserve">the author’s contributions, </w:t>
      </w:r>
      <w:r w:rsidR="00B11992">
        <w:rPr>
          <w:rFonts w:ascii="Times New Roman Regular" w:hAnsi="Times New Roman Regular" w:cs="Times New Roman Regular"/>
          <w:sz w:val="24"/>
          <w:szCs w:val="24"/>
        </w:rPr>
        <w:t xml:space="preserve">achievement of the stated objectives, </w:t>
      </w:r>
      <w:r>
        <w:rPr>
          <w:rFonts w:ascii="Times New Roman Regular" w:hAnsi="Times New Roman Regular" w:cs="Times New Roman Regular"/>
          <w:sz w:val="24"/>
          <w:szCs w:val="24"/>
        </w:rPr>
        <w:t>any deviations taken from the proposed scope</w:t>
      </w:r>
      <w:r w:rsidR="0096211F">
        <w:rPr>
          <w:rFonts w:ascii="Times New Roman Regular" w:hAnsi="Times New Roman Regular" w:cs="Times New Roman Regular"/>
          <w:sz w:val="24"/>
          <w:szCs w:val="24"/>
        </w:rPr>
        <w:t>, challenges encountered</w:t>
      </w:r>
      <w:r w:rsidR="009F300B">
        <w:rPr>
          <w:rFonts w:ascii="Times New Roman Regular" w:hAnsi="Times New Roman Regular" w:cs="Times New Roman Regular"/>
          <w:sz w:val="24"/>
          <w:szCs w:val="24"/>
        </w:rPr>
        <w:t>,</w:t>
      </w:r>
      <w:r w:rsidR="0096211F">
        <w:rPr>
          <w:rFonts w:ascii="Times New Roman Regular" w:hAnsi="Times New Roman Regular" w:cs="Times New Roman Regular"/>
          <w:sz w:val="24"/>
          <w:szCs w:val="24"/>
        </w:rPr>
        <w:t xml:space="preserve"> </w:t>
      </w:r>
      <w:r w:rsidR="00382D0F">
        <w:rPr>
          <w:rFonts w:ascii="Times New Roman Regular" w:hAnsi="Times New Roman Regular" w:cs="Times New Roman Regular"/>
          <w:sz w:val="24"/>
          <w:szCs w:val="24"/>
        </w:rPr>
        <w:t>and future</w:t>
      </w:r>
      <w:r w:rsidR="0096211F">
        <w:rPr>
          <w:rFonts w:ascii="Times New Roman Regular" w:hAnsi="Times New Roman Regular" w:cs="Times New Roman Regular"/>
          <w:sz w:val="24"/>
          <w:szCs w:val="24"/>
        </w:rPr>
        <w:t xml:space="preserve"> research possibilities and limitations</w:t>
      </w:r>
      <w:r>
        <w:rPr>
          <w:rFonts w:ascii="Times New Roman Regular" w:hAnsi="Times New Roman Regular" w:cs="Times New Roman Regular"/>
          <w:sz w:val="24"/>
          <w:szCs w:val="24"/>
        </w:rPr>
        <w:t>.</w:t>
      </w:r>
      <w:r w:rsidR="00B11992">
        <w:rPr>
          <w:rFonts w:ascii="Times New Roman Regular" w:hAnsi="Times New Roman Regular" w:cs="Times New Roman Regular"/>
          <w:sz w:val="24"/>
          <w:szCs w:val="24"/>
        </w:rPr>
        <w:t xml:space="preserve"> Furthermore, new skills the author obtained during the progression of the research as well as how </w:t>
      </w:r>
      <w:r w:rsidR="001D03A4">
        <w:rPr>
          <w:rFonts w:ascii="Times New Roman Regular" w:hAnsi="Times New Roman Regular" w:cs="Times New Roman Regular"/>
          <w:sz w:val="24"/>
          <w:szCs w:val="24"/>
        </w:rPr>
        <w:t xml:space="preserve">their </w:t>
      </w:r>
      <w:r w:rsidR="00B11992">
        <w:rPr>
          <w:rFonts w:ascii="Times New Roman Regular" w:hAnsi="Times New Roman Regular" w:cs="Times New Roman Regular"/>
          <w:sz w:val="24"/>
          <w:szCs w:val="24"/>
        </w:rPr>
        <w:t>existing skills were utilized</w:t>
      </w:r>
      <w:r w:rsidR="00D1257D">
        <w:rPr>
          <w:rFonts w:ascii="Times New Roman Regular" w:hAnsi="Times New Roman Regular" w:cs="Times New Roman Regular"/>
          <w:sz w:val="24"/>
          <w:szCs w:val="24"/>
        </w:rPr>
        <w:t>,</w:t>
      </w:r>
      <w:r w:rsidR="003B1CD1">
        <w:rPr>
          <w:rFonts w:ascii="Times New Roman Regular" w:hAnsi="Times New Roman Regular" w:cs="Times New Roman Regular"/>
          <w:sz w:val="24"/>
          <w:szCs w:val="24"/>
        </w:rPr>
        <w:t xml:space="preserve"> are documented.</w:t>
      </w:r>
    </w:p>
    <w:p w14:paraId="64356C3B" w14:textId="45A8E4D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450" w:name="_Toc132325914"/>
      <w:r w:rsidRPr="007971FE">
        <w:rPr>
          <w:rFonts w:ascii="Times New Roman Regular" w:hAnsi="Times New Roman Regular" w:cs="Times New Roman Regular"/>
          <w:b/>
          <w:bCs/>
          <w:color w:val="auto"/>
          <w:sz w:val="28"/>
          <w:szCs w:val="28"/>
        </w:rPr>
        <w:t>10.2 Achievement of research aim &amp; objectives</w:t>
      </w:r>
      <w:bookmarkEnd w:id="450"/>
    </w:p>
    <w:p w14:paraId="02C45D49" w14:textId="623F7097"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451" w:name="_Toc132325915"/>
      <w:r w:rsidRPr="007971FE">
        <w:rPr>
          <w:rFonts w:ascii="Times New Roman Regular" w:hAnsi="Times New Roman Regular" w:cs="Times New Roman Regular"/>
          <w:b/>
          <w:bCs/>
          <w:color w:val="auto"/>
          <w:sz w:val="24"/>
          <w:szCs w:val="24"/>
        </w:rPr>
        <w:t>10.2.1 Achievement of the research aim</w:t>
      </w:r>
      <w:bookmarkEnd w:id="451"/>
    </w:p>
    <w:p w14:paraId="08186B40" w14:textId="6C0D1E34" w:rsidR="00BE420E" w:rsidRDefault="00BE420E" w:rsidP="00F40EA1">
      <w:pPr>
        <w:spacing w:line="360" w:lineRule="auto"/>
        <w:rPr>
          <w:rStyle w:val="Emphasis"/>
          <w:rFonts w:ascii="Times New Roman" w:hAnsi="Times New Roman" w:cs="Times New Roman"/>
          <w:color w:val="0E101A"/>
          <w:sz w:val="24"/>
          <w:szCs w:val="24"/>
        </w:rPr>
      </w:pPr>
      <w:r>
        <w:rPr>
          <w:rStyle w:val="Emphasis"/>
          <w:rFonts w:ascii="Times New Roman" w:hAnsi="Times New Roman" w:cs="Times New Roman"/>
          <w:color w:val="0E101A"/>
          <w:sz w:val="24"/>
          <w:szCs w:val="24"/>
        </w:rPr>
        <w:t xml:space="preserve">The aim of this research is to design, develop &amp; evaluate </w:t>
      </w:r>
      <w:r w:rsidR="007060F5">
        <w:rPr>
          <w:rStyle w:val="Emphasis"/>
          <w:rFonts w:ascii="Times New Roman" w:hAnsi="Times New Roman" w:cs="Times New Roman"/>
          <w:color w:val="0E101A"/>
          <w:sz w:val="24"/>
          <w:szCs w:val="24"/>
        </w:rPr>
        <w:t>a novel architecture</w:t>
      </w:r>
      <w:r w:rsidR="005C346B">
        <w:rPr>
          <w:rStyle w:val="Emphasis"/>
          <w:rFonts w:ascii="Times New Roman" w:hAnsi="Times New Roman" w:cs="Times New Roman"/>
          <w:color w:val="0E101A"/>
          <w:sz w:val="24"/>
          <w:szCs w:val="24"/>
        </w:rPr>
        <w:t xml:space="preserve"> - </w:t>
      </w:r>
      <w:r w:rsidR="007060F5">
        <w:rPr>
          <w:rStyle w:val="Emphasis"/>
          <w:rFonts w:ascii="Times New Roman" w:hAnsi="Times New Roman" w:cs="Times New Roman"/>
          <w:color w:val="0E101A"/>
          <w:sz w:val="24"/>
          <w:szCs w:val="24"/>
        </w:rPr>
        <w:t xml:space="preserve">utilizing </w:t>
      </w:r>
      <w:r w:rsidR="00DE79A0">
        <w:rPr>
          <w:rStyle w:val="Emphasis"/>
          <w:rFonts w:ascii="Times New Roman" w:hAnsi="Times New Roman" w:cs="Times New Roman"/>
          <w:color w:val="0E101A"/>
          <w:sz w:val="24"/>
          <w:szCs w:val="24"/>
        </w:rPr>
        <w:t>the LTS</w:t>
      </w:r>
      <w:r w:rsidR="004E435B">
        <w:rPr>
          <w:rStyle w:val="Emphasis"/>
          <w:rFonts w:ascii="Times New Roman" w:hAnsi="Times New Roman" w:cs="Times New Roman"/>
          <w:color w:val="0E101A"/>
          <w:sz w:val="24"/>
          <w:szCs w:val="24"/>
        </w:rPr>
        <w:t xml:space="preserve"> algorithm</w:t>
      </w:r>
      <w:r w:rsidR="005C346B">
        <w:rPr>
          <w:rStyle w:val="Emphasis"/>
          <w:rFonts w:ascii="Times New Roman" w:hAnsi="Times New Roman" w:cs="Times New Roman"/>
          <w:color w:val="0E101A"/>
          <w:sz w:val="24"/>
          <w:szCs w:val="24"/>
        </w:rPr>
        <w:t xml:space="preserve"> - </w:t>
      </w:r>
      <w:r>
        <w:rPr>
          <w:rStyle w:val="Emphasis"/>
          <w:rFonts w:ascii="Times New Roman" w:hAnsi="Times New Roman" w:cs="Times New Roman"/>
          <w:color w:val="0E101A"/>
          <w:sz w:val="24"/>
          <w:szCs w:val="24"/>
        </w:rPr>
        <w:t xml:space="preserve">for </w:t>
      </w:r>
      <w:r>
        <w:rPr>
          <w:rFonts w:ascii="Times New Roman" w:hAnsi="Times New Roman" w:cs="Times New Roman"/>
          <w:i/>
          <w:iCs/>
          <w:sz w:val="24"/>
          <w:szCs w:val="24"/>
        </w:rPr>
        <w:t>TS</w:t>
      </w:r>
      <w:r>
        <w:rPr>
          <w:rStyle w:val="Emphasis"/>
          <w:rFonts w:ascii="Times New Roman" w:hAnsi="Times New Roman" w:cs="Times New Roman"/>
          <w:color w:val="0E101A"/>
          <w:sz w:val="24"/>
          <w:szCs w:val="24"/>
        </w:rPr>
        <w:t xml:space="preserve"> forecasting, which could be the stepping stone </w:t>
      </w:r>
      <w:r w:rsidR="00935AB8">
        <w:rPr>
          <w:rStyle w:val="Emphasis"/>
          <w:rFonts w:ascii="Times New Roman" w:hAnsi="Times New Roman" w:cs="Times New Roman"/>
          <w:color w:val="0E101A"/>
          <w:sz w:val="24"/>
          <w:szCs w:val="24"/>
        </w:rPr>
        <w:t xml:space="preserve">for breaking TS limitations </w:t>
      </w:r>
      <w:r w:rsidR="00781566">
        <w:rPr>
          <w:rStyle w:val="Emphasis"/>
          <w:rFonts w:ascii="Times New Roman" w:hAnsi="Times New Roman" w:cs="Times New Roman"/>
          <w:color w:val="0E101A"/>
          <w:sz w:val="24"/>
          <w:szCs w:val="24"/>
        </w:rPr>
        <w:t xml:space="preserve">and </w:t>
      </w:r>
      <w:r>
        <w:rPr>
          <w:rStyle w:val="Emphasis"/>
          <w:rFonts w:ascii="Times New Roman" w:hAnsi="Times New Roman" w:cs="Times New Roman"/>
          <w:color w:val="0E101A"/>
          <w:sz w:val="24"/>
          <w:szCs w:val="24"/>
        </w:rPr>
        <w:t xml:space="preserve">further expanded to </w:t>
      </w:r>
      <w:r w:rsidR="003D181F">
        <w:rPr>
          <w:rStyle w:val="Emphasis"/>
          <w:rFonts w:ascii="Times New Roman" w:hAnsi="Times New Roman" w:cs="Times New Roman"/>
          <w:color w:val="0E101A"/>
          <w:sz w:val="24"/>
          <w:szCs w:val="24"/>
        </w:rPr>
        <w:t xml:space="preserve">apply in other </w:t>
      </w:r>
      <w:r>
        <w:rPr>
          <w:rStyle w:val="Emphasis"/>
          <w:rFonts w:ascii="Times New Roman" w:hAnsi="Times New Roman" w:cs="Times New Roman"/>
          <w:color w:val="0E101A"/>
          <w:sz w:val="24"/>
          <w:szCs w:val="24"/>
        </w:rPr>
        <w:t>domains as well.</w:t>
      </w:r>
    </w:p>
    <w:p w14:paraId="79C3C16B" w14:textId="3B825D82" w:rsidR="007B1454" w:rsidRDefault="008D305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
        <w:t xml:space="preserve">The aim was successfully attained by </w:t>
      </w:r>
      <w:r w:rsidR="00F30867">
        <w:rPr>
          <w:rFonts w:ascii="Times New Roman Regular" w:hAnsi="Times New Roman Regular" w:cs="Times New Roman Regular"/>
          <w:sz w:val="24"/>
          <w:szCs w:val="24"/>
        </w:rPr>
        <w:t xml:space="preserve">designing and </w:t>
      </w:r>
      <w:r>
        <w:rPr>
          <w:rFonts w:ascii="Times New Roman Regular" w:hAnsi="Times New Roman Regular" w:cs="Times New Roman Regular"/>
          <w:sz w:val="24"/>
          <w:szCs w:val="24"/>
        </w:rPr>
        <w:t xml:space="preserve">developing the proposed LTS </w:t>
      </w:r>
      <w:r w:rsidR="00F30867">
        <w:rPr>
          <w:rFonts w:ascii="Times New Roman Regular" w:hAnsi="Times New Roman Regular" w:cs="Times New Roman Regular"/>
          <w:sz w:val="24"/>
          <w:szCs w:val="24"/>
        </w:rPr>
        <w:t xml:space="preserve">architecture in a way such that it was </w:t>
      </w:r>
      <w:r w:rsidR="008C3EE6">
        <w:rPr>
          <w:rFonts w:ascii="Times New Roman Regular" w:hAnsi="Times New Roman Regular" w:cs="Times New Roman Regular"/>
          <w:sz w:val="24"/>
          <w:szCs w:val="24"/>
        </w:rPr>
        <w:t xml:space="preserve">capable </w:t>
      </w:r>
      <w:r w:rsidR="00F30867">
        <w:rPr>
          <w:rFonts w:ascii="Times New Roman Regular" w:hAnsi="Times New Roman Regular" w:cs="Times New Roman Regular"/>
          <w:sz w:val="24"/>
          <w:szCs w:val="24"/>
        </w:rPr>
        <w:t>to be used as other existing layers. This algorithm was then utilized in a BTC forecasting application</w:t>
      </w:r>
      <w:r w:rsidR="00210C69">
        <w:rPr>
          <w:rFonts w:ascii="Times New Roman Regular" w:hAnsi="Times New Roman Regular" w:cs="Times New Roman Regular"/>
          <w:sz w:val="24"/>
          <w:szCs w:val="24"/>
        </w:rPr>
        <w:t xml:space="preserve"> to evaluate its performance and to determine whether </w:t>
      </w:r>
      <w:proofErr w:type="gramStart"/>
      <w:r w:rsidR="00210C69">
        <w:rPr>
          <w:rFonts w:ascii="Times New Roman Regular" w:hAnsi="Times New Roman Regular" w:cs="Times New Roman Regular"/>
          <w:sz w:val="24"/>
          <w:szCs w:val="24"/>
        </w:rPr>
        <w:t>it</w:t>
      </w:r>
      <w:proofErr w:type="gramEnd"/>
      <w:r w:rsidR="00210C69">
        <w:rPr>
          <w:rFonts w:ascii="Times New Roman Regular" w:hAnsi="Times New Roman Regular" w:cs="Times New Roman Regular"/>
          <w:sz w:val="24"/>
          <w:szCs w:val="24"/>
        </w:rPr>
        <w:t xml:space="preserve"> broke limitations in TS forecasting algorithms.</w:t>
      </w:r>
    </w:p>
    <w:p w14:paraId="11B4A00E" w14:textId="77777777"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452" w:name="_Toc132325916"/>
      <w:r w:rsidRPr="007971FE">
        <w:rPr>
          <w:rFonts w:ascii="Times New Roman Regular" w:hAnsi="Times New Roman Regular" w:cs="Times New Roman Regular"/>
          <w:b/>
          <w:bCs/>
          <w:color w:val="auto"/>
          <w:sz w:val="24"/>
          <w:szCs w:val="24"/>
        </w:rPr>
        <w:t>10.2.2 Achievement of objectives</w:t>
      </w:r>
      <w:bookmarkEnd w:id="452"/>
    </w:p>
    <w:p w14:paraId="134A0C89" w14:textId="1B91C9A0" w:rsidR="009D700D" w:rsidRDefault="00E76CE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final status of each objective that was stated in chapter one </w:t>
      </w:r>
      <w:r w:rsidR="00D83B45">
        <w:rPr>
          <w:rFonts w:ascii="Times New Roman Regular" w:hAnsi="Times New Roman Regular" w:cs="Times New Roman Regular"/>
          <w:sz w:val="24"/>
          <w:szCs w:val="24"/>
        </w:rPr>
        <w:t xml:space="preserve">has been marked </w:t>
      </w:r>
      <w:r w:rsidR="003C7B65">
        <w:rPr>
          <w:rFonts w:ascii="Times New Roman Regular" w:hAnsi="Times New Roman Regular" w:cs="Times New Roman Regular"/>
          <w:sz w:val="24"/>
          <w:szCs w:val="24"/>
        </w:rPr>
        <w:t>with</w:t>
      </w:r>
      <w:r w:rsidR="00D83B45">
        <w:rPr>
          <w:rFonts w:ascii="Times New Roman Regular" w:hAnsi="Times New Roman Regular" w:cs="Times New Roman Regular"/>
          <w:sz w:val="24"/>
          <w:szCs w:val="24"/>
        </w:rPr>
        <w:t xml:space="preserve"> the objective itself in </w:t>
      </w:r>
      <w:hyperlink w:anchor="_H.1._Status_of" w:history="1">
        <w:r w:rsidR="009E50F9">
          <w:rPr>
            <w:rStyle w:val="Hyperlink"/>
            <w:rFonts w:ascii="Times New Roman Regular" w:hAnsi="Times New Roman Regular" w:cs="Times New Roman Regular"/>
            <w:b/>
            <w:bCs/>
            <w:color w:val="auto"/>
            <w:sz w:val="24"/>
            <w:szCs w:val="24"/>
            <w:u w:val="none"/>
          </w:rPr>
          <w:t>APPENDIX H.1</w:t>
        </w:r>
      </w:hyperlink>
      <w:r w:rsidR="00D83B45">
        <w:rPr>
          <w:rFonts w:ascii="Times New Roman Regular" w:hAnsi="Times New Roman Regular" w:cs="Times New Roman Regular"/>
          <w:sz w:val="24"/>
          <w:szCs w:val="24"/>
        </w:rPr>
        <w: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453" w:name="_Toc132325917"/>
      <w:r w:rsidRPr="007971FE">
        <w:rPr>
          <w:rFonts w:ascii="Times New Roman Regular" w:hAnsi="Times New Roman Regular" w:cs="Times New Roman Regular"/>
          <w:b/>
          <w:bCs/>
          <w:color w:val="auto"/>
          <w:sz w:val="28"/>
          <w:szCs w:val="28"/>
        </w:rPr>
        <w:t>10.3 Utilization of knowledge from the degree</w:t>
      </w:r>
      <w:bookmarkEnd w:id="453"/>
    </w:p>
    <w:p w14:paraId="76EAEED2" w14:textId="55B4BCBD" w:rsidR="00F17B63" w:rsidRDefault="00F17B63" w:rsidP="00F17B6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A tremendous amount of knowledge was required to bring the proposed research to fruition. Fortunately, a solid foundation had been laid by modules the author had </w:t>
      </w:r>
      <w:r w:rsidR="008C46FE">
        <w:rPr>
          <w:rFonts w:ascii="Times New Roman" w:hAnsi="Times New Roman" w:cs="Times New Roman"/>
          <w:b w:val="0"/>
          <w:bCs w:val="0"/>
          <w:smallCaps w:val="0"/>
          <w:color w:val="auto"/>
          <w:sz w:val="24"/>
          <w:szCs w:val="24"/>
        </w:rPr>
        <w:t>completed</w:t>
      </w:r>
      <w:r w:rsidR="00E2004D">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during the </w:t>
      </w:r>
      <w:r w:rsidR="00896FEB">
        <w:rPr>
          <w:rFonts w:ascii="Times New Roman" w:hAnsi="Times New Roman" w:cs="Times New Roman"/>
          <w:b w:val="0"/>
          <w:bCs w:val="0"/>
          <w:smallCaps w:val="0"/>
          <w:color w:val="auto"/>
          <w:sz w:val="24"/>
          <w:szCs w:val="24"/>
        </w:rPr>
        <w:t xml:space="preserve">course of the </w:t>
      </w:r>
      <w:r>
        <w:rPr>
          <w:rFonts w:ascii="Times New Roman" w:hAnsi="Times New Roman" w:cs="Times New Roman"/>
          <w:b w:val="0"/>
          <w:bCs w:val="0"/>
          <w:smallCaps w:val="0"/>
          <w:color w:val="auto"/>
          <w:sz w:val="24"/>
          <w:szCs w:val="24"/>
        </w:rPr>
        <w:t>degree</w:t>
      </w:r>
      <w:r w:rsidR="00E220CE">
        <w:rPr>
          <w:rFonts w:ascii="Times New Roman" w:hAnsi="Times New Roman" w:cs="Times New Roman"/>
          <w:b w:val="0"/>
          <w:bCs w:val="0"/>
          <w:smallCaps w:val="0"/>
          <w:color w:val="auto"/>
          <w:sz w:val="24"/>
          <w:szCs w:val="24"/>
        </w:rPr>
        <w:t xml:space="preserve"> </w:t>
      </w:r>
      <w:r w:rsidR="00076E84">
        <w:rPr>
          <w:rFonts w:ascii="Times New Roman" w:hAnsi="Times New Roman" w:cs="Times New Roman"/>
          <w:b w:val="0"/>
          <w:bCs w:val="0"/>
          <w:smallCaps w:val="0"/>
          <w:color w:val="auto"/>
          <w:sz w:val="24"/>
          <w:szCs w:val="24"/>
        </w:rPr>
        <w:t>–</w:t>
      </w:r>
      <w:r w:rsidR="00896FEB">
        <w:rPr>
          <w:rFonts w:ascii="Times New Roman" w:hAnsi="Times New Roman" w:cs="Times New Roman"/>
          <w:b w:val="0"/>
          <w:bCs w:val="0"/>
          <w:smallCaps w:val="0"/>
          <w:color w:val="auto"/>
          <w:sz w:val="24"/>
          <w:szCs w:val="24"/>
        </w:rPr>
        <w:t xml:space="preserve"> </w:t>
      </w:r>
      <w:r w:rsidR="00076E84">
        <w:rPr>
          <w:rFonts w:ascii="Times New Roman" w:hAnsi="Times New Roman" w:cs="Times New Roman"/>
          <w:b w:val="0"/>
          <w:bCs w:val="0"/>
          <w:smallCaps w:val="0"/>
          <w:color w:val="auto"/>
          <w:sz w:val="24"/>
          <w:szCs w:val="24"/>
        </w:rPr>
        <w:t xml:space="preserve">of them, </w:t>
      </w:r>
      <w:r w:rsidR="00896FEB">
        <w:rPr>
          <w:rFonts w:ascii="Times New Roman" w:hAnsi="Times New Roman" w:cs="Times New Roman"/>
          <w:b w:val="0"/>
          <w:bCs w:val="0"/>
          <w:smallCaps w:val="0"/>
          <w:color w:val="auto"/>
          <w:sz w:val="24"/>
          <w:szCs w:val="24"/>
        </w:rPr>
        <w:t>the mo</w:t>
      </w:r>
      <w:r w:rsidR="00DC1E46">
        <w:rPr>
          <w:rFonts w:ascii="Times New Roman" w:hAnsi="Times New Roman" w:cs="Times New Roman"/>
          <w:b w:val="0"/>
          <w:bCs w:val="0"/>
          <w:smallCaps w:val="0"/>
          <w:color w:val="auto"/>
          <w:sz w:val="24"/>
          <w:szCs w:val="24"/>
        </w:rPr>
        <w:t xml:space="preserve">st beneficial </w:t>
      </w:r>
      <w:r w:rsidR="00AD4279">
        <w:rPr>
          <w:rFonts w:ascii="Times New Roman" w:hAnsi="Times New Roman" w:cs="Times New Roman"/>
          <w:b w:val="0"/>
          <w:bCs w:val="0"/>
          <w:smallCaps w:val="0"/>
          <w:color w:val="auto"/>
          <w:sz w:val="24"/>
          <w:szCs w:val="24"/>
        </w:rPr>
        <w:t xml:space="preserve">ones are highlighted </w:t>
      </w:r>
      <w:r w:rsidR="008A5F1E">
        <w:rPr>
          <w:rFonts w:ascii="Times New Roman" w:hAnsi="Times New Roman" w:cs="Times New Roman"/>
          <w:b w:val="0"/>
          <w:bCs w:val="0"/>
          <w:smallCaps w:val="0"/>
          <w:color w:val="auto"/>
          <w:sz w:val="24"/>
          <w:szCs w:val="24"/>
        </w:rPr>
        <w:t xml:space="preserve">in the table </w:t>
      </w:r>
      <w:r w:rsidR="00AD4279">
        <w:rPr>
          <w:rFonts w:ascii="Times New Roman" w:hAnsi="Times New Roman" w:cs="Times New Roman"/>
          <w:b w:val="0"/>
          <w:bCs w:val="0"/>
          <w:smallCaps w:val="0"/>
          <w:color w:val="auto"/>
          <w:sz w:val="24"/>
          <w:szCs w:val="24"/>
        </w:rPr>
        <w:t>below.</w:t>
      </w:r>
    </w:p>
    <w:p w14:paraId="292E591A" w14:textId="71C19272" w:rsidR="008346CC" w:rsidRPr="005800D8" w:rsidRDefault="008346CC" w:rsidP="008346CC">
      <w:pPr>
        <w:pStyle w:val="Caption"/>
        <w:keepNext/>
        <w:jc w:val="center"/>
        <w:rPr>
          <w:rFonts w:ascii="Times New Roman" w:hAnsi="Times New Roman" w:cs="Times New Roman"/>
          <w:b w:val="0"/>
          <w:bCs w:val="0"/>
          <w:smallCaps w:val="0"/>
          <w:color w:val="auto"/>
          <w:sz w:val="24"/>
          <w:szCs w:val="24"/>
        </w:rPr>
      </w:pPr>
      <w:bookmarkStart w:id="454" w:name="_Toc132182729"/>
      <w:r w:rsidRPr="005800D8">
        <w:rPr>
          <w:rFonts w:ascii="Times New Roman" w:hAnsi="Times New Roman" w:cs="Times New Roman"/>
          <w:b w:val="0"/>
          <w:bCs w:val="0"/>
          <w:smallCaps w:val="0"/>
          <w:color w:val="auto"/>
          <w:sz w:val="24"/>
          <w:szCs w:val="24"/>
        </w:rPr>
        <w:t xml:space="preserve">Table </w:t>
      </w:r>
      <w:r w:rsidRPr="005800D8">
        <w:rPr>
          <w:rFonts w:ascii="Times New Roman" w:hAnsi="Times New Roman" w:cs="Times New Roman"/>
          <w:b w:val="0"/>
          <w:bCs w:val="0"/>
          <w:smallCaps w:val="0"/>
          <w:color w:val="auto"/>
          <w:sz w:val="24"/>
          <w:szCs w:val="24"/>
        </w:rPr>
        <w:fldChar w:fldCharType="begin"/>
      </w:r>
      <w:r w:rsidRPr="005800D8">
        <w:rPr>
          <w:rFonts w:ascii="Times New Roman" w:hAnsi="Times New Roman" w:cs="Times New Roman"/>
          <w:b w:val="0"/>
          <w:bCs w:val="0"/>
          <w:smallCaps w:val="0"/>
          <w:color w:val="auto"/>
          <w:sz w:val="24"/>
          <w:szCs w:val="24"/>
        </w:rPr>
        <w:instrText xml:space="preserve"> SEQ Table \* ARABIC </w:instrText>
      </w:r>
      <w:r w:rsidRPr="005800D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30</w:t>
      </w:r>
      <w:r w:rsidRPr="005800D8">
        <w:rPr>
          <w:rFonts w:ascii="Times New Roman" w:hAnsi="Times New Roman" w:cs="Times New Roman"/>
          <w:b w:val="0"/>
          <w:bCs w:val="0"/>
          <w:smallCaps w:val="0"/>
          <w:color w:val="auto"/>
          <w:sz w:val="24"/>
          <w:szCs w:val="24"/>
        </w:rPr>
        <w:fldChar w:fldCharType="end"/>
      </w:r>
      <w:r w:rsidRPr="005800D8">
        <w:rPr>
          <w:rFonts w:ascii="Times New Roman" w:hAnsi="Times New Roman" w:cs="Times New Roman"/>
          <w:b w:val="0"/>
          <w:bCs w:val="0"/>
          <w:smallCaps w:val="0"/>
          <w:color w:val="auto"/>
          <w:sz w:val="24"/>
          <w:szCs w:val="24"/>
        </w:rPr>
        <w:t>: Knowledge utilized from the degree</w:t>
      </w:r>
      <w:bookmarkEnd w:id="454"/>
    </w:p>
    <w:tbl>
      <w:tblPr>
        <w:tblStyle w:val="TableGrid"/>
        <w:tblW w:w="0" w:type="auto"/>
        <w:tblLook w:val="04A0" w:firstRow="1" w:lastRow="0" w:firstColumn="1" w:lastColumn="0" w:noHBand="0" w:noVBand="1"/>
      </w:tblPr>
      <w:tblGrid>
        <w:gridCol w:w="2965"/>
        <w:gridCol w:w="6385"/>
      </w:tblGrid>
      <w:tr w:rsidR="008F48E2" w14:paraId="5266A722" w14:textId="77777777" w:rsidTr="00546C22">
        <w:tc>
          <w:tcPr>
            <w:tcW w:w="2965" w:type="dxa"/>
          </w:tcPr>
          <w:p w14:paraId="6EDC0DA8" w14:textId="4D1A0F50" w:rsidR="008F48E2" w:rsidRPr="00FE4D32" w:rsidRDefault="008F48E2" w:rsidP="00E1571E">
            <w:pPr>
              <w:spacing w:line="312" w:lineRule="auto"/>
              <w:jc w:val="both"/>
              <w:rPr>
                <w:rFonts w:ascii="Times New Roman Regular" w:hAnsi="Times New Roman Regular" w:cs="Times New Roman Regular" w:hint="eastAsia"/>
                <w:b/>
                <w:bCs/>
                <w:sz w:val="24"/>
                <w:szCs w:val="24"/>
              </w:rPr>
            </w:pPr>
            <w:r w:rsidRPr="00FE4D32">
              <w:rPr>
                <w:rFonts w:ascii="Times New Roman Regular" w:hAnsi="Times New Roman Regular" w:cs="Times New Roman Regular"/>
                <w:b/>
                <w:bCs/>
                <w:sz w:val="24"/>
                <w:szCs w:val="24"/>
              </w:rPr>
              <w:t>Modules</w:t>
            </w:r>
          </w:p>
        </w:tc>
        <w:tc>
          <w:tcPr>
            <w:tcW w:w="6385" w:type="dxa"/>
          </w:tcPr>
          <w:p w14:paraId="0B04CE2F" w14:textId="35680510" w:rsidR="008F48E2" w:rsidRPr="00FE4D32" w:rsidRDefault="008F48E2" w:rsidP="00E1571E">
            <w:pPr>
              <w:spacing w:line="312" w:lineRule="auto"/>
              <w:jc w:val="both"/>
              <w:rPr>
                <w:rFonts w:ascii="Times New Roman Regular" w:hAnsi="Times New Roman Regular" w:cs="Times New Roman Regular" w:hint="eastAsia"/>
                <w:b/>
                <w:bCs/>
                <w:sz w:val="24"/>
                <w:szCs w:val="24"/>
              </w:rPr>
            </w:pPr>
            <w:r w:rsidRPr="00FE4D32">
              <w:rPr>
                <w:rFonts w:ascii="Times New Roman Regular" w:hAnsi="Times New Roman Regular" w:cs="Times New Roman Regular"/>
                <w:b/>
                <w:bCs/>
                <w:sz w:val="24"/>
                <w:szCs w:val="24"/>
              </w:rPr>
              <w:t>Knowledge utilized</w:t>
            </w:r>
          </w:p>
        </w:tc>
      </w:tr>
      <w:tr w:rsidR="008F48E2" w14:paraId="5460FCA4" w14:textId="77777777" w:rsidTr="00546C22">
        <w:tc>
          <w:tcPr>
            <w:tcW w:w="2965" w:type="dxa"/>
            <w:shd w:val="clear" w:color="auto" w:fill="auto"/>
          </w:tcPr>
          <w:p w14:paraId="472696D2" w14:textId="3D8AE36B" w:rsidR="008F48E2" w:rsidRDefault="007F556C" w:rsidP="00E1571E">
            <w:pPr>
              <w:spacing w:line="312"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Mathematics for Computing</w:t>
            </w:r>
          </w:p>
        </w:tc>
        <w:tc>
          <w:tcPr>
            <w:tcW w:w="6385" w:type="dxa"/>
          </w:tcPr>
          <w:p w14:paraId="2E74DD77" w14:textId="30B63A7E" w:rsidR="008F48E2" w:rsidRDefault="00C03D1D" w:rsidP="00E1571E">
            <w:pPr>
              <w:spacing w:line="312"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In-depth mathematical knowledge was required to build the algorithmic formula. This module laid the foundation to get started with learning more advanced mathematical concepts. </w:t>
            </w:r>
          </w:p>
        </w:tc>
      </w:tr>
      <w:tr w:rsidR="008F48E2" w14:paraId="55E54052" w14:textId="77777777" w:rsidTr="00546C22">
        <w:tc>
          <w:tcPr>
            <w:tcW w:w="2965" w:type="dxa"/>
            <w:shd w:val="clear" w:color="auto" w:fill="auto"/>
          </w:tcPr>
          <w:p w14:paraId="27C8F453" w14:textId="7B8B0772" w:rsidR="008F48E2" w:rsidRDefault="0002146A" w:rsidP="00E1571E">
            <w:pPr>
              <w:spacing w:line="312"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Object Oriented Programming</w:t>
            </w:r>
          </w:p>
        </w:tc>
        <w:tc>
          <w:tcPr>
            <w:tcW w:w="6385" w:type="dxa"/>
          </w:tcPr>
          <w:p w14:paraId="6351D856" w14:textId="3EAFBF84" w:rsidR="008F48E2" w:rsidRDefault="00982748" w:rsidP="00E1571E">
            <w:pPr>
              <w:spacing w:line="312"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w:t>
            </w:r>
            <w:r w:rsidR="00DD5A17">
              <w:rPr>
                <w:rFonts w:ascii="Times New Roman Regular" w:hAnsi="Times New Roman Regular" w:cs="Times New Roman Regular"/>
                <w:sz w:val="24"/>
                <w:szCs w:val="24"/>
              </w:rPr>
              <w:t>is</w:t>
            </w:r>
            <w:r>
              <w:rPr>
                <w:rFonts w:ascii="Times New Roman Regular" w:hAnsi="Times New Roman Regular" w:cs="Times New Roman Regular"/>
                <w:sz w:val="24"/>
                <w:szCs w:val="24"/>
              </w:rPr>
              <w:t xml:space="preserve"> module provided experience in creating </w:t>
            </w:r>
            <w:r w:rsidR="006628E6">
              <w:rPr>
                <w:rFonts w:ascii="Times New Roman Regular" w:hAnsi="Times New Roman Regular" w:cs="Times New Roman Regular"/>
                <w:sz w:val="24"/>
                <w:szCs w:val="24"/>
              </w:rPr>
              <w:t xml:space="preserve">full-stack </w:t>
            </w:r>
            <w:r>
              <w:rPr>
                <w:rFonts w:ascii="Times New Roman Regular" w:hAnsi="Times New Roman Regular" w:cs="Times New Roman Regular"/>
                <w:sz w:val="24"/>
                <w:szCs w:val="24"/>
              </w:rPr>
              <w:t>application</w:t>
            </w:r>
            <w:r w:rsidR="006628E6">
              <w:rPr>
                <w:rFonts w:ascii="Times New Roman Regular" w:hAnsi="Times New Roman Regular" w:cs="Times New Roman Regular"/>
                <w:sz w:val="24"/>
                <w:szCs w:val="24"/>
              </w:rPr>
              <w:t>s</w:t>
            </w:r>
            <w:r>
              <w:rPr>
                <w:rFonts w:ascii="Times New Roman Regular" w:hAnsi="Times New Roman Regular" w:cs="Times New Roman Regular"/>
                <w:sz w:val="24"/>
                <w:szCs w:val="24"/>
              </w:rPr>
              <w:t xml:space="preserve"> that can be considered as useful</w:t>
            </w:r>
            <w:r w:rsidR="004C5CAC">
              <w:rPr>
                <w:rFonts w:ascii="Times New Roman Regular" w:hAnsi="Times New Roman Regular" w:cs="Times New Roman Regular"/>
                <w:sz w:val="24"/>
                <w:szCs w:val="24"/>
              </w:rPr>
              <w:t xml:space="preserve"> in the real world</w:t>
            </w:r>
            <w:r>
              <w:rPr>
                <w:rFonts w:ascii="Times New Roman Regular" w:hAnsi="Times New Roman Regular" w:cs="Times New Roman Regular"/>
                <w:sz w:val="24"/>
                <w:szCs w:val="24"/>
              </w:rPr>
              <w:t xml:space="preserve">. </w:t>
            </w:r>
            <w:r w:rsidR="00DD5A17">
              <w:rPr>
                <w:rFonts w:ascii="Times New Roman Regular" w:hAnsi="Times New Roman Regular" w:cs="Times New Roman Regular"/>
                <w:sz w:val="24"/>
                <w:szCs w:val="24"/>
              </w:rPr>
              <w:t xml:space="preserve">Building a backend and </w:t>
            </w:r>
            <w:r w:rsidR="00AA6CFA">
              <w:rPr>
                <w:rFonts w:ascii="Times New Roman Regular" w:hAnsi="Times New Roman Regular" w:cs="Times New Roman Regular"/>
                <w:sz w:val="24"/>
                <w:szCs w:val="24"/>
              </w:rPr>
              <w:t>integrating an API with a client was an important skill that was required in the creation of the MVP.</w:t>
            </w:r>
          </w:p>
        </w:tc>
      </w:tr>
      <w:tr w:rsidR="007F556C" w14:paraId="27EB8A15" w14:textId="77777777" w:rsidTr="00546C22">
        <w:tc>
          <w:tcPr>
            <w:tcW w:w="2965" w:type="dxa"/>
            <w:shd w:val="clear" w:color="auto" w:fill="auto"/>
          </w:tcPr>
          <w:p w14:paraId="48BB4F9B" w14:textId="2F2F5AD7" w:rsidR="007F556C" w:rsidRDefault="007F556C" w:rsidP="00E1571E">
            <w:pPr>
              <w:spacing w:line="312"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Software Development Group Project</w:t>
            </w:r>
          </w:p>
        </w:tc>
        <w:tc>
          <w:tcPr>
            <w:tcW w:w="6385" w:type="dxa"/>
          </w:tcPr>
          <w:p w14:paraId="54E9C9B2" w14:textId="48B7F656" w:rsidR="007F556C" w:rsidRDefault="001C7EDD" w:rsidP="00E1571E">
            <w:pPr>
              <w:spacing w:line="312"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w:t>
            </w:r>
            <w:r w:rsidR="00206F3D">
              <w:rPr>
                <w:rFonts w:ascii="Times New Roman Regular" w:hAnsi="Times New Roman Regular" w:cs="Times New Roman Regular"/>
                <w:sz w:val="24"/>
                <w:szCs w:val="24"/>
              </w:rPr>
              <w:t>motivation</w:t>
            </w:r>
            <w:r>
              <w:rPr>
                <w:rFonts w:ascii="Times New Roman Regular" w:hAnsi="Times New Roman Regular" w:cs="Times New Roman Regular"/>
                <w:sz w:val="24"/>
                <w:szCs w:val="24"/>
              </w:rPr>
              <w:t xml:space="preserve"> to </w:t>
            </w:r>
            <w:r w:rsidR="005D5BB0">
              <w:rPr>
                <w:rFonts w:ascii="Times New Roman Regular" w:hAnsi="Times New Roman Regular" w:cs="Times New Roman Regular"/>
                <w:sz w:val="24"/>
                <w:szCs w:val="24"/>
              </w:rPr>
              <w:t>undergo</w:t>
            </w:r>
            <w:r>
              <w:rPr>
                <w:rFonts w:ascii="Times New Roman Regular" w:hAnsi="Times New Roman Regular" w:cs="Times New Roman Regular"/>
                <w:sz w:val="24"/>
                <w:szCs w:val="24"/>
              </w:rPr>
              <w:t xml:space="preserve"> a challenging project was obtained through this module. </w:t>
            </w:r>
            <w:r w:rsidR="00C47586">
              <w:rPr>
                <w:rFonts w:ascii="Times New Roman Regular" w:hAnsi="Times New Roman Regular" w:cs="Times New Roman Regular"/>
                <w:sz w:val="24"/>
                <w:szCs w:val="24"/>
              </w:rPr>
              <w:t>From pitching an idea to presenting the final product in competitions</w:t>
            </w:r>
            <w:r w:rsidR="000955F0">
              <w:rPr>
                <w:rFonts w:ascii="Times New Roman Regular" w:hAnsi="Times New Roman Regular" w:cs="Times New Roman Regular"/>
                <w:sz w:val="24"/>
                <w:szCs w:val="24"/>
              </w:rPr>
              <w:t xml:space="preserve">, </w:t>
            </w:r>
            <w:r w:rsidR="00C47586">
              <w:rPr>
                <w:rFonts w:ascii="Times New Roman Regular" w:hAnsi="Times New Roman Regular" w:cs="Times New Roman Regular"/>
                <w:sz w:val="24"/>
                <w:szCs w:val="24"/>
              </w:rPr>
              <w:t>this module laid the groundwork for future research, design, development</w:t>
            </w:r>
            <w:r w:rsidR="008569AC">
              <w:rPr>
                <w:rFonts w:ascii="Times New Roman Regular" w:hAnsi="Times New Roman Regular" w:cs="Times New Roman Regular"/>
                <w:sz w:val="24"/>
                <w:szCs w:val="24"/>
              </w:rPr>
              <w:t>,</w:t>
            </w:r>
            <w:r w:rsidR="00C47586">
              <w:rPr>
                <w:rFonts w:ascii="Times New Roman Regular" w:hAnsi="Times New Roman Regular" w:cs="Times New Roman Regular"/>
                <w:sz w:val="24"/>
                <w:szCs w:val="24"/>
              </w:rPr>
              <w:t xml:space="preserve"> and evaluation.</w:t>
            </w:r>
          </w:p>
        </w:tc>
      </w:tr>
      <w:tr w:rsidR="007F556C" w14:paraId="7EA6AD3E" w14:textId="77777777" w:rsidTr="00546C22">
        <w:tc>
          <w:tcPr>
            <w:tcW w:w="2965" w:type="dxa"/>
            <w:shd w:val="clear" w:color="auto" w:fill="auto"/>
          </w:tcPr>
          <w:p w14:paraId="49CE5809" w14:textId="461025C9" w:rsidR="007F556C" w:rsidRDefault="007F556C" w:rsidP="00E1571E">
            <w:pPr>
              <w:spacing w:line="312"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Algorithms: Theory Design and Implementation</w:t>
            </w:r>
          </w:p>
        </w:tc>
        <w:tc>
          <w:tcPr>
            <w:tcW w:w="6385" w:type="dxa"/>
          </w:tcPr>
          <w:p w14:paraId="0C1437A0" w14:textId="51EF789C" w:rsidR="007F556C" w:rsidRDefault="00935745" w:rsidP="00E1571E">
            <w:pPr>
              <w:spacing w:line="312"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knowledge obtained from this module was paramount when analyzing the performance </w:t>
            </w:r>
            <w:r w:rsidR="004B47C1">
              <w:rPr>
                <w:rFonts w:ascii="Times New Roman Regular" w:hAnsi="Times New Roman Regular" w:cs="Times New Roman Regular"/>
                <w:sz w:val="24"/>
                <w:szCs w:val="24"/>
              </w:rPr>
              <w:t xml:space="preserve">and complexities </w:t>
            </w:r>
            <w:r>
              <w:rPr>
                <w:rFonts w:ascii="Times New Roman Regular" w:hAnsi="Times New Roman Regular" w:cs="Times New Roman Regular"/>
                <w:sz w:val="24"/>
                <w:szCs w:val="24"/>
              </w:rPr>
              <w:t>of the developed algorithm</w:t>
            </w:r>
            <w:r w:rsidR="004B47C1">
              <w:rPr>
                <w:rFonts w:ascii="Times New Roman Regular" w:hAnsi="Times New Roman Regular" w:cs="Times New Roman Regular"/>
                <w:sz w:val="24"/>
                <w:szCs w:val="24"/>
              </w:rPr>
              <w:t>.</w:t>
            </w:r>
          </w:p>
        </w:tc>
      </w:tr>
    </w:tbl>
    <w:p w14:paraId="2E705DCE" w14:textId="3B3765C6"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55" w:name="_Toc132325918"/>
      <w:r w:rsidRPr="004E12A3">
        <w:rPr>
          <w:rFonts w:ascii="Times New Roman Regular" w:hAnsi="Times New Roman Regular" w:cs="Times New Roman Regular"/>
          <w:b/>
          <w:bCs/>
          <w:color w:val="auto"/>
          <w:sz w:val="28"/>
          <w:szCs w:val="28"/>
        </w:rPr>
        <w:t>10.4 Use of existing skills</w:t>
      </w:r>
      <w:bookmarkEnd w:id="455"/>
    </w:p>
    <w:p w14:paraId="5C487977" w14:textId="37B4228F" w:rsidR="00DF2455" w:rsidRDefault="004A6FA2" w:rsidP="004A6FA2">
      <w:pPr>
        <w:pStyle w:val="ListParagraph"/>
        <w:numPr>
          <w:ilvl w:val="0"/>
          <w:numId w:val="36"/>
        </w:numPr>
        <w:spacing w:line="360" w:lineRule="auto"/>
        <w:jc w:val="both"/>
        <w:rPr>
          <w:rFonts w:ascii="Times New Roman" w:hAnsi="Times New Roman" w:cs="Times New Roman"/>
          <w:sz w:val="24"/>
          <w:szCs w:val="24"/>
        </w:rPr>
      </w:pPr>
      <w:r w:rsidRPr="004A6FA2">
        <w:rPr>
          <w:rFonts w:ascii="Times New Roman" w:hAnsi="Times New Roman" w:cs="Times New Roman"/>
          <w:b/>
          <w:bCs/>
          <w:sz w:val="24"/>
          <w:szCs w:val="24"/>
        </w:rPr>
        <w:t>Full-stack development</w:t>
      </w:r>
      <w:r>
        <w:rPr>
          <w:rFonts w:ascii="Times New Roman" w:hAnsi="Times New Roman" w:cs="Times New Roman"/>
          <w:sz w:val="24"/>
          <w:szCs w:val="24"/>
        </w:rPr>
        <w:t xml:space="preserve"> – the author has a few years of experience in full-stack development having done </w:t>
      </w:r>
      <w:r w:rsidR="0051351E">
        <w:rPr>
          <w:rFonts w:ascii="Times New Roman" w:hAnsi="Times New Roman" w:cs="Times New Roman"/>
          <w:sz w:val="24"/>
          <w:szCs w:val="24"/>
        </w:rPr>
        <w:t>their</w:t>
      </w:r>
      <w:r>
        <w:rPr>
          <w:rFonts w:ascii="Times New Roman" w:hAnsi="Times New Roman" w:cs="Times New Roman"/>
          <w:sz w:val="24"/>
          <w:szCs w:val="24"/>
        </w:rPr>
        <w:t xml:space="preserve"> internship at 99x working on web and mobile </w:t>
      </w:r>
      <w:r w:rsidR="00AF2731">
        <w:rPr>
          <w:rFonts w:ascii="Times New Roman" w:hAnsi="Times New Roman" w:cs="Times New Roman"/>
          <w:sz w:val="24"/>
          <w:szCs w:val="24"/>
        </w:rPr>
        <w:t>applications</w:t>
      </w:r>
      <w:r>
        <w:rPr>
          <w:rFonts w:ascii="Times New Roman" w:hAnsi="Times New Roman" w:cs="Times New Roman"/>
          <w:sz w:val="24"/>
          <w:szCs w:val="24"/>
        </w:rPr>
        <w:t>. Additionally, the author has worked for over two years at Niftron</w:t>
      </w:r>
      <w:r w:rsidR="00615E83">
        <w:rPr>
          <w:rFonts w:ascii="Times New Roman" w:hAnsi="Times New Roman" w:cs="Times New Roman"/>
          <w:sz w:val="24"/>
          <w:szCs w:val="24"/>
        </w:rPr>
        <w:t xml:space="preserve"> as a </w:t>
      </w:r>
      <w:r w:rsidR="008D515F">
        <w:rPr>
          <w:rFonts w:ascii="Times New Roman" w:hAnsi="Times New Roman" w:cs="Times New Roman"/>
          <w:sz w:val="24"/>
          <w:szCs w:val="24"/>
        </w:rPr>
        <w:t>f</w:t>
      </w:r>
      <w:r w:rsidR="00615E83">
        <w:rPr>
          <w:rFonts w:ascii="Times New Roman" w:hAnsi="Times New Roman" w:cs="Times New Roman"/>
          <w:sz w:val="24"/>
          <w:szCs w:val="24"/>
        </w:rPr>
        <w:t>ull-stack developer</w:t>
      </w:r>
      <w:r w:rsidR="00A646AF">
        <w:rPr>
          <w:rFonts w:ascii="Times New Roman" w:hAnsi="Times New Roman" w:cs="Times New Roman"/>
          <w:sz w:val="24"/>
          <w:szCs w:val="24"/>
        </w:rPr>
        <w:t>.</w:t>
      </w:r>
    </w:p>
    <w:p w14:paraId="7A67B750" w14:textId="3156BE33" w:rsidR="0047739B" w:rsidRDefault="0047739B" w:rsidP="004A6FA2">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ML/DL</w:t>
      </w:r>
      <w:r>
        <w:rPr>
          <w:rFonts w:ascii="Times New Roman" w:hAnsi="Times New Roman" w:cs="Times New Roman"/>
          <w:sz w:val="24"/>
          <w:szCs w:val="24"/>
        </w:rPr>
        <w:t xml:space="preserve"> – the author has done a few freelancing projects </w:t>
      </w:r>
      <w:r w:rsidR="007B783E">
        <w:rPr>
          <w:rFonts w:ascii="Times New Roman" w:hAnsi="Times New Roman" w:cs="Times New Roman"/>
          <w:sz w:val="24"/>
          <w:szCs w:val="24"/>
        </w:rPr>
        <w:t xml:space="preserve">that included </w:t>
      </w:r>
      <w:r>
        <w:rPr>
          <w:rFonts w:ascii="Times New Roman" w:hAnsi="Times New Roman" w:cs="Times New Roman"/>
          <w:sz w:val="24"/>
          <w:szCs w:val="24"/>
        </w:rPr>
        <w:t>ML &amp; DL. Extra knowledge was gained by following courses on Coursera and YouTube.</w:t>
      </w:r>
    </w:p>
    <w:p w14:paraId="50FBB439" w14:textId="32A36A5D" w:rsidR="000A1CC2" w:rsidRPr="004A6FA2" w:rsidRDefault="000A1CC2" w:rsidP="004A6FA2">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Calculus</w:t>
      </w:r>
      <w:r>
        <w:rPr>
          <w:rFonts w:ascii="Times New Roman" w:hAnsi="Times New Roman" w:cs="Times New Roman"/>
          <w:sz w:val="24"/>
          <w:szCs w:val="24"/>
        </w:rPr>
        <w:t xml:space="preserve"> – the author had foundational calculus knowledge having completed their A levels</w:t>
      </w:r>
      <w:r w:rsidR="0008504B">
        <w:rPr>
          <w:rFonts w:ascii="Times New Roman" w:hAnsi="Times New Roman" w:cs="Times New Roman"/>
          <w:sz w:val="24"/>
          <w:szCs w:val="24"/>
        </w:rPr>
        <w:t xml:space="preserve"> in mathematics</w:t>
      </w:r>
      <w:r w:rsidR="00976A78">
        <w:rPr>
          <w:rFonts w:ascii="Times New Roman" w:hAnsi="Times New Roman" w:cs="Times New Roman"/>
          <w:sz w:val="24"/>
          <w:szCs w:val="24"/>
        </w:rPr>
        <w:t>.</w:t>
      </w:r>
    </w:p>
    <w:p w14:paraId="6002AB67" w14:textId="30E3665D"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56" w:name="_Toc132325919"/>
      <w:r w:rsidRPr="004E12A3">
        <w:rPr>
          <w:rFonts w:ascii="Times New Roman Regular" w:hAnsi="Times New Roman Regular" w:cs="Times New Roman Regular"/>
          <w:b/>
          <w:bCs/>
          <w:color w:val="auto"/>
          <w:sz w:val="28"/>
          <w:szCs w:val="28"/>
        </w:rPr>
        <w:t>10.5 Use of new skills</w:t>
      </w:r>
      <w:bookmarkEnd w:id="456"/>
    </w:p>
    <w:p w14:paraId="62608A5F" w14:textId="1AFABC5E" w:rsidR="006B2831" w:rsidRDefault="00FE158E" w:rsidP="00FE158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ML deployment</w:t>
      </w:r>
      <w:r>
        <w:rPr>
          <w:rFonts w:ascii="Times New Roman" w:hAnsi="Times New Roman" w:cs="Times New Roman"/>
          <w:sz w:val="24"/>
          <w:szCs w:val="24"/>
        </w:rPr>
        <w:t xml:space="preserve"> – creating an ML notebook can be considered as only 50% of the work in the deployment pipeline. The author had to learn a few techniques to create APIs t</w:t>
      </w:r>
      <w:r w:rsidR="005140D5">
        <w:rPr>
          <w:rFonts w:ascii="Times New Roman" w:hAnsi="Times New Roman" w:cs="Times New Roman"/>
          <w:sz w:val="24"/>
          <w:szCs w:val="24"/>
        </w:rPr>
        <w:t xml:space="preserve">hat would </w:t>
      </w:r>
      <w:r>
        <w:rPr>
          <w:rFonts w:ascii="Times New Roman" w:hAnsi="Times New Roman" w:cs="Times New Roman"/>
          <w:sz w:val="24"/>
          <w:szCs w:val="24"/>
        </w:rPr>
        <w:t>serve the created models.</w:t>
      </w:r>
    </w:p>
    <w:p w14:paraId="20193206" w14:textId="327D5C69" w:rsidR="002E5CF0" w:rsidRDefault="002E5CF0" w:rsidP="00FE158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Data </w:t>
      </w:r>
      <w:r w:rsidR="005F5253">
        <w:rPr>
          <w:rFonts w:ascii="Times New Roman" w:hAnsi="Times New Roman" w:cs="Times New Roman"/>
          <w:b/>
          <w:bCs/>
          <w:sz w:val="24"/>
          <w:szCs w:val="24"/>
        </w:rPr>
        <w:t xml:space="preserve">scraping &amp; </w:t>
      </w:r>
      <w:r>
        <w:rPr>
          <w:rFonts w:ascii="Times New Roman" w:hAnsi="Times New Roman" w:cs="Times New Roman"/>
          <w:b/>
          <w:bCs/>
          <w:sz w:val="24"/>
          <w:szCs w:val="24"/>
        </w:rPr>
        <w:t>mining</w:t>
      </w:r>
      <w:r>
        <w:rPr>
          <w:rFonts w:ascii="Times New Roman" w:hAnsi="Times New Roman" w:cs="Times New Roman"/>
          <w:sz w:val="24"/>
          <w:szCs w:val="24"/>
        </w:rPr>
        <w:t xml:space="preserve"> </w:t>
      </w:r>
      <w:r w:rsidR="009E334F">
        <w:rPr>
          <w:rFonts w:ascii="Times New Roman" w:hAnsi="Times New Roman" w:cs="Times New Roman"/>
          <w:sz w:val="24"/>
          <w:szCs w:val="24"/>
        </w:rPr>
        <w:t>–</w:t>
      </w:r>
      <w:r>
        <w:rPr>
          <w:rFonts w:ascii="Times New Roman" w:hAnsi="Times New Roman" w:cs="Times New Roman"/>
          <w:sz w:val="24"/>
          <w:szCs w:val="24"/>
        </w:rPr>
        <w:t xml:space="preserve"> </w:t>
      </w:r>
      <w:r w:rsidR="009E334F">
        <w:rPr>
          <w:rFonts w:ascii="Times New Roman" w:hAnsi="Times New Roman" w:cs="Times New Roman"/>
          <w:sz w:val="24"/>
          <w:szCs w:val="24"/>
        </w:rPr>
        <w:t>the datasets were not readily available and had to be fetched</w:t>
      </w:r>
      <w:r w:rsidR="00C80F78">
        <w:rPr>
          <w:rFonts w:ascii="Times New Roman" w:hAnsi="Times New Roman" w:cs="Times New Roman"/>
          <w:sz w:val="24"/>
          <w:szCs w:val="24"/>
        </w:rPr>
        <w:t xml:space="preserve">, </w:t>
      </w:r>
      <w:r w:rsidR="009E334F">
        <w:rPr>
          <w:rFonts w:ascii="Times New Roman" w:hAnsi="Times New Roman" w:cs="Times New Roman"/>
          <w:sz w:val="24"/>
          <w:szCs w:val="24"/>
        </w:rPr>
        <w:t>scraped</w:t>
      </w:r>
      <w:r w:rsidR="00C80F78">
        <w:rPr>
          <w:rFonts w:ascii="Times New Roman" w:hAnsi="Times New Roman" w:cs="Times New Roman"/>
          <w:sz w:val="24"/>
          <w:szCs w:val="24"/>
        </w:rPr>
        <w:t xml:space="preserve">, </w:t>
      </w:r>
      <w:r w:rsidR="009E334F">
        <w:rPr>
          <w:rFonts w:ascii="Times New Roman" w:hAnsi="Times New Roman" w:cs="Times New Roman"/>
          <w:sz w:val="24"/>
          <w:szCs w:val="24"/>
        </w:rPr>
        <w:t>cleaned</w:t>
      </w:r>
      <w:r w:rsidR="00310461">
        <w:rPr>
          <w:rFonts w:ascii="Times New Roman" w:hAnsi="Times New Roman" w:cs="Times New Roman"/>
          <w:sz w:val="24"/>
          <w:szCs w:val="24"/>
        </w:rPr>
        <w:t xml:space="preserve">, </w:t>
      </w:r>
      <w:r w:rsidR="009E334F">
        <w:rPr>
          <w:rFonts w:ascii="Times New Roman" w:hAnsi="Times New Roman" w:cs="Times New Roman"/>
          <w:sz w:val="24"/>
          <w:szCs w:val="24"/>
        </w:rPr>
        <w:t xml:space="preserve">and condensed. </w:t>
      </w:r>
      <w:r w:rsidR="00583C74">
        <w:rPr>
          <w:rFonts w:ascii="Times New Roman" w:hAnsi="Times New Roman" w:cs="Times New Roman"/>
          <w:sz w:val="24"/>
          <w:szCs w:val="24"/>
        </w:rPr>
        <w:t>The author had to learn and get a lot of practice on these techniques to ensure seamless updating of the used datasets.</w:t>
      </w:r>
    </w:p>
    <w:p w14:paraId="233EACAB" w14:textId="31CE9C89" w:rsidR="003F3607" w:rsidRPr="00FE158E" w:rsidRDefault="003F3607" w:rsidP="00FE158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Advanced calculus</w:t>
      </w:r>
      <w:r>
        <w:rPr>
          <w:rFonts w:ascii="Times New Roman" w:hAnsi="Times New Roman" w:cs="Times New Roman"/>
          <w:sz w:val="24"/>
          <w:szCs w:val="24"/>
        </w:rPr>
        <w:t xml:space="preserve"> – the author had to get familiar with college-level calculus to implement the LTS. M</w:t>
      </w:r>
      <w:r w:rsidR="006433E1">
        <w:rPr>
          <w:rFonts w:ascii="Times New Roman" w:hAnsi="Times New Roman" w:cs="Times New Roman"/>
          <w:sz w:val="24"/>
          <w:szCs w:val="24"/>
        </w:rPr>
        <w:t>IT</w:t>
      </w:r>
      <w:r w:rsidR="004B6229">
        <w:rPr>
          <w:rFonts w:ascii="Times New Roman" w:hAnsi="Times New Roman" w:cs="Times New Roman"/>
          <w:sz w:val="24"/>
          <w:szCs w:val="24"/>
        </w:rPr>
        <w:t xml:space="preserve"> </w:t>
      </w:r>
      <w:proofErr w:type="spellStart"/>
      <w:r>
        <w:rPr>
          <w:rFonts w:ascii="Times New Roman" w:hAnsi="Times New Roman" w:cs="Times New Roman"/>
          <w:sz w:val="24"/>
          <w:szCs w:val="24"/>
        </w:rPr>
        <w:t>OpenCourse</w:t>
      </w:r>
      <w:r w:rsidR="0026682E">
        <w:rPr>
          <w:rFonts w:ascii="Times New Roman" w:hAnsi="Times New Roman" w:cs="Times New Roman"/>
          <w:sz w:val="24"/>
          <w:szCs w:val="24"/>
        </w:rPr>
        <w:t>W</w:t>
      </w:r>
      <w:r>
        <w:rPr>
          <w:rFonts w:ascii="Times New Roman" w:hAnsi="Times New Roman" w:cs="Times New Roman"/>
          <w:sz w:val="24"/>
          <w:szCs w:val="24"/>
        </w:rPr>
        <w:t>are</w:t>
      </w:r>
      <w:proofErr w:type="spellEnd"/>
      <w:r>
        <w:rPr>
          <w:rFonts w:ascii="Times New Roman" w:hAnsi="Times New Roman" w:cs="Times New Roman"/>
          <w:sz w:val="24"/>
          <w:szCs w:val="24"/>
        </w:rPr>
        <w:t xml:space="preserve"> was used heavily to</w:t>
      </w:r>
      <w:r w:rsidR="00847C46">
        <w:rPr>
          <w:rFonts w:ascii="Times New Roman" w:hAnsi="Times New Roman" w:cs="Times New Roman"/>
          <w:sz w:val="24"/>
          <w:szCs w:val="24"/>
        </w:rPr>
        <w:t xml:space="preserve"> understand and</w:t>
      </w:r>
      <w:r>
        <w:rPr>
          <w:rFonts w:ascii="Times New Roman" w:hAnsi="Times New Roman" w:cs="Times New Roman"/>
          <w:sz w:val="24"/>
          <w:szCs w:val="24"/>
        </w:rPr>
        <w:t xml:space="preserve"> learn these techniques.</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57" w:name="_Toc132325920"/>
      <w:r w:rsidRPr="008873AA">
        <w:rPr>
          <w:rFonts w:ascii="Times New Roman Regular" w:hAnsi="Times New Roman Regular" w:cs="Times New Roman Regular"/>
          <w:b/>
          <w:bCs/>
          <w:color w:val="auto"/>
          <w:sz w:val="28"/>
          <w:szCs w:val="28"/>
        </w:rPr>
        <w:t>10.6 Achievement of learning outcomes</w:t>
      </w:r>
      <w:bookmarkEnd w:id="457"/>
    </w:p>
    <w:p w14:paraId="03F2D78A" w14:textId="7E494D9F" w:rsidR="0092056A" w:rsidRPr="003F1D06" w:rsidRDefault="003F1D06" w:rsidP="008A43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w:t>
      </w:r>
      <w:r w:rsidR="00E56FDF">
        <w:rPr>
          <w:rFonts w:ascii="Times New Roman Regular" w:hAnsi="Times New Roman Regular" w:cs="Times New Roman Regular"/>
          <w:sz w:val="24"/>
          <w:szCs w:val="24"/>
        </w:rPr>
        <w:t>achievement of the learning outcomes</w:t>
      </w:r>
      <w:r>
        <w:rPr>
          <w:rFonts w:ascii="Times New Roman Regular" w:hAnsi="Times New Roman Regular" w:cs="Times New Roman Regular"/>
          <w:sz w:val="24"/>
          <w:szCs w:val="24"/>
        </w:rPr>
        <w:t xml:space="preserve"> </w:t>
      </w:r>
      <w:r w:rsidR="00E56FDF">
        <w:rPr>
          <w:rFonts w:ascii="Times New Roman Regular" w:hAnsi="Times New Roman Regular" w:cs="Times New Roman Regular"/>
          <w:sz w:val="24"/>
          <w:szCs w:val="24"/>
        </w:rPr>
        <w:t xml:space="preserve">is presented </w:t>
      </w:r>
      <w:r>
        <w:rPr>
          <w:rFonts w:ascii="Times New Roman Regular" w:hAnsi="Times New Roman Regular" w:cs="Times New Roman Regular"/>
          <w:sz w:val="24"/>
          <w:szCs w:val="24"/>
        </w:rPr>
        <w:t xml:space="preserve">in </w:t>
      </w:r>
      <w:hyperlink w:anchor="_H.2._Achievement_of" w:history="1">
        <w:r w:rsidR="001169DC">
          <w:rPr>
            <w:rStyle w:val="Hyperlink"/>
            <w:rFonts w:ascii="Times New Roman Regular" w:hAnsi="Times New Roman Regular" w:cs="Times New Roman Regular"/>
            <w:b/>
            <w:bCs/>
            <w:color w:val="auto"/>
            <w:sz w:val="24"/>
            <w:szCs w:val="24"/>
            <w:u w:val="none"/>
          </w:rPr>
          <w:t>APPENDIX H.2</w:t>
        </w:r>
      </w:hyperlink>
      <w:r>
        <w:rPr>
          <w:rFonts w:ascii="Times New Roman Regular" w:hAnsi="Times New Roman Regular" w:cs="Times New Roman Regular"/>
          <w:sz w:val="24"/>
          <w:szCs w:val="24"/>
        </w:rPr>
        <w:t>.</w:t>
      </w:r>
    </w:p>
    <w:p w14:paraId="27D7380A" w14:textId="6D60419B"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58"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Problems and c</w:t>
      </w:r>
      <w:r w:rsidRPr="008873AA">
        <w:rPr>
          <w:rFonts w:ascii="Times New Roman Regular" w:hAnsi="Times New Roman Regular" w:cs="Times New Roman Regular"/>
          <w:b/>
          <w:bCs/>
          <w:color w:val="auto"/>
          <w:sz w:val="28"/>
          <w:szCs w:val="28"/>
        </w:rPr>
        <w:t>hallenges faced</w:t>
      </w:r>
      <w:bookmarkEnd w:id="458"/>
    </w:p>
    <w:p w14:paraId="08C80DE7" w14:textId="7596C257" w:rsidR="005800D8" w:rsidRDefault="00FD6674" w:rsidP="005800D8">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Challenges </w:t>
      </w:r>
      <w:r w:rsidR="005800D8">
        <w:rPr>
          <w:rFonts w:ascii="Times New Roman" w:hAnsi="Times New Roman" w:cs="Times New Roman"/>
          <w:b w:val="0"/>
          <w:bCs w:val="0"/>
          <w:smallCaps w:val="0"/>
          <w:color w:val="auto"/>
          <w:sz w:val="24"/>
          <w:szCs w:val="24"/>
        </w:rPr>
        <w:t>are inevitable</w:t>
      </w:r>
      <w:r w:rsidR="0014727F">
        <w:rPr>
          <w:rFonts w:ascii="Times New Roman" w:hAnsi="Times New Roman" w:cs="Times New Roman"/>
          <w:b w:val="0"/>
          <w:bCs w:val="0"/>
          <w:smallCaps w:val="0"/>
          <w:color w:val="auto"/>
          <w:sz w:val="24"/>
          <w:szCs w:val="24"/>
        </w:rPr>
        <w:t xml:space="preserve"> in </w:t>
      </w:r>
      <w:r w:rsidR="00F9052D">
        <w:rPr>
          <w:rFonts w:ascii="Times New Roman" w:hAnsi="Times New Roman" w:cs="Times New Roman"/>
          <w:b w:val="0"/>
          <w:bCs w:val="0"/>
          <w:smallCaps w:val="0"/>
          <w:color w:val="auto"/>
          <w:sz w:val="24"/>
          <w:szCs w:val="24"/>
        </w:rPr>
        <w:t>any research</w:t>
      </w:r>
      <w:r w:rsidR="005800D8">
        <w:rPr>
          <w:rFonts w:ascii="Times New Roman" w:hAnsi="Times New Roman" w:cs="Times New Roman"/>
          <w:b w:val="0"/>
          <w:bCs w:val="0"/>
          <w:smallCaps w:val="0"/>
          <w:color w:val="auto"/>
          <w:sz w:val="24"/>
          <w:szCs w:val="24"/>
        </w:rPr>
        <w:t xml:space="preserve">; the below table describes them and </w:t>
      </w:r>
      <w:r w:rsidR="00EF4C46">
        <w:rPr>
          <w:rFonts w:ascii="Times New Roman" w:hAnsi="Times New Roman" w:cs="Times New Roman"/>
          <w:b w:val="0"/>
          <w:bCs w:val="0"/>
          <w:smallCaps w:val="0"/>
          <w:color w:val="auto"/>
          <w:sz w:val="24"/>
          <w:szCs w:val="24"/>
        </w:rPr>
        <w:t xml:space="preserve">their </w:t>
      </w:r>
      <w:r w:rsidR="005800D8">
        <w:rPr>
          <w:rFonts w:ascii="Times New Roman" w:hAnsi="Times New Roman" w:cs="Times New Roman"/>
          <w:b w:val="0"/>
          <w:bCs w:val="0"/>
          <w:smallCaps w:val="0"/>
          <w:color w:val="auto"/>
          <w:sz w:val="24"/>
          <w:szCs w:val="24"/>
        </w:rPr>
        <w:t>mitigat</w:t>
      </w:r>
      <w:r w:rsidR="00EF4C46">
        <w:rPr>
          <w:rFonts w:ascii="Times New Roman" w:hAnsi="Times New Roman" w:cs="Times New Roman"/>
          <w:b w:val="0"/>
          <w:bCs w:val="0"/>
          <w:smallCaps w:val="0"/>
          <w:color w:val="auto"/>
          <w:sz w:val="24"/>
          <w:szCs w:val="24"/>
        </w:rPr>
        <w:t>ion</w:t>
      </w:r>
      <w:r w:rsidR="005800D8">
        <w:rPr>
          <w:rFonts w:ascii="Times New Roman" w:hAnsi="Times New Roman" w:cs="Times New Roman"/>
          <w:b w:val="0"/>
          <w:bCs w:val="0"/>
          <w:smallCaps w:val="0"/>
          <w:color w:val="auto"/>
          <w:sz w:val="24"/>
          <w:szCs w:val="24"/>
        </w:rPr>
        <w:t>.</w:t>
      </w:r>
    </w:p>
    <w:p w14:paraId="1BCB8290" w14:textId="71774B39" w:rsidR="00B22419" w:rsidRPr="005800D8" w:rsidRDefault="00B22419" w:rsidP="00B22419">
      <w:pPr>
        <w:pStyle w:val="Caption"/>
        <w:keepNext/>
        <w:jc w:val="center"/>
        <w:rPr>
          <w:rFonts w:ascii="Times New Roman" w:hAnsi="Times New Roman" w:cs="Times New Roman"/>
          <w:b w:val="0"/>
          <w:bCs w:val="0"/>
          <w:smallCaps w:val="0"/>
          <w:color w:val="auto"/>
          <w:sz w:val="24"/>
          <w:szCs w:val="24"/>
        </w:rPr>
      </w:pPr>
      <w:bookmarkStart w:id="459" w:name="_Toc132182730"/>
      <w:r w:rsidRPr="005800D8">
        <w:rPr>
          <w:rFonts w:ascii="Times New Roman" w:hAnsi="Times New Roman" w:cs="Times New Roman"/>
          <w:b w:val="0"/>
          <w:bCs w:val="0"/>
          <w:smallCaps w:val="0"/>
          <w:color w:val="auto"/>
          <w:sz w:val="24"/>
          <w:szCs w:val="24"/>
        </w:rPr>
        <w:t xml:space="preserve">Table </w:t>
      </w:r>
      <w:r w:rsidRPr="005800D8">
        <w:rPr>
          <w:rFonts w:ascii="Times New Roman" w:hAnsi="Times New Roman" w:cs="Times New Roman"/>
          <w:b w:val="0"/>
          <w:bCs w:val="0"/>
          <w:smallCaps w:val="0"/>
          <w:color w:val="auto"/>
          <w:sz w:val="24"/>
          <w:szCs w:val="24"/>
        </w:rPr>
        <w:fldChar w:fldCharType="begin"/>
      </w:r>
      <w:r w:rsidRPr="005800D8">
        <w:rPr>
          <w:rFonts w:ascii="Times New Roman" w:hAnsi="Times New Roman" w:cs="Times New Roman"/>
          <w:b w:val="0"/>
          <w:bCs w:val="0"/>
          <w:smallCaps w:val="0"/>
          <w:color w:val="auto"/>
          <w:sz w:val="24"/>
          <w:szCs w:val="24"/>
        </w:rPr>
        <w:instrText xml:space="preserve"> SEQ Table \* ARABIC </w:instrText>
      </w:r>
      <w:r w:rsidRPr="005800D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31</w:t>
      </w:r>
      <w:r w:rsidRPr="005800D8">
        <w:rPr>
          <w:rFonts w:ascii="Times New Roman" w:hAnsi="Times New Roman" w:cs="Times New Roman"/>
          <w:b w:val="0"/>
          <w:bCs w:val="0"/>
          <w:smallCaps w:val="0"/>
          <w:color w:val="auto"/>
          <w:sz w:val="24"/>
          <w:szCs w:val="24"/>
        </w:rPr>
        <w:fldChar w:fldCharType="end"/>
      </w:r>
      <w:r w:rsidRPr="005800D8">
        <w:rPr>
          <w:rFonts w:ascii="Times New Roman" w:hAnsi="Times New Roman" w:cs="Times New Roman"/>
          <w:b w:val="0"/>
          <w:bCs w:val="0"/>
          <w:smallCaps w:val="0"/>
          <w:color w:val="auto"/>
          <w:sz w:val="24"/>
          <w:szCs w:val="24"/>
        </w:rPr>
        <w:t>: Problems and challenges faced</w:t>
      </w:r>
      <w:bookmarkEnd w:id="459"/>
    </w:p>
    <w:tbl>
      <w:tblPr>
        <w:tblStyle w:val="TableGrid"/>
        <w:tblW w:w="0" w:type="auto"/>
        <w:tblLook w:val="04A0" w:firstRow="1" w:lastRow="0" w:firstColumn="1" w:lastColumn="0" w:noHBand="0" w:noVBand="1"/>
      </w:tblPr>
      <w:tblGrid>
        <w:gridCol w:w="2965"/>
        <w:gridCol w:w="6385"/>
      </w:tblGrid>
      <w:tr w:rsidR="00397321" w14:paraId="3AB70F85" w14:textId="77777777" w:rsidTr="00164DA4">
        <w:tc>
          <w:tcPr>
            <w:tcW w:w="2965" w:type="dxa"/>
          </w:tcPr>
          <w:p w14:paraId="65164AEE" w14:textId="174B30C9" w:rsidR="00397321" w:rsidRPr="00397321" w:rsidRDefault="00411362" w:rsidP="003510A3">
            <w:pPr>
              <w:spacing w:line="336" w:lineRule="auto"/>
              <w:jc w:val="both"/>
              <w:rPr>
                <w:rFonts w:ascii="Times New Roman" w:hAnsi="Times New Roman" w:cs="Times New Roman"/>
                <w:b/>
                <w:bCs/>
                <w:sz w:val="24"/>
                <w:szCs w:val="24"/>
              </w:rPr>
            </w:pPr>
            <w:r w:rsidRPr="004A77CB">
              <w:rPr>
                <w:rFonts w:ascii="Times New Roman" w:hAnsi="Times New Roman" w:cs="Times New Roman"/>
                <w:b/>
                <w:bCs/>
                <w:sz w:val="24"/>
                <w:szCs w:val="24"/>
              </w:rPr>
              <w:t>Problem</w:t>
            </w:r>
            <w:r>
              <w:rPr>
                <w:rFonts w:ascii="Times New Roman" w:hAnsi="Times New Roman" w:cs="Times New Roman"/>
                <w:sz w:val="24"/>
                <w:szCs w:val="24"/>
              </w:rPr>
              <w:t>/</w:t>
            </w:r>
            <w:r w:rsidR="00397321" w:rsidRPr="004A77CB">
              <w:rPr>
                <w:rFonts w:ascii="Times New Roman" w:hAnsi="Times New Roman" w:cs="Times New Roman"/>
                <w:b/>
                <w:bCs/>
                <w:sz w:val="24"/>
                <w:szCs w:val="24"/>
              </w:rPr>
              <w:t>Challenge</w:t>
            </w:r>
          </w:p>
        </w:tc>
        <w:tc>
          <w:tcPr>
            <w:tcW w:w="6385" w:type="dxa"/>
          </w:tcPr>
          <w:p w14:paraId="23457570" w14:textId="346952D6" w:rsidR="00397321" w:rsidRPr="00397321" w:rsidRDefault="00397321" w:rsidP="003510A3">
            <w:pPr>
              <w:spacing w:line="336" w:lineRule="auto"/>
              <w:jc w:val="both"/>
              <w:rPr>
                <w:rFonts w:ascii="Times New Roman" w:hAnsi="Times New Roman" w:cs="Times New Roman"/>
                <w:sz w:val="24"/>
                <w:szCs w:val="24"/>
              </w:rPr>
            </w:pPr>
            <w:r>
              <w:rPr>
                <w:rFonts w:ascii="Times New Roman" w:hAnsi="Times New Roman" w:cs="Times New Roman"/>
                <w:b/>
                <w:bCs/>
                <w:sz w:val="24"/>
                <w:szCs w:val="24"/>
              </w:rPr>
              <w:t>Mitigation</w:t>
            </w:r>
          </w:p>
        </w:tc>
      </w:tr>
      <w:tr w:rsidR="004E4ADB" w14:paraId="3B2FBF19" w14:textId="77777777" w:rsidTr="00FD2F9D">
        <w:tc>
          <w:tcPr>
            <w:tcW w:w="9350" w:type="dxa"/>
            <w:gridSpan w:val="2"/>
          </w:tcPr>
          <w:p w14:paraId="4622AC10" w14:textId="4523723D" w:rsidR="004E4ADB" w:rsidRPr="004E4ADB" w:rsidRDefault="004E4ADB" w:rsidP="003510A3">
            <w:pPr>
              <w:spacing w:line="336" w:lineRule="auto"/>
              <w:jc w:val="both"/>
              <w:rPr>
                <w:rFonts w:ascii="Times New Roman" w:hAnsi="Times New Roman" w:cs="Times New Roman"/>
                <w:b/>
                <w:bCs/>
                <w:sz w:val="24"/>
                <w:szCs w:val="24"/>
              </w:rPr>
            </w:pPr>
            <w:r w:rsidRPr="004E4ADB">
              <w:rPr>
                <w:rFonts w:ascii="Times New Roman" w:hAnsi="Times New Roman" w:cs="Times New Roman"/>
                <w:b/>
                <w:bCs/>
                <w:sz w:val="24"/>
                <w:szCs w:val="24"/>
              </w:rPr>
              <w:t>Research domain</w:t>
            </w:r>
          </w:p>
        </w:tc>
      </w:tr>
      <w:tr w:rsidR="00397321" w14:paraId="5F11C730" w14:textId="77777777" w:rsidTr="00164DA4">
        <w:tc>
          <w:tcPr>
            <w:tcW w:w="2965" w:type="dxa"/>
          </w:tcPr>
          <w:p w14:paraId="31C30164" w14:textId="4FFEE00A" w:rsidR="00397321" w:rsidRDefault="00ED2980"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There are hardly any experts in neural ODEs</w:t>
            </w:r>
            <w:r w:rsidR="00DE21B7">
              <w:rPr>
                <w:rFonts w:ascii="Times New Roman" w:hAnsi="Times New Roman" w:cs="Times New Roman"/>
                <w:sz w:val="24"/>
                <w:szCs w:val="24"/>
              </w:rPr>
              <w:t xml:space="preserve">, </w:t>
            </w:r>
            <w:r>
              <w:rPr>
                <w:rFonts w:ascii="Times New Roman" w:hAnsi="Times New Roman" w:cs="Times New Roman"/>
                <w:sz w:val="24"/>
                <w:szCs w:val="24"/>
              </w:rPr>
              <w:t>SDEs and LTCs.</w:t>
            </w:r>
          </w:p>
        </w:tc>
        <w:tc>
          <w:tcPr>
            <w:tcW w:w="6385" w:type="dxa"/>
          </w:tcPr>
          <w:p w14:paraId="211934F8" w14:textId="1A5F66E1" w:rsidR="00397321" w:rsidRDefault="00B95EE9"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 xml:space="preserve">Although there are few experts in this domain, and in turn, </w:t>
            </w:r>
            <w:r w:rsidR="003816F8">
              <w:rPr>
                <w:rFonts w:ascii="Times New Roman" w:hAnsi="Times New Roman" w:cs="Times New Roman"/>
                <w:sz w:val="24"/>
                <w:szCs w:val="24"/>
              </w:rPr>
              <w:t xml:space="preserve">only a </w:t>
            </w:r>
            <w:r>
              <w:rPr>
                <w:rFonts w:ascii="Times New Roman" w:hAnsi="Times New Roman" w:cs="Times New Roman"/>
                <w:sz w:val="24"/>
                <w:szCs w:val="24"/>
              </w:rPr>
              <w:t>few evaluators, the ones interviewed were pretty much best in class</w:t>
            </w:r>
            <w:r w:rsidR="00776822">
              <w:rPr>
                <w:rFonts w:ascii="Times New Roman" w:hAnsi="Times New Roman" w:cs="Times New Roman"/>
                <w:sz w:val="24"/>
                <w:szCs w:val="24"/>
              </w:rPr>
              <w:t xml:space="preserve"> and gave valuable insights.</w:t>
            </w:r>
          </w:p>
        </w:tc>
      </w:tr>
      <w:tr w:rsidR="00397321" w14:paraId="6B7192A8" w14:textId="77777777" w:rsidTr="00164DA4">
        <w:tc>
          <w:tcPr>
            <w:tcW w:w="2965" w:type="dxa"/>
          </w:tcPr>
          <w:p w14:paraId="48136603" w14:textId="14EE615A" w:rsidR="00397321" w:rsidRDefault="00A541F8"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Steep mathematics learning curve</w:t>
            </w:r>
            <w:r w:rsidR="00242827">
              <w:rPr>
                <w:rFonts w:ascii="Times New Roman" w:hAnsi="Times New Roman" w:cs="Times New Roman"/>
                <w:sz w:val="24"/>
                <w:szCs w:val="24"/>
              </w:rPr>
              <w:t>.</w:t>
            </w:r>
          </w:p>
        </w:tc>
        <w:tc>
          <w:tcPr>
            <w:tcW w:w="6385" w:type="dxa"/>
          </w:tcPr>
          <w:p w14:paraId="2B3D584F" w14:textId="0A55261E" w:rsidR="00397321" w:rsidRDefault="00B63CDC"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Designing the final formula was done almost blindly by reading through centur</w:t>
            </w:r>
            <w:r w:rsidR="00EB7D1F">
              <w:rPr>
                <w:rFonts w:ascii="Times New Roman" w:hAnsi="Times New Roman" w:cs="Times New Roman"/>
                <w:sz w:val="24"/>
                <w:szCs w:val="24"/>
              </w:rPr>
              <w:t>ies</w:t>
            </w:r>
            <w:r w:rsidR="00300BBF">
              <w:rPr>
                <w:rFonts w:ascii="Times New Roman" w:hAnsi="Times New Roman" w:cs="Times New Roman"/>
                <w:sz w:val="24"/>
                <w:szCs w:val="24"/>
              </w:rPr>
              <w:t>-</w:t>
            </w:r>
            <w:r>
              <w:rPr>
                <w:rFonts w:ascii="Times New Roman" w:hAnsi="Times New Roman" w:cs="Times New Roman"/>
                <w:sz w:val="24"/>
                <w:szCs w:val="24"/>
              </w:rPr>
              <w:t>old documentations</w:t>
            </w:r>
            <w:r w:rsidR="007C371B">
              <w:rPr>
                <w:rFonts w:ascii="Times New Roman" w:hAnsi="Times New Roman" w:cs="Times New Roman"/>
                <w:sz w:val="24"/>
                <w:szCs w:val="24"/>
              </w:rPr>
              <w:t xml:space="preserve"> where the initial </w:t>
            </w:r>
            <w:r w:rsidR="001A7216">
              <w:rPr>
                <w:rFonts w:ascii="Times New Roman" w:hAnsi="Times New Roman" w:cs="Times New Roman"/>
                <w:sz w:val="24"/>
                <w:szCs w:val="24"/>
              </w:rPr>
              <w:t xml:space="preserve">mathematical </w:t>
            </w:r>
            <w:r w:rsidR="00CA1844">
              <w:rPr>
                <w:rFonts w:ascii="Times New Roman" w:hAnsi="Times New Roman" w:cs="Times New Roman"/>
                <w:sz w:val="24"/>
                <w:szCs w:val="24"/>
              </w:rPr>
              <w:t xml:space="preserve">and scientific </w:t>
            </w:r>
            <w:r w:rsidR="007C371B">
              <w:rPr>
                <w:rFonts w:ascii="Times New Roman" w:hAnsi="Times New Roman" w:cs="Times New Roman"/>
                <w:sz w:val="24"/>
                <w:szCs w:val="24"/>
              </w:rPr>
              <w:t>concept</w:t>
            </w:r>
            <w:r w:rsidR="00CA1844">
              <w:rPr>
                <w:rFonts w:ascii="Times New Roman" w:hAnsi="Times New Roman" w:cs="Times New Roman"/>
                <w:sz w:val="24"/>
                <w:szCs w:val="24"/>
              </w:rPr>
              <w:t xml:space="preserve">s </w:t>
            </w:r>
            <w:r w:rsidR="007C371B">
              <w:rPr>
                <w:rFonts w:ascii="Times New Roman" w:hAnsi="Times New Roman" w:cs="Times New Roman"/>
                <w:sz w:val="24"/>
                <w:szCs w:val="24"/>
              </w:rPr>
              <w:t>w</w:t>
            </w:r>
            <w:r w:rsidR="002A0556">
              <w:rPr>
                <w:rFonts w:ascii="Times New Roman" w:hAnsi="Times New Roman" w:cs="Times New Roman"/>
                <w:sz w:val="24"/>
                <w:szCs w:val="24"/>
              </w:rPr>
              <w:t xml:space="preserve">ere </w:t>
            </w:r>
            <w:r w:rsidR="007C371B">
              <w:rPr>
                <w:rFonts w:ascii="Times New Roman" w:hAnsi="Times New Roman" w:cs="Times New Roman"/>
                <w:sz w:val="24"/>
                <w:szCs w:val="24"/>
              </w:rPr>
              <w:t>proposed.</w:t>
            </w:r>
          </w:p>
        </w:tc>
      </w:tr>
      <w:tr w:rsidR="00A541F8" w14:paraId="374C69EC" w14:textId="77777777" w:rsidTr="00164DA4">
        <w:tc>
          <w:tcPr>
            <w:tcW w:w="2965" w:type="dxa"/>
          </w:tcPr>
          <w:p w14:paraId="398A55B9" w14:textId="395A9AF1" w:rsidR="00A541F8" w:rsidRDefault="00924FA4"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Unclear direction to follow due to the lack of documentation of SDEs.</w:t>
            </w:r>
          </w:p>
        </w:tc>
        <w:tc>
          <w:tcPr>
            <w:tcW w:w="6385" w:type="dxa"/>
          </w:tcPr>
          <w:p w14:paraId="0B076F7B" w14:textId="658F48E2" w:rsidR="00A541F8" w:rsidRDefault="005D2A5D"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 xml:space="preserve">The author read through the few available </w:t>
            </w:r>
            <w:proofErr w:type="gramStart"/>
            <w:r>
              <w:rPr>
                <w:rFonts w:ascii="Times New Roman" w:hAnsi="Times New Roman" w:cs="Times New Roman"/>
                <w:sz w:val="24"/>
                <w:szCs w:val="24"/>
              </w:rPr>
              <w:t>literature</w:t>
            </w:r>
            <w:proofErr w:type="gramEnd"/>
            <w:r>
              <w:rPr>
                <w:rFonts w:ascii="Times New Roman" w:hAnsi="Times New Roman" w:cs="Times New Roman"/>
                <w:sz w:val="24"/>
                <w:szCs w:val="24"/>
              </w:rPr>
              <w:t xml:space="preserve"> and </w:t>
            </w:r>
            <w:r w:rsidR="00D14361">
              <w:rPr>
                <w:rFonts w:ascii="Times New Roman" w:hAnsi="Times New Roman" w:cs="Times New Roman"/>
                <w:sz w:val="24"/>
                <w:szCs w:val="24"/>
              </w:rPr>
              <w:t xml:space="preserve">had to understand </w:t>
            </w:r>
            <w:r>
              <w:rPr>
                <w:rFonts w:ascii="Times New Roman" w:hAnsi="Times New Roman" w:cs="Times New Roman"/>
                <w:sz w:val="24"/>
                <w:szCs w:val="24"/>
              </w:rPr>
              <w:t>it as clearly as possible</w:t>
            </w:r>
            <w:r w:rsidR="00214899">
              <w:rPr>
                <w:rFonts w:ascii="Times New Roman" w:hAnsi="Times New Roman" w:cs="Times New Roman"/>
                <w:sz w:val="24"/>
                <w:szCs w:val="24"/>
              </w:rPr>
              <w:t>. The author published a paper with the proposed formula as soon as possible to determine whether it was correct</w:t>
            </w:r>
            <w:r w:rsidR="00DF4E1B">
              <w:rPr>
                <w:rFonts w:ascii="Times New Roman" w:hAnsi="Times New Roman" w:cs="Times New Roman"/>
                <w:sz w:val="24"/>
                <w:szCs w:val="24"/>
              </w:rPr>
              <w:t xml:space="preserve"> and </w:t>
            </w:r>
            <w:r w:rsidR="00214899">
              <w:rPr>
                <w:rFonts w:ascii="Times New Roman" w:hAnsi="Times New Roman" w:cs="Times New Roman"/>
                <w:sz w:val="24"/>
                <w:szCs w:val="24"/>
              </w:rPr>
              <w:t>to go forward with implementation.</w:t>
            </w:r>
          </w:p>
        </w:tc>
      </w:tr>
      <w:tr w:rsidR="004E4ADB" w14:paraId="42CFF56D" w14:textId="77777777" w:rsidTr="00FD2F9D">
        <w:tc>
          <w:tcPr>
            <w:tcW w:w="9350" w:type="dxa"/>
            <w:gridSpan w:val="2"/>
          </w:tcPr>
          <w:p w14:paraId="33118960" w14:textId="7CBBEA9B" w:rsidR="004E4ADB" w:rsidRPr="004E4ADB" w:rsidRDefault="004E4ADB" w:rsidP="003510A3">
            <w:pPr>
              <w:spacing w:line="336" w:lineRule="auto"/>
              <w:jc w:val="both"/>
              <w:rPr>
                <w:rFonts w:ascii="Times New Roman" w:hAnsi="Times New Roman" w:cs="Times New Roman"/>
                <w:sz w:val="24"/>
                <w:szCs w:val="24"/>
              </w:rPr>
            </w:pPr>
            <w:r>
              <w:rPr>
                <w:rFonts w:ascii="Times New Roman" w:hAnsi="Times New Roman" w:cs="Times New Roman"/>
                <w:b/>
                <w:bCs/>
                <w:sz w:val="24"/>
                <w:szCs w:val="24"/>
              </w:rPr>
              <w:t>Problem domain</w:t>
            </w:r>
          </w:p>
        </w:tc>
      </w:tr>
      <w:tr w:rsidR="004E4ADB" w14:paraId="35C264B5" w14:textId="77777777" w:rsidTr="00164DA4">
        <w:tc>
          <w:tcPr>
            <w:tcW w:w="2965" w:type="dxa"/>
          </w:tcPr>
          <w:p w14:paraId="2BAFE5D9" w14:textId="502449FF" w:rsidR="004E4ADB" w:rsidRDefault="004E4ADB"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Twitter API rate-limitations provided access to tweets for only the past 7 days.</w:t>
            </w:r>
          </w:p>
        </w:tc>
        <w:tc>
          <w:tcPr>
            <w:tcW w:w="6385" w:type="dxa"/>
          </w:tcPr>
          <w:p w14:paraId="16116E55" w14:textId="6FF6DF76" w:rsidR="004E4ADB" w:rsidRDefault="005E3B6D"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The author developed</w:t>
            </w:r>
            <w:r w:rsidR="0027760B">
              <w:rPr>
                <w:rFonts w:ascii="Times New Roman" w:hAnsi="Times New Roman" w:cs="Times New Roman"/>
                <w:sz w:val="24"/>
                <w:szCs w:val="24"/>
              </w:rPr>
              <w:t xml:space="preserve"> a</w:t>
            </w:r>
            <w:r>
              <w:rPr>
                <w:rFonts w:ascii="Times New Roman" w:hAnsi="Times New Roman" w:cs="Times New Roman"/>
                <w:sz w:val="24"/>
                <w:szCs w:val="24"/>
              </w:rPr>
              <w:t xml:space="preserve"> dedicated </w:t>
            </w:r>
            <w:r w:rsidR="0027760B">
              <w:rPr>
                <w:rFonts w:ascii="Times New Roman" w:hAnsi="Times New Roman" w:cs="Times New Roman"/>
                <w:sz w:val="24"/>
                <w:szCs w:val="24"/>
              </w:rPr>
              <w:t xml:space="preserve">scraper </w:t>
            </w:r>
            <w:r>
              <w:rPr>
                <w:rFonts w:ascii="Times New Roman" w:hAnsi="Times New Roman" w:cs="Times New Roman"/>
                <w:sz w:val="24"/>
                <w:szCs w:val="24"/>
              </w:rPr>
              <w:t xml:space="preserve">to fetch the data. </w:t>
            </w:r>
            <w:r w:rsidR="00B5226C">
              <w:rPr>
                <w:rFonts w:ascii="Times New Roman" w:hAnsi="Times New Roman" w:cs="Times New Roman"/>
                <w:sz w:val="24"/>
                <w:szCs w:val="24"/>
              </w:rPr>
              <w:t xml:space="preserve">Only 500 tweets were collected for each day </w:t>
            </w:r>
            <w:r w:rsidR="00BB55E0">
              <w:rPr>
                <w:rFonts w:ascii="Times New Roman" w:hAnsi="Times New Roman" w:cs="Times New Roman"/>
                <w:sz w:val="24"/>
                <w:szCs w:val="24"/>
              </w:rPr>
              <w:t xml:space="preserve">to avoid rate limitations and </w:t>
            </w:r>
            <w:r w:rsidR="00B5226C">
              <w:rPr>
                <w:rFonts w:ascii="Times New Roman" w:hAnsi="Times New Roman" w:cs="Times New Roman"/>
                <w:sz w:val="24"/>
                <w:szCs w:val="24"/>
              </w:rPr>
              <w:t>as this was not the primary focus of the research.</w:t>
            </w:r>
          </w:p>
        </w:tc>
      </w:tr>
      <w:tr w:rsidR="005331BC" w14:paraId="6B53A5F0" w14:textId="77777777" w:rsidTr="00164DA4">
        <w:tc>
          <w:tcPr>
            <w:tcW w:w="2965" w:type="dxa"/>
          </w:tcPr>
          <w:p w14:paraId="2EF6DD19" w14:textId="7D801EB4" w:rsidR="005331BC" w:rsidRDefault="00E639E5"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D</w:t>
            </w:r>
            <w:r w:rsidR="005331BC">
              <w:rPr>
                <w:rFonts w:ascii="Times New Roman" w:hAnsi="Times New Roman" w:cs="Times New Roman"/>
                <w:sz w:val="24"/>
                <w:szCs w:val="24"/>
              </w:rPr>
              <w:t>atasets</w:t>
            </w:r>
            <w:r>
              <w:rPr>
                <w:rFonts w:ascii="Times New Roman" w:hAnsi="Times New Roman" w:cs="Times New Roman"/>
                <w:sz w:val="24"/>
                <w:szCs w:val="24"/>
              </w:rPr>
              <w:t xml:space="preserve"> did not satisfy the author’s requirements.</w:t>
            </w:r>
          </w:p>
        </w:tc>
        <w:tc>
          <w:tcPr>
            <w:tcW w:w="6385" w:type="dxa"/>
          </w:tcPr>
          <w:p w14:paraId="4F8CE5AB" w14:textId="74802DA0" w:rsidR="005331BC" w:rsidRDefault="00164DA4"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The author developed scrapers to scrape</w:t>
            </w:r>
            <w:r w:rsidR="00AE5736">
              <w:rPr>
                <w:rFonts w:ascii="Times New Roman" w:hAnsi="Times New Roman" w:cs="Times New Roman"/>
                <w:sz w:val="24"/>
                <w:szCs w:val="24"/>
              </w:rPr>
              <w:t xml:space="preserve"> a public dashboard that provided the required data free-of-charge.</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460" w:name="_Toc125663156"/>
      <w:bookmarkStart w:id="461" w:name="_Toc132325922"/>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460"/>
      <w:bookmarkEnd w:id="461"/>
    </w:p>
    <w:p w14:paraId="1859695A" w14:textId="70E94C8E" w:rsidR="00B11EE2" w:rsidRDefault="00B11EE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aimed to fully automate the ML pipeline of updating the model with the latest available data</w:t>
      </w:r>
      <w:r w:rsidR="0088482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however, was only capable of partially automating it.</w:t>
      </w:r>
      <w:r w:rsidR="00181405">
        <w:rPr>
          <w:rFonts w:ascii="Times New Roman Regular" w:hAnsi="Times New Roman Regular" w:cs="Times New Roman Regular"/>
          <w:sz w:val="24"/>
          <w:szCs w:val="24"/>
        </w:rPr>
        <w:t xml:space="preserve"> Scraping the datasets regularly was automated, however</w:t>
      </w:r>
      <w:r w:rsidR="00C95390">
        <w:rPr>
          <w:rFonts w:ascii="Times New Roman Regular" w:hAnsi="Times New Roman Regular" w:cs="Times New Roman Regular"/>
          <w:sz w:val="24"/>
          <w:szCs w:val="24"/>
        </w:rPr>
        <w:t>,</w:t>
      </w:r>
      <w:r w:rsidR="00181405">
        <w:rPr>
          <w:rFonts w:ascii="Times New Roman Regular" w:hAnsi="Times New Roman Regular" w:cs="Times New Roman Regular"/>
          <w:sz w:val="24"/>
          <w:szCs w:val="24"/>
        </w:rPr>
        <w:t xml:space="preserve"> triggering a model deployment can only be performed locally as automating this procedure requires dedicated cloud servers which </w:t>
      </w:r>
      <w:r w:rsidR="002F6925">
        <w:rPr>
          <w:rFonts w:ascii="Times New Roman Regular" w:hAnsi="Times New Roman Regular" w:cs="Times New Roman Regular"/>
          <w:sz w:val="24"/>
          <w:szCs w:val="24"/>
        </w:rPr>
        <w:t>are</w:t>
      </w:r>
      <w:r w:rsidR="00181405">
        <w:rPr>
          <w:rFonts w:ascii="Times New Roman Regular" w:hAnsi="Times New Roman Regular" w:cs="Times New Roman Regular"/>
          <w:sz w:val="24"/>
          <w:szCs w:val="24"/>
        </w:rPr>
        <w:t xml:space="preserve"> expensive.</w:t>
      </w:r>
    </w:p>
    <w:p w14:paraId="4F696425" w14:textId="6DA29A58" w:rsidR="00B40933" w:rsidRDefault="00FD2F9D" w:rsidP="00B11EE2">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features in scope proposed in the project proposal are stated in </w:t>
      </w:r>
      <w:hyperlink w:anchor="_A.2._Project_scope" w:history="1">
        <w:r w:rsidR="00EC21F8">
          <w:rPr>
            <w:rStyle w:val="Hyperlink"/>
            <w:rFonts w:ascii="Times New Roman Regular" w:hAnsi="Times New Roman Regular" w:cs="Times New Roman Regular"/>
            <w:b/>
            <w:bCs/>
            <w:color w:val="auto"/>
            <w:sz w:val="24"/>
            <w:szCs w:val="24"/>
            <w:u w:val="none"/>
          </w:rPr>
          <w:t>APPENDIX A.2</w:t>
        </w:r>
      </w:hyperlink>
      <w:r>
        <w:rPr>
          <w:rFonts w:ascii="Times New Roman Regular" w:hAnsi="Times New Roman Regular" w:cs="Times New Roman Regular"/>
        </w:rPr>
        <w:t xml:space="preserve">. </w:t>
      </w:r>
      <w:r>
        <w:rPr>
          <w:rFonts w:ascii="Times New Roman Regular" w:hAnsi="Times New Roman Regular" w:cs="Times New Roman Regular"/>
          <w:sz w:val="24"/>
          <w:szCs w:val="24"/>
        </w:rPr>
        <w:t>Based on the proposed scope, no deviations have been taken in the category of “in-scope”. Unfortunately, due to time constraints, none of the “desirables” category had been implemented.</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462" w:name="_Toc125663160"/>
      <w:bookmarkStart w:id="463" w:name="_Toc132325923"/>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462"/>
      <w:r w:rsidR="00227B8D" w:rsidRPr="00380375">
        <w:rPr>
          <w:rFonts w:ascii="Times New Roman Regular" w:hAnsi="Times New Roman Regular" w:cs="Times New Roman Regular"/>
          <w:b/>
          <w:bCs/>
          <w:color w:val="auto"/>
          <w:sz w:val="28"/>
          <w:szCs w:val="28"/>
        </w:rPr>
        <w:t>Limitations of the research</w:t>
      </w:r>
      <w:bookmarkEnd w:id="463"/>
    </w:p>
    <w:p w14:paraId="66597AC6" w14:textId="0C919524" w:rsidR="000438F0" w:rsidRDefault="00C90B03" w:rsidP="00C90B0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does not forecast in real time, rather gives a forecast </w:t>
      </w:r>
      <w:r w:rsidR="005B123A">
        <w:rPr>
          <w:rFonts w:ascii="Times New Roman" w:hAnsi="Times New Roman" w:cs="Times New Roman"/>
          <w:sz w:val="24"/>
          <w:szCs w:val="24"/>
        </w:rPr>
        <w:t xml:space="preserve">only </w:t>
      </w:r>
      <w:r>
        <w:rPr>
          <w:rFonts w:ascii="Times New Roman" w:hAnsi="Times New Roman" w:cs="Times New Roman"/>
          <w:sz w:val="24"/>
          <w:szCs w:val="24"/>
        </w:rPr>
        <w:t>for specific day</w:t>
      </w:r>
      <w:r w:rsidR="006C6154">
        <w:rPr>
          <w:rFonts w:ascii="Times New Roman" w:hAnsi="Times New Roman" w:cs="Times New Roman"/>
          <w:sz w:val="24"/>
          <w:szCs w:val="24"/>
        </w:rPr>
        <w:t>s</w:t>
      </w:r>
      <w:r>
        <w:rPr>
          <w:rFonts w:ascii="Times New Roman" w:hAnsi="Times New Roman" w:cs="Times New Roman"/>
          <w:sz w:val="24"/>
          <w:szCs w:val="24"/>
        </w:rPr>
        <w:t>.</w:t>
      </w:r>
    </w:p>
    <w:p w14:paraId="6B280ADB" w14:textId="5E6D345F" w:rsidR="00F55376" w:rsidRDefault="00826F56" w:rsidP="0091636B">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Only 500 tweets were scraped for each day and considered to obtain the sentiment values.</w:t>
      </w:r>
    </w:p>
    <w:p w14:paraId="1E7F0F1C" w14:textId="0B735C8C" w:rsidR="008C02BF" w:rsidRPr="0091636B" w:rsidRDefault="008C02BF" w:rsidP="0091636B">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Tweets with only a tag of “bitcoin” were scraped (other tags such as “</w:t>
      </w:r>
      <w:proofErr w:type="spellStart"/>
      <w:r>
        <w:rPr>
          <w:rFonts w:ascii="Times New Roman" w:hAnsi="Times New Roman" w:cs="Times New Roman"/>
          <w:sz w:val="24"/>
          <w:szCs w:val="24"/>
        </w:rPr>
        <w:t>btc</w:t>
      </w:r>
      <w:proofErr w:type="spellEnd"/>
      <w:r>
        <w:rPr>
          <w:rFonts w:ascii="Times New Roman" w:hAnsi="Times New Roman" w:cs="Times New Roman"/>
          <w:sz w:val="24"/>
          <w:szCs w:val="24"/>
        </w:rPr>
        <w:t>” could be used).</w:t>
      </w:r>
    </w:p>
    <w:p w14:paraId="2A4C3305" w14:textId="2358350F" w:rsidR="00846740" w:rsidRPr="00C90B03" w:rsidRDefault="001777FF" w:rsidP="00C90B0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The model must be manually</w:t>
      </w:r>
      <w:r w:rsidR="00F90DD1">
        <w:rPr>
          <w:rFonts w:ascii="Times New Roman" w:hAnsi="Times New Roman" w:cs="Times New Roman"/>
          <w:sz w:val="24"/>
          <w:szCs w:val="24"/>
        </w:rPr>
        <w:t xml:space="preserve"> trained and</w:t>
      </w:r>
      <w:r>
        <w:rPr>
          <w:rFonts w:ascii="Times New Roman" w:hAnsi="Times New Roman" w:cs="Times New Roman"/>
          <w:sz w:val="24"/>
          <w:szCs w:val="24"/>
        </w:rPr>
        <w:t xml:space="preserve"> deployed as only the updating of data has been automated.</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464" w:name="_Toc132325924"/>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464"/>
    </w:p>
    <w:p w14:paraId="3E5967F3" w14:textId="2271506E" w:rsidR="000438F0" w:rsidRDefault="004D7981"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Identify and determine how other features impact the price</w:t>
      </w:r>
      <w:r w:rsidR="00D9518A">
        <w:rPr>
          <w:rFonts w:ascii="Times New Roman" w:hAnsi="Times New Roman" w:cs="Times New Roman"/>
          <w:sz w:val="24"/>
          <w:szCs w:val="24"/>
        </w:rPr>
        <w:t xml:space="preserve"> (Reddit, Facebook</w:t>
      </w:r>
      <w:r w:rsidR="003A0376">
        <w:rPr>
          <w:rFonts w:ascii="Times New Roman" w:hAnsi="Times New Roman" w:cs="Times New Roman"/>
          <w:sz w:val="24"/>
          <w:szCs w:val="24"/>
        </w:rPr>
        <w:t>, Fiat coins</w:t>
      </w:r>
      <w:r w:rsidR="00D9518A">
        <w:rPr>
          <w:rFonts w:ascii="Times New Roman" w:hAnsi="Times New Roman" w:cs="Times New Roman"/>
          <w:sz w:val="24"/>
          <w:szCs w:val="24"/>
        </w:rPr>
        <w:t>)</w:t>
      </w:r>
      <w:r>
        <w:rPr>
          <w:rFonts w:ascii="Times New Roman" w:hAnsi="Times New Roman" w:cs="Times New Roman"/>
          <w:sz w:val="24"/>
          <w:szCs w:val="24"/>
        </w:rPr>
        <w:t>.</w:t>
      </w:r>
    </w:p>
    <w:p w14:paraId="564992C4" w14:textId="4C1B41BB" w:rsidR="00081FC4" w:rsidRPr="00081FC4" w:rsidRDefault="00081FC4" w:rsidP="00081FC4">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The LTS uses the Euler-Maruyama SDE solver which does handle all forms of noise. Nevertheless, other SDE solvers must be evaluated to determine if there would be a better performing option.</w:t>
      </w:r>
    </w:p>
    <w:p w14:paraId="64729D19" w14:textId="5BC62A55" w:rsidR="00EC5939" w:rsidRDefault="002F2FCB"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LTS can make use of a hybrid SDE solver </w:t>
      </w:r>
      <w:r w:rsidR="00E828B9">
        <w:rPr>
          <w:rFonts w:ascii="Times New Roman" w:hAnsi="Times New Roman" w:cs="Times New Roman"/>
          <w:sz w:val="24"/>
          <w:szCs w:val="24"/>
        </w:rPr>
        <w:t xml:space="preserve">that combines the implicit and explicit </w:t>
      </w:r>
      <w:r w:rsidR="00AB1569">
        <w:rPr>
          <w:rFonts w:ascii="Times New Roman" w:hAnsi="Times New Roman" w:cs="Times New Roman"/>
          <w:sz w:val="24"/>
          <w:szCs w:val="24"/>
        </w:rPr>
        <w:t xml:space="preserve">Euler-Maruyama </w:t>
      </w:r>
      <w:r w:rsidR="00E828B9">
        <w:rPr>
          <w:rFonts w:ascii="Times New Roman" w:hAnsi="Times New Roman" w:cs="Times New Roman"/>
          <w:sz w:val="24"/>
          <w:szCs w:val="24"/>
        </w:rPr>
        <w:t>solvers</w:t>
      </w:r>
      <w:r w:rsidR="00E41EB6">
        <w:rPr>
          <w:rFonts w:ascii="Times New Roman" w:hAnsi="Times New Roman" w:cs="Times New Roman"/>
          <w:sz w:val="24"/>
          <w:szCs w:val="24"/>
        </w:rPr>
        <w:t xml:space="preserve"> </w:t>
      </w:r>
      <w:r>
        <w:rPr>
          <w:rFonts w:ascii="Times New Roman" w:hAnsi="Times New Roman" w:cs="Times New Roman"/>
          <w:sz w:val="24"/>
          <w:szCs w:val="24"/>
        </w:rPr>
        <w:t xml:space="preserve">than the </w:t>
      </w:r>
      <w:r w:rsidR="00A447A6">
        <w:rPr>
          <w:rFonts w:ascii="Times New Roman" w:hAnsi="Times New Roman" w:cs="Times New Roman"/>
          <w:sz w:val="24"/>
          <w:szCs w:val="24"/>
        </w:rPr>
        <w:t>utilized implicit Euler-Maruyama.</w:t>
      </w:r>
    </w:p>
    <w:p w14:paraId="31C03AC3" w14:textId="4222D434" w:rsidR="00A447A6" w:rsidRDefault="00D405F3"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LTS with reverse mode AD must be evaluated instead of the </w:t>
      </w:r>
      <w:r w:rsidR="00290549">
        <w:rPr>
          <w:rFonts w:ascii="Times New Roman" w:hAnsi="Times New Roman" w:cs="Times New Roman"/>
          <w:sz w:val="24"/>
          <w:szCs w:val="24"/>
        </w:rPr>
        <w:t>proposed</w:t>
      </w:r>
      <w:r>
        <w:rPr>
          <w:rFonts w:ascii="Times New Roman" w:hAnsi="Times New Roman" w:cs="Times New Roman"/>
          <w:sz w:val="24"/>
          <w:szCs w:val="24"/>
        </w:rPr>
        <w:t xml:space="preserve"> BPTT</w:t>
      </w:r>
      <w:r w:rsidR="00290549">
        <w:rPr>
          <w:rFonts w:ascii="Times New Roman" w:hAnsi="Times New Roman" w:cs="Times New Roman"/>
          <w:sz w:val="24"/>
          <w:szCs w:val="24"/>
        </w:rPr>
        <w:t xml:space="preserve"> approach</w:t>
      </w:r>
      <w:r w:rsidR="001C4447">
        <w:rPr>
          <w:rFonts w:ascii="Times New Roman" w:hAnsi="Times New Roman" w:cs="Times New Roman"/>
          <w:sz w:val="24"/>
          <w:szCs w:val="24"/>
        </w:rPr>
        <w:t xml:space="preserve">, </w:t>
      </w:r>
      <w:r w:rsidR="00A933AF">
        <w:rPr>
          <w:rFonts w:ascii="Times New Roman" w:hAnsi="Times New Roman" w:cs="Times New Roman"/>
          <w:sz w:val="24"/>
          <w:szCs w:val="24"/>
        </w:rPr>
        <w:t>to determine memory and time efficiency.</w:t>
      </w:r>
    </w:p>
    <w:p w14:paraId="33159F2B" w14:textId="786D0E65" w:rsidR="00792EC9" w:rsidRDefault="00792EC9"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Benchmark </w:t>
      </w:r>
      <w:r w:rsidR="00281377">
        <w:rPr>
          <w:rFonts w:ascii="Times New Roman" w:hAnsi="Times New Roman" w:cs="Times New Roman"/>
          <w:sz w:val="24"/>
          <w:szCs w:val="24"/>
        </w:rPr>
        <w:t>the LTS</w:t>
      </w:r>
      <w:r>
        <w:rPr>
          <w:rFonts w:ascii="Times New Roman" w:hAnsi="Times New Roman" w:cs="Times New Roman"/>
          <w:sz w:val="24"/>
          <w:szCs w:val="24"/>
        </w:rPr>
        <w:t xml:space="preserve"> in the M4 competition to determine whether it is a SOTA</w:t>
      </w:r>
      <w:r w:rsidR="00643011">
        <w:rPr>
          <w:rFonts w:ascii="Times New Roman" w:hAnsi="Times New Roman" w:cs="Times New Roman"/>
          <w:sz w:val="24"/>
          <w:szCs w:val="24"/>
        </w:rPr>
        <w:t xml:space="preserve"> TS forecasting algorithm</w:t>
      </w:r>
      <w:r>
        <w:rPr>
          <w:rFonts w:ascii="Times New Roman" w:hAnsi="Times New Roman" w:cs="Times New Roman"/>
          <w:sz w:val="24"/>
          <w:szCs w:val="24"/>
        </w:rPr>
        <w:t>.</w:t>
      </w:r>
    </w:p>
    <w:p w14:paraId="0ACE4410" w14:textId="1ECB44DB" w:rsidR="00506964" w:rsidRDefault="00506964"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Enhance the Twitter sentiment weigh</w:t>
      </w:r>
      <w:r w:rsidR="00067965">
        <w:rPr>
          <w:rFonts w:ascii="Times New Roman" w:hAnsi="Times New Roman" w:cs="Times New Roman"/>
          <w:sz w:val="24"/>
          <w:szCs w:val="24"/>
        </w:rPr>
        <w:t>t</w:t>
      </w:r>
      <w:r>
        <w:rPr>
          <w:rFonts w:ascii="Times New Roman" w:hAnsi="Times New Roman" w:cs="Times New Roman"/>
          <w:sz w:val="24"/>
          <w:szCs w:val="24"/>
        </w:rPr>
        <w:t xml:space="preserve">ing </w:t>
      </w:r>
      <w:r w:rsidR="001D7CA1">
        <w:rPr>
          <w:rFonts w:ascii="Times New Roman" w:hAnsi="Times New Roman" w:cs="Times New Roman"/>
          <w:sz w:val="24"/>
          <w:szCs w:val="24"/>
        </w:rPr>
        <w:t xml:space="preserve">formula </w:t>
      </w:r>
      <w:r>
        <w:rPr>
          <w:rFonts w:ascii="Times New Roman" w:hAnsi="Times New Roman" w:cs="Times New Roman"/>
          <w:sz w:val="24"/>
          <w:szCs w:val="24"/>
        </w:rPr>
        <w:t>to consider more factors</w:t>
      </w:r>
      <w:r w:rsidR="009A03BA">
        <w:rPr>
          <w:rFonts w:ascii="Times New Roman" w:hAnsi="Times New Roman" w:cs="Times New Roman"/>
          <w:sz w:val="24"/>
          <w:szCs w:val="24"/>
        </w:rPr>
        <w:t>.</w:t>
      </w:r>
    </w:p>
    <w:p w14:paraId="3EF4ADEE" w14:textId="771D3822" w:rsidR="009A03BA" w:rsidRPr="00893C31" w:rsidRDefault="009A03BA"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 the </w:t>
      </w:r>
      <w:r w:rsidR="00645417">
        <w:rPr>
          <w:rFonts w:ascii="Times New Roman" w:hAnsi="Times New Roman" w:cs="Times New Roman"/>
          <w:sz w:val="24"/>
          <w:szCs w:val="24"/>
        </w:rPr>
        <w:t>weigh</w:t>
      </w:r>
      <w:r w:rsidR="00067965">
        <w:rPr>
          <w:rFonts w:ascii="Times New Roman" w:hAnsi="Times New Roman" w:cs="Times New Roman"/>
          <w:sz w:val="24"/>
          <w:szCs w:val="24"/>
        </w:rPr>
        <w:t>t</w:t>
      </w:r>
      <w:r w:rsidR="00645417">
        <w:rPr>
          <w:rFonts w:ascii="Times New Roman" w:hAnsi="Times New Roman" w:cs="Times New Roman"/>
          <w:sz w:val="24"/>
          <w:szCs w:val="24"/>
        </w:rPr>
        <w:t xml:space="preserve">ing formula </w:t>
      </w:r>
      <w:r>
        <w:rPr>
          <w:rFonts w:ascii="Times New Roman" w:hAnsi="Times New Roman" w:cs="Times New Roman"/>
          <w:sz w:val="24"/>
          <w:szCs w:val="24"/>
        </w:rPr>
        <w:t>to determine whether the score calculated aligns with sentiment analysis guidelines.</w:t>
      </w:r>
    </w:p>
    <w:p w14:paraId="753B2A25" w14:textId="6808B1CE"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465" w:name="_Toc132325925"/>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Achievement of the contribution to the body of knowledge</w:t>
      </w:r>
      <w:bookmarkEnd w:id="465"/>
    </w:p>
    <w:p w14:paraId="3769DD98" w14:textId="47312550" w:rsidR="00227B8D" w:rsidRDefault="006C2693" w:rsidP="006C26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Upon completion of this project, the author managed to achieve contributions to the </w:t>
      </w:r>
      <w:r w:rsidR="004E1FF8">
        <w:rPr>
          <w:rFonts w:ascii="Times New Roman" w:hAnsi="Times New Roman" w:cs="Times New Roman"/>
          <w:sz w:val="24"/>
          <w:szCs w:val="24"/>
        </w:rPr>
        <w:t>research domain of DL and TS forecasting and the problem domain of BTC</w:t>
      </w:r>
      <w:r w:rsidR="003B7389">
        <w:rPr>
          <w:rFonts w:ascii="Times New Roman" w:hAnsi="Times New Roman" w:cs="Times New Roman"/>
          <w:sz w:val="24"/>
          <w:szCs w:val="24"/>
        </w:rPr>
        <w:t>.</w:t>
      </w:r>
    </w:p>
    <w:p w14:paraId="32947137" w14:textId="711834CF"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466" w:name="_Toc132325926"/>
      <w:r w:rsidRPr="00380375">
        <w:rPr>
          <w:rFonts w:ascii="Times New Roman Regular" w:hAnsi="Times New Roman Regular" w:cs="Times New Roman Regular"/>
          <w:b/>
          <w:bCs/>
          <w:color w:val="auto"/>
          <w:sz w:val="24"/>
          <w:szCs w:val="24"/>
        </w:rPr>
        <w:t>10.11.1 Research domain contribution</w:t>
      </w:r>
      <w:r w:rsidR="0055590C" w:rsidRPr="00380375">
        <w:rPr>
          <w:rFonts w:ascii="Times New Roman Regular" w:hAnsi="Times New Roman Regular" w:cs="Times New Roman Regular"/>
          <w:b/>
          <w:bCs/>
          <w:color w:val="auto"/>
          <w:sz w:val="24"/>
          <w:szCs w:val="24"/>
        </w:rPr>
        <w:t>s</w:t>
      </w:r>
      <w:bookmarkEnd w:id="466"/>
    </w:p>
    <w:p w14:paraId="572FD7D0" w14:textId="00DF1171" w:rsidR="00B57CF1" w:rsidRDefault="00B5117B" w:rsidP="006C269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SDE-based liquid neural network – a novel implementation of the LTC with adaptability to instantaneous changes</w:t>
      </w:r>
      <w:r w:rsidR="007F1793">
        <w:rPr>
          <w:rFonts w:ascii="Times New Roman" w:hAnsi="Times New Roman" w:cs="Times New Roman"/>
          <w:sz w:val="24"/>
          <w:szCs w:val="24"/>
        </w:rPr>
        <w:t xml:space="preserve"> that surpasses limitations of TS forecasting algorithms.</w:t>
      </w:r>
    </w:p>
    <w:p w14:paraId="3CB6D8DF" w14:textId="25283B4D" w:rsidR="00032542" w:rsidRPr="002122CE" w:rsidRDefault="007F1793" w:rsidP="002122CE">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TensorFlow V2 implementation of the LTC &amp; LTS algorithms.</w:t>
      </w:r>
    </w:p>
    <w:p w14:paraId="1E4CD1B1" w14:textId="6AA75413"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467" w:name="_Toc132325927"/>
      <w:r w:rsidRPr="00380375">
        <w:rPr>
          <w:rFonts w:ascii="Times New Roman Regular" w:hAnsi="Times New Roman Regular" w:cs="Times New Roman Regular"/>
          <w:b/>
          <w:bCs/>
          <w:color w:val="auto"/>
          <w:sz w:val="24"/>
          <w:szCs w:val="24"/>
        </w:rPr>
        <w:t>10.11.2 Problem domain contribution</w:t>
      </w:r>
      <w:r w:rsidR="005227AA">
        <w:rPr>
          <w:rFonts w:ascii="Times New Roman Regular" w:hAnsi="Times New Roman Regular" w:cs="Times New Roman Regular"/>
          <w:b/>
          <w:bCs/>
          <w:color w:val="auto"/>
          <w:sz w:val="24"/>
          <w:szCs w:val="24"/>
        </w:rPr>
        <w:t>s</w:t>
      </w:r>
      <w:bookmarkEnd w:id="467"/>
    </w:p>
    <w:p w14:paraId="7A39266B" w14:textId="4B996F08" w:rsidR="005C1F6C" w:rsidRDefault="00903D85" w:rsidP="002145CE">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5C1F6C">
        <w:rPr>
          <w:rFonts w:ascii="Times New Roman" w:hAnsi="Times New Roman" w:cs="Times New Roman"/>
          <w:sz w:val="24"/>
          <w:szCs w:val="24"/>
        </w:rPr>
        <w:t xml:space="preserve"> novel algorithm to weigh</w:t>
      </w:r>
      <w:r w:rsidR="007E236A">
        <w:rPr>
          <w:rFonts w:ascii="Times New Roman" w:hAnsi="Times New Roman" w:cs="Times New Roman"/>
          <w:sz w:val="24"/>
          <w:szCs w:val="24"/>
        </w:rPr>
        <w:t>t</w:t>
      </w:r>
      <w:r w:rsidR="005C1F6C">
        <w:rPr>
          <w:rFonts w:ascii="Times New Roman" w:hAnsi="Times New Roman" w:cs="Times New Roman"/>
          <w:sz w:val="24"/>
          <w:szCs w:val="24"/>
        </w:rPr>
        <w:t xml:space="preserve"> Twitter sentiments</w:t>
      </w:r>
      <w:r w:rsidR="004B16E5">
        <w:rPr>
          <w:rFonts w:ascii="Times New Roman" w:hAnsi="Times New Roman" w:cs="Times New Roman"/>
          <w:sz w:val="24"/>
          <w:szCs w:val="24"/>
        </w:rPr>
        <w:t xml:space="preserve"> based on influencer metrics</w:t>
      </w:r>
      <w:r w:rsidR="005C1F6C">
        <w:rPr>
          <w:rFonts w:ascii="Times New Roman" w:hAnsi="Times New Roman" w:cs="Times New Roman"/>
          <w:sz w:val="24"/>
          <w:szCs w:val="24"/>
        </w:rPr>
        <w:t>.</w:t>
      </w:r>
    </w:p>
    <w:p w14:paraId="41F0D26A" w14:textId="0DF97E92" w:rsidR="009E3FF4" w:rsidRDefault="00785F01" w:rsidP="002145CE">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2145CE" w:rsidRPr="002145CE">
        <w:rPr>
          <w:rFonts w:ascii="Times New Roman" w:hAnsi="Times New Roman" w:cs="Times New Roman"/>
          <w:sz w:val="24"/>
          <w:szCs w:val="24"/>
        </w:rPr>
        <w:t xml:space="preserve"> robust implementation of a BTC forecasting model that considers multiple exogenous features </w:t>
      </w:r>
      <w:r w:rsidR="002145CE">
        <w:rPr>
          <w:rFonts w:ascii="Times New Roman" w:hAnsi="Times New Roman" w:cs="Times New Roman"/>
          <w:sz w:val="24"/>
          <w:szCs w:val="24"/>
        </w:rPr>
        <w:t>that affects the historical price.</w:t>
      </w:r>
    </w:p>
    <w:p w14:paraId="06E8B3C7" w14:textId="306A960B" w:rsidR="000F3584" w:rsidRDefault="000F3584" w:rsidP="002145CE">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Surpassed the naïve forecast </w:t>
      </w:r>
      <w:r w:rsidR="00915F63">
        <w:rPr>
          <w:rFonts w:ascii="Times New Roman" w:hAnsi="Times New Roman" w:cs="Times New Roman"/>
          <w:sz w:val="24"/>
          <w:szCs w:val="24"/>
        </w:rPr>
        <w:t xml:space="preserve">performance </w:t>
      </w:r>
      <w:r>
        <w:rPr>
          <w:rFonts w:ascii="Times New Roman" w:hAnsi="Times New Roman" w:cs="Times New Roman"/>
          <w:sz w:val="24"/>
          <w:szCs w:val="24"/>
        </w:rPr>
        <w:t>in open systems.</w:t>
      </w:r>
    </w:p>
    <w:p w14:paraId="300FE216" w14:textId="6D61B58D" w:rsidR="00E9379F" w:rsidRPr="00380375" w:rsidRDefault="00E9379F" w:rsidP="00E9379F">
      <w:pPr>
        <w:pStyle w:val="Heading2"/>
        <w:spacing w:line="360" w:lineRule="auto"/>
        <w:rPr>
          <w:rFonts w:ascii="Times New Roman Regular" w:hAnsi="Times New Roman Regular" w:cs="Times New Roman Regular" w:hint="eastAsia"/>
          <w:b/>
          <w:bCs/>
          <w:color w:val="auto"/>
          <w:sz w:val="24"/>
          <w:szCs w:val="24"/>
        </w:rPr>
      </w:pPr>
      <w:bookmarkStart w:id="468" w:name="_Toc132325928"/>
      <w:r w:rsidRPr="00380375">
        <w:rPr>
          <w:rFonts w:ascii="Times New Roman Regular" w:hAnsi="Times New Roman Regular" w:cs="Times New Roman Regular"/>
          <w:b/>
          <w:bCs/>
          <w:color w:val="auto"/>
          <w:sz w:val="24"/>
          <w:szCs w:val="24"/>
        </w:rPr>
        <w:t>10.11.3 Additional contribution</w:t>
      </w:r>
      <w:bookmarkEnd w:id="468"/>
    </w:p>
    <w:p w14:paraId="040ADEBE" w14:textId="203B8417" w:rsidR="00E9379F" w:rsidRPr="002145CE" w:rsidRDefault="008021F7" w:rsidP="002145CE">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Data extraction and preprocessing scripts for Twitter tweets, Twitter volume, block reward size, Google Trends and BTC historical prices.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69" w:name="_Toc132325929"/>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69"/>
    </w:p>
    <w:p w14:paraId="4F4ED750" w14:textId="6A7087DD" w:rsidR="00B40933" w:rsidRDefault="00FD2F9D">
      <w:pPr>
        <w:pStyle w:val="ListParagraph"/>
        <w:spacing w:line="360" w:lineRule="auto"/>
        <w:ind w:left="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code written and associated research work conducted is in GitHub for convenience, in the below links:</w:t>
      </w:r>
    </w:p>
    <w:p w14:paraId="1EA707A2" w14:textId="5DA65D35" w:rsidR="00B40933" w:rsidRDefault="00FD2F9D">
      <w:pPr>
        <w:pStyle w:val="ListParagraph"/>
        <w:numPr>
          <w:ilvl w:val="0"/>
          <w:numId w:val="11"/>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Algorithm trials and testing repository – </w:t>
      </w:r>
      <w:hyperlink r:id="rId75" w:history="1">
        <w:r>
          <w:rPr>
            <w:rStyle w:val="Hyperlink"/>
            <w:rFonts w:ascii="Consolas" w:hAnsi="Consolas" w:cs="Times New Roman Regular"/>
            <w:color w:val="auto"/>
            <w:sz w:val="20"/>
            <w:szCs w:val="20"/>
            <w:u w:val="none"/>
          </w:rPr>
          <w:t>http://bit.ly/3HYOqBB</w:t>
        </w:r>
      </w:hyperlink>
      <w:r>
        <w:rPr>
          <w:rStyle w:val="Hyperlink"/>
          <w:rFonts w:ascii="Times New Roman Regular" w:hAnsi="Times New Roman Regular" w:cs="Times New Roman Regular"/>
          <w:color w:val="auto"/>
          <w:sz w:val="24"/>
          <w:szCs w:val="24"/>
          <w:u w:val="none"/>
        </w:rPr>
        <w:t>.</w:t>
      </w:r>
    </w:p>
    <w:p w14:paraId="08DC9717" w14:textId="4A0D1495" w:rsidR="00B40933" w:rsidRDefault="00FD2F9D">
      <w:pPr>
        <w:pStyle w:val="ListParagraph"/>
        <w:numPr>
          <w:ilvl w:val="0"/>
          <w:numId w:val="11"/>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Application implementation repository - </w:t>
      </w:r>
      <w:hyperlink r:id="rId76" w:history="1">
        <w:r>
          <w:rPr>
            <w:rStyle w:val="Hyperlink"/>
            <w:rFonts w:ascii="Consolas" w:hAnsi="Consolas" w:cs="Times New Roman Regular"/>
            <w:color w:val="auto"/>
            <w:sz w:val="20"/>
            <w:szCs w:val="20"/>
            <w:u w:val="none"/>
          </w:rPr>
          <w:t>http://bit.ly/3HXDtQu</w:t>
        </w:r>
      </w:hyperlink>
      <w:r>
        <w:rPr>
          <w:rStyle w:val="Hyperlink"/>
          <w:rFonts w:ascii="Times New Roman Regular" w:hAnsi="Times New Roman Regular" w:cs="Times New Roman Regular"/>
          <w:color w:val="auto"/>
          <w:sz w:val="24"/>
          <w:szCs w:val="24"/>
          <w:u w:val="none"/>
        </w:rPr>
        <w:t>.</w:t>
      </w:r>
    </w:p>
    <w:p w14:paraId="119CFA8A" w14:textId="6784EAB4" w:rsidR="00B40933" w:rsidRDefault="00FD2F9D">
      <w:pPr>
        <w:pStyle w:val="ListParagraph"/>
        <w:numPr>
          <w:ilvl w:val="0"/>
          <w:numId w:val="11"/>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documentation chapters and diagrams repository - </w:t>
      </w:r>
      <w:hyperlink r:id="rId77" w:history="1">
        <w:r>
          <w:rPr>
            <w:rStyle w:val="Hyperlink"/>
            <w:rFonts w:ascii="Consolas" w:hAnsi="Consolas" w:cs="Times New Roman Regular"/>
            <w:color w:val="auto"/>
            <w:sz w:val="20"/>
            <w:szCs w:val="20"/>
            <w:u w:val="none"/>
          </w:rPr>
          <w:t>http://bit.ly/3jxjf6V</w:t>
        </w:r>
      </w:hyperlink>
      <w:r>
        <w:rPr>
          <w:rStyle w:val="Hyperlink"/>
          <w:rFonts w:ascii="Times New Roman Regular" w:hAnsi="Times New Roman Regular" w:cs="Times New Roman Regular"/>
          <w:color w:val="auto"/>
          <w:sz w:val="24"/>
          <w:szCs w:val="24"/>
          <w:u w:val="none"/>
        </w:rPr>
        <w:t>.</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70" w:name="_Toc132325930"/>
      <w:r w:rsidRPr="00380375">
        <w:rPr>
          <w:rFonts w:ascii="Times New Roman Regular" w:hAnsi="Times New Roman Regular" w:cs="Times New Roman Regular"/>
          <w:b/>
          <w:bCs/>
          <w:color w:val="auto"/>
          <w:sz w:val="28"/>
          <w:szCs w:val="28"/>
        </w:rPr>
        <w:t>10.13 Concluding remarks</w:t>
      </w:r>
      <w:bookmarkEnd w:id="470"/>
    </w:p>
    <w:p w14:paraId="78A72BE4" w14:textId="110D89C6" w:rsidR="00761E26" w:rsidRPr="00761E26" w:rsidRDefault="00E778EE" w:rsidP="00E90443">
      <w:pPr>
        <w:spacing w:line="360" w:lineRule="auto"/>
        <w:jc w:val="both"/>
        <w:rPr>
          <w:rFonts w:ascii="Times New Roman" w:hAnsi="Times New Roman" w:cs="Times New Roman"/>
          <w:sz w:val="24"/>
          <w:szCs w:val="24"/>
        </w:rPr>
      </w:pPr>
      <w:r>
        <w:rPr>
          <w:rFonts w:ascii="Times New Roman" w:hAnsi="Times New Roman" w:cs="Times New Roman"/>
          <w:sz w:val="24"/>
          <w:szCs w:val="24"/>
        </w:rPr>
        <w:t>This marks the end of researching</w:t>
      </w:r>
      <w:r w:rsidR="00FA6371">
        <w:rPr>
          <w:rFonts w:ascii="Times New Roman" w:hAnsi="Times New Roman" w:cs="Times New Roman"/>
          <w:sz w:val="24"/>
          <w:szCs w:val="24"/>
        </w:rPr>
        <w:t xml:space="preserve">, </w:t>
      </w:r>
      <w:r>
        <w:rPr>
          <w:rFonts w:ascii="Times New Roman" w:hAnsi="Times New Roman" w:cs="Times New Roman"/>
          <w:sz w:val="24"/>
          <w:szCs w:val="24"/>
        </w:rPr>
        <w:t>designing</w:t>
      </w:r>
      <w:r w:rsidR="00FA6371">
        <w:rPr>
          <w:rFonts w:ascii="Times New Roman" w:hAnsi="Times New Roman" w:cs="Times New Roman"/>
          <w:sz w:val="24"/>
          <w:szCs w:val="24"/>
        </w:rPr>
        <w:t xml:space="preserve"> and developing</w:t>
      </w:r>
      <w:r>
        <w:rPr>
          <w:rFonts w:ascii="Times New Roman" w:hAnsi="Times New Roman" w:cs="Times New Roman"/>
          <w:sz w:val="24"/>
          <w:szCs w:val="24"/>
        </w:rPr>
        <w:t xml:space="preserve"> a novel algorithmic solution to solve a notorious problem in time series forecasting</w:t>
      </w:r>
      <w:r w:rsidR="007C6815">
        <w:rPr>
          <w:rFonts w:ascii="Times New Roman" w:hAnsi="Times New Roman" w:cs="Times New Roman"/>
          <w:sz w:val="24"/>
          <w:szCs w:val="24"/>
        </w:rPr>
        <w:t xml:space="preserve"> that hindered its performance </w:t>
      </w:r>
      <w:r w:rsidR="00BB656B">
        <w:rPr>
          <w:rFonts w:ascii="Times New Roman" w:hAnsi="Times New Roman" w:cs="Times New Roman"/>
          <w:sz w:val="24"/>
          <w:szCs w:val="24"/>
        </w:rPr>
        <w:t xml:space="preserve">compared to other DL domains </w:t>
      </w:r>
      <w:r w:rsidR="007C6815">
        <w:rPr>
          <w:rFonts w:ascii="Times New Roman" w:hAnsi="Times New Roman" w:cs="Times New Roman"/>
          <w:sz w:val="24"/>
          <w:szCs w:val="24"/>
        </w:rPr>
        <w:t xml:space="preserve">for quite some time. </w:t>
      </w:r>
      <w:r w:rsidR="00E90443">
        <w:rPr>
          <w:rFonts w:ascii="Times New Roman" w:hAnsi="Times New Roman" w:cs="Times New Roman"/>
          <w:sz w:val="24"/>
          <w:szCs w:val="24"/>
        </w:rPr>
        <w:t xml:space="preserve">Its application was demonstrated in a BTC forecasting application </w:t>
      </w:r>
      <w:r w:rsidR="007273D9">
        <w:rPr>
          <w:rFonts w:ascii="Times New Roman" w:hAnsi="Times New Roman" w:cs="Times New Roman"/>
          <w:sz w:val="24"/>
          <w:szCs w:val="24"/>
        </w:rPr>
        <w:t xml:space="preserve">exhibiting </w:t>
      </w:r>
      <w:r w:rsidR="00E90443">
        <w:rPr>
          <w:rFonts w:ascii="Times New Roman" w:hAnsi="Times New Roman" w:cs="Times New Roman"/>
          <w:sz w:val="24"/>
          <w:szCs w:val="24"/>
        </w:rPr>
        <w:t xml:space="preserve">promising performance that can be improved upon to apply </w:t>
      </w:r>
      <w:r w:rsidR="00753867">
        <w:rPr>
          <w:rFonts w:ascii="Times New Roman" w:hAnsi="Times New Roman" w:cs="Times New Roman"/>
          <w:sz w:val="24"/>
          <w:szCs w:val="24"/>
        </w:rPr>
        <w:t xml:space="preserve">it </w:t>
      </w:r>
      <w:r w:rsidR="00E90443">
        <w:rPr>
          <w:rFonts w:ascii="Times New Roman" w:hAnsi="Times New Roman" w:cs="Times New Roman"/>
          <w:sz w:val="24"/>
          <w:szCs w:val="24"/>
        </w:rPr>
        <w:t>in other domains as well.</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8"/>
          <w:headerReference w:type="first" r:id="rId79"/>
          <w:pgSz w:w="12240" w:h="15840"/>
          <w:pgMar w:top="1440" w:right="1440" w:bottom="1440" w:left="1440" w:header="720" w:footer="720" w:gutter="0"/>
          <w:cols w:space="720"/>
          <w:titlePg/>
          <w:docGrid w:linePitch="360"/>
        </w:sectPr>
      </w:pP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71" w:name="_Toc125663163"/>
      <w:bookmarkStart w:id="472" w:name="_Toc132325931"/>
      <w:r w:rsidRPr="004C36C4">
        <w:rPr>
          <w:rFonts w:ascii="Arial" w:hAnsi="Arial" w:cs="Arial"/>
          <w:b/>
          <w:bCs/>
          <w:color w:val="auto"/>
          <w:sz w:val="32"/>
          <w:szCs w:val="32"/>
        </w:rPr>
        <w:lastRenderedPageBreak/>
        <w:t>REFERENCES</w:t>
      </w:r>
      <w:bookmarkEnd w:id="471"/>
      <w:bookmarkEnd w:id="472"/>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73" w:name="abrahamref"/>
      <w:bookmarkStart w:id="474"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80"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75" w:name="liquidMITref"/>
      <w:bookmarkEnd w:id="473"/>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81"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76" w:name="ahmedref"/>
      <w:bookmarkEnd w:id="475"/>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77" w:name="alonsomonsalveref"/>
      <w:bookmarkEnd w:id="476"/>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82"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78" w:name="anumasaref"/>
      <w:bookmarkEnd w:id="477"/>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83"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79" w:name="avdeychikref"/>
      <w:bookmarkEnd w:id="478"/>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79"/>
    </w:p>
    <w:p w14:paraId="276C7B93" w14:textId="77777777" w:rsidR="00E1102E" w:rsidRPr="00334293" w:rsidRDefault="00E1102E" w:rsidP="00075BDC">
      <w:pPr>
        <w:spacing w:line="360" w:lineRule="auto"/>
        <w:rPr>
          <w:rFonts w:ascii="Times New Roman" w:hAnsi="Times New Roman" w:cs="Times New Roman"/>
          <w:sz w:val="24"/>
          <w:szCs w:val="24"/>
        </w:rPr>
      </w:pPr>
      <w:bookmarkStart w:id="480"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81" w:name="bhardwajref"/>
      <w:bookmarkEnd w:id="480"/>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84"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82" w:name="bi4allref"/>
      <w:bookmarkEnd w:id="481"/>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85"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83" w:name="reactvvuevangularef"/>
      <w:bookmarkEnd w:id="482"/>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86"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84" w:name="boomref"/>
      <w:bookmarkEnd w:id="483"/>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87"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85" w:name="bouktifref"/>
      <w:bookmarkEnd w:id="484"/>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88"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86" w:name="bouriref"/>
      <w:bookmarkEnd w:id="485"/>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87" w:name="buhalisref"/>
      <w:bookmarkEnd w:id="474"/>
      <w:bookmarkEnd w:id="486"/>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9"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88" w:name="jainref"/>
      <w:bookmarkEnd w:id="487"/>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88"/>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89" w:name="chenref"/>
      <w:r>
        <w:rPr>
          <w:rFonts w:ascii="Times New Roman Regular" w:hAnsi="Times New Roman Regular" w:cs="Times New Roman Regular"/>
          <w:sz w:val="24"/>
          <w:szCs w:val="24"/>
        </w:rPr>
        <w:t xml:space="preserve">Chen, R.T.Q. et al. (2019). Neural Ordinary Differential Equations. Available from </w:t>
      </w:r>
      <w:hyperlink r:id="rId90"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90" w:name="choref"/>
      <w:bookmarkEnd w:id="489"/>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91"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91" w:name="critienref"/>
      <w:bookmarkEnd w:id="490"/>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92"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92" w:name="dubovikovref"/>
      <w:bookmarkEnd w:id="491"/>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93"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93" w:name="duvenaudref"/>
      <w:bookmarkEnd w:id="492"/>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4"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94" w:name="garchref"/>
      <w:bookmarkStart w:id="495" w:name="engleref"/>
      <w:bookmarkEnd w:id="493"/>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95"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96" w:name="fischerref"/>
      <w:bookmarkEnd w:id="494"/>
      <w:bookmarkEnd w:id="495"/>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96"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96"/>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97"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97"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97"/>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98"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98"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99" w:name="funahashiref"/>
      <w:bookmarkEnd w:id="498"/>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9"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500" w:name="arimaref"/>
      <w:bookmarkEnd w:id="499"/>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501" w:name="anaiveisnotbadref"/>
      <w:bookmarkEnd w:id="500"/>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100"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502" w:name="hasani2020ref"/>
      <w:bookmarkEnd w:id="501"/>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101"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503" w:name="hasani2021ref"/>
      <w:bookmarkEnd w:id="502"/>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102"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504" w:name="hochreiterref"/>
      <w:bookmarkEnd w:id="503"/>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103"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505" w:name="huttovaderref"/>
      <w:bookmarkEnd w:id="504"/>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506" w:name="hyndman2006ref"/>
      <w:bookmarkEnd w:id="505"/>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507" w:name="hyndman2021ref"/>
      <w:bookmarkEnd w:id="506"/>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104"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508" w:name="pythonvsrref"/>
      <w:bookmarkEnd w:id="507"/>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105"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509" w:name="flaskvsdjangoref"/>
      <w:bookmarkEnd w:id="508"/>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106"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509"/>
    </w:p>
    <w:p w14:paraId="1C16CB8B" w14:textId="77777777" w:rsidR="00E1102E" w:rsidRPr="00334293" w:rsidRDefault="00E1102E" w:rsidP="00075BDC">
      <w:pPr>
        <w:spacing w:line="360" w:lineRule="auto"/>
        <w:rPr>
          <w:rFonts w:ascii="Times New Roman" w:hAnsi="Times New Roman" w:cs="Times New Roman"/>
          <w:sz w:val="24"/>
          <w:szCs w:val="24"/>
        </w:rPr>
      </w:pPr>
      <w:bookmarkStart w:id="510"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511" w:name="kervanciref"/>
      <w:bookmarkEnd w:id="510"/>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107"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512" w:name="kfirref"/>
      <w:bookmarkEnd w:id="511"/>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108"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513" w:name="kim2019ref"/>
      <w:bookmarkEnd w:id="512"/>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9"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514" w:name="kim2016ref"/>
      <w:bookmarkEnd w:id="513"/>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10"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515" w:name="kuanref"/>
      <w:bookmarkEnd w:id="514"/>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11"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516" w:name="pytorchvstensorflowref"/>
      <w:bookmarkEnd w:id="515"/>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12"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516"/>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517"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517"/>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518"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13"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519" w:name="liawref"/>
      <w:bookmarkEnd w:id="518"/>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14"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520" w:name="lisref"/>
      <w:bookmarkEnd w:id="519"/>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15"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521" w:name="lixref"/>
      <w:bookmarkEnd w:id="520"/>
      <w:r>
        <w:rPr>
          <w:rFonts w:ascii="Times New Roman Regular" w:hAnsi="Times New Roman Regular" w:cs="Times New Roman Regular"/>
          <w:sz w:val="24"/>
          <w:szCs w:val="24"/>
        </w:rPr>
        <w:t xml:space="preserve">Li, X. et al. (2020). Scalable Gradients for Stochastic Differential Equations. Available from </w:t>
      </w:r>
      <w:hyperlink r:id="rId116"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521"/>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522"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17"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523" w:name="limtftref"/>
      <w:bookmarkEnd w:id="522"/>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18"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524" w:name="maitiref"/>
      <w:bookmarkEnd w:id="523"/>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9"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525" w:name="makridakisaref"/>
      <w:bookmarkEnd w:id="524"/>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20"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526" w:name="makridakisbred"/>
      <w:bookmarkEnd w:id="525"/>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21"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527" w:name="millerref"/>
      <w:bookmarkEnd w:id="526"/>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22"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528" w:name="mozerref"/>
      <w:bookmarkEnd w:id="527"/>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23"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529" w:name="mudassirref"/>
      <w:bookmarkEnd w:id="528"/>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24"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529"/>
    </w:p>
    <w:p w14:paraId="5409CEA2" w14:textId="77777777" w:rsidR="00E1102E" w:rsidRPr="00334293" w:rsidRDefault="00E1102E" w:rsidP="00075BDC">
      <w:pPr>
        <w:spacing w:line="360" w:lineRule="auto"/>
        <w:rPr>
          <w:rFonts w:ascii="Times New Roman" w:hAnsi="Times New Roman" w:cs="Times New Roman"/>
          <w:sz w:val="24"/>
          <w:szCs w:val="24"/>
        </w:rPr>
      </w:pPr>
      <w:bookmarkStart w:id="530"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531" w:name="orekshinref"/>
      <w:bookmarkEnd w:id="530"/>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25"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532" w:name="panref"/>
      <w:bookmarkEnd w:id="531"/>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26"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533" w:name="pantref"/>
      <w:bookmarkEnd w:id="532"/>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27"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534" w:name="angularvsreactvsvuevssvelteref"/>
      <w:bookmarkEnd w:id="533"/>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28"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534"/>
    </w:p>
    <w:p w14:paraId="447A15D2" w14:textId="1FC57C5E" w:rsidR="00E1102E" w:rsidRPr="00334293" w:rsidRDefault="00E1102E" w:rsidP="00075BDC">
      <w:pPr>
        <w:spacing w:line="360" w:lineRule="auto"/>
        <w:rPr>
          <w:rFonts w:ascii="Times New Roman" w:hAnsi="Times New Roman" w:cs="Times New Roman"/>
          <w:sz w:val="24"/>
          <w:szCs w:val="24"/>
        </w:rPr>
      </w:pPr>
      <w:bookmarkStart w:id="535"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9"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536" w:name="picassoref"/>
      <w:bookmarkEnd w:id="535"/>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30"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537" w:name="poulopoulosref"/>
      <w:bookmarkEnd w:id="536"/>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31"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537"/>
    </w:p>
    <w:p w14:paraId="10EB94A1" w14:textId="4B532F3E" w:rsidR="00E1102E" w:rsidRPr="00334293" w:rsidRDefault="00E1102E" w:rsidP="00075BDC">
      <w:pPr>
        <w:spacing w:line="360" w:lineRule="auto"/>
        <w:rPr>
          <w:rFonts w:ascii="Times New Roman" w:hAnsi="Times New Roman" w:cs="Times New Roman"/>
          <w:sz w:val="24"/>
          <w:szCs w:val="24"/>
        </w:rPr>
      </w:pPr>
      <w:bookmarkStart w:id="538"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32"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539" w:name="pressref"/>
      <w:bookmarkEnd w:id="538"/>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539"/>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540"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33"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540"/>
    </w:p>
    <w:p w14:paraId="1B2AC0FA" w14:textId="470C47CA" w:rsidR="00E1102E" w:rsidRPr="00334293" w:rsidRDefault="00E1102E" w:rsidP="00075BDC">
      <w:pPr>
        <w:spacing w:line="360" w:lineRule="auto"/>
        <w:rPr>
          <w:rFonts w:ascii="Times New Roman" w:hAnsi="Times New Roman" w:cs="Times New Roman"/>
          <w:sz w:val="24"/>
          <w:szCs w:val="24"/>
        </w:rPr>
      </w:pPr>
      <w:bookmarkStart w:id="541"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34"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542" w:name="valipourref"/>
      <w:bookmarkStart w:id="543" w:name="rizwanref"/>
      <w:bookmarkEnd w:id="541"/>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35"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544" w:name="rosenthalref"/>
      <w:bookmarkEnd w:id="542"/>
      <w:bookmarkEnd w:id="543"/>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36"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545" w:name="royref"/>
      <w:bookmarkEnd w:id="544"/>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37"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546" w:name="rubanovaref"/>
      <w:bookmarkEnd w:id="545"/>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38"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546"/>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9"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547"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40"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548" w:name="sarkodieref"/>
      <w:bookmarkEnd w:id="547"/>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41"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549" w:name="saundersref"/>
      <w:bookmarkEnd w:id="548"/>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550" w:name="schardingref"/>
      <w:bookmarkEnd w:id="549"/>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551" w:name="serafiniref"/>
      <w:bookmarkEnd w:id="550"/>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42"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551"/>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552"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43"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553" w:name="shrivastavaref"/>
      <w:bookmarkEnd w:id="552"/>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44"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554" w:name="siamiref"/>
      <w:bookmarkEnd w:id="553"/>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45"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555" w:name="smylref"/>
      <w:bookmarkEnd w:id="554"/>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46"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555"/>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556"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47"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557" w:name="tzenref"/>
      <w:bookmarkEnd w:id="556"/>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48"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557"/>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558"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9"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559" w:name="valenciaref"/>
      <w:bookmarkEnd w:id="558"/>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50"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559"/>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51"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560"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52"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561" w:name="wang2018ref"/>
      <w:bookmarkEnd w:id="560"/>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53"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562" w:name="wilsonref"/>
      <w:bookmarkEnd w:id="561"/>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54"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563" w:name="wolfref"/>
      <w:bookmarkEnd w:id="562"/>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55"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564" w:name="yenidoganref"/>
      <w:bookmarkEnd w:id="563"/>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56"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565" w:name="zhangref"/>
      <w:bookmarkEnd w:id="564"/>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57"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565"/>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566"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566"/>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67"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67"/>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68"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68"/>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69" w:name="_A.2._Project_scope"/>
      <w:bookmarkStart w:id="570" w:name="_Toc132325934"/>
      <w:bookmarkStart w:id="571" w:name="_D.1._Project_scope"/>
      <w:bookmarkStart w:id="572" w:name="_Toc125663180"/>
      <w:bookmarkEnd w:id="569"/>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70"/>
    </w:p>
    <w:bookmarkEnd w:id="571"/>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6F3300">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6F3300">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6F3300">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6F3300">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F21FF4">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F21FF4">
      <w:pPr>
        <w:pStyle w:val="ListParagraph"/>
        <w:numPr>
          <w:ilvl w:val="0"/>
          <w:numId w:val="1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F21FF4">
      <w:pPr>
        <w:pStyle w:val="ListParagraph"/>
        <w:numPr>
          <w:ilvl w:val="0"/>
          <w:numId w:val="1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F21FF4">
      <w:pPr>
        <w:pStyle w:val="ListParagraph"/>
        <w:numPr>
          <w:ilvl w:val="0"/>
          <w:numId w:val="1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6F3300">
      <w:pPr>
        <w:pStyle w:val="ListParagraph"/>
        <w:numPr>
          <w:ilvl w:val="0"/>
          <w:numId w:val="1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6F3300">
      <w:pPr>
        <w:pStyle w:val="ListParagraph"/>
        <w:numPr>
          <w:ilvl w:val="0"/>
          <w:numId w:val="1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6F3300">
      <w:pPr>
        <w:pStyle w:val="ListParagraph"/>
        <w:numPr>
          <w:ilvl w:val="0"/>
          <w:numId w:val="1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72"/>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9"/>
          <w:headerReference w:type="first" r:id="rId160"/>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73" w:name="_APPENDIX_B_–"/>
      <w:bookmarkStart w:id="574" w:name="_Toc132325935"/>
      <w:bookmarkEnd w:id="573"/>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74"/>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75"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75"/>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76"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76"/>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82628B"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82628B"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82628B"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82628B"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82628B"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82628B"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82628B"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82628B"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77"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77"/>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78"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78"/>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82628B"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82628B"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82628B"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82628B"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82628B"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82628B"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82628B"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82628B"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82628B"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82628B"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82628B"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79" w:name="_Toc125663166"/>
      <w:bookmarkStart w:id="580"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79"/>
      <w:bookmarkEnd w:id="580"/>
    </w:p>
    <w:p w14:paraId="3CC582F1" w14:textId="3B9B8977" w:rsidR="000323B6" w:rsidRPr="008744BF" w:rsidRDefault="00742696" w:rsidP="000323B6">
      <w:pPr>
        <w:pStyle w:val="Heading1"/>
        <w:rPr>
          <w:rFonts w:ascii="Times New Roman" w:hAnsi="Times New Roman" w:cs="Times New Roman"/>
          <w:b/>
          <w:bCs/>
          <w:sz w:val="32"/>
          <w:szCs w:val="32"/>
        </w:rPr>
      </w:pPr>
      <w:bookmarkStart w:id="581" w:name="_B.1._Requirement_elicitation"/>
      <w:bookmarkStart w:id="582" w:name="_A.1._Requirement_elicitation"/>
      <w:bookmarkStart w:id="583" w:name="_C.1._Requirement_elicitation"/>
      <w:bookmarkStart w:id="584" w:name="_Toc125663167"/>
      <w:bookmarkStart w:id="585" w:name="_Toc132325939"/>
      <w:bookmarkStart w:id="586" w:name="_Toc121126709"/>
      <w:bookmarkEnd w:id="581"/>
      <w:bookmarkEnd w:id="582"/>
      <w:bookmarkEnd w:id="583"/>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.1. Requirement elicitation methodologies</w:t>
      </w:r>
      <w:bookmarkEnd w:id="584"/>
      <w:bookmarkEnd w:id="585"/>
    </w:p>
    <w:p w14:paraId="0F450365" w14:textId="5A7E1224" w:rsidR="00B40933" w:rsidRPr="00D963CD"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7"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Stakeholder groups</w:t>
      </w:r>
      <w:bookmarkEnd w:id="586"/>
      <w:bookmarkEnd w:id="587"/>
    </w:p>
    <w:tbl>
      <w:tblPr>
        <w:tblStyle w:val="TableGrid"/>
        <w:tblW w:w="0" w:type="auto"/>
        <w:tblLook w:val="04A0" w:firstRow="1" w:lastRow="0" w:firstColumn="1" w:lastColumn="0" w:noHBand="0" w:noVBand="1"/>
      </w:tblPr>
      <w:tblGrid>
        <w:gridCol w:w="897"/>
        <w:gridCol w:w="2095"/>
        <w:gridCol w:w="4473"/>
        <w:gridCol w:w="1885"/>
      </w:tblGrid>
      <w:tr w:rsidR="00B40933" w14:paraId="10DE99ED" w14:textId="77777777" w:rsidTr="000825C7">
        <w:tc>
          <w:tcPr>
            <w:tcW w:w="897" w:type="dxa"/>
          </w:tcPr>
          <w:p w14:paraId="659FF6E8" w14:textId="77777777" w:rsidR="00B40933" w:rsidRPr="00D806C6" w:rsidRDefault="00FD2F9D">
            <w:pPr>
              <w:spacing w:after="0" w:line="360" w:lineRule="auto"/>
              <w:rPr>
                <w:rFonts w:ascii="Times New Roman Regular" w:hAnsi="Times New Roman Regular" w:cs="Times New Roman Regular" w:hint="eastAsia"/>
                <w:b/>
                <w:bCs/>
                <w:sz w:val="24"/>
                <w:szCs w:val="24"/>
              </w:rPr>
            </w:pPr>
            <w:r w:rsidRPr="00D806C6">
              <w:rPr>
                <w:rFonts w:ascii="Times New Roman Regular" w:hAnsi="Times New Roman Regular" w:cs="Times New Roman Regular"/>
                <w:b/>
                <w:bCs/>
                <w:sz w:val="24"/>
                <w:szCs w:val="24"/>
              </w:rPr>
              <w:t>Group</w:t>
            </w:r>
          </w:p>
        </w:tc>
        <w:tc>
          <w:tcPr>
            <w:tcW w:w="2095" w:type="dxa"/>
          </w:tcPr>
          <w:p w14:paraId="44D00B7B" w14:textId="77777777" w:rsidR="00B40933" w:rsidRPr="00D806C6" w:rsidRDefault="00FD2F9D">
            <w:pPr>
              <w:spacing w:after="0" w:line="360" w:lineRule="auto"/>
              <w:rPr>
                <w:rFonts w:ascii="Times New Roman Regular" w:hAnsi="Times New Roman Regular" w:cs="Times New Roman Regular" w:hint="eastAsia"/>
                <w:b/>
                <w:bCs/>
                <w:sz w:val="24"/>
                <w:szCs w:val="24"/>
              </w:rPr>
            </w:pPr>
            <w:r w:rsidRPr="00D806C6">
              <w:rPr>
                <w:rFonts w:ascii="Times New Roman Regular" w:hAnsi="Times New Roman Regular" w:cs="Times New Roman Regular"/>
                <w:b/>
                <w:bCs/>
                <w:sz w:val="24"/>
                <w:szCs w:val="24"/>
              </w:rPr>
              <w:t>Stakeholders</w:t>
            </w:r>
          </w:p>
        </w:tc>
        <w:tc>
          <w:tcPr>
            <w:tcW w:w="4473" w:type="dxa"/>
          </w:tcPr>
          <w:p w14:paraId="7C55486B" w14:textId="77777777" w:rsidR="00B40933" w:rsidRPr="00D806C6" w:rsidRDefault="00FD2F9D">
            <w:pPr>
              <w:spacing w:after="0" w:line="360" w:lineRule="auto"/>
              <w:rPr>
                <w:rFonts w:ascii="Times New Roman Regular" w:hAnsi="Times New Roman Regular" w:cs="Times New Roman Regular" w:hint="eastAsia"/>
                <w:b/>
                <w:bCs/>
                <w:sz w:val="24"/>
                <w:szCs w:val="24"/>
              </w:rPr>
            </w:pPr>
            <w:r w:rsidRPr="00D806C6">
              <w:rPr>
                <w:rFonts w:ascii="Times New Roman Regular" w:hAnsi="Times New Roman Regular" w:cs="Times New Roman Regular"/>
                <w:b/>
                <w:bCs/>
                <w:sz w:val="24"/>
                <w:szCs w:val="24"/>
              </w:rPr>
              <w:t>Reason</w:t>
            </w:r>
          </w:p>
        </w:tc>
        <w:tc>
          <w:tcPr>
            <w:tcW w:w="1885" w:type="dxa"/>
          </w:tcPr>
          <w:p w14:paraId="6EC82FCC" w14:textId="77777777" w:rsidR="00B40933" w:rsidRPr="00D806C6" w:rsidRDefault="00FD2F9D">
            <w:pPr>
              <w:spacing w:after="0" w:line="360" w:lineRule="auto"/>
              <w:rPr>
                <w:rFonts w:ascii="Times New Roman Regular" w:hAnsi="Times New Roman Regular" w:cs="Times New Roman Regular" w:hint="eastAsia"/>
                <w:b/>
                <w:bCs/>
                <w:sz w:val="24"/>
                <w:szCs w:val="24"/>
              </w:rPr>
            </w:pPr>
            <w:r w:rsidRPr="00D806C6">
              <w:rPr>
                <w:rFonts w:ascii="Times New Roman Regular" w:hAnsi="Times New Roman Regular" w:cs="Times New Roman Regular"/>
                <w:b/>
                <w:bCs/>
                <w:sz w:val="24"/>
                <w:szCs w:val="24"/>
              </w:rPr>
              <w:t>Instrument</w:t>
            </w:r>
          </w:p>
        </w:tc>
      </w:tr>
      <w:tr w:rsidR="00B40933" w14:paraId="332ADDA9" w14:textId="77777777" w:rsidTr="000825C7">
        <w:tc>
          <w:tcPr>
            <w:tcW w:w="897" w:type="dxa"/>
          </w:tcPr>
          <w:p w14:paraId="46C3D377" w14:textId="77777777" w:rsidR="00B40933" w:rsidRDefault="00FD2F9D" w:rsidP="008F467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G1</w:t>
            </w:r>
          </w:p>
        </w:tc>
        <w:tc>
          <w:tcPr>
            <w:tcW w:w="2095" w:type="dxa"/>
          </w:tcPr>
          <w:p w14:paraId="6194692D" w14:textId="03E894D1" w:rsidR="00B40933" w:rsidRDefault="00FD2F9D" w:rsidP="0099536E">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Domain experts (neural ODE/SDE and blockchain/crypto)</w:t>
            </w:r>
          </w:p>
        </w:tc>
        <w:tc>
          <w:tcPr>
            <w:tcW w:w="4473" w:type="dxa"/>
          </w:tcPr>
          <w:p w14:paraId="1593C13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Gather any insights and knowledge specifically in the research domain to answer research questions and anything the author may have missed.</w:t>
            </w:r>
          </w:p>
        </w:tc>
        <w:tc>
          <w:tcPr>
            <w:tcW w:w="1885" w:type="dxa"/>
          </w:tcPr>
          <w:p w14:paraId="6068E52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Interview</w:t>
            </w:r>
          </w:p>
        </w:tc>
      </w:tr>
      <w:tr w:rsidR="00B40933" w14:paraId="53BEFC31" w14:textId="77777777" w:rsidTr="000825C7">
        <w:tc>
          <w:tcPr>
            <w:tcW w:w="897" w:type="dxa"/>
          </w:tcPr>
          <w:p w14:paraId="0E86587E" w14:textId="77777777" w:rsidR="00B40933" w:rsidRDefault="00FD2F9D" w:rsidP="008F467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G2</w:t>
            </w:r>
          </w:p>
        </w:tc>
        <w:tc>
          <w:tcPr>
            <w:tcW w:w="2095" w:type="dxa"/>
          </w:tcPr>
          <w:p w14:paraId="52FD80C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End users (trader &amp; buyer)</w:t>
            </w:r>
          </w:p>
        </w:tc>
        <w:tc>
          <w:tcPr>
            <w:tcW w:w="4473" w:type="dxa"/>
          </w:tcPr>
          <w:p w14:paraId="62437763" w14:textId="485F431D"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Gather requirements for </w:t>
            </w:r>
            <w:r w:rsidR="00992B0C">
              <w:rPr>
                <w:rFonts w:ascii="Times New Roman Regular" w:hAnsi="Times New Roman Regular" w:cs="Times New Roman Regular"/>
                <w:sz w:val="24"/>
                <w:szCs w:val="24"/>
              </w:rPr>
              <w:t xml:space="preserve">the </w:t>
            </w:r>
            <w:r>
              <w:rPr>
                <w:rFonts w:ascii="Times New Roman Regular" w:hAnsi="Times New Roman Regular" w:cs="Times New Roman Regular"/>
                <w:sz w:val="24"/>
                <w:szCs w:val="24"/>
              </w:rPr>
              <w:t>supplementary application implementation.</w:t>
            </w:r>
          </w:p>
        </w:tc>
        <w:tc>
          <w:tcPr>
            <w:tcW w:w="1885" w:type="dxa"/>
          </w:tcPr>
          <w:p w14:paraId="51480A4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Survey</w:t>
            </w:r>
          </w:p>
        </w:tc>
      </w:tr>
      <w:tr w:rsidR="00B40933" w14:paraId="1DB1973D" w14:textId="77777777" w:rsidTr="000825C7">
        <w:tc>
          <w:tcPr>
            <w:tcW w:w="897" w:type="dxa"/>
          </w:tcPr>
          <w:p w14:paraId="60DDB8B1" w14:textId="77777777" w:rsidR="00B40933" w:rsidRDefault="00FD2F9D" w:rsidP="008F467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G3</w:t>
            </w:r>
          </w:p>
        </w:tc>
        <w:tc>
          <w:tcPr>
            <w:tcW w:w="2095" w:type="dxa"/>
          </w:tcPr>
          <w:p w14:paraId="350356C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Competitors</w:t>
            </w:r>
          </w:p>
        </w:tc>
        <w:tc>
          <w:tcPr>
            <w:tcW w:w="4473" w:type="dxa"/>
          </w:tcPr>
          <w:p w14:paraId="5C2539D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Analyze any existing systems and literature in the research and problem domain.</w:t>
            </w:r>
          </w:p>
        </w:tc>
        <w:tc>
          <w:tcPr>
            <w:tcW w:w="1885" w:type="dxa"/>
          </w:tcPr>
          <w:p w14:paraId="1B29626C" w14:textId="33E0DB4D" w:rsidR="00B40933" w:rsidRDefault="00FD2F9D" w:rsidP="008E48E1">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LR/Observations</w:t>
            </w:r>
          </w:p>
        </w:tc>
      </w:tr>
      <w:tr w:rsidR="00B40933" w14:paraId="495E9674" w14:textId="77777777" w:rsidTr="000825C7">
        <w:tc>
          <w:tcPr>
            <w:tcW w:w="897" w:type="dxa"/>
          </w:tcPr>
          <w:p w14:paraId="4103B602" w14:textId="77777777" w:rsidR="00B40933" w:rsidRDefault="00FD2F9D" w:rsidP="008F467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G4</w:t>
            </w:r>
          </w:p>
        </w:tc>
        <w:tc>
          <w:tcPr>
            <w:tcW w:w="2095" w:type="dxa"/>
          </w:tcPr>
          <w:p w14:paraId="466A431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Developers</w:t>
            </w:r>
          </w:p>
        </w:tc>
        <w:tc>
          <w:tcPr>
            <w:tcW w:w="4473" w:type="dxa"/>
          </w:tcPr>
          <w:p w14:paraId="759BC2E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Ensure completion and feasibility of the project.</w:t>
            </w:r>
          </w:p>
        </w:tc>
        <w:tc>
          <w:tcPr>
            <w:tcW w:w="1885" w:type="dxa"/>
          </w:tcPr>
          <w:p w14:paraId="739229E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Prototyping</w:t>
            </w:r>
          </w:p>
        </w:tc>
      </w:tr>
    </w:tbl>
    <w:p w14:paraId="71D5C793" w14:textId="5CE297A8" w:rsidR="000825C7" w:rsidRPr="008744BF" w:rsidRDefault="00742696" w:rsidP="000825C7">
      <w:pPr>
        <w:pStyle w:val="Heading1"/>
        <w:rPr>
          <w:rFonts w:ascii="Times New Roman" w:hAnsi="Times New Roman" w:cs="Times New Roman"/>
          <w:b/>
          <w:bCs/>
          <w:sz w:val="32"/>
          <w:szCs w:val="32"/>
        </w:rPr>
      </w:pPr>
      <w:bookmarkStart w:id="588" w:name="_B.2._Survey_analysis"/>
      <w:bookmarkStart w:id="589" w:name="_A.2._Survey_thematic"/>
      <w:bookmarkStart w:id="590" w:name="_B.3._Interview_analysis"/>
      <w:bookmarkStart w:id="591" w:name="_A.3._Interview_thematic"/>
      <w:bookmarkStart w:id="592" w:name="_A.2._Interview_analysis"/>
      <w:bookmarkStart w:id="593" w:name="_C.2._Interview_analysis"/>
      <w:bookmarkStart w:id="594" w:name="_Toc132325940"/>
      <w:bookmarkStart w:id="595" w:name="_Toc121126711"/>
      <w:bookmarkEnd w:id="588"/>
      <w:bookmarkEnd w:id="589"/>
      <w:bookmarkEnd w:id="590"/>
      <w:bookmarkEnd w:id="591"/>
      <w:bookmarkEnd w:id="592"/>
      <w:bookmarkEnd w:id="593"/>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94"/>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6"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95"/>
      <w:bookmarkEnd w:id="596"/>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97" w:name="_B.4._Use_case"/>
      <w:bookmarkStart w:id="598" w:name="_A.4._Use_case"/>
      <w:bookmarkStart w:id="599" w:name="_Toc125663170"/>
      <w:bookmarkEnd w:id="597"/>
      <w:bookmarkEnd w:id="598"/>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00"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600"/>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xml:space="preserve">). However, the author could further improve the architecture by using SDEs instead (the base LTC uses ODEs), which could manifest into a novel algorithm, which is the author’s current aim as it carries more </w:t>
            </w:r>
            <w:r>
              <w:rPr>
                <w:rFonts w:ascii="Times New Roman Regular" w:hAnsi="Times New Roman Regular" w:cs="Times New Roman Regular"/>
                <w:sz w:val="24"/>
                <w:szCs w:val="24"/>
              </w:rPr>
              <w:lastRenderedPageBreak/>
              <w:t>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601" w:name="_A.3._Survey_analysis"/>
      <w:bookmarkStart w:id="602" w:name="_C.3._Survey_analysis"/>
      <w:bookmarkStart w:id="603" w:name="_Toc125663168"/>
      <w:bookmarkStart w:id="604" w:name="_Toc132325941"/>
      <w:bookmarkStart w:id="605" w:name="_A.2._Survey_analysis"/>
      <w:bookmarkStart w:id="606" w:name="_A.4._Use_case_descriptions"/>
      <w:bookmarkEnd w:id="601"/>
      <w:bookmarkEnd w:id="602"/>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607" w:name="_A.3._Survey_thematic"/>
      <w:bookmarkEnd w:id="603"/>
      <w:bookmarkEnd w:id="604"/>
      <w:bookmarkEnd w:id="607"/>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608" w:name="_Toc121126710"/>
      <w:bookmarkStart w:id="609" w:name="_Toc132182736"/>
      <w:bookmarkEnd w:id="605"/>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608"/>
      <w:bookmarkEnd w:id="609"/>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 ML-knowledgeable participant mentioned that it would be an ideal scenario if the system could tune the hyperparameters of the model in use, 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couple of participants mentioned some additional features the author </w:t>
            </w:r>
            <w:r>
              <w:rPr>
                <w:rFonts w:ascii="Times New Roman Regular" w:hAnsi="Times New Roman Regular" w:cs="Times New Roman Regular"/>
                <w:sz w:val="24"/>
                <w:szCs w:val="24"/>
              </w:rPr>
              <w:lastRenderedPageBreak/>
              <w:t>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610" w:name="_C.4._Use_case"/>
      <w:bookmarkStart w:id="611" w:name="_Toc132325942"/>
      <w:bookmarkEnd w:id="610"/>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.4. Use case descriptions</w:t>
      </w:r>
      <w:bookmarkEnd w:id="599"/>
      <w:bookmarkEnd w:id="611"/>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2" w:name="_Toc121126705"/>
      <w:bookmarkStart w:id="613" w:name="_Toc132182737"/>
      <w:bookmarkEnd w:id="606"/>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612"/>
      <w:bookmarkEnd w:id="613"/>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EA859F6" w14:textId="77777777" w:rsidR="00B40933" w:rsidRDefault="00FD2F9D">
            <w:pPr>
              <w:pStyle w:val="ListParagraph"/>
              <w:numPr>
                <w:ilvl w:val="0"/>
                <w:numId w:val="1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4" w:name="_Toc121126712"/>
      <w:bookmarkStart w:id="615"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614"/>
      <w:bookmarkEnd w:id="615"/>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pPr>
              <w:pStyle w:val="ListParagraph"/>
              <w:numPr>
                <w:ilvl w:val="0"/>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pPr>
              <w:pStyle w:val="ListParagraph"/>
              <w:numPr>
                <w:ilvl w:val="0"/>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pPr>
              <w:pStyle w:val="ListParagraph"/>
              <w:numPr>
                <w:ilvl w:val="0"/>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pPr>
              <w:pStyle w:val="ListParagraph"/>
              <w:numPr>
                <w:ilvl w:val="1"/>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pPr>
              <w:pStyle w:val="ListParagraph"/>
              <w:numPr>
                <w:ilvl w:val="1"/>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pPr>
              <w:pStyle w:val="ListParagraph"/>
              <w:numPr>
                <w:ilvl w:val="0"/>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616" w:name="_A.5._Functional_requirements"/>
      <w:bookmarkStart w:id="617" w:name="_B.5._Functional_requirements"/>
      <w:bookmarkStart w:id="618" w:name="_Toc125663171"/>
      <w:bookmarkEnd w:id="616"/>
      <w:bookmarkEnd w:id="617"/>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619" w:name="_C.5._Functional_requirements"/>
      <w:bookmarkStart w:id="620" w:name="_Toc132325943"/>
      <w:bookmarkEnd w:id="619"/>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.5. Functional requirements</w:t>
      </w:r>
      <w:bookmarkEnd w:id="618"/>
      <w:bookmarkEnd w:id="620"/>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1" w:name="_Toc121126706"/>
      <w:bookmarkStart w:id="622"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621"/>
      <w:bookmarkEnd w:id="622"/>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623"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624" w:name="_Toc132325944"/>
      <w:r w:rsidRPr="00753DBD">
        <w:rPr>
          <w:rFonts w:ascii="Arial" w:hAnsi="Arial" w:cs="Arial"/>
          <w:b/>
          <w:bCs/>
          <w:color w:val="auto"/>
          <w:sz w:val="32"/>
          <w:szCs w:val="32"/>
        </w:rPr>
        <w:lastRenderedPageBreak/>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623"/>
      <w:bookmarkEnd w:id="624"/>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625" w:name="_C.1._Algorithm_intuition"/>
      <w:bookmarkStart w:id="626" w:name="_B.1._Algorithm_intuition"/>
      <w:bookmarkStart w:id="627" w:name="_B.1._Design_goals_1"/>
      <w:bookmarkStart w:id="628" w:name="_D.1._LTS_algorithm"/>
      <w:bookmarkStart w:id="629" w:name="_Toc125663173"/>
      <w:bookmarkStart w:id="630" w:name="_Toc132325945"/>
      <w:bookmarkStart w:id="631" w:name="_B.2._Algorithm_intuition"/>
      <w:bookmarkEnd w:id="625"/>
      <w:bookmarkEnd w:id="626"/>
      <w:bookmarkEnd w:id="627"/>
      <w:bookmarkEnd w:id="628"/>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629"/>
      <w:bookmarkEnd w:id="630"/>
    </w:p>
    <w:bookmarkEnd w:id="631"/>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32" w:name="_Toc121649178"/>
      <w:bookmarkStart w:id="633"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632"/>
      <w:bookmarkEnd w:id="633"/>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634"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634"/>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Existing LTC architecture</w:t>
      </w:r>
    </w:p>
    <w:p w14:paraId="370E37D1" w14:textId="77777777" w:rsidR="00B40933" w:rsidRDefault="0082628B">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82628B">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w:lastRenderedPageBreak/>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82628B">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82628B">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82628B">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82628B">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82628B">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82628B">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82628B">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635" w:name="_B.2._Algorithm_complexity"/>
      <w:bookmarkStart w:id="636" w:name="_B.3._Tweet_sentiment"/>
      <w:bookmarkStart w:id="637" w:name="_B.2._Tweet_sentiment"/>
      <w:bookmarkStart w:id="638" w:name="_D.2._Tweet_sentiment"/>
      <w:bookmarkStart w:id="639" w:name="_Toc132325946"/>
      <w:bookmarkEnd w:id="635"/>
      <w:bookmarkEnd w:id="636"/>
      <w:bookmarkEnd w:id="637"/>
      <w:bookmarkEnd w:id="638"/>
      <w:r>
        <w:rPr>
          <w:rFonts w:ascii="Times New Roman Regular" w:hAnsi="Times New Roman Regular" w:cs="Times New Roman Regular"/>
          <w:b/>
          <w:bCs/>
          <w:color w:val="auto"/>
          <w:sz w:val="28"/>
          <w:szCs w:val="28"/>
        </w:rPr>
        <w:lastRenderedPageBreak/>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639"/>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82628B"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82628B"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82628B"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82628B"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640" w:name="_B.3._LTS_algorithm"/>
      <w:bookmarkStart w:id="641" w:name="_D.3._LTS_algorithm"/>
      <w:bookmarkStart w:id="642" w:name="_Toc132325947"/>
      <w:bookmarkEnd w:id="640"/>
      <w:bookmarkEnd w:id="641"/>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642"/>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643"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643"/>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644" w:name="_B.2._UI_wireframes"/>
      <w:bookmarkStart w:id="645" w:name="_C.2._UI_wireframes"/>
      <w:bookmarkStart w:id="646" w:name="_B.4._UI_wireframes"/>
      <w:bookmarkStart w:id="647" w:name="_D.4._UI_wireframes"/>
      <w:bookmarkStart w:id="648" w:name="_Toc125663174"/>
      <w:bookmarkStart w:id="649" w:name="_Toc132325948"/>
      <w:bookmarkStart w:id="650" w:name="_B.3._UI_wireframes"/>
      <w:bookmarkEnd w:id="644"/>
      <w:bookmarkEnd w:id="645"/>
      <w:bookmarkEnd w:id="646"/>
      <w:bookmarkEnd w:id="647"/>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648"/>
      <w:bookmarkEnd w:id="64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650"/>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51" w:name="_Toc121649179"/>
            <w:bookmarkStart w:id="652"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651"/>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652"/>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53" w:name="_Toc121649180"/>
            <w:bookmarkStart w:id="654"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653"/>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654"/>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55" w:name="_Toc121649181"/>
            <w:bookmarkStart w:id="656"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655"/>
            <w:bookmarkEnd w:id="656"/>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57" w:name="_Toc121649182"/>
            <w:bookmarkStart w:id="658"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657"/>
            <w:bookmarkEnd w:id="658"/>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59" w:name="_Toc121649183"/>
            <w:bookmarkStart w:id="660"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659"/>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660"/>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61" w:name="_Toc121649184"/>
            <w:bookmarkStart w:id="662"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661"/>
            <w:bookmarkEnd w:id="662"/>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63" w:name="_Toc121649185"/>
            <w:bookmarkStart w:id="664"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663"/>
            <w:bookmarkEnd w:id="664"/>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665" w:name="_C.1._Fetch_data"/>
      <w:bookmarkStart w:id="666" w:name="_D.1._Fetch_data"/>
      <w:bookmarkStart w:id="667" w:name="_Toc132325949"/>
      <w:bookmarkEnd w:id="665"/>
      <w:bookmarkEnd w:id="666"/>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67"/>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68" w:name="_D.1._Selection_of"/>
      <w:bookmarkStart w:id="669" w:name="_C.1._Selection_of"/>
      <w:bookmarkStart w:id="670" w:name="_E.1._Selection_of"/>
      <w:bookmarkStart w:id="671" w:name="_Toc132325950"/>
      <w:bookmarkEnd w:id="668"/>
      <w:bookmarkEnd w:id="669"/>
      <w:bookmarkEnd w:id="670"/>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71"/>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72" w:name="_Toc124969336"/>
      <w:bookmarkStart w:id="673"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72"/>
      <w:bookmarkEnd w:id="673"/>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74" w:name="_D.2._Selection_of"/>
      <w:bookmarkStart w:id="675" w:name="_C.2._Selection_of"/>
      <w:bookmarkStart w:id="676" w:name="_E.2._Selection_of"/>
      <w:bookmarkStart w:id="677" w:name="_Toc132325951"/>
      <w:bookmarkStart w:id="678" w:name="_Toc124969337"/>
      <w:bookmarkEnd w:id="674"/>
      <w:bookmarkEnd w:id="675"/>
      <w:bookmarkEnd w:id="676"/>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77"/>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79"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78"/>
      <w:bookmarkEnd w:id="679"/>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AF29C5">
              <w:fldChar w:fldCharType="begin"/>
            </w:r>
            <w:r w:rsidR="00AF29C5">
              <w:rPr>
                <w:rFonts w:ascii="Times New Roman Regular" w:hAnsi="Times New Roman Regular" w:cs="Times New Roman Regular"/>
                <w:sz w:val="24"/>
                <w:szCs w:val="24"/>
              </w:rPr>
              <w:instrText xml:space="preserve"> HYPERLINK \l "pytorchvstensorflowref" </w:instrText>
            </w:r>
            <w:r w:rsidR="00AF29C5">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80" w:name="_D.3._Selection_of"/>
      <w:bookmarkStart w:id="681" w:name="_C.3._Selection_of"/>
      <w:bookmarkStart w:id="682" w:name="_E.3._Selection_of"/>
      <w:bookmarkStart w:id="683" w:name="_Toc132325952"/>
      <w:bookmarkEnd w:id="680"/>
      <w:bookmarkEnd w:id="681"/>
      <w:bookmarkEnd w:id="682"/>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83"/>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84" w:name="_Toc124969338"/>
      <w:bookmarkStart w:id="685"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84"/>
      <w:bookmarkEnd w:id="685"/>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AF29C5">
              <w:fldChar w:fldCharType="begin"/>
            </w:r>
            <w:r w:rsidR="00AF29C5">
              <w:rPr>
                <w:rFonts w:ascii="Times New Roman Regular" w:hAnsi="Times New Roman Regular" w:cs="Times New Roman Regular"/>
                <w:sz w:val="24"/>
                <w:szCs w:val="24"/>
              </w:rPr>
              <w:instrText xml:space="preserve"> HYPERLINK \l "angularvsreactvsvuevssvelteref" </w:instrText>
            </w:r>
            <w:r w:rsidR="00AF29C5">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86" w:name="_C.4._Selection_of"/>
      <w:bookmarkStart w:id="687" w:name="_D.4._Selection_of"/>
      <w:bookmarkStart w:id="688" w:name="_E.4._Selection_of"/>
      <w:bookmarkStart w:id="689" w:name="_Toc132325953"/>
      <w:bookmarkEnd w:id="686"/>
      <w:bookmarkEnd w:id="687"/>
      <w:bookmarkEnd w:id="68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89"/>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90" w:name="_Toc124969339"/>
      <w:bookmarkStart w:id="691"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90"/>
      <w:bookmarkEnd w:id="691"/>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AF29C5">
              <w:fldChar w:fldCharType="begin"/>
            </w:r>
            <w:r w:rsidR="00AF29C5">
              <w:rPr>
                <w:rFonts w:ascii="Times New Roman Regular" w:hAnsi="Times New Roman Regular" w:cs="Times New Roman Regular"/>
                <w:sz w:val="24"/>
                <w:szCs w:val="24"/>
              </w:rPr>
              <w:instrText xml:space="preserve"> HYPERLINK \l "flaskvsdjangoref" </w:instrText>
            </w:r>
            <w:r w:rsidR="00AF29C5">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92" w:name="_C.5._Fetch_data"/>
      <w:bookmarkStart w:id="693" w:name="_E.5._Fetch_data"/>
      <w:bookmarkStart w:id="694" w:name="_Toc125663176"/>
      <w:bookmarkStart w:id="695" w:name="_Toc132325954"/>
      <w:bookmarkEnd w:id="692"/>
      <w:bookmarkEnd w:id="69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94"/>
      <w:bookmarkEnd w:id="695"/>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96" w:name="_Toc124969361"/>
      <w:bookmarkStart w:id="697"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96"/>
      <w:bookmarkEnd w:id="697"/>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98" w:name="_Toc124969362"/>
            <w:bookmarkStart w:id="699"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98"/>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99"/>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00" w:name="_Toc124969363"/>
            <w:bookmarkStart w:id="701"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700"/>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701"/>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702"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702"/>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703" w:name="_Toc124969364"/>
      <w:bookmarkStart w:id="704"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703"/>
      <w:bookmarkEnd w:id="704"/>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705" w:name="_Toc124969365"/>
      <w:bookmarkStart w:id="706"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705"/>
      <w:bookmarkEnd w:id="706"/>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707" w:name="_D.2._Preprocessing"/>
      <w:bookmarkStart w:id="708" w:name="_C.6._Preprocessing"/>
      <w:bookmarkStart w:id="709" w:name="_C.2._Preprocessing"/>
      <w:bookmarkStart w:id="710" w:name="_E.6._Preprocessing"/>
      <w:bookmarkStart w:id="711" w:name="_Toc125663177"/>
      <w:bookmarkStart w:id="712" w:name="_Toc132325955"/>
      <w:bookmarkEnd w:id="707"/>
      <w:bookmarkEnd w:id="708"/>
      <w:bookmarkEnd w:id="709"/>
      <w:bookmarkEnd w:id="71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711"/>
      <w:bookmarkEnd w:id="712"/>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713" w:name="_Toc124969367"/>
      <w:bookmarkStart w:id="714"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713"/>
      <w:bookmarkEnd w:id="714"/>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715" w:name="_Toc124969368"/>
      <w:bookmarkStart w:id="716"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715"/>
      <w:bookmarkEnd w:id="716"/>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717"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717"/>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718" w:name="_E.7._User_interface"/>
      <w:bookmarkStart w:id="719" w:name="_Toc132325956"/>
      <w:bookmarkEnd w:id="718"/>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719"/>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720"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720"/>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721"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721"/>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722"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722"/>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723"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723"/>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724"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724"/>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725"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725"/>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726"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726"/>
    </w:p>
    <w:p w14:paraId="5C24663C" w14:textId="21953170" w:rsidR="00D45775" w:rsidRPr="000C2BBE" w:rsidRDefault="00D45775" w:rsidP="00A655C9">
      <w:pPr>
        <w:pStyle w:val="Heading1"/>
        <w:pBdr>
          <w:bottom w:val="double" w:sz="6" w:space="1" w:color="auto"/>
        </w:pBdr>
        <w:spacing w:line="360" w:lineRule="auto"/>
        <w:jc w:val="center"/>
        <w:rPr>
          <w:rFonts w:ascii="Arial" w:hAnsi="Arial" w:cs="Arial"/>
          <w:b/>
          <w:bCs/>
          <w:color w:val="auto"/>
          <w:sz w:val="32"/>
          <w:szCs w:val="32"/>
        </w:rPr>
      </w:pPr>
      <w:bookmarkStart w:id="727" w:name="_Toc132325957"/>
      <w:r w:rsidRPr="000C2BBE">
        <w:rPr>
          <w:rFonts w:ascii="Arial" w:hAnsi="Arial" w:cs="Arial"/>
          <w:b/>
          <w:bCs/>
          <w:color w:val="auto"/>
          <w:sz w:val="32"/>
          <w:szCs w:val="32"/>
        </w:rPr>
        <w:lastRenderedPageBreak/>
        <w:t xml:space="preserve">APPENDIX </w:t>
      </w:r>
      <w:r w:rsidR="00281A09">
        <w:rPr>
          <w:rFonts w:ascii="Arial" w:hAnsi="Arial" w:cs="Arial"/>
          <w:b/>
          <w:bCs/>
          <w:color w:val="auto"/>
          <w:sz w:val="32"/>
          <w:szCs w:val="32"/>
        </w:rPr>
        <w:t>F</w:t>
      </w:r>
      <w:r w:rsidRPr="000C2BBE">
        <w:rPr>
          <w:rFonts w:ascii="Arial" w:hAnsi="Arial" w:cs="Arial"/>
          <w:b/>
          <w:bCs/>
          <w:color w:val="auto"/>
          <w:sz w:val="32"/>
          <w:szCs w:val="32"/>
        </w:rPr>
        <w:t xml:space="preserve"> – TESTING</w:t>
      </w:r>
      <w:bookmarkEnd w:id="727"/>
    </w:p>
    <w:p w14:paraId="7BEB4E4D" w14:textId="6B6FB4AA"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728" w:name="_D.1._Functional_testing"/>
      <w:bookmarkStart w:id="729" w:name="_F.1._Functional_testing"/>
      <w:bookmarkStart w:id="730" w:name="_Toc132325958"/>
      <w:bookmarkEnd w:id="728"/>
      <w:bookmarkEnd w:id="729"/>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.1. Functional testing</w:t>
      </w:r>
      <w:bookmarkEnd w:id="730"/>
    </w:p>
    <w:p w14:paraId="18475E64" w14:textId="32863A1F"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731"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Functional testing</w:t>
      </w:r>
      <w:bookmarkEnd w:id="731"/>
    </w:p>
    <w:tbl>
      <w:tblPr>
        <w:tblStyle w:val="TableGrid"/>
        <w:tblW w:w="0" w:type="auto"/>
        <w:tblLook w:val="04A0" w:firstRow="1" w:lastRow="0" w:firstColumn="1" w:lastColumn="0" w:noHBand="0" w:noVBand="1"/>
      </w:tblPr>
      <w:tblGrid>
        <w:gridCol w:w="714"/>
        <w:gridCol w:w="770"/>
        <w:gridCol w:w="2034"/>
        <w:gridCol w:w="2511"/>
        <w:gridCol w:w="2426"/>
        <w:gridCol w:w="895"/>
      </w:tblGrid>
      <w:tr w:rsidR="00EC7F11" w14:paraId="03A9B41E" w14:textId="77777777" w:rsidTr="00FD2F9D">
        <w:tc>
          <w:tcPr>
            <w:tcW w:w="715"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50" w:type="dxa"/>
          </w:tcPr>
          <w:p w14:paraId="41F7D766" w14:textId="50BA7511"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2040" w:type="dxa"/>
          </w:tcPr>
          <w:p w14:paraId="5C0F350D"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Action</w:t>
            </w:r>
          </w:p>
        </w:tc>
        <w:tc>
          <w:tcPr>
            <w:tcW w:w="2520" w:type="dxa"/>
          </w:tcPr>
          <w:p w14:paraId="4E731B20"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30" w:type="dxa"/>
          </w:tcPr>
          <w:p w14:paraId="30E46794"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5" w:type="dxa"/>
          </w:tcPr>
          <w:p w14:paraId="45666125" w14:textId="77777777"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D45775" w:rsidRPr="00457B13" w14:paraId="74029161" w14:textId="77777777" w:rsidTr="00FD2F9D">
        <w:tc>
          <w:tcPr>
            <w:tcW w:w="9350" w:type="dxa"/>
            <w:gridSpan w:val="6"/>
          </w:tcPr>
          <w:p w14:paraId="206F970D" w14:textId="77777777" w:rsidR="00D45775" w:rsidRPr="00457B13"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Research level</w:t>
            </w:r>
          </w:p>
        </w:tc>
      </w:tr>
      <w:tr w:rsidR="00EC7F11" w14:paraId="4E89F0DE" w14:textId="77777777" w:rsidTr="00FD2F9D">
        <w:tc>
          <w:tcPr>
            <w:tcW w:w="715" w:type="dxa"/>
          </w:tcPr>
          <w:p w14:paraId="2190374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50" w:type="dxa"/>
          </w:tcPr>
          <w:p w14:paraId="34A4FD73" w14:textId="282788DB" w:rsidR="00D45775" w:rsidRPr="004637B5" w:rsidRDefault="0082628B" w:rsidP="00FD2F9D">
            <w:pPr>
              <w:spacing w:line="360" w:lineRule="auto"/>
              <w:jc w:val="center"/>
              <w:rPr>
                <w:rFonts w:ascii="Times New Roman" w:hAnsi="Times New Roman" w:cs="Times New Roman"/>
                <w:sz w:val="24"/>
                <w:szCs w:val="24"/>
              </w:rPr>
            </w:pPr>
            <w:hyperlink w:anchor="fr1" w:history="1">
              <w:r w:rsidR="004637B5"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040" w:type="dxa"/>
          </w:tcPr>
          <w:p w14:paraId="389C052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547DD9D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follows recommended standards so that it can be scalable and built upon.</w:t>
            </w:r>
          </w:p>
        </w:tc>
        <w:tc>
          <w:tcPr>
            <w:tcW w:w="2430" w:type="dxa"/>
          </w:tcPr>
          <w:p w14:paraId="7B1A196A"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architecture was built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so behind-the-scenes techniques that need to happen is handled by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w:t>
            </w:r>
          </w:p>
        </w:tc>
        <w:tc>
          <w:tcPr>
            <w:tcW w:w="895" w:type="dxa"/>
          </w:tcPr>
          <w:p w14:paraId="334DE65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FD2F9D">
        <w:tc>
          <w:tcPr>
            <w:tcW w:w="715"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50" w:type="dxa"/>
          </w:tcPr>
          <w:p w14:paraId="6458FD00" w14:textId="703C4516" w:rsidR="00D45775" w:rsidRDefault="0082628B"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p>
        </w:tc>
        <w:tc>
          <w:tcPr>
            <w:tcW w:w="2040" w:type="dxa"/>
          </w:tcPr>
          <w:p w14:paraId="44EEE6E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1C1C2593"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can be used as existing layers such as Conv1D and LSTM.</w:t>
            </w:r>
          </w:p>
        </w:tc>
        <w:tc>
          <w:tcPr>
            <w:tcW w:w="2430" w:type="dxa"/>
          </w:tcPr>
          <w:p w14:paraId="7EDA381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Building the LTS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provided this functionality.</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45775" w14:paraId="2369336E" w14:textId="77777777" w:rsidTr="00FD2F9D">
        <w:tc>
          <w:tcPr>
            <w:tcW w:w="9350" w:type="dxa"/>
            <w:gridSpan w:val="6"/>
          </w:tcPr>
          <w:p w14:paraId="12C4CFEB" w14:textId="77777777" w:rsidR="00D45775" w:rsidRPr="00E36BB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System level</w:t>
            </w:r>
          </w:p>
        </w:tc>
      </w:tr>
      <w:tr w:rsidR="00EC7F11" w14:paraId="50E8210F" w14:textId="77777777" w:rsidTr="00FD2F9D">
        <w:tc>
          <w:tcPr>
            <w:tcW w:w="715" w:type="dxa"/>
          </w:tcPr>
          <w:p w14:paraId="15E6BA4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50" w:type="dxa"/>
          </w:tcPr>
          <w:p w14:paraId="4F8451C3" w14:textId="5CC659EC" w:rsidR="00D45775" w:rsidRDefault="0082628B" w:rsidP="00FD2F9D">
            <w:pPr>
              <w:spacing w:line="360" w:lineRule="auto"/>
              <w:jc w:val="center"/>
              <w:rPr>
                <w:rFonts w:ascii="Times New Roman" w:hAnsi="Times New Roman" w:cs="Times New Roman"/>
                <w:sz w:val="24"/>
                <w:szCs w:val="24"/>
              </w:rPr>
            </w:pPr>
            <w:hyperlink w:anchor="fr3" w:history="1">
              <w:r w:rsidR="006F71BC">
                <w:rPr>
                  <w:rStyle w:val="Hyperlink"/>
                  <w:rFonts w:ascii="Times New Roman Regular" w:hAnsi="Times New Roman Regular" w:cs="Times New Roman Regular"/>
                  <w:color w:val="auto"/>
                  <w:sz w:val="24"/>
                  <w:szCs w:val="24"/>
                  <w:u w:val="none"/>
                  <w:bdr w:val="single" w:sz="4" w:space="0" w:color="00B050"/>
                </w:rPr>
                <w:t>FR3</w:t>
              </w:r>
            </w:hyperlink>
            <w:r w:rsidR="00D45775">
              <w:rPr>
                <w:rFonts w:ascii="Times New Roman" w:hAnsi="Times New Roman" w:cs="Times New Roman"/>
                <w:sz w:val="24"/>
                <w:szCs w:val="24"/>
              </w:rPr>
              <w:t xml:space="preserve">, </w:t>
            </w:r>
            <w:hyperlink w:anchor="fr4" w:history="1">
              <w:r w:rsidR="006F71BC">
                <w:rPr>
                  <w:rStyle w:val="Hyperlink"/>
                  <w:rFonts w:ascii="Times New Roman Regular" w:hAnsi="Times New Roman Regular" w:cs="Times New Roman Regular"/>
                  <w:color w:val="auto"/>
                  <w:sz w:val="24"/>
                  <w:szCs w:val="24"/>
                  <w:u w:val="none"/>
                  <w:bdr w:val="single" w:sz="4" w:space="0" w:color="00B050"/>
                </w:rPr>
                <w:t>FR4</w:t>
              </w:r>
            </w:hyperlink>
            <w:r w:rsidR="00D45775">
              <w:rPr>
                <w:rFonts w:ascii="Times New Roman" w:hAnsi="Times New Roman" w:cs="Times New Roman"/>
                <w:sz w:val="24"/>
                <w:szCs w:val="24"/>
              </w:rPr>
              <w:t xml:space="preserve">, </w:t>
            </w:r>
            <w:hyperlink w:anchor="fr5" w:history="1">
              <w:r w:rsidR="006F71BC">
                <w:rPr>
                  <w:rStyle w:val="Hyperlink"/>
                  <w:rFonts w:ascii="Times New Roman Regular" w:hAnsi="Times New Roman Regular" w:cs="Times New Roman Regular"/>
                  <w:color w:val="auto"/>
                  <w:sz w:val="24"/>
                  <w:szCs w:val="24"/>
                  <w:u w:val="none"/>
                  <w:bdr w:val="single" w:sz="4" w:space="0" w:color="00B050"/>
                </w:rPr>
                <w:t>FR5</w:t>
              </w:r>
            </w:hyperlink>
          </w:p>
        </w:tc>
        <w:tc>
          <w:tcPr>
            <w:tcW w:w="2040" w:type="dxa"/>
            <w:vMerge w:val="restart"/>
            <w:vAlign w:val="center"/>
          </w:tcPr>
          <w:p w14:paraId="2241933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Users choose the future dates.</w:t>
            </w:r>
          </w:p>
        </w:tc>
        <w:tc>
          <w:tcPr>
            <w:tcW w:w="2520" w:type="dxa"/>
          </w:tcPr>
          <w:p w14:paraId="48BA462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prices of the chosen dates.</w:t>
            </w:r>
          </w:p>
        </w:tc>
        <w:tc>
          <w:tcPr>
            <w:tcW w:w="2430" w:type="dxa"/>
          </w:tcPr>
          <w:p w14:paraId="2D2137F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 response of the chosen dates are returned to the user.</w:t>
            </w:r>
          </w:p>
        </w:tc>
        <w:tc>
          <w:tcPr>
            <w:tcW w:w="895" w:type="dxa"/>
          </w:tcPr>
          <w:p w14:paraId="6E6C6EE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7AE3FA5E" w14:textId="77777777" w:rsidTr="00FD2F9D">
        <w:tc>
          <w:tcPr>
            <w:tcW w:w="715" w:type="dxa"/>
          </w:tcPr>
          <w:p w14:paraId="744927A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50" w:type="dxa"/>
          </w:tcPr>
          <w:p w14:paraId="0930E9D5" w14:textId="0FC072A6" w:rsidR="00D45775" w:rsidRDefault="0082628B" w:rsidP="006F71BC">
            <w:pPr>
              <w:spacing w:line="360" w:lineRule="auto"/>
              <w:jc w:val="center"/>
              <w:rPr>
                <w:rFonts w:ascii="Times New Roman" w:hAnsi="Times New Roman" w:cs="Times New Roman"/>
                <w:sz w:val="24"/>
                <w:szCs w:val="24"/>
              </w:rPr>
            </w:pPr>
            <w:hyperlink w:anchor="fr3" w:history="1">
              <w:r w:rsidR="00C318AA">
                <w:rPr>
                  <w:rStyle w:val="Hyperlink"/>
                  <w:rFonts w:ascii="Times New Roman Regular" w:hAnsi="Times New Roman Regular" w:cs="Times New Roman Regular"/>
                  <w:color w:val="auto"/>
                  <w:sz w:val="24"/>
                  <w:szCs w:val="24"/>
                  <w:u w:val="none"/>
                  <w:bdr w:val="single" w:sz="4" w:space="0" w:color="00B050"/>
                </w:rPr>
                <w:t>FR3</w:t>
              </w:r>
            </w:hyperlink>
            <w:r w:rsidR="00C318AA">
              <w:rPr>
                <w:rFonts w:ascii="Times New Roman" w:hAnsi="Times New Roman" w:cs="Times New Roman"/>
                <w:sz w:val="24"/>
                <w:szCs w:val="24"/>
              </w:rPr>
              <w:t>,</w:t>
            </w:r>
            <w:r w:rsidR="00C318AA">
              <w:rPr>
                <w:rFonts w:ascii="Times New Roman Regular" w:hAnsi="Times New Roman Regular" w:cs="Times New Roman Regular"/>
                <w:sz w:val="24"/>
                <w:szCs w:val="24"/>
                <w:bdr w:val="single" w:sz="4" w:space="0" w:color="00B050"/>
              </w:rPr>
              <w:t xml:space="preserve"> </w:t>
            </w:r>
            <w:r w:rsidR="006F71BC">
              <w:rPr>
                <w:rFonts w:ascii="Times New Roman Regular" w:hAnsi="Times New Roman Regular" w:cs="Times New Roman Regular"/>
                <w:sz w:val="24"/>
                <w:szCs w:val="24"/>
                <w:bdr w:val="single" w:sz="4" w:space="0" w:color="00B050"/>
              </w:rPr>
              <w:t xml:space="preserve"> </w:t>
            </w:r>
            <w:hyperlink w:anchor="fr8" w:history="1">
              <w:r w:rsidR="000132EB">
                <w:rPr>
                  <w:rStyle w:val="Hyperlink"/>
                  <w:rFonts w:ascii="Times New Roman Regular" w:hAnsi="Times New Roman Regular" w:cs="Times New Roman Regular"/>
                  <w:color w:val="auto"/>
                  <w:sz w:val="24"/>
                  <w:szCs w:val="24"/>
                  <w:u w:val="none"/>
                  <w:bdr w:val="single" w:sz="4" w:space="0" w:color="00B050"/>
                </w:rPr>
                <w:t>FR8</w:t>
              </w:r>
            </w:hyperlink>
            <w:r w:rsidR="00D45775">
              <w:rPr>
                <w:rFonts w:ascii="Times New Roman" w:hAnsi="Times New Roman" w:cs="Times New Roman"/>
                <w:sz w:val="24"/>
                <w:szCs w:val="24"/>
              </w:rPr>
              <w:t>,</w:t>
            </w:r>
            <w:r w:rsidR="008D21FE">
              <w:rPr>
                <w:rFonts w:ascii="Times New Roman" w:hAnsi="Times New Roman" w:cs="Times New Roman"/>
                <w:sz w:val="24"/>
                <w:szCs w:val="24"/>
              </w:rPr>
              <w:t xml:space="preserve"> </w:t>
            </w:r>
            <w:hyperlink w:anchor="fr9" w:history="1">
              <w:r w:rsidR="000132EB">
                <w:rPr>
                  <w:rStyle w:val="Hyperlink"/>
                  <w:rFonts w:ascii="Times New Roman Regular" w:hAnsi="Times New Roman Regular" w:cs="Times New Roman Regular"/>
                  <w:color w:val="auto"/>
                  <w:sz w:val="24"/>
                  <w:szCs w:val="24"/>
                  <w:u w:val="none"/>
                  <w:bdr w:val="single" w:sz="4" w:space="0" w:color="00B050"/>
                </w:rPr>
                <w:t>FR9</w:t>
              </w:r>
            </w:hyperlink>
          </w:p>
        </w:tc>
        <w:tc>
          <w:tcPr>
            <w:tcW w:w="2040" w:type="dxa"/>
            <w:vMerge/>
          </w:tcPr>
          <w:p w14:paraId="34874880" w14:textId="77777777" w:rsidR="00D45775" w:rsidRDefault="00D45775" w:rsidP="00FD2F9D">
            <w:pPr>
              <w:spacing w:line="360" w:lineRule="auto"/>
              <w:jc w:val="both"/>
              <w:rPr>
                <w:rFonts w:ascii="Times New Roman" w:hAnsi="Times New Roman" w:cs="Times New Roman"/>
                <w:sz w:val="24"/>
                <w:szCs w:val="24"/>
              </w:rPr>
            </w:pPr>
          </w:p>
        </w:tc>
        <w:tc>
          <w:tcPr>
            <w:tcW w:w="2520" w:type="dxa"/>
          </w:tcPr>
          <w:p w14:paraId="44F5323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 ranges of the chosen dates.</w:t>
            </w:r>
          </w:p>
        </w:tc>
        <w:tc>
          <w:tcPr>
            <w:tcW w:w="2430" w:type="dxa"/>
          </w:tcPr>
          <w:p w14:paraId="0D94280C" w14:textId="5C4619B9"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w:t>
            </w:r>
            <w:r w:rsidR="00482CDA">
              <w:rPr>
                <w:rFonts w:ascii="Times New Roman" w:hAnsi="Times New Roman" w:cs="Times New Roman"/>
                <w:sz w:val="24"/>
                <w:szCs w:val="24"/>
              </w:rPr>
              <w:t>’</w:t>
            </w:r>
            <w:r>
              <w:rPr>
                <w:rFonts w:ascii="Times New Roman" w:hAnsi="Times New Roman" w:cs="Times New Roman"/>
                <w:sz w:val="24"/>
                <w:szCs w:val="24"/>
              </w:rPr>
              <w:t xml:space="preserve"> responses of the chosen dates are returned to the user.</w:t>
            </w:r>
          </w:p>
        </w:tc>
        <w:tc>
          <w:tcPr>
            <w:tcW w:w="895" w:type="dxa"/>
          </w:tcPr>
          <w:p w14:paraId="07D1137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2E9D05DC" w14:textId="77777777" w:rsidTr="00FD2F9D">
        <w:tc>
          <w:tcPr>
            <w:tcW w:w="715" w:type="dxa"/>
          </w:tcPr>
          <w:p w14:paraId="1708CEF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50" w:type="dxa"/>
          </w:tcPr>
          <w:p w14:paraId="1545349B" w14:textId="33C6EC78" w:rsidR="00D45775" w:rsidRDefault="0082628B" w:rsidP="00EC7F11">
            <w:pPr>
              <w:spacing w:line="360" w:lineRule="auto"/>
              <w:jc w:val="center"/>
              <w:rPr>
                <w:rFonts w:ascii="Times New Roman" w:hAnsi="Times New Roman" w:cs="Times New Roman"/>
                <w:sz w:val="24"/>
                <w:szCs w:val="24"/>
              </w:rPr>
            </w:pPr>
            <w:hyperlink w:anchor="fr6" w:history="1">
              <w:r w:rsidR="00EB1879">
                <w:rPr>
                  <w:rStyle w:val="Hyperlink"/>
                  <w:rFonts w:ascii="Times New Roman Regular" w:hAnsi="Times New Roman Regular" w:cs="Times New Roman Regular"/>
                  <w:color w:val="auto"/>
                  <w:sz w:val="24"/>
                  <w:szCs w:val="24"/>
                  <w:u w:val="none"/>
                  <w:bdr w:val="single" w:sz="4" w:space="0" w:color="00B050"/>
                </w:rPr>
                <w:t>FR6</w:t>
              </w:r>
            </w:hyperlink>
            <w:r w:rsidR="00D45775">
              <w:rPr>
                <w:rFonts w:ascii="Times New Roman" w:hAnsi="Times New Roman" w:cs="Times New Roman"/>
                <w:sz w:val="24"/>
                <w:szCs w:val="24"/>
              </w:rPr>
              <w:t>,</w:t>
            </w:r>
            <w:r w:rsidR="00EC7F11">
              <w:rPr>
                <w:rFonts w:ascii="Times New Roman" w:hAnsi="Times New Roman" w:cs="Times New Roman"/>
                <w:sz w:val="24"/>
                <w:szCs w:val="24"/>
              </w:rPr>
              <w:t xml:space="preserve"> </w:t>
            </w:r>
            <w:hyperlink w:anchor="fr7" w:history="1">
              <w:r w:rsidR="00EB1879">
                <w:rPr>
                  <w:rStyle w:val="Hyperlink"/>
                  <w:rFonts w:ascii="Times New Roman Regular" w:hAnsi="Times New Roman Regular" w:cs="Times New Roman Regular"/>
                  <w:color w:val="auto"/>
                  <w:sz w:val="24"/>
                  <w:szCs w:val="24"/>
                  <w:u w:val="none"/>
                  <w:bdr w:val="single" w:sz="4" w:space="0" w:color="00B050"/>
                </w:rPr>
                <w:t>FR7</w:t>
              </w:r>
            </w:hyperlink>
          </w:p>
        </w:tc>
        <w:tc>
          <w:tcPr>
            <w:tcW w:w="2040" w:type="dxa"/>
          </w:tcPr>
          <w:p w14:paraId="1AFFE09F" w14:textId="64452232" w:rsidR="00D45775" w:rsidRDefault="009E00AF"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Cron</w:t>
            </w:r>
            <w:r w:rsidR="00D45775">
              <w:rPr>
                <w:rFonts w:ascii="Times New Roman" w:hAnsi="Times New Roman" w:cs="Times New Roman"/>
                <w:sz w:val="24"/>
                <w:szCs w:val="24"/>
              </w:rPr>
              <w:t xml:space="preserve"> script is triggered periodically.</w:t>
            </w:r>
          </w:p>
        </w:tc>
        <w:tc>
          <w:tcPr>
            <w:tcW w:w="2520" w:type="dxa"/>
          </w:tcPr>
          <w:p w14:paraId="6559041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latest data available is stored in the database.</w:t>
            </w:r>
          </w:p>
        </w:tc>
        <w:tc>
          <w:tcPr>
            <w:tcW w:w="2430" w:type="dxa"/>
          </w:tcPr>
          <w:p w14:paraId="22FE8F0B" w14:textId="6CD1B4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exogenous features are scraped/extracted, processed, condensed, combined, and saved into the database.</w:t>
            </w:r>
          </w:p>
        </w:tc>
        <w:tc>
          <w:tcPr>
            <w:tcW w:w="895" w:type="dxa"/>
          </w:tcPr>
          <w:p w14:paraId="1AC264A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2D09E539" w14:textId="77777777" w:rsidTr="00FD2F9D">
        <w:tc>
          <w:tcPr>
            <w:tcW w:w="715" w:type="dxa"/>
          </w:tcPr>
          <w:p w14:paraId="58F6879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50" w:type="dxa"/>
          </w:tcPr>
          <w:p w14:paraId="04BB7376" w14:textId="219932A5" w:rsidR="00D45775" w:rsidRDefault="0082628B" w:rsidP="00FD2F9D">
            <w:pPr>
              <w:spacing w:line="360" w:lineRule="auto"/>
              <w:jc w:val="center"/>
              <w:rPr>
                <w:rFonts w:ascii="Times New Roman" w:hAnsi="Times New Roman" w:cs="Times New Roman"/>
                <w:sz w:val="24"/>
                <w:szCs w:val="24"/>
              </w:rPr>
            </w:pPr>
            <w:hyperlink w:anchor="fr10" w:history="1">
              <w:r w:rsidR="004F5988">
                <w:rPr>
                  <w:rStyle w:val="Hyperlink"/>
                  <w:rFonts w:ascii="Times New Roman Regular" w:hAnsi="Times New Roman Regular" w:cs="Times New Roman Regular"/>
                  <w:color w:val="auto"/>
                  <w:sz w:val="24"/>
                  <w:szCs w:val="24"/>
                  <w:u w:val="none"/>
                  <w:bdr w:val="single" w:sz="4" w:space="0" w:color="00B050"/>
                </w:rPr>
                <w:t>FR10</w:t>
              </w:r>
            </w:hyperlink>
          </w:p>
        </w:tc>
        <w:tc>
          <w:tcPr>
            <w:tcW w:w="2040" w:type="dxa"/>
          </w:tcPr>
          <w:p w14:paraId="264928AC"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Upon receiving the responses, the user views the updated graph.</w:t>
            </w:r>
          </w:p>
        </w:tc>
        <w:tc>
          <w:tcPr>
            <w:tcW w:w="2520" w:type="dxa"/>
          </w:tcPr>
          <w:p w14:paraId="5FAA07CE"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graph is updated with the predictions and plotted alongside the past prices.</w:t>
            </w:r>
          </w:p>
        </w:tc>
        <w:tc>
          <w:tcPr>
            <w:tcW w:w="2430" w:type="dxa"/>
          </w:tcPr>
          <w:p w14:paraId="18FA41F4"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GUI is updated with more datapoints that are the future predictions.</w:t>
            </w:r>
          </w:p>
        </w:tc>
        <w:tc>
          <w:tcPr>
            <w:tcW w:w="895" w:type="dxa"/>
          </w:tcPr>
          <w:p w14:paraId="53C0F87E"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EEFB936" w14:textId="77777777" w:rsidTr="00FD2F9D">
        <w:tc>
          <w:tcPr>
            <w:tcW w:w="715" w:type="dxa"/>
          </w:tcPr>
          <w:p w14:paraId="6FAB815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750" w:type="dxa"/>
          </w:tcPr>
          <w:p w14:paraId="218CD074" w14:textId="4F777125" w:rsidR="00D45775" w:rsidRDefault="0082628B" w:rsidP="00FD2F9D">
            <w:pPr>
              <w:spacing w:line="360" w:lineRule="auto"/>
              <w:jc w:val="center"/>
              <w:rPr>
                <w:rFonts w:ascii="Times New Roman" w:hAnsi="Times New Roman" w:cs="Times New Roman"/>
                <w:sz w:val="24"/>
                <w:szCs w:val="24"/>
              </w:rPr>
            </w:pPr>
            <w:hyperlink w:anchor="fr11" w:history="1">
              <w:r w:rsidR="004F5988">
                <w:rPr>
                  <w:rStyle w:val="Hyperlink"/>
                  <w:rFonts w:ascii="Times New Roman Regular" w:hAnsi="Times New Roman Regular" w:cs="Times New Roman Regular"/>
                  <w:color w:val="auto"/>
                  <w:sz w:val="24"/>
                  <w:szCs w:val="24"/>
                  <w:u w:val="none"/>
                  <w:bdr w:val="single" w:sz="4" w:space="0" w:color="00B050"/>
                </w:rPr>
                <w:t>FR11</w:t>
              </w:r>
            </w:hyperlink>
          </w:p>
        </w:tc>
        <w:tc>
          <w:tcPr>
            <w:tcW w:w="2040" w:type="dxa"/>
          </w:tcPr>
          <w:p w14:paraId="3225A55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extracted from scraped data.</w:t>
            </w:r>
          </w:p>
        </w:tc>
        <w:tc>
          <w:tcPr>
            <w:tcW w:w="2520" w:type="dxa"/>
          </w:tcPr>
          <w:p w14:paraId="6943F096" w14:textId="35359A71"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are weigh</w:t>
            </w:r>
            <w:r w:rsidR="000C35C0">
              <w:rPr>
                <w:rFonts w:ascii="Times New Roman" w:hAnsi="Times New Roman" w:cs="Times New Roman"/>
                <w:sz w:val="24"/>
                <w:szCs w:val="24"/>
              </w:rPr>
              <w:t>t</w:t>
            </w:r>
            <w:r>
              <w:rPr>
                <w:rFonts w:ascii="Times New Roman" w:hAnsi="Times New Roman" w:cs="Times New Roman"/>
                <w:sz w:val="24"/>
                <w:szCs w:val="24"/>
              </w:rPr>
              <w:t>ed based on influencer score by the proposed formula.</w:t>
            </w:r>
          </w:p>
        </w:tc>
        <w:tc>
          <w:tcPr>
            <w:tcW w:w="2430" w:type="dxa"/>
          </w:tcPr>
          <w:p w14:paraId="6E71945D" w14:textId="483D9B9B"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sentiments undergo a weigh</w:t>
            </w:r>
            <w:r w:rsidR="00067965">
              <w:rPr>
                <w:rFonts w:ascii="Times New Roman" w:hAnsi="Times New Roman" w:cs="Times New Roman"/>
                <w:sz w:val="24"/>
                <w:szCs w:val="24"/>
              </w:rPr>
              <w:t>t</w:t>
            </w:r>
            <w:r>
              <w:rPr>
                <w:rFonts w:ascii="Times New Roman" w:hAnsi="Times New Roman" w:cs="Times New Roman"/>
                <w:sz w:val="24"/>
                <w:szCs w:val="24"/>
              </w:rPr>
              <w:t>ing stage where, based on certain metrics, the score is changed.</w:t>
            </w:r>
          </w:p>
        </w:tc>
        <w:tc>
          <w:tcPr>
            <w:tcW w:w="895" w:type="dxa"/>
          </w:tcPr>
          <w:p w14:paraId="1655A6E1"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FB2950B" w14:textId="77777777" w:rsidTr="00FD2F9D">
        <w:tc>
          <w:tcPr>
            <w:tcW w:w="715" w:type="dxa"/>
          </w:tcPr>
          <w:p w14:paraId="7DA144A6"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50" w:type="dxa"/>
          </w:tcPr>
          <w:p w14:paraId="2ED39435" w14:textId="0FE76F96" w:rsidR="00D45775" w:rsidRDefault="0082628B" w:rsidP="00FD2F9D">
            <w:pPr>
              <w:spacing w:line="360" w:lineRule="auto"/>
              <w:jc w:val="center"/>
              <w:rPr>
                <w:rFonts w:ascii="Times New Roman" w:hAnsi="Times New Roman" w:cs="Times New Roman"/>
                <w:sz w:val="24"/>
                <w:szCs w:val="24"/>
              </w:rPr>
            </w:pPr>
            <w:hyperlink w:anchor="fr14" w:history="1">
              <w:r w:rsidR="004F5988">
                <w:rPr>
                  <w:rStyle w:val="Hyperlink"/>
                  <w:rFonts w:ascii="Times New Roman Regular" w:hAnsi="Times New Roman Regular" w:cs="Times New Roman Regular"/>
                  <w:color w:val="auto"/>
                  <w:sz w:val="24"/>
                  <w:szCs w:val="24"/>
                  <w:u w:val="none"/>
                  <w:bdr w:val="single" w:sz="4" w:space="0" w:color="00B050"/>
                </w:rPr>
                <w:t>FR14</w:t>
              </w:r>
            </w:hyperlink>
          </w:p>
        </w:tc>
        <w:tc>
          <w:tcPr>
            <w:tcW w:w="2040" w:type="dxa"/>
          </w:tcPr>
          <w:p w14:paraId="05E9917F"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Admins log into the system.</w:t>
            </w:r>
          </w:p>
        </w:tc>
        <w:tc>
          <w:tcPr>
            <w:tcW w:w="2520" w:type="dxa"/>
          </w:tcPr>
          <w:p w14:paraId="6C7F5940"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Technical information about the models is shown.</w:t>
            </w:r>
          </w:p>
        </w:tc>
        <w:tc>
          <w:tcPr>
            <w:tcW w:w="2430" w:type="dxa"/>
          </w:tcPr>
          <w:p w14:paraId="6C8FDB37"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metrics of the two models are displayed.</w:t>
            </w:r>
          </w:p>
        </w:tc>
        <w:tc>
          <w:tcPr>
            <w:tcW w:w="895" w:type="dxa"/>
          </w:tcPr>
          <w:p w14:paraId="65D9CDA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732" w:name="_D.2._Non-functional_testing"/>
      <w:bookmarkStart w:id="733" w:name="_F.2._Non-functional_testing"/>
      <w:bookmarkStart w:id="734" w:name="_Toc132325959"/>
      <w:bookmarkEnd w:id="732"/>
      <w:bookmarkEnd w:id="733"/>
      <w:r>
        <w:rPr>
          <w:rFonts w:ascii="Times New Roman Regular" w:hAnsi="Times New Roman Regular" w:cs="Times New Roman Regular"/>
          <w:b/>
          <w:bCs/>
          <w:color w:val="auto"/>
          <w:sz w:val="28"/>
          <w:szCs w:val="28"/>
        </w:rPr>
        <w:t>F</w:t>
      </w:r>
      <w:r w:rsidR="00EB21DC" w:rsidRPr="006074A8">
        <w:rPr>
          <w:rFonts w:ascii="Times New Roman Regular" w:hAnsi="Times New Roman Regular" w:cs="Times New Roman Regular"/>
          <w:b/>
          <w:bCs/>
          <w:color w:val="auto"/>
          <w:sz w:val="28"/>
          <w:szCs w:val="28"/>
        </w:rPr>
        <w:t>.2. Non-functional testing</w:t>
      </w:r>
      <w:bookmarkEnd w:id="734"/>
    </w:p>
    <w:p w14:paraId="3E668A6F" w14:textId="29C8038C" w:rsidR="00E20528" w:rsidRPr="00E20528" w:rsidRDefault="00E20528">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applied performance, GUI and maintainability testing</w:t>
      </w:r>
      <w:r w:rsidR="00456C3D">
        <w:rPr>
          <w:rFonts w:ascii="Times New Roman Regular" w:hAnsi="Times New Roman Regular" w:cs="Times New Roman Regular"/>
          <w:sz w:val="24"/>
          <w:szCs w:val="24"/>
        </w:rPr>
        <w:t xml:space="preserve">, </w:t>
      </w:r>
      <w:r w:rsidR="00700096">
        <w:rPr>
          <w:rFonts w:ascii="Times New Roman Regular" w:hAnsi="Times New Roman Regular" w:cs="Times New Roman Regular"/>
          <w:sz w:val="24"/>
          <w:szCs w:val="24"/>
        </w:rPr>
        <w:t xml:space="preserve">and a few test-cases </w:t>
      </w:r>
      <w:r>
        <w:rPr>
          <w:rFonts w:ascii="Times New Roman Regular" w:hAnsi="Times New Roman Regular" w:cs="Times New Roman Regular"/>
          <w:sz w:val="24"/>
          <w:szCs w:val="24"/>
        </w:rPr>
        <w:t xml:space="preserve">to determine if the system meets the non-functional requirements </w:t>
      </w:r>
      <w:r w:rsidR="00BA632D">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the design goals.</w:t>
      </w:r>
    </w:p>
    <w:p w14:paraId="7EFD0C40" w14:textId="57A70B3A" w:rsidR="00533979" w:rsidRDefault="00E20528">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C37E709" w14:textId="6CE7AD57" w:rsidR="00E20528" w:rsidRDefault="00354CB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had deployed the API and model</w:t>
      </w:r>
      <w:r w:rsidR="00E37029">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therefore, there is no requirement of having a high GPU and CPU power. </w:t>
      </w:r>
      <w:r w:rsidR="00AA61DA">
        <w:rPr>
          <w:rFonts w:ascii="Times New Roman Regular" w:hAnsi="Times New Roman Regular" w:cs="Times New Roman Regular"/>
          <w:sz w:val="24"/>
          <w:szCs w:val="24"/>
        </w:rPr>
        <w:t xml:space="preserve">Docker, GitHub Actions and Heroku </w:t>
      </w:r>
      <w:r w:rsidR="00687FB9">
        <w:rPr>
          <w:rFonts w:ascii="Times New Roman Regular" w:hAnsi="Times New Roman Regular" w:cs="Times New Roman Regular"/>
          <w:sz w:val="24"/>
          <w:szCs w:val="24"/>
        </w:rPr>
        <w:t xml:space="preserve">with basic Dynos </w:t>
      </w:r>
      <w:r w:rsidR="00AA61DA">
        <w:rPr>
          <w:rFonts w:ascii="Times New Roman Regular" w:hAnsi="Times New Roman Regular" w:cs="Times New Roman Regular"/>
          <w:sz w:val="24"/>
          <w:szCs w:val="24"/>
        </w:rPr>
        <w:t>were utilized for deployment purposes</w:t>
      </w:r>
      <w:r w:rsidR="00687FB9">
        <w:rPr>
          <w:rFonts w:ascii="Times New Roman Regular" w:hAnsi="Times New Roman Regular" w:cs="Times New Roman Regular"/>
          <w:sz w:val="24"/>
          <w:szCs w:val="24"/>
        </w:rPr>
        <w:t xml:space="preserve">, which is capable of serving requests for small-scale applications. However, for large-scale purposes, it </w:t>
      </w:r>
      <w:r w:rsidR="000C3E9B">
        <w:rPr>
          <w:rFonts w:ascii="Times New Roman Regular" w:hAnsi="Times New Roman Regular" w:cs="Times New Roman Regular"/>
          <w:sz w:val="24"/>
          <w:szCs w:val="24"/>
        </w:rPr>
        <w:t>is recommended that the Dynos are scaled up</w:t>
      </w:r>
      <w:r w:rsidR="009D5EDD">
        <w:rPr>
          <w:rFonts w:ascii="Times New Roman Regular" w:hAnsi="Times New Roman Regular" w:cs="Times New Roman Regular"/>
          <w:sz w:val="24"/>
          <w:szCs w:val="24"/>
        </w:rPr>
        <w:t xml:space="preserve">, as the application would </w:t>
      </w:r>
      <w:r w:rsidR="009D5EDD">
        <w:rPr>
          <w:rFonts w:ascii="Times New Roman Regular" w:hAnsi="Times New Roman Regular" w:cs="Times New Roman Regular"/>
          <w:sz w:val="24"/>
          <w:szCs w:val="24"/>
        </w:rPr>
        <w:lastRenderedPageBreak/>
        <w:t>not be able to handle multiple requests concurrently.</w:t>
      </w:r>
      <w:r w:rsidR="00D84574">
        <w:rPr>
          <w:rFonts w:ascii="Times New Roman Regular" w:hAnsi="Times New Roman Regular" w:cs="Times New Roman Regular"/>
          <w:sz w:val="24"/>
          <w:szCs w:val="24"/>
        </w:rPr>
        <w:t xml:space="preserve"> It is also worth mentioning that as the system is developed using TensorFlow, initial load times can take some time.</w:t>
      </w:r>
    </w:p>
    <w:p w14:paraId="496EF425" w14:textId="2FDE6C86" w:rsidR="0094034C" w:rsidRDefault="0056019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1091F23B" w:rsidR="00560191" w:rsidRDefault="005601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requirement gathering phase determined that the need for developing a simple and effective GUI was important. The GUI was tested by Google Lighthouse to determine</w:t>
      </w:r>
      <w:r w:rsidR="00E05AE6">
        <w:rPr>
          <w:rFonts w:ascii="Times New Roman Regular" w:hAnsi="Times New Roman Regular" w:cs="Times New Roman Regular"/>
          <w:sz w:val="24"/>
          <w:szCs w:val="24"/>
        </w:rPr>
        <w:t xml:space="preserve"> its performance and accessibility, the diagram below illustrates the obtained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88871" cy="1045276"/>
                          </a:xfrm>
                          <a:prstGeom prst="rect">
                            <a:avLst/>
                          </a:prstGeom>
                        </pic:spPr>
                      </pic:pic>
                    </a:graphicData>
                  </a:graphic>
                </wp:inline>
              </w:drawing>
            </w:r>
          </w:p>
          <w:p w14:paraId="7FEDA449" w14:textId="7C43362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735"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home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735"/>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736"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736"/>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13209" cy="979254"/>
                          </a:xfrm>
                          <a:prstGeom prst="rect">
                            <a:avLst/>
                          </a:prstGeom>
                        </pic:spPr>
                      </pic:pic>
                    </a:graphicData>
                  </a:graphic>
                </wp:inline>
              </w:drawing>
            </w:r>
          </w:p>
          <w:p w14:paraId="43959F0A" w14:textId="44AE621B"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737"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cryptocurrencies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737"/>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77574" cy="970583"/>
                          </a:xfrm>
                          <a:prstGeom prst="rect">
                            <a:avLst/>
                          </a:prstGeom>
                        </pic:spPr>
                      </pic:pic>
                    </a:graphicData>
                  </a:graphic>
                </wp:inline>
              </w:drawing>
            </w:r>
          </w:p>
          <w:p w14:paraId="5E030C23" w14:textId="052ED01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738"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cryptocurrency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738"/>
          </w:p>
        </w:tc>
      </w:tr>
      <w:tr w:rsidR="009D3D37" w:rsidRPr="009D3D37" w14:paraId="1FFBD60B" w14:textId="77777777" w:rsidTr="00FF19F1">
        <w:tc>
          <w:tcPr>
            <w:tcW w:w="4695" w:type="dxa"/>
          </w:tcPr>
          <w:p w14:paraId="3FA15B61" w14:textId="77777777" w:rsidR="00281F51" w:rsidRPr="009D3D37" w:rsidRDefault="00281F51" w:rsidP="00281F51">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76765C3" wp14:editId="1AB04992">
                  <wp:extent cx="2844800" cy="959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70088" cy="968307"/>
                          </a:xfrm>
                          <a:prstGeom prst="rect">
                            <a:avLst/>
                          </a:prstGeom>
                        </pic:spPr>
                      </pic:pic>
                    </a:graphicData>
                  </a:graphic>
                </wp:inline>
              </w:drawing>
            </w:r>
          </w:p>
          <w:p w14:paraId="259C10B7" w14:textId="6D10421E" w:rsidR="00C2153C" w:rsidRPr="009D3D37" w:rsidRDefault="00281F51" w:rsidP="00281F51">
            <w:pPr>
              <w:pStyle w:val="Caption"/>
              <w:spacing w:line="360" w:lineRule="auto"/>
              <w:jc w:val="center"/>
              <w:rPr>
                <w:rFonts w:ascii="Times New Roman" w:hAnsi="Times New Roman" w:cs="Times New Roman"/>
                <w:b w:val="0"/>
                <w:bCs w:val="0"/>
                <w:smallCaps w:val="0"/>
                <w:color w:val="auto"/>
                <w:sz w:val="24"/>
                <w:szCs w:val="24"/>
              </w:rPr>
            </w:pPr>
            <w:bookmarkStart w:id="739" w:name="_Toc132182805"/>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news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739"/>
          </w:p>
        </w:tc>
        <w:tc>
          <w:tcPr>
            <w:tcW w:w="4665" w:type="dxa"/>
          </w:tcPr>
          <w:p w14:paraId="43FB027A" w14:textId="77777777" w:rsidR="00250C44" w:rsidRPr="009D3D37" w:rsidRDefault="00250C44">
            <w:pPr>
              <w:keepNext/>
              <w:spacing w:line="360" w:lineRule="auto"/>
              <w:jc w:val="both"/>
              <w:rPr>
                <w:ins w:id="740" w:author="Ammar ." w:date="2023-03-31T06:10:00Z"/>
              </w:rPr>
              <w:pPrChange w:id="741" w:author="Ammar ." w:date="2023-03-31T06:10:00Z">
                <w:pPr>
                  <w:spacing w:line="360" w:lineRule="auto"/>
                  <w:jc w:val="both"/>
                </w:pPr>
              </w:pPrChange>
            </w:pPr>
            <w:r w:rsidRPr="009D3D37">
              <w:rPr>
                <w:rFonts w:ascii="Times New Roman Regular" w:hAnsi="Times New Roman Regular" w:cs="Times New Roman Regular"/>
                <w:noProof/>
                <w:sz w:val="24"/>
                <w:szCs w:val="24"/>
              </w:rPr>
              <w:drawing>
                <wp:inline distT="0" distB="0" distL="0" distR="0" wp14:anchorId="4BC23E62" wp14:editId="46AC78B4">
                  <wp:extent cx="2724150" cy="90584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43395" cy="912245"/>
                          </a:xfrm>
                          <a:prstGeom prst="rect">
                            <a:avLst/>
                          </a:prstGeom>
                        </pic:spPr>
                      </pic:pic>
                    </a:graphicData>
                  </a:graphic>
                </wp:inline>
              </w:drawing>
            </w:r>
          </w:p>
          <w:p w14:paraId="6F3A05C2" w14:textId="456E9589" w:rsidR="00C2153C" w:rsidRPr="009D3D37" w:rsidRDefault="00250C44">
            <w:pPr>
              <w:pStyle w:val="Caption"/>
              <w:jc w:val="center"/>
              <w:rPr>
                <w:rFonts w:ascii="Times New Roman" w:hAnsi="Times New Roman" w:cs="Times New Roman"/>
                <w:sz w:val="24"/>
                <w:szCs w:val="24"/>
              </w:rPr>
              <w:pPrChange w:id="742" w:author="Ammar ." w:date="2023-03-31T06:10:00Z">
                <w:pPr>
                  <w:spacing w:line="360" w:lineRule="auto"/>
                  <w:jc w:val="both"/>
                </w:pPr>
              </w:pPrChange>
            </w:pPr>
            <w:bookmarkStart w:id="743" w:name="_Toc132182806"/>
            <w:ins w:id="744" w:author="Ammar ." w:date="2023-03-31T06:10:00Z">
              <w:r w:rsidRPr="009D3D37">
                <w:rPr>
                  <w:rFonts w:ascii="Times New Roman" w:hAnsi="Times New Roman" w:cs="Times New Roman"/>
                  <w:b w:val="0"/>
                  <w:bCs w:val="0"/>
                  <w:smallCaps w:val="0"/>
                  <w:color w:val="auto"/>
                  <w:sz w:val="24"/>
                  <w:szCs w:val="24"/>
                </w:rPr>
                <w:t xml:space="preserve">Figure </w:t>
              </w:r>
              <w:r w:rsidRPr="009D3D37">
                <w:rPr>
                  <w:rFonts w:ascii="Times New Roman" w:hAnsi="Times New Roman" w:cs="Times New Roman"/>
                  <w:b w:val="0"/>
                  <w:bCs w:val="0"/>
                  <w:smallCaps w:val="0"/>
                  <w:color w:val="auto"/>
                  <w:sz w:val="24"/>
                  <w:szCs w:val="24"/>
                </w:rPr>
                <w:fldChar w:fldCharType="begin"/>
              </w:r>
              <w:r w:rsidRPr="009D3D37">
                <w:rPr>
                  <w:rFonts w:ascii="Times New Roman" w:hAnsi="Times New Roman" w:cs="Times New Roman"/>
                  <w:b w:val="0"/>
                  <w:bCs w:val="0"/>
                  <w:smallCaps w:val="0"/>
                  <w:color w:val="auto"/>
                  <w:sz w:val="24"/>
                  <w:szCs w:val="24"/>
                </w:rPr>
                <w:instrText xml:space="preserve"> SEQ Figure \* ARABIC </w:instrText>
              </w:r>
            </w:ins>
            <w:r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54</w:t>
            </w:r>
            <w:ins w:id="745" w:author="Ammar ." w:date="2023-03-31T06:10:00Z">
              <w:r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metrics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ins>
            <w:bookmarkEnd w:id="743"/>
          </w:p>
        </w:tc>
      </w:tr>
    </w:tbl>
    <w:p w14:paraId="02D4EFB6" w14:textId="01AE338A" w:rsidR="00FF19F1" w:rsidRPr="00545996" w:rsidRDefault="00545996"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results vary from page-to-page. This is likely since most pages utilize third party APIs to render information, hence demonstrating a subpar performance value. </w:t>
      </w:r>
    </w:p>
    <w:p w14:paraId="397E5870" w14:textId="77777777" w:rsidR="00545996" w:rsidRDefault="00545996" w:rsidP="00FF19F1">
      <w:pPr>
        <w:spacing w:line="360" w:lineRule="auto"/>
        <w:jc w:val="both"/>
        <w:rPr>
          <w:rFonts w:ascii="Times New Roman Regular" w:hAnsi="Times New Roman Regular" w:cs="Times New Roman Regular" w:hint="eastAsia"/>
          <w:b/>
          <w:bCs/>
          <w:sz w:val="24"/>
          <w:szCs w:val="24"/>
        </w:rPr>
      </w:pPr>
    </w:p>
    <w:p w14:paraId="0528A788" w14:textId="3DFCC9E5" w:rsidR="00FF19F1" w:rsidRDefault="00FF19F1" w:rsidP="00FF19F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03AFB146" w14:textId="46E76D20" w:rsidR="00FF19F1" w:rsidRPr="002E514C" w:rsidRDefault="00FF19F1"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is important so that future research on the system and especially the developed algorithm </w:t>
      </w:r>
      <w:r w:rsidR="00CD66B1">
        <w:rPr>
          <w:rFonts w:ascii="Times New Roman Regular" w:hAnsi="Times New Roman Regular" w:cs="Times New Roman Regular"/>
          <w:sz w:val="24"/>
          <w:szCs w:val="24"/>
        </w:rPr>
        <w:t>can be conducted seamlessly.</w:t>
      </w:r>
      <w:r w:rsidR="00B46B59">
        <w:rPr>
          <w:rFonts w:ascii="Times New Roman Regular" w:hAnsi="Times New Roman Regular" w:cs="Times New Roman Regular"/>
          <w:sz w:val="24"/>
          <w:szCs w:val="24"/>
        </w:rPr>
        <w:t xml:space="preserve"> </w:t>
      </w:r>
      <w:proofErr w:type="spellStart"/>
      <w:r w:rsidR="00B46B59">
        <w:rPr>
          <w:rFonts w:ascii="Times New Roman Regular" w:hAnsi="Times New Roman Regular" w:cs="Times New Roman Regular"/>
          <w:sz w:val="24"/>
          <w:szCs w:val="24"/>
        </w:rPr>
        <w:t>CodeFactor</w:t>
      </w:r>
      <w:proofErr w:type="spellEnd"/>
      <w:r w:rsidR="00B46B59">
        <w:rPr>
          <w:rFonts w:ascii="Times New Roman Regular" w:hAnsi="Times New Roman Regular" w:cs="Times New Roman Regular"/>
          <w:sz w:val="24"/>
          <w:szCs w:val="24"/>
        </w:rPr>
        <w:t xml:space="preserve"> and </w:t>
      </w:r>
      <w:proofErr w:type="spellStart"/>
      <w:r w:rsidR="00B46B59">
        <w:rPr>
          <w:rFonts w:ascii="Times New Roman Regular" w:hAnsi="Times New Roman Regular" w:cs="Times New Roman Regular"/>
          <w:sz w:val="24"/>
          <w:szCs w:val="24"/>
        </w:rPr>
        <w:t>CodeQL</w:t>
      </w:r>
      <w:proofErr w:type="spellEnd"/>
      <w:r w:rsidR="00B46B59">
        <w:rPr>
          <w:rFonts w:ascii="Times New Roman Regular" w:hAnsi="Times New Roman Regular" w:cs="Times New Roman Regular"/>
          <w:sz w:val="24"/>
          <w:szCs w:val="24"/>
        </w:rPr>
        <w:t xml:space="preserve"> were used to ensure that the repositories are maintained and documented well</w:t>
      </w:r>
      <w:r w:rsidR="00380C79">
        <w:rPr>
          <w:rFonts w:ascii="Times New Roman Regular" w:hAnsi="Times New Roman Regular" w:cs="Times New Roman Regular"/>
          <w:sz w:val="24"/>
          <w:szCs w:val="24"/>
        </w:rPr>
        <w:t xml:space="preserve"> and that there are </w:t>
      </w:r>
      <w:r w:rsidR="0081075F">
        <w:rPr>
          <w:rFonts w:ascii="Times New Roman Regular" w:hAnsi="Times New Roman Regular" w:cs="Times New Roman Regular"/>
          <w:sz w:val="24"/>
          <w:szCs w:val="24"/>
        </w:rPr>
        <w:t xml:space="preserve">no </w:t>
      </w:r>
      <w:r w:rsidR="00380C79">
        <w:rPr>
          <w:rFonts w:ascii="Times New Roman Regular" w:hAnsi="Times New Roman Regular" w:cs="Times New Roman Regular"/>
          <w:sz w:val="24"/>
          <w:szCs w:val="24"/>
        </w:rPr>
        <w:t>vulnerabilities.</w:t>
      </w:r>
    </w:p>
    <w:p w14:paraId="26C79B08" w14:textId="12B0074A" w:rsidR="00C71C8B" w:rsidRPr="004758CB" w:rsidRDefault="00BB7EAC" w:rsidP="00C71C8B">
      <w:pPr>
        <w:keepNext/>
        <w:spacing w:line="360" w:lineRule="auto"/>
        <w:jc w:val="both"/>
      </w:pPr>
      <w:r w:rsidRPr="004758CB">
        <w:rPr>
          <w:noProof/>
        </w:rPr>
        <w:drawing>
          <wp:inline distT="0" distB="0" distL="0" distR="0" wp14:anchorId="06145643" wp14:editId="0E501B3D">
            <wp:extent cx="59436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590675"/>
                    </a:xfrm>
                    <a:prstGeom prst="rect">
                      <a:avLst/>
                    </a:prstGeom>
                  </pic:spPr>
                </pic:pic>
              </a:graphicData>
            </a:graphic>
          </wp:inline>
        </w:drawing>
      </w:r>
    </w:p>
    <w:p w14:paraId="4A068CA9" w14:textId="712F2556"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746"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746"/>
    </w:p>
    <w:p w14:paraId="525B09CE" w14:textId="77777777" w:rsidR="00B468E9" w:rsidRPr="004758CB" w:rsidRDefault="00B468E9" w:rsidP="00B468E9">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214EE490" wp14:editId="00F44259">
            <wp:extent cx="5943600" cy="1595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595755"/>
                    </a:xfrm>
                    <a:prstGeom prst="rect">
                      <a:avLst/>
                    </a:prstGeom>
                  </pic:spPr>
                </pic:pic>
              </a:graphicData>
            </a:graphic>
          </wp:inline>
        </w:drawing>
      </w:r>
    </w:p>
    <w:p w14:paraId="695A10C3" w14:textId="210E6A25" w:rsidR="002F39AE" w:rsidRPr="004758CB" w:rsidRDefault="00B468E9" w:rsidP="00B468E9">
      <w:pPr>
        <w:pStyle w:val="Caption"/>
        <w:jc w:val="center"/>
        <w:rPr>
          <w:rFonts w:ascii="Times New Roman" w:hAnsi="Times New Roman" w:cs="Times New Roman"/>
          <w:b w:val="0"/>
          <w:bCs w:val="0"/>
          <w:smallCaps w:val="0"/>
          <w:color w:val="auto"/>
          <w:sz w:val="26"/>
          <w:szCs w:val="26"/>
        </w:rPr>
      </w:pPr>
      <w:bookmarkStart w:id="747" w:name="_Toc132182808"/>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56</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Application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747"/>
    </w:p>
    <w:p w14:paraId="29239945" w14:textId="77777777" w:rsidR="002A16CC" w:rsidRPr="004758CB" w:rsidRDefault="002A16CC" w:rsidP="002A16CC">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3253A11B" wp14:editId="2735EC3C">
            <wp:extent cx="5943600" cy="2122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122170"/>
                    </a:xfrm>
                    <a:prstGeom prst="rect">
                      <a:avLst/>
                    </a:prstGeom>
                  </pic:spPr>
                </pic:pic>
              </a:graphicData>
            </a:graphic>
          </wp:inline>
        </w:drawing>
      </w:r>
    </w:p>
    <w:p w14:paraId="03393CB0" w14:textId="5042500A"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748"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CodeQL</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748"/>
    </w:p>
    <w:p w14:paraId="467E43F1" w14:textId="7A11291C" w:rsidR="00533979" w:rsidRDefault="00533979" w:rsidP="00C2153C">
      <w:pPr>
        <w:spacing w:line="360" w:lineRule="auto"/>
        <w:jc w:val="center"/>
        <w:rPr>
          <w:rFonts w:ascii="Times New Roman Regular" w:hAnsi="Times New Roman Regular" w:cs="Times New Roman Regular" w:hint="eastAsia"/>
          <w:b/>
          <w:bCs/>
          <w:sz w:val="24"/>
          <w:szCs w:val="24"/>
        </w:rPr>
      </w:pPr>
    </w:p>
    <w:p w14:paraId="26BC6F57" w14:textId="77777777" w:rsidR="007C752C" w:rsidRDefault="007C752C" w:rsidP="007C752C">
      <w:pPr>
        <w:keepNext/>
        <w:spacing w:line="360" w:lineRule="auto"/>
        <w:jc w:val="center"/>
      </w:pPr>
      <w:r w:rsidRPr="007C752C">
        <w:rPr>
          <w:rFonts w:ascii="Times New Roman Regular" w:hAnsi="Times New Roman Regular" w:cs="Times New Roman Regular"/>
          <w:b/>
          <w:bCs/>
          <w:noProof/>
          <w:sz w:val="24"/>
          <w:szCs w:val="24"/>
        </w:rPr>
        <w:lastRenderedPageBreak/>
        <w:drawing>
          <wp:inline distT="0" distB="0" distL="0" distR="0" wp14:anchorId="0BD77EF9" wp14:editId="334F9850">
            <wp:extent cx="5943600" cy="22205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220595"/>
                    </a:xfrm>
                    <a:prstGeom prst="rect">
                      <a:avLst/>
                    </a:prstGeom>
                  </pic:spPr>
                </pic:pic>
              </a:graphicData>
            </a:graphic>
          </wp:inline>
        </w:drawing>
      </w:r>
    </w:p>
    <w:p w14:paraId="7F631114" w14:textId="1C879C2D" w:rsidR="007C752C" w:rsidRPr="00A134E4" w:rsidRDefault="007C752C" w:rsidP="007C752C">
      <w:pPr>
        <w:pStyle w:val="Caption"/>
        <w:jc w:val="center"/>
        <w:rPr>
          <w:rFonts w:ascii="Times New Roman" w:hAnsi="Times New Roman" w:cs="Times New Roman"/>
          <w:b w:val="0"/>
          <w:bCs w:val="0"/>
          <w:smallCaps w:val="0"/>
          <w:color w:val="auto"/>
          <w:sz w:val="26"/>
          <w:szCs w:val="26"/>
        </w:rPr>
      </w:pPr>
      <w:bookmarkStart w:id="749" w:name="_Toc132182810"/>
      <w:r w:rsidRPr="00A134E4">
        <w:rPr>
          <w:rFonts w:ascii="Times New Roman" w:hAnsi="Times New Roman" w:cs="Times New Roman"/>
          <w:b w:val="0"/>
          <w:bCs w:val="0"/>
          <w:smallCaps w:val="0"/>
          <w:color w:val="auto"/>
          <w:sz w:val="24"/>
          <w:szCs w:val="24"/>
        </w:rPr>
        <w:t xml:space="preserve">Figure </w:t>
      </w:r>
      <w:r w:rsidR="00BA3EB5" w:rsidRPr="00A134E4">
        <w:rPr>
          <w:rFonts w:ascii="Times New Roman" w:hAnsi="Times New Roman" w:cs="Times New Roman"/>
          <w:b w:val="0"/>
          <w:bCs w:val="0"/>
          <w:smallCaps w:val="0"/>
          <w:color w:val="auto"/>
          <w:sz w:val="24"/>
          <w:szCs w:val="24"/>
        </w:rPr>
        <w:fldChar w:fldCharType="begin"/>
      </w:r>
      <w:r w:rsidR="00BA3EB5" w:rsidRPr="00A134E4">
        <w:rPr>
          <w:rFonts w:ascii="Times New Roman" w:hAnsi="Times New Roman" w:cs="Times New Roman"/>
          <w:b w:val="0"/>
          <w:bCs w:val="0"/>
          <w:smallCaps w:val="0"/>
          <w:color w:val="auto"/>
          <w:sz w:val="24"/>
          <w:szCs w:val="24"/>
        </w:rPr>
        <w:instrText xml:space="preserve"> SEQ Figure \* ARABIC </w:instrText>
      </w:r>
      <w:r w:rsidR="00BA3EB5" w:rsidRPr="00A134E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58</w:t>
      </w:r>
      <w:r w:rsidR="00BA3EB5" w:rsidRPr="00A134E4">
        <w:rPr>
          <w:rFonts w:ascii="Times New Roman" w:hAnsi="Times New Roman" w:cs="Times New Roman"/>
          <w:b w:val="0"/>
          <w:bCs w:val="0"/>
          <w:smallCaps w:val="0"/>
          <w:color w:val="auto"/>
          <w:sz w:val="24"/>
          <w:szCs w:val="24"/>
        </w:rPr>
        <w:fldChar w:fldCharType="end"/>
      </w:r>
      <w:r w:rsidRPr="00A134E4">
        <w:rPr>
          <w:rFonts w:ascii="Times New Roman" w:hAnsi="Times New Roman" w:cs="Times New Roman"/>
          <w:b w:val="0"/>
          <w:bCs w:val="0"/>
          <w:smallCaps w:val="0"/>
          <w:color w:val="auto"/>
          <w:sz w:val="24"/>
          <w:szCs w:val="24"/>
        </w:rPr>
        <w:t xml:space="preserve">: </w:t>
      </w:r>
      <w:proofErr w:type="spellStart"/>
      <w:r w:rsidRPr="00A134E4">
        <w:rPr>
          <w:rFonts w:ascii="Times New Roman" w:hAnsi="Times New Roman" w:cs="Times New Roman"/>
          <w:b w:val="0"/>
          <w:bCs w:val="0"/>
          <w:smallCaps w:val="0"/>
          <w:color w:val="auto"/>
          <w:sz w:val="24"/>
          <w:szCs w:val="24"/>
        </w:rPr>
        <w:t>CodeQL</w:t>
      </w:r>
      <w:proofErr w:type="spellEnd"/>
      <w:r w:rsidRPr="00A134E4">
        <w:rPr>
          <w:rFonts w:ascii="Times New Roman" w:hAnsi="Times New Roman" w:cs="Times New Roman"/>
          <w:b w:val="0"/>
          <w:bCs w:val="0"/>
          <w:smallCaps w:val="0"/>
          <w:color w:val="auto"/>
          <w:sz w:val="24"/>
          <w:szCs w:val="24"/>
        </w:rPr>
        <w:t xml:space="preserve"> - Application repository (</w:t>
      </w:r>
      <w:r w:rsidRPr="00A134E4">
        <w:rPr>
          <w:rFonts w:ascii="Times New Roman" w:hAnsi="Times New Roman" w:cs="Times New Roman"/>
          <w:b w:val="0"/>
          <w:bCs w:val="0"/>
          <w:i/>
          <w:iCs/>
          <w:smallCaps w:val="0"/>
          <w:color w:val="auto"/>
          <w:sz w:val="24"/>
          <w:szCs w:val="24"/>
        </w:rPr>
        <w:t>Self-Composed</w:t>
      </w:r>
      <w:r w:rsidRPr="00A134E4">
        <w:rPr>
          <w:rFonts w:ascii="Times New Roman" w:hAnsi="Times New Roman" w:cs="Times New Roman"/>
          <w:b w:val="0"/>
          <w:bCs w:val="0"/>
          <w:smallCaps w:val="0"/>
          <w:color w:val="auto"/>
          <w:sz w:val="24"/>
          <w:szCs w:val="24"/>
        </w:rPr>
        <w:t>)</w:t>
      </w:r>
      <w:bookmarkEnd w:id="749"/>
    </w:p>
    <w:p w14:paraId="0D769531" w14:textId="3EA5BFD0" w:rsidR="008D1DA5" w:rsidRPr="00A134E4" w:rsidRDefault="008D1DA5">
      <w:pPr>
        <w:spacing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750"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750"/>
    </w:p>
    <w:tbl>
      <w:tblPr>
        <w:tblStyle w:val="TableGrid"/>
        <w:tblW w:w="0" w:type="auto"/>
        <w:tblLook w:val="04A0" w:firstRow="1" w:lastRow="0" w:firstColumn="1" w:lastColumn="0" w:noHBand="0" w:noVBand="1"/>
      </w:tblPr>
      <w:tblGrid>
        <w:gridCol w:w="714"/>
        <w:gridCol w:w="823"/>
        <w:gridCol w:w="7813"/>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7F1226">
        <w:tc>
          <w:tcPr>
            <w:tcW w:w="714"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3"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0F372D" w14:paraId="3CE3E173" w14:textId="77777777" w:rsidTr="007F1226">
        <w:tc>
          <w:tcPr>
            <w:tcW w:w="714" w:type="dxa"/>
          </w:tcPr>
          <w:p w14:paraId="002E1F39" w14:textId="3C9827E0" w:rsidR="000F372D" w:rsidRDefault="009F2403"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w:t>
            </w:r>
          </w:p>
        </w:tc>
        <w:tc>
          <w:tcPr>
            <w:tcW w:w="823" w:type="dxa"/>
          </w:tcPr>
          <w:p w14:paraId="04706D1B" w14:textId="23C2618D" w:rsidR="000F372D" w:rsidRDefault="0082628B" w:rsidP="009F2403">
            <w:pPr>
              <w:spacing w:line="360" w:lineRule="auto"/>
              <w:jc w:val="center"/>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NFR1</w:t>
              </w:r>
            </w:hyperlink>
          </w:p>
        </w:tc>
        <w:tc>
          <w:tcPr>
            <w:tcW w:w="7813" w:type="dxa"/>
          </w:tcPr>
          <w:p w14:paraId="68165C68" w14:textId="2067675D" w:rsidR="000F372D" w:rsidRDefault="0099766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gives responses within 1-2 minutes.</w:t>
            </w:r>
          </w:p>
        </w:tc>
      </w:tr>
      <w:tr w:rsidR="000F372D" w14:paraId="7C4C6DFE" w14:textId="77777777" w:rsidTr="007F1226">
        <w:tc>
          <w:tcPr>
            <w:tcW w:w="714" w:type="dxa"/>
          </w:tcPr>
          <w:p w14:paraId="0D4CE068" w14:textId="4AE44EF7"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5949B146" w14:textId="7030512E" w:rsidR="000F372D" w:rsidRDefault="0082628B"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NFR2</w:t>
              </w:r>
            </w:hyperlink>
          </w:p>
        </w:tc>
        <w:tc>
          <w:tcPr>
            <w:tcW w:w="7813" w:type="dxa"/>
          </w:tcPr>
          <w:p w14:paraId="7B22ACCF" w14:textId="23D23435" w:rsidR="000F372D" w:rsidRDefault="00ED7CE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Only the data for specific dates are scraped and updated whenever necessary.</w:t>
            </w:r>
          </w:p>
        </w:tc>
      </w:tr>
      <w:tr w:rsidR="000F372D" w14:paraId="24C6EA1C" w14:textId="77777777" w:rsidTr="007F1226">
        <w:tc>
          <w:tcPr>
            <w:tcW w:w="714" w:type="dxa"/>
          </w:tcPr>
          <w:p w14:paraId="1B249F96" w14:textId="33B6336C"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70B1023" w14:textId="137A6CBA" w:rsidR="000F372D" w:rsidRDefault="0082628B" w:rsidP="009F2403">
            <w:pPr>
              <w:spacing w:line="360" w:lineRule="auto"/>
              <w:jc w:val="center"/>
              <w:rPr>
                <w:rFonts w:ascii="Times New Roman Regular" w:hAnsi="Times New Roman Regular" w:cs="Times New Roman Regular" w:hint="eastAsia"/>
                <w:sz w:val="24"/>
                <w:szCs w:val="24"/>
              </w:rPr>
            </w:pPr>
            <w:hyperlink w:anchor="nfr3" w:history="1">
              <w:r w:rsidR="00A56F2E">
                <w:rPr>
                  <w:rStyle w:val="Hyperlink"/>
                  <w:rFonts w:ascii="Times New Roman Regular" w:hAnsi="Times New Roman Regular" w:cs="Times New Roman Regular"/>
                  <w:color w:val="auto"/>
                  <w:sz w:val="24"/>
                  <w:szCs w:val="24"/>
                  <w:u w:val="none"/>
                  <w:bdr w:val="single" w:sz="4" w:space="0" w:color="00B050"/>
                </w:rPr>
                <w:t>NFR3</w:t>
              </w:r>
            </w:hyperlink>
          </w:p>
        </w:tc>
        <w:tc>
          <w:tcPr>
            <w:tcW w:w="7813" w:type="dxa"/>
          </w:tcPr>
          <w:p w14:paraId="2E76F5F8" w14:textId="1DDF4F85" w:rsidR="000F372D" w:rsidRDefault="00537FD3">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developed GUI is simple, easy to follow, and attractive. Additionally, no technical information is displayed to the users, except for admins who log in.</w:t>
            </w:r>
          </w:p>
        </w:tc>
      </w:tr>
      <w:tr w:rsidR="000F372D" w14:paraId="72413096" w14:textId="77777777" w:rsidTr="007F1226">
        <w:tc>
          <w:tcPr>
            <w:tcW w:w="714" w:type="dxa"/>
          </w:tcPr>
          <w:p w14:paraId="7E1004CB" w14:textId="6FDF79F8"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794CAAB" w14:textId="40CEE1A4" w:rsidR="000F372D" w:rsidRDefault="0082628B" w:rsidP="009F2403">
            <w:pPr>
              <w:spacing w:line="360" w:lineRule="auto"/>
              <w:jc w:val="center"/>
              <w:rPr>
                <w:rFonts w:ascii="Times New Roman Regular" w:hAnsi="Times New Roman Regular" w:cs="Times New Roman Regular" w:hint="eastAsia"/>
                <w:sz w:val="24"/>
                <w:szCs w:val="24"/>
              </w:rPr>
            </w:pPr>
            <w:hyperlink w:anchor="nfr4" w:history="1">
              <w:r w:rsidR="00A56F2E">
                <w:rPr>
                  <w:rStyle w:val="Hyperlink"/>
                  <w:rFonts w:ascii="Times New Roman Regular" w:hAnsi="Times New Roman Regular" w:cs="Times New Roman Regular"/>
                  <w:color w:val="auto"/>
                  <w:sz w:val="24"/>
                  <w:szCs w:val="24"/>
                  <w:u w:val="none"/>
                  <w:bdr w:val="single" w:sz="4" w:space="0" w:color="00B050"/>
                </w:rPr>
                <w:t>NFR4</w:t>
              </w:r>
            </w:hyperlink>
          </w:p>
        </w:tc>
        <w:tc>
          <w:tcPr>
            <w:tcW w:w="7813" w:type="dxa"/>
          </w:tcPr>
          <w:p w14:paraId="322FE3C1" w14:textId="7354033D"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p>
        </w:tc>
      </w:tr>
      <w:tr w:rsidR="000F372D" w14:paraId="4838D7E8" w14:textId="77777777" w:rsidTr="007F1226">
        <w:tc>
          <w:tcPr>
            <w:tcW w:w="714" w:type="dxa"/>
          </w:tcPr>
          <w:p w14:paraId="49F1E3A7" w14:textId="6B5700B9"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FB74C91" w14:textId="049CEEF8" w:rsidR="000F372D" w:rsidRDefault="0082628B" w:rsidP="009F2403">
            <w:pPr>
              <w:spacing w:line="360" w:lineRule="auto"/>
              <w:jc w:val="center"/>
              <w:rPr>
                <w:rFonts w:ascii="Times New Roman Regular" w:hAnsi="Times New Roman Regular" w:cs="Times New Roman Regular" w:hint="eastAsia"/>
                <w:sz w:val="24"/>
                <w:szCs w:val="24"/>
              </w:rPr>
            </w:pPr>
            <w:hyperlink w:anchor="nfr5" w:history="1">
              <w:r w:rsidR="00A56F2E">
                <w:rPr>
                  <w:rStyle w:val="Hyperlink"/>
                  <w:rFonts w:ascii="Times New Roman Regular" w:hAnsi="Times New Roman Regular" w:cs="Times New Roman Regular"/>
                  <w:color w:val="auto"/>
                  <w:sz w:val="24"/>
                  <w:szCs w:val="24"/>
                  <w:u w:val="none"/>
                  <w:bdr w:val="single" w:sz="4" w:space="0" w:color="00B050"/>
                </w:rPr>
                <w:t>NFR5</w:t>
              </w:r>
            </w:hyperlink>
          </w:p>
        </w:tc>
        <w:tc>
          <w:tcPr>
            <w:tcW w:w="7813" w:type="dxa"/>
          </w:tcPr>
          <w:p w14:paraId="16013AC8" w14:textId="0ED17177"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are plotted within the graph itself to show a growth/decline.</w:t>
            </w:r>
          </w:p>
        </w:tc>
      </w:tr>
      <w:tr w:rsidR="009F2403" w14:paraId="52C6FA7C" w14:textId="77777777" w:rsidTr="007F1226">
        <w:tc>
          <w:tcPr>
            <w:tcW w:w="714" w:type="dxa"/>
          </w:tcPr>
          <w:p w14:paraId="50426537" w14:textId="03C3AD20"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1E31BD5C" w14:textId="6E4E8CFA" w:rsidR="009F2403" w:rsidRDefault="0082628B" w:rsidP="009F2403">
            <w:pPr>
              <w:spacing w:line="360" w:lineRule="auto"/>
              <w:jc w:val="center"/>
              <w:rPr>
                <w:rFonts w:ascii="Times New Roman Regular" w:hAnsi="Times New Roman Regular" w:cs="Times New Roman Regular" w:hint="eastAsia"/>
                <w:sz w:val="24"/>
                <w:szCs w:val="24"/>
              </w:rPr>
            </w:pPr>
            <w:hyperlink w:anchor="nfr6" w:history="1">
              <w:r w:rsidR="00A56F2E">
                <w:rPr>
                  <w:rStyle w:val="Hyperlink"/>
                  <w:rFonts w:ascii="Times New Roman Regular" w:hAnsi="Times New Roman Regular" w:cs="Times New Roman Regular"/>
                  <w:color w:val="auto"/>
                  <w:sz w:val="24"/>
                  <w:szCs w:val="24"/>
                  <w:u w:val="none"/>
                  <w:bdr w:val="single" w:sz="4" w:space="0" w:color="00B050"/>
                </w:rPr>
                <w:t>NFR6</w:t>
              </w:r>
            </w:hyperlink>
          </w:p>
        </w:tc>
        <w:tc>
          <w:tcPr>
            <w:tcW w:w="7813" w:type="dxa"/>
          </w:tcPr>
          <w:p w14:paraId="753A25BF" w14:textId="72B3C272" w:rsidR="009F2403" w:rsidRDefault="00D565A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was deployed to Heroku by Docker and GitHub Actions</w:t>
            </w:r>
            <w:r w:rsidR="00C07BBF">
              <w:rPr>
                <w:rFonts w:ascii="Times New Roman Regular" w:hAnsi="Times New Roman Regular" w:cs="Times New Roman Regular"/>
                <w:sz w:val="24"/>
                <w:szCs w:val="24"/>
              </w:rPr>
              <w:t>, but will not scale as traffic increases</w:t>
            </w:r>
            <w:r w:rsidR="000E73EA">
              <w:rPr>
                <w:rFonts w:ascii="Times New Roman Regular" w:hAnsi="Times New Roman Regular" w:cs="Times New Roman Regular"/>
                <w:sz w:val="24"/>
                <w:szCs w:val="24"/>
              </w:rPr>
              <w:t xml:space="preserve">: </w:t>
            </w:r>
            <w:r w:rsidR="00C07BBF">
              <w:rPr>
                <w:rFonts w:ascii="Times New Roman Regular" w:hAnsi="Times New Roman Regular" w:cs="Times New Roman Regular"/>
                <w:sz w:val="24"/>
                <w:szCs w:val="24"/>
              </w:rPr>
              <w:t>the utilized Dynos are the most basic version.</w:t>
            </w:r>
          </w:p>
        </w:tc>
      </w:tr>
      <w:tr w:rsidR="009F2403" w14:paraId="7B206973" w14:textId="77777777" w:rsidTr="007F1226">
        <w:tc>
          <w:tcPr>
            <w:tcW w:w="714" w:type="dxa"/>
          </w:tcPr>
          <w:p w14:paraId="6DADCD07" w14:textId="04D5581B"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823" w:type="dxa"/>
          </w:tcPr>
          <w:p w14:paraId="3F9F7629" w14:textId="070C3F3E" w:rsidR="009F2403" w:rsidRDefault="0082628B" w:rsidP="009F2403">
            <w:pPr>
              <w:spacing w:line="360" w:lineRule="auto"/>
              <w:jc w:val="center"/>
              <w:rPr>
                <w:rFonts w:ascii="Times New Roman Regular" w:hAnsi="Times New Roman Regular" w:cs="Times New Roman Regular" w:hint="eastAsia"/>
                <w:sz w:val="24"/>
                <w:szCs w:val="24"/>
              </w:rPr>
            </w:pPr>
            <w:hyperlink w:anchor="nfr7" w:history="1">
              <w:r w:rsidR="00A56F2E">
                <w:rPr>
                  <w:rStyle w:val="Hyperlink"/>
                  <w:rFonts w:ascii="Times New Roman Regular" w:hAnsi="Times New Roman Regular" w:cs="Times New Roman Regular"/>
                  <w:color w:val="auto"/>
                  <w:sz w:val="24"/>
                  <w:szCs w:val="24"/>
                  <w:u w:val="none"/>
                  <w:bdr w:val="single" w:sz="4" w:space="0" w:color="00B050"/>
                </w:rPr>
                <w:t>NFR7</w:t>
              </w:r>
            </w:hyperlink>
          </w:p>
        </w:tc>
        <w:tc>
          <w:tcPr>
            <w:tcW w:w="7813" w:type="dxa"/>
          </w:tcPr>
          <w:p w14:paraId="6384DD08" w14:textId="285FC077" w:rsidR="009F2403" w:rsidRDefault="00634C4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stored in AWS S3 for backup and requests, the data is stored in MongoDB, and admin authentication is handled by Firebase.</w:t>
            </w:r>
            <w:r w:rsidR="00A03B9F">
              <w:rPr>
                <w:rFonts w:ascii="Times New Roman Regular" w:hAnsi="Times New Roman Regular" w:cs="Times New Roman Regular"/>
                <w:sz w:val="24"/>
                <w:szCs w:val="24"/>
              </w:rPr>
              <w:t xml:space="preserve"> Therefore, security is integrated to some extent.</w:t>
            </w:r>
          </w:p>
        </w:tc>
      </w:tr>
      <w:tr w:rsidR="009F2403" w14:paraId="70728BDF" w14:textId="77777777" w:rsidTr="007F1226">
        <w:tc>
          <w:tcPr>
            <w:tcW w:w="714" w:type="dxa"/>
          </w:tcPr>
          <w:p w14:paraId="18A5AE88" w14:textId="07A1AF1F"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8</w:t>
            </w:r>
          </w:p>
        </w:tc>
        <w:tc>
          <w:tcPr>
            <w:tcW w:w="823" w:type="dxa"/>
          </w:tcPr>
          <w:p w14:paraId="272558E5" w14:textId="4BA79A1C" w:rsidR="009F2403" w:rsidRDefault="0082628B" w:rsidP="009F2403">
            <w:pPr>
              <w:spacing w:line="360" w:lineRule="auto"/>
              <w:jc w:val="center"/>
              <w:rPr>
                <w:rFonts w:ascii="Times New Roman Regular" w:hAnsi="Times New Roman Regular" w:cs="Times New Roman Regular" w:hint="eastAsia"/>
                <w:sz w:val="24"/>
                <w:szCs w:val="24"/>
              </w:rPr>
            </w:pPr>
            <w:hyperlink w:anchor="nfr8" w:history="1">
              <w:r w:rsidR="00A56F2E">
                <w:rPr>
                  <w:rStyle w:val="Hyperlink"/>
                  <w:rFonts w:ascii="Times New Roman Regular" w:hAnsi="Times New Roman Regular" w:cs="Times New Roman Regular"/>
                  <w:color w:val="auto"/>
                  <w:sz w:val="24"/>
                  <w:szCs w:val="24"/>
                  <w:u w:val="none"/>
                  <w:bdr w:val="single" w:sz="4" w:space="0" w:color="00B050"/>
                </w:rPr>
                <w:t>NFR8</w:t>
              </w:r>
            </w:hyperlink>
          </w:p>
        </w:tc>
        <w:tc>
          <w:tcPr>
            <w:tcW w:w="7813" w:type="dxa"/>
          </w:tcPr>
          <w:p w14:paraId="5ED01997" w14:textId="4DDCFD77" w:rsidR="009F2403" w:rsidRDefault="0026408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application is responsive across a wide range of screen sizes.</w:t>
            </w:r>
          </w:p>
        </w:tc>
      </w:tr>
      <w:tr w:rsidR="004230C9" w14:paraId="44E92CCB" w14:textId="77777777" w:rsidTr="00FD2F9D">
        <w:tc>
          <w:tcPr>
            <w:tcW w:w="9350" w:type="dxa"/>
            <w:gridSpan w:val="3"/>
          </w:tcPr>
          <w:p w14:paraId="3AE6D794" w14:textId="48F88081" w:rsidR="004230C9" w:rsidRPr="004230C9" w:rsidRDefault="004230C9">
            <w:pPr>
              <w:spacing w:line="360" w:lineRule="auto"/>
              <w:jc w:val="both"/>
              <w:rPr>
                <w:rFonts w:ascii="Times New Roman Regular" w:hAnsi="Times New Roman Regular" w:cs="Times New Roman Regular" w:hint="eastAsia"/>
                <w:b/>
                <w:bCs/>
                <w:sz w:val="24"/>
                <w:szCs w:val="24"/>
              </w:rPr>
            </w:pPr>
            <w:r w:rsidRPr="004230C9">
              <w:rPr>
                <w:rFonts w:ascii="Times New Roman Regular" w:hAnsi="Times New Roman Regular" w:cs="Times New Roman Regular"/>
                <w:b/>
                <w:bCs/>
                <w:sz w:val="24"/>
                <w:szCs w:val="24"/>
              </w:rPr>
              <w:t>Design goals</w:t>
            </w:r>
          </w:p>
        </w:tc>
      </w:tr>
      <w:tr w:rsidR="00354CF6" w14:paraId="7B645747" w14:textId="77777777" w:rsidTr="007F1226">
        <w:tc>
          <w:tcPr>
            <w:tcW w:w="714" w:type="dxa"/>
          </w:tcPr>
          <w:p w14:paraId="4986A8B0" w14:textId="0066B107" w:rsidR="00354CF6"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823" w:type="dxa"/>
          </w:tcPr>
          <w:p w14:paraId="4E024885" w14:textId="00CC50B7" w:rsidR="00354CF6" w:rsidRDefault="0082628B" w:rsidP="009F2403">
            <w:pPr>
              <w:spacing w:line="360" w:lineRule="auto"/>
              <w:jc w:val="center"/>
              <w:rPr>
                <w:rFonts w:ascii="Times New Roman Regular" w:hAnsi="Times New Roman Regular" w:cs="Times New Roman Regular" w:hint="eastAsia"/>
                <w:sz w:val="24"/>
                <w:szCs w:val="24"/>
              </w:rPr>
            </w:pPr>
            <w:hyperlink w:anchor="dg1" w:history="1">
              <w:r w:rsidR="000F0FA0">
                <w:rPr>
                  <w:rStyle w:val="Hyperlink"/>
                  <w:rFonts w:ascii="Times New Roman Regular" w:hAnsi="Times New Roman Regular" w:cs="Times New Roman Regular"/>
                  <w:color w:val="auto"/>
                  <w:sz w:val="24"/>
                  <w:szCs w:val="24"/>
                  <w:u w:val="none"/>
                  <w:bdr w:val="single" w:sz="4" w:space="0" w:color="00B050"/>
                </w:rPr>
                <w:t>DG1</w:t>
              </w:r>
            </w:hyperlink>
          </w:p>
        </w:tc>
        <w:tc>
          <w:tcPr>
            <w:tcW w:w="7813" w:type="dxa"/>
          </w:tcPr>
          <w:p w14:paraId="48A4F553" w14:textId="2E429602" w:rsidR="00354CF6" w:rsidRDefault="003E213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data are stored in MongoDB and fetched whenever necessary. For the case where the available data is not up-to-date, the script fetches data only for the missing dates and updates the database.</w:t>
            </w:r>
          </w:p>
        </w:tc>
      </w:tr>
      <w:tr w:rsidR="004230C9" w14:paraId="4FCD85A2" w14:textId="77777777" w:rsidTr="007F1226">
        <w:tc>
          <w:tcPr>
            <w:tcW w:w="714" w:type="dxa"/>
          </w:tcPr>
          <w:p w14:paraId="24955743" w14:textId="1BE662F6"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823" w:type="dxa"/>
          </w:tcPr>
          <w:p w14:paraId="104166C1" w14:textId="14722056" w:rsidR="004230C9" w:rsidRDefault="0082628B" w:rsidP="009F2403">
            <w:pPr>
              <w:spacing w:line="360" w:lineRule="auto"/>
              <w:jc w:val="center"/>
              <w:rPr>
                <w:rFonts w:ascii="Times New Roman Regular" w:hAnsi="Times New Roman Regular" w:cs="Times New Roman Regular" w:hint="eastAsia"/>
                <w:sz w:val="24"/>
                <w:szCs w:val="24"/>
              </w:rPr>
            </w:pPr>
            <w:hyperlink w:anchor="dg2" w:history="1">
              <w:r w:rsidR="000F0FA0">
                <w:rPr>
                  <w:rStyle w:val="Hyperlink"/>
                  <w:rFonts w:ascii="Times New Roman Regular" w:hAnsi="Times New Roman Regular" w:cs="Times New Roman Regular"/>
                  <w:color w:val="auto"/>
                  <w:sz w:val="24"/>
                  <w:szCs w:val="24"/>
                  <w:u w:val="none"/>
                  <w:bdr w:val="single" w:sz="4" w:space="0" w:color="00B050"/>
                </w:rPr>
                <w:t>DG2</w:t>
              </w:r>
            </w:hyperlink>
          </w:p>
        </w:tc>
        <w:tc>
          <w:tcPr>
            <w:tcW w:w="7813" w:type="dxa"/>
          </w:tcPr>
          <w:p w14:paraId="380FC38B" w14:textId="55CD9FA2" w:rsidR="004230C9" w:rsidRDefault="0030178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is built to be as user-friendly as possible with zero information shown to users on what happens behind the scenes.</w:t>
            </w:r>
          </w:p>
        </w:tc>
      </w:tr>
      <w:tr w:rsidR="004230C9" w14:paraId="1B4F1C49" w14:textId="77777777" w:rsidTr="007F1226">
        <w:tc>
          <w:tcPr>
            <w:tcW w:w="714" w:type="dxa"/>
          </w:tcPr>
          <w:p w14:paraId="3BF30C74" w14:textId="33314AE3"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823" w:type="dxa"/>
          </w:tcPr>
          <w:p w14:paraId="76318B77" w14:textId="6FD6184C" w:rsidR="004230C9" w:rsidRDefault="0082628B" w:rsidP="009F2403">
            <w:pPr>
              <w:spacing w:line="360" w:lineRule="auto"/>
              <w:jc w:val="center"/>
              <w:rPr>
                <w:rFonts w:ascii="Times New Roman Regular" w:hAnsi="Times New Roman Regular" w:cs="Times New Roman Regular" w:hint="eastAsia"/>
                <w:sz w:val="24"/>
                <w:szCs w:val="24"/>
              </w:rPr>
            </w:pPr>
            <w:hyperlink w:anchor="dg3" w:history="1">
              <w:r w:rsidR="000F0FA0">
                <w:rPr>
                  <w:rStyle w:val="Hyperlink"/>
                  <w:rFonts w:ascii="Times New Roman Regular" w:hAnsi="Times New Roman Regular" w:cs="Times New Roman Regular"/>
                  <w:color w:val="auto"/>
                  <w:sz w:val="24"/>
                  <w:szCs w:val="24"/>
                  <w:u w:val="none"/>
                  <w:bdr w:val="single" w:sz="4" w:space="0" w:color="00B050"/>
                </w:rPr>
                <w:t>DG3</w:t>
              </w:r>
            </w:hyperlink>
          </w:p>
        </w:tc>
        <w:tc>
          <w:tcPr>
            <w:tcW w:w="7813" w:type="dxa"/>
          </w:tcPr>
          <w:p w14:paraId="65C03F73" w14:textId="29089700" w:rsidR="004230C9" w:rsidRDefault="002E4AC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forecast is plotted alongside the existing price chart using a different color to differentiate between them. Two more lines are plotted to demonstrate the uncertainty estimations </w:t>
            </w:r>
            <w:r w:rsidR="007B70B7">
              <w:rPr>
                <w:rFonts w:ascii="Times New Roman Regular" w:hAnsi="Times New Roman Regular" w:cs="Times New Roman Regular"/>
                <w:sz w:val="24"/>
                <w:szCs w:val="24"/>
              </w:rPr>
              <w:t xml:space="preserve">that </w:t>
            </w:r>
            <w:r w:rsidR="00EA7A4F">
              <w:rPr>
                <w:rFonts w:ascii="Times New Roman Regular" w:hAnsi="Times New Roman Regular" w:cs="Times New Roman Regular"/>
                <w:sz w:val="24"/>
                <w:szCs w:val="24"/>
              </w:rPr>
              <w:t>display</w:t>
            </w:r>
            <w:r>
              <w:rPr>
                <w:rFonts w:ascii="Times New Roman Regular" w:hAnsi="Times New Roman Regular" w:cs="Times New Roman Regular"/>
                <w:sz w:val="24"/>
                <w:szCs w:val="24"/>
              </w:rPr>
              <w:t xml:space="preserve"> the range of prices.</w:t>
            </w:r>
          </w:p>
        </w:tc>
      </w:tr>
      <w:tr w:rsidR="00D476BC" w14:paraId="39ADF780" w14:textId="77777777" w:rsidTr="007F1226">
        <w:tc>
          <w:tcPr>
            <w:tcW w:w="714" w:type="dxa"/>
          </w:tcPr>
          <w:p w14:paraId="6745BC1E" w14:textId="37BC5F57" w:rsidR="00D476BC" w:rsidRDefault="00D476BC" w:rsidP="00D476BC">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12</w:t>
            </w:r>
          </w:p>
        </w:tc>
        <w:tc>
          <w:tcPr>
            <w:tcW w:w="823" w:type="dxa"/>
          </w:tcPr>
          <w:p w14:paraId="794EBC90" w14:textId="55B0AD28" w:rsidR="00D476BC" w:rsidRDefault="0082628B" w:rsidP="00D476BC">
            <w:pPr>
              <w:spacing w:line="360" w:lineRule="auto"/>
              <w:jc w:val="center"/>
              <w:rPr>
                <w:rFonts w:ascii="Times New Roman Regular" w:hAnsi="Times New Roman Regular" w:cs="Times New Roman Regular" w:hint="eastAsia"/>
                <w:sz w:val="24"/>
                <w:szCs w:val="24"/>
              </w:rPr>
            </w:pPr>
            <w:hyperlink w:anchor="dg4" w:history="1">
              <w:r w:rsidR="000F0FA0">
                <w:rPr>
                  <w:rStyle w:val="Hyperlink"/>
                  <w:rFonts w:ascii="Times New Roman Regular" w:hAnsi="Times New Roman Regular" w:cs="Times New Roman Regular"/>
                  <w:color w:val="auto"/>
                  <w:sz w:val="24"/>
                  <w:szCs w:val="24"/>
                  <w:u w:val="none"/>
                  <w:bdr w:val="single" w:sz="4" w:space="0" w:color="00B050"/>
                </w:rPr>
                <w:t>DG4</w:t>
              </w:r>
            </w:hyperlink>
          </w:p>
        </w:tc>
        <w:tc>
          <w:tcPr>
            <w:tcW w:w="7813" w:type="dxa"/>
          </w:tcPr>
          <w:p w14:paraId="5CA4CF34" w14:textId="0DFAFA64" w:rsidR="00D476BC" w:rsidRDefault="00D476BC" w:rsidP="00D476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r w:rsidR="00083BF6">
              <w:rPr>
                <w:rFonts w:ascii="Times New Roman Regular" w:hAnsi="Times New Roman Regular" w:cs="Times New Roman Regular"/>
                <w:sz w:val="24"/>
                <w:szCs w:val="24"/>
              </w:rPr>
              <w:t xml:space="preserve"> Analysis using </w:t>
            </w:r>
            <w:proofErr w:type="spellStart"/>
            <w:r w:rsidR="00083BF6">
              <w:rPr>
                <w:rFonts w:ascii="Times New Roman Regular" w:hAnsi="Times New Roman Regular" w:cs="Times New Roman Regular"/>
                <w:sz w:val="24"/>
                <w:szCs w:val="24"/>
              </w:rPr>
              <w:t>CodeFactor</w:t>
            </w:r>
            <w:proofErr w:type="spellEnd"/>
            <w:r w:rsidR="00083BF6">
              <w:rPr>
                <w:rFonts w:ascii="Times New Roman Regular" w:hAnsi="Times New Roman Regular" w:cs="Times New Roman Regular"/>
                <w:sz w:val="24"/>
                <w:szCs w:val="24"/>
              </w:rPr>
              <w:t xml:space="preserve"> produced a grade of A+ for the algorithm repository, which is the maximum grade possible.</w:t>
            </w:r>
          </w:p>
        </w:tc>
      </w:tr>
    </w:tbl>
    <w:p w14:paraId="77BC6B05" w14:textId="77777777" w:rsidR="008D1DA5" w:rsidRPr="008D1DA5" w:rsidRDefault="008D1DA5">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2222186" w:rsidR="00325157" w:rsidRDefault="00325157">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751"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751"/>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752" w:name="_E.1._Expert_evaluators"/>
      <w:bookmarkStart w:id="753" w:name="_G.1._Expert_evaluators"/>
      <w:bookmarkStart w:id="754" w:name="_Toc132325961"/>
      <w:bookmarkEnd w:id="752"/>
      <w:bookmarkEnd w:id="753"/>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754"/>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755"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755"/>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756" w:name="_E.2._Evaluation_of_1"/>
      <w:bookmarkStart w:id="757" w:name="_G.2._Evaluation_of"/>
      <w:bookmarkStart w:id="758" w:name="_Toc132325962"/>
      <w:bookmarkEnd w:id="756"/>
      <w:bookmarkEnd w:id="757"/>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758"/>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759"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759"/>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82628B"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82628B"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82628B"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82628B"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82628B"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82628B"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82628B"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82628B"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82628B"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82628B"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82628B"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82628B"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82628B"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82628B"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82628B"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82628B"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760" w:name="_E.2._Evaluation_of"/>
      <w:bookmarkEnd w:id="760"/>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761" w:name="_E.3._Evaluation_of"/>
      <w:bookmarkStart w:id="762" w:name="_G.3._Evaluation_of"/>
      <w:bookmarkStart w:id="763" w:name="_Toc132325963"/>
      <w:bookmarkEnd w:id="761"/>
      <w:bookmarkEnd w:id="762"/>
      <w:r>
        <w:rPr>
          <w:rFonts w:ascii="Times New Roman Regular" w:hAnsi="Times New Roman Regular" w:cs="Times New Roman Regular"/>
          <w:b/>
          <w:bCs/>
          <w:color w:val="auto"/>
          <w:sz w:val="28"/>
          <w:szCs w:val="28"/>
        </w:rPr>
        <w:lastRenderedPageBreak/>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763"/>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764"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764"/>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82628B"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82628B"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82628B"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82628B"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82628B"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82628B"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82628B"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82628B"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82628B"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765"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765"/>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82628B"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82628B"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82628B"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82628B"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82628B"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766" w:name="_Toc125663178"/>
      <w:bookmarkStart w:id="767"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766"/>
      <w:bookmarkEnd w:id="767"/>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768" w:name="_E.1._Project_scope"/>
      <w:bookmarkStart w:id="769" w:name="_D.1._Project_schedule"/>
      <w:bookmarkStart w:id="770" w:name="_E.4._Evaluation_metrics"/>
      <w:bookmarkStart w:id="771" w:name="_D.3._Evaluation_metrics"/>
      <w:bookmarkStart w:id="772" w:name="_D.2._Status_of"/>
      <w:bookmarkStart w:id="773" w:name="_F.2._Status_of"/>
      <w:bookmarkStart w:id="774" w:name="_F.1._Status_of"/>
      <w:bookmarkStart w:id="775" w:name="_H.1._Status_of"/>
      <w:bookmarkStart w:id="776" w:name="_Toc132325965"/>
      <w:bookmarkStart w:id="777" w:name="_D.4._Evaluation_metrics"/>
      <w:bookmarkEnd w:id="768"/>
      <w:bookmarkEnd w:id="769"/>
      <w:bookmarkEnd w:id="770"/>
      <w:bookmarkEnd w:id="771"/>
      <w:bookmarkEnd w:id="772"/>
      <w:bookmarkEnd w:id="773"/>
      <w:bookmarkEnd w:id="774"/>
      <w:bookmarkEnd w:id="775"/>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76"/>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78"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78"/>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79" w:name="_F.3._Achievement_of"/>
      <w:bookmarkStart w:id="780" w:name="_F.2._Achievement_of"/>
      <w:bookmarkStart w:id="781" w:name="_H.2._Achievement_of"/>
      <w:bookmarkStart w:id="782" w:name="_Toc132325966"/>
      <w:bookmarkEnd w:id="777"/>
      <w:bookmarkEnd w:id="779"/>
      <w:bookmarkEnd w:id="780"/>
      <w:bookmarkEnd w:id="781"/>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82"/>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83"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83"/>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84" w:name="_F.3._Project_scope"/>
      <w:bookmarkStart w:id="785" w:name="_H.3._Project_scope"/>
      <w:bookmarkStart w:id="786" w:name="_APPENDIX_E_–"/>
      <w:bookmarkStart w:id="787" w:name="_APPENDIX_G_–"/>
      <w:bookmarkStart w:id="788" w:name="_APPENDIX_I_–"/>
      <w:bookmarkStart w:id="789" w:name="_Toc132325967"/>
      <w:bookmarkEnd w:id="784"/>
      <w:bookmarkEnd w:id="785"/>
      <w:bookmarkEnd w:id="786"/>
      <w:bookmarkEnd w:id="787"/>
      <w:bookmarkEnd w:id="788"/>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89"/>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97"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90"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90"/>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91" w:name="_Toc132325969"/>
      <w:bookmarkStart w:id="792"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91"/>
    </w:p>
    <w:bookmarkEnd w:id="792"/>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8"/>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93"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93"/>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3" w:author="Nazhim kalam" w:date="2022-12-01T11:26:00Z" w:initials="Nk">
    <w:p w14:paraId="7257324D" w14:textId="77777777" w:rsidR="000F6531" w:rsidRDefault="000F6531" w:rsidP="000F6531">
      <w:pPr>
        <w:pStyle w:val="CommentText"/>
      </w:pPr>
      <w:r>
        <w:rPr>
          <w:rStyle w:val="CommentReference"/>
        </w:rPr>
        <w:annotationRef/>
      </w:r>
      <w:r>
        <w:t>This is a benchmark result make sure u move to evaluation section or just extract whats needed (Note that this is only a set of transformers benchmarking u can add the other models aswell for benchmarking)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57324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57324D" w16cid:durableId="27330D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B2D10D" w14:textId="77777777" w:rsidR="00FA6BC6" w:rsidRDefault="00FA6BC6">
      <w:pPr>
        <w:spacing w:line="240" w:lineRule="auto"/>
      </w:pPr>
      <w:r>
        <w:separator/>
      </w:r>
    </w:p>
  </w:endnote>
  <w:endnote w:type="continuationSeparator" w:id="0">
    <w:p w14:paraId="4EE773AB" w14:textId="77777777" w:rsidR="00FA6BC6" w:rsidRDefault="00FA6B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82628B" w:rsidRDefault="0082628B">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82628B" w:rsidRDefault="0082628B">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82628B" w:rsidRDefault="0082628B">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0F6531" w:rsidRPr="00463629" w:rsidRDefault="000F6531">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77777777" w:rsidR="0082628B" w:rsidRPr="00463629" w:rsidRDefault="0082628B">
    <w:pPr>
      <w:pStyle w:val="Footer"/>
      <w:rPr>
        <w:rFonts w:ascii="Times New Roman" w:hAnsi="Times New Roman" w:cs="Times New Roman"/>
        <w:sz w:val="24"/>
        <w:szCs w:val="24"/>
      </w:rPr>
    </w:pPr>
    <w:r w:rsidRPr="00463629">
      <w:rPr>
        <w:rFonts w:ascii="Times New Roman" w:hAnsi="Times New Roman" w:cs="Times New Roman"/>
        <w:sz w:val="24"/>
        <w:szCs w:val="24"/>
      </w:rPr>
      <w:t xml:space="preserve">Ammar </w:t>
    </w:r>
    <w:proofErr w:type="spellStart"/>
    <w:r w:rsidRPr="00463629">
      <w:rPr>
        <w:rFonts w:ascii="Times New Roman" w:hAnsi="Times New Roman" w:cs="Times New Roman"/>
        <w:sz w:val="24"/>
        <w:szCs w:val="24"/>
      </w:rPr>
      <w:t>Raneez</w:t>
    </w:r>
    <w:proofErr w:type="spellEnd"/>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DA14F4" w14:textId="77777777" w:rsidR="00FA6BC6" w:rsidRDefault="00FA6BC6">
      <w:pPr>
        <w:spacing w:after="0"/>
      </w:pPr>
      <w:r>
        <w:separator/>
      </w:r>
    </w:p>
  </w:footnote>
  <w:footnote w:type="continuationSeparator" w:id="0">
    <w:p w14:paraId="25313D57" w14:textId="77777777" w:rsidR="00FA6BC6" w:rsidRDefault="00FA6BC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82628B" w:rsidRDefault="0082628B">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82628B" w:rsidRDefault="0082628B">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82628B" w:rsidRDefault="0082628B">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82628B" w:rsidRDefault="0082628B">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82628B" w:rsidRDefault="0082628B">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82628B" w:rsidRDefault="0082628B">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82628B" w:rsidRDefault="0082628B">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82628B" w:rsidRDefault="0082628B">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82628B" w:rsidRDefault="0082628B">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82628B" w:rsidRDefault="0082628B">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82628B" w:rsidRDefault="0082628B">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82628B" w:rsidRDefault="0082628B">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82628B" w:rsidRDefault="0082628B">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82628B" w:rsidRDefault="0082628B">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82628B" w:rsidRDefault="0082628B">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82628B" w:rsidRDefault="0082628B">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82628B" w:rsidRDefault="0082628B">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82628B" w:rsidRDefault="0082628B">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82628B" w:rsidRDefault="0082628B">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82628B" w:rsidRDefault="0082628B">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82628B" w:rsidRDefault="0082628B">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77777777" w:rsidR="000F6531" w:rsidRPr="009774B4" w:rsidRDefault="000F6531" w:rsidP="009774B4">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GATOT</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77777777" w:rsidR="000F6531" w:rsidRPr="005E2C25" w:rsidRDefault="000F6531">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GATOT</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82628B" w:rsidRDefault="0082628B">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82628B" w:rsidRPr="003C6E3B" w:rsidRDefault="0082628B">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82628B" w:rsidRDefault="0082628B">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82628B" w:rsidRPr="005E2C25" w:rsidRDefault="0082628B">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82628B" w:rsidRDefault="0082628B">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82628B" w:rsidRDefault="0082628B">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0AE0492"/>
    <w:multiLevelType w:val="hybridMultilevel"/>
    <w:tmpl w:val="7E33081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A4E03A5"/>
    <w:multiLevelType w:val="multilevel"/>
    <w:tmpl w:val="0A4E03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A16718"/>
    <w:multiLevelType w:val="hybridMultilevel"/>
    <w:tmpl w:val="F4D641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BB22B2"/>
    <w:multiLevelType w:val="multilevel"/>
    <w:tmpl w:val="13BB22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42513AD"/>
    <w:multiLevelType w:val="hybridMultilevel"/>
    <w:tmpl w:val="F5486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D6FE0"/>
    <w:multiLevelType w:val="hybridMultilevel"/>
    <w:tmpl w:val="DAD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267315"/>
    <w:multiLevelType w:val="hybridMultilevel"/>
    <w:tmpl w:val="741E3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D2C03"/>
    <w:multiLevelType w:val="hybridMultilevel"/>
    <w:tmpl w:val="E3BE73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248E9"/>
    <w:multiLevelType w:val="hybridMultilevel"/>
    <w:tmpl w:val="ED162E34"/>
    <w:lvl w:ilvl="0" w:tplc="7CCAAD4C">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C63CD"/>
    <w:multiLevelType w:val="multilevel"/>
    <w:tmpl w:val="E6E4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0E2FB0"/>
    <w:multiLevelType w:val="multilevel"/>
    <w:tmpl w:val="260E2F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64613C1"/>
    <w:multiLevelType w:val="multilevel"/>
    <w:tmpl w:val="ECF4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390E4B"/>
    <w:multiLevelType w:val="hybridMultilevel"/>
    <w:tmpl w:val="071C3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27EC1"/>
    <w:multiLevelType w:val="multilevel"/>
    <w:tmpl w:val="36727EC1"/>
    <w:lvl w:ilvl="0">
      <w:start w:val="6"/>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7515439"/>
    <w:multiLevelType w:val="multilevel"/>
    <w:tmpl w:val="375154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7F3160B"/>
    <w:multiLevelType w:val="multilevel"/>
    <w:tmpl w:val="37F3160B"/>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9736C7"/>
    <w:multiLevelType w:val="hybridMultilevel"/>
    <w:tmpl w:val="7FBE184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0" w15:restartNumberingAfterBreak="0">
    <w:nsid w:val="389E3ED6"/>
    <w:multiLevelType w:val="hybridMultilevel"/>
    <w:tmpl w:val="B07051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A0D38BD"/>
    <w:multiLevelType w:val="hybridMultilevel"/>
    <w:tmpl w:val="B40E1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9E1496"/>
    <w:multiLevelType w:val="hybridMultilevel"/>
    <w:tmpl w:val="F6C0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B34ECA"/>
    <w:multiLevelType w:val="multilevel"/>
    <w:tmpl w:val="35A6A778"/>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40EF5DFD"/>
    <w:multiLevelType w:val="multilevel"/>
    <w:tmpl w:val="40EF5DFD"/>
    <w:lvl w:ilvl="0">
      <w:start w:val="1"/>
      <w:numFmt w:val="decimal"/>
      <w:lvlText w:val="AF%1."/>
      <w:lvlJc w:val="left"/>
      <w:pPr>
        <w:ind w:left="432" w:hanging="288"/>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A125852"/>
    <w:multiLevelType w:val="multilevel"/>
    <w:tmpl w:val="35C4228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F041F5E"/>
    <w:multiLevelType w:val="hybridMultilevel"/>
    <w:tmpl w:val="0A20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A739D"/>
    <w:multiLevelType w:val="multilevel"/>
    <w:tmpl w:val="55B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F3CE7"/>
    <w:multiLevelType w:val="hybridMultilevel"/>
    <w:tmpl w:val="36EED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247173"/>
    <w:multiLevelType w:val="hybridMultilevel"/>
    <w:tmpl w:val="3322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8F3679"/>
    <w:multiLevelType w:val="multilevel"/>
    <w:tmpl w:val="5C8F3679"/>
    <w:lvl w:ilvl="0">
      <w:start w:val="1"/>
      <w:numFmt w:val="bullet"/>
      <w:lvlText w:val=""/>
      <w:lvlJc w:val="left"/>
      <w:pPr>
        <w:ind w:left="576"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F21402B"/>
    <w:multiLevelType w:val="hybridMultilevel"/>
    <w:tmpl w:val="EEF4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AE638E"/>
    <w:multiLevelType w:val="hybridMultilevel"/>
    <w:tmpl w:val="FD66C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3A62323"/>
    <w:multiLevelType w:val="multilevel"/>
    <w:tmpl w:val="6D42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BF3BCC"/>
    <w:multiLevelType w:val="hybridMultilevel"/>
    <w:tmpl w:val="6E8C9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9622F88"/>
    <w:multiLevelType w:val="hybridMultilevel"/>
    <w:tmpl w:val="FA3A3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B2956CF"/>
    <w:multiLevelType w:val="hybridMultilevel"/>
    <w:tmpl w:val="2FF8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343BC9"/>
    <w:multiLevelType w:val="hybridMultilevel"/>
    <w:tmpl w:val="1840A28C"/>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5162B26"/>
    <w:multiLevelType w:val="hybridMultilevel"/>
    <w:tmpl w:val="F9586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4706D1"/>
    <w:multiLevelType w:val="multilevel"/>
    <w:tmpl w:val="754706D1"/>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BB51268"/>
    <w:multiLevelType w:val="multilevel"/>
    <w:tmpl w:val="7BB512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EE31C30"/>
    <w:multiLevelType w:val="hybridMultilevel"/>
    <w:tmpl w:val="087E0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6"/>
  </w:num>
  <w:num w:numId="3">
    <w:abstractNumId w:val="18"/>
  </w:num>
  <w:num w:numId="4">
    <w:abstractNumId w:val="24"/>
  </w:num>
  <w:num w:numId="5">
    <w:abstractNumId w:val="46"/>
  </w:num>
  <w:num w:numId="6">
    <w:abstractNumId w:val="32"/>
  </w:num>
  <w:num w:numId="7">
    <w:abstractNumId w:val="1"/>
  </w:num>
  <w:num w:numId="8">
    <w:abstractNumId w:val="47"/>
  </w:num>
  <w:num w:numId="9">
    <w:abstractNumId w:val="3"/>
  </w:num>
  <w:num w:numId="10">
    <w:abstractNumId w:val="11"/>
  </w:num>
  <w:num w:numId="11">
    <w:abstractNumId w:val="17"/>
  </w:num>
  <w:num w:numId="12">
    <w:abstractNumId w:val="26"/>
  </w:num>
  <w:num w:numId="13">
    <w:abstractNumId w:val="14"/>
  </w:num>
  <w:num w:numId="14">
    <w:abstractNumId w:val="37"/>
  </w:num>
  <w:num w:numId="15">
    <w:abstractNumId w:val="40"/>
  </w:num>
  <w:num w:numId="16">
    <w:abstractNumId w:val="35"/>
  </w:num>
  <w:num w:numId="17">
    <w:abstractNumId w:val="31"/>
  </w:num>
  <w:num w:numId="18">
    <w:abstractNumId w:val="29"/>
  </w:num>
  <w:num w:numId="19">
    <w:abstractNumId w:val="19"/>
  </w:num>
  <w:num w:numId="20">
    <w:abstractNumId w:val="5"/>
  </w:num>
  <w:num w:numId="21">
    <w:abstractNumId w:val="43"/>
  </w:num>
  <w:num w:numId="22">
    <w:abstractNumId w:val="28"/>
  </w:num>
  <w:num w:numId="23">
    <w:abstractNumId w:val="36"/>
  </w:num>
  <w:num w:numId="24">
    <w:abstractNumId w:val="9"/>
  </w:num>
  <w:num w:numId="25">
    <w:abstractNumId w:val="12"/>
  </w:num>
  <w:num w:numId="26">
    <w:abstractNumId w:val="10"/>
  </w:num>
  <w:num w:numId="27">
    <w:abstractNumId w:val="23"/>
  </w:num>
  <w:num w:numId="28">
    <w:abstractNumId w:val="22"/>
  </w:num>
  <w:num w:numId="29">
    <w:abstractNumId w:val="21"/>
  </w:num>
  <w:num w:numId="30">
    <w:abstractNumId w:val="38"/>
  </w:num>
  <w:num w:numId="31">
    <w:abstractNumId w:val="33"/>
  </w:num>
  <w:num w:numId="32">
    <w:abstractNumId w:val="7"/>
  </w:num>
  <w:num w:numId="33">
    <w:abstractNumId w:val="20"/>
  </w:num>
  <w:num w:numId="34">
    <w:abstractNumId w:val="44"/>
  </w:num>
  <w:num w:numId="35">
    <w:abstractNumId w:val="25"/>
  </w:num>
  <w:num w:numId="36">
    <w:abstractNumId w:val="48"/>
  </w:num>
  <w:num w:numId="37">
    <w:abstractNumId w:val="15"/>
  </w:num>
  <w:num w:numId="38">
    <w:abstractNumId w:val="34"/>
  </w:num>
  <w:num w:numId="39">
    <w:abstractNumId w:val="4"/>
  </w:num>
  <w:num w:numId="40">
    <w:abstractNumId w:val="6"/>
  </w:num>
  <w:num w:numId="41">
    <w:abstractNumId w:val="45"/>
  </w:num>
  <w:num w:numId="42">
    <w:abstractNumId w:val="8"/>
  </w:num>
  <w:num w:numId="43">
    <w:abstractNumId w:val="30"/>
  </w:num>
  <w:num w:numId="44">
    <w:abstractNumId w:val="27"/>
  </w:num>
  <w:num w:numId="45">
    <w:abstractNumId w:val="2"/>
  </w:num>
  <w:num w:numId="46">
    <w:abstractNumId w:val="41"/>
  </w:num>
  <w:num w:numId="47">
    <w:abstractNumId w:val="13"/>
  </w:num>
  <w:num w:numId="48">
    <w:abstractNumId w:val="0"/>
  </w:num>
  <w:num w:numId="49">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azhim kalam">
    <w15:presenceInfo w15:providerId="Windows Live" w15:userId="acea8f6f3d394e51"/>
  </w15:person>
  <w15:person w15:author="Ammar .">
    <w15:presenceInfo w15:providerId="Windows Live" w15:userId="4db5abc376b675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28B"/>
    <w:rsid w:val="0082640B"/>
    <w:rsid w:val="00826424"/>
    <w:rsid w:val="00826F56"/>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04A"/>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1B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BC6"/>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98/rsta.2020.0209" TargetMode="External"/><Relationship Id="rId21" Type="http://schemas.microsoft.com/office/2011/relationships/commentsExtended" Target="commentsExtended.xml"/><Relationship Id="rId42" Type="http://schemas.openxmlformats.org/officeDocument/2006/relationships/image" Target="media/image12.png"/><Relationship Id="rId63" Type="http://schemas.openxmlformats.org/officeDocument/2006/relationships/image" Target="media/image28.png"/><Relationship Id="rId84" Type="http://schemas.openxmlformats.org/officeDocument/2006/relationships/hyperlink" Target="https://doi.org/10.5958/0976-4666.2014.00009.6" TargetMode="External"/><Relationship Id="rId138" Type="http://schemas.openxmlformats.org/officeDocument/2006/relationships/hyperlink" Target="https://doi.org/10.48550/ARXIV.1907.03907" TargetMode="External"/><Relationship Id="rId159" Type="http://schemas.openxmlformats.org/officeDocument/2006/relationships/header" Target="header22.xml"/><Relationship Id="rId170" Type="http://schemas.openxmlformats.org/officeDocument/2006/relationships/image" Target="media/image44.png"/><Relationship Id="rId191" Type="http://schemas.openxmlformats.org/officeDocument/2006/relationships/image" Target="media/image65.png"/><Relationship Id="rId205" Type="http://schemas.openxmlformats.org/officeDocument/2006/relationships/image" Target="media/image78.png"/><Relationship Id="rId107" Type="http://schemas.openxmlformats.org/officeDocument/2006/relationships/hyperlink" Target="https://doi.org/10.35377/saucis.03.03.774276" TargetMode="External"/><Relationship Id="rId11" Type="http://schemas.openxmlformats.org/officeDocument/2006/relationships/footer" Target="footer1.xml"/><Relationship Id="rId32" Type="http://schemas.openxmlformats.org/officeDocument/2006/relationships/header" Target="header7.xml"/><Relationship Id="rId53" Type="http://schemas.openxmlformats.org/officeDocument/2006/relationships/image" Target="media/image20.png"/><Relationship Id="rId74" Type="http://schemas.openxmlformats.org/officeDocument/2006/relationships/header" Target="header19.xml"/><Relationship Id="rId128" Type="http://schemas.openxmlformats.org/officeDocument/2006/relationships/hyperlink" Target="https://radixweb.com/blog/angular-vs-react-vs-vue" TargetMode="External"/><Relationship Id="rId149" Type="http://schemas.openxmlformats.org/officeDocument/2006/relationships/hyperlink" Target="https://doi.org/10.3390/en11051255" TargetMode="External"/><Relationship Id="rId5" Type="http://schemas.openxmlformats.org/officeDocument/2006/relationships/settings" Target="settings.xml"/><Relationship Id="rId95" Type="http://schemas.openxmlformats.org/officeDocument/2006/relationships/hyperlink" Target="https://doi.org/10.2307/1912773" TargetMode="External"/><Relationship Id="rId160" Type="http://schemas.openxmlformats.org/officeDocument/2006/relationships/header" Target="header23.xml"/><Relationship Id="rId181" Type="http://schemas.openxmlformats.org/officeDocument/2006/relationships/image" Target="media/image55.png"/><Relationship Id="rId22" Type="http://schemas.microsoft.com/office/2016/09/relationships/commentsIds" Target="commentsIds.xml"/><Relationship Id="rId43" Type="http://schemas.openxmlformats.org/officeDocument/2006/relationships/image" Target="media/image13.png"/><Relationship Id="rId64" Type="http://schemas.openxmlformats.org/officeDocument/2006/relationships/image" Target="media/image29.png"/><Relationship Id="rId118" Type="http://schemas.openxmlformats.org/officeDocument/2006/relationships/hyperlink" Target="https://doi.org/10.48550/ARXIV.1912.09363" TargetMode="External"/><Relationship Id="rId139" Type="http://schemas.openxmlformats.org/officeDocument/2006/relationships/hyperlink" Target="https://bitcoin.org/bitcoin.pdf" TargetMode="External"/><Relationship Id="rId85" Type="http://schemas.openxmlformats.org/officeDocument/2006/relationships/hyperlink" Target="https://www.bi4all.pt/en/news/en-blog/supervised-machine-learning-in-time-series-forecasting/" TargetMode="External"/><Relationship Id="rId150" Type="http://schemas.openxmlformats.org/officeDocument/2006/relationships/hyperlink" Target="https://doi.org/10.3390/e21060589" TargetMode="External"/><Relationship Id="rId171" Type="http://schemas.openxmlformats.org/officeDocument/2006/relationships/image" Target="media/image45.png"/><Relationship Id="rId192" Type="http://schemas.openxmlformats.org/officeDocument/2006/relationships/image" Target="media/image66.png"/><Relationship Id="rId206"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header" Target="header8.xml"/><Relationship Id="rId108" Type="http://schemas.openxmlformats.org/officeDocument/2006/relationships/hyperlink" Target="https://doi.org/10.1080/01495933.2020.1718983" TargetMode="External"/><Relationship Id="rId129" Type="http://schemas.openxmlformats.org/officeDocument/2006/relationships/hyperlink" Target="https://doi.org/10.48550/ARXIV.1905.11065" TargetMode="External"/><Relationship Id="rId54" Type="http://schemas.openxmlformats.org/officeDocument/2006/relationships/image" Target="media/image21.png"/><Relationship Id="rId75" Type="http://schemas.openxmlformats.org/officeDocument/2006/relationships/hyperlink" Target="http://bit.ly/3HYOqBB" TargetMode="External"/><Relationship Id="rId96" Type="http://schemas.openxmlformats.org/officeDocument/2006/relationships/hyperlink" Target="https://doi.org/10.1016/j.ejor.2017.11.054" TargetMode="External"/><Relationship Id="rId140" Type="http://schemas.openxmlformats.org/officeDocument/2006/relationships/hyperlink" Target="https://doi.org/10.1016/j.neucom.2018.09.082" TargetMode="External"/><Relationship Id="rId161" Type="http://schemas.openxmlformats.org/officeDocument/2006/relationships/image" Target="media/image35.png"/><Relationship Id="rId182" Type="http://schemas.openxmlformats.org/officeDocument/2006/relationships/image" Target="media/image56.png"/><Relationship Id="rId6" Type="http://schemas.openxmlformats.org/officeDocument/2006/relationships/webSettings" Target="webSettings.xml"/><Relationship Id="rId23" Type="http://schemas.openxmlformats.org/officeDocument/2006/relationships/header" Target="header5.xml"/><Relationship Id="rId119" Type="http://schemas.openxmlformats.org/officeDocument/2006/relationships/hyperlink" Target="https://doi.org/10.1002/itl2.157" TargetMode="External"/><Relationship Id="rId44" Type="http://schemas.openxmlformats.org/officeDocument/2006/relationships/image" Target="media/image14.png"/><Relationship Id="rId65" Type="http://schemas.openxmlformats.org/officeDocument/2006/relationships/image" Target="media/image30.png"/><Relationship Id="rId86" Type="http://schemas.openxmlformats.org/officeDocument/2006/relationships/hyperlink" Target="https://dev.to/hb/react-vs-vue-vs-angular-vs-svelte-1fdm" TargetMode="External"/><Relationship Id="rId130" Type="http://schemas.openxmlformats.org/officeDocument/2006/relationships/hyperlink" Target="https://doi.org/10.1016/j.eswa.2019.06.014" TargetMode="External"/><Relationship Id="rId151" Type="http://schemas.openxmlformats.org/officeDocument/2006/relationships/hyperlink" Target="https://doi.org/10.1002/met.1491" TargetMode="External"/><Relationship Id="rId172" Type="http://schemas.openxmlformats.org/officeDocument/2006/relationships/image" Target="media/image46.png"/><Relationship Id="rId193" Type="http://schemas.openxmlformats.org/officeDocument/2006/relationships/image" Target="media/image67.png"/><Relationship Id="rId207" Type="http://schemas.microsoft.com/office/2011/relationships/people" Target="people.xml"/><Relationship Id="rId13" Type="http://schemas.openxmlformats.org/officeDocument/2006/relationships/header" Target="header2.xml"/><Relationship Id="rId109" Type="http://schemas.openxmlformats.org/officeDocument/2006/relationships/hyperlink" Target="https://doi.org/10.3390/en12050931" TargetMode="External"/><Relationship Id="rId34" Type="http://schemas.openxmlformats.org/officeDocument/2006/relationships/footer" Target="footer5.xml"/><Relationship Id="rId55" Type="http://schemas.openxmlformats.org/officeDocument/2006/relationships/header" Target="header12.xml"/><Relationship Id="rId76" Type="http://schemas.openxmlformats.org/officeDocument/2006/relationships/hyperlink" Target="http://bit.ly/3HXDtQu" TargetMode="External"/><Relationship Id="rId97" Type="http://schemas.openxmlformats.org/officeDocument/2006/relationships/hyperlink" Target="https://doi.org/10.3390/a15070230" TargetMode="External"/><Relationship Id="rId120" Type="http://schemas.openxmlformats.org/officeDocument/2006/relationships/hyperlink" Target="https://doi.org/10.1371/journal.pone.0194889" TargetMode="External"/><Relationship Id="rId141" Type="http://schemas.openxmlformats.org/officeDocument/2006/relationships/hyperlink" Target="https://doi.org/10.1016/j.frl.2021.102049" TargetMode="External"/><Relationship Id="rId7" Type="http://schemas.openxmlformats.org/officeDocument/2006/relationships/footnotes" Target="footnotes.xml"/><Relationship Id="rId162" Type="http://schemas.openxmlformats.org/officeDocument/2006/relationships/image" Target="media/image36.png"/><Relationship Id="rId183" Type="http://schemas.openxmlformats.org/officeDocument/2006/relationships/image" Target="media/image57.png"/><Relationship Id="rId24" Type="http://schemas.openxmlformats.org/officeDocument/2006/relationships/header" Target="header6.xm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header" Target="header14.xml"/><Relationship Id="rId87" Type="http://schemas.openxmlformats.org/officeDocument/2006/relationships/hyperlink" Target="https://time.com/nextadvisor/investing/cryptocurrency/what-are-cryptocurrency-exchanges" TargetMode="External"/><Relationship Id="rId110" Type="http://schemas.openxmlformats.org/officeDocument/2006/relationships/hyperlink" Target="https://doi.org/10.1371/journal.pone.0161197" TargetMode="External"/><Relationship Id="rId115" Type="http://schemas.openxmlformats.org/officeDocument/2006/relationships/hyperlink" Target="https://doi.org/10.48550/ARXIV.1907.00235" TargetMode="External"/><Relationship Id="rId131" Type="http://schemas.openxmlformats.org/officeDocument/2006/relationships/hyperlink" Target="https://towardsdatascience.com/is-liquid-ml-the-answer-to-autonomous-driving-bf2e899a9065" TargetMode="External"/><Relationship Id="rId136" Type="http://schemas.openxmlformats.org/officeDocument/2006/relationships/hyperlink" Target="https://doi.org/10.3115/v1/S14-2009" TargetMode="External"/><Relationship Id="rId157" Type="http://schemas.openxmlformats.org/officeDocument/2006/relationships/hyperlink" Target="https://doi.org/10.1371/journal.pone.0262009" TargetMode="External"/><Relationship Id="rId178" Type="http://schemas.openxmlformats.org/officeDocument/2006/relationships/image" Target="media/image52.png"/><Relationship Id="rId61" Type="http://schemas.openxmlformats.org/officeDocument/2006/relationships/image" Target="media/image26.png"/><Relationship Id="rId82" Type="http://schemas.openxmlformats.org/officeDocument/2006/relationships/hyperlink" Target="https://doi.org/10.1016/j.eswa.2020.113250" TargetMode="External"/><Relationship Id="rId152" Type="http://schemas.openxmlformats.org/officeDocument/2006/relationships/hyperlink" Target="https://doi.org/10.1016/j.ijpe.2019.02.002" TargetMode="External"/><Relationship Id="rId173" Type="http://schemas.openxmlformats.org/officeDocument/2006/relationships/image" Target="media/image47.png"/><Relationship Id="rId194" Type="http://schemas.openxmlformats.org/officeDocument/2006/relationships/image" Target="media/image68.png"/><Relationship Id="rId199" Type="http://schemas.openxmlformats.org/officeDocument/2006/relationships/image" Target="media/image72.png"/><Relationship Id="rId203" Type="http://schemas.openxmlformats.org/officeDocument/2006/relationships/image" Target="media/image76.png"/><Relationship Id="rId208"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hyperlink" Target="https://finance.yahoo.com/" TargetMode="External"/><Relationship Id="rId35" Type="http://schemas.openxmlformats.org/officeDocument/2006/relationships/image" Target="media/image6.png"/><Relationship Id="rId56" Type="http://schemas.openxmlformats.org/officeDocument/2006/relationships/header" Target="header13.xml"/><Relationship Id="rId77" Type="http://schemas.openxmlformats.org/officeDocument/2006/relationships/hyperlink" Target="http://bit.ly/3jxjf6V" TargetMode="External"/><Relationship Id="rId100" Type="http://schemas.openxmlformats.org/officeDocument/2006/relationships/hyperlink" Target="https://blogs.sas.com/content/forecasting/2014/04/30/a-naive-forecast-is-not-necessarily-bad/" TargetMode="External"/><Relationship Id="rId105" Type="http://schemas.openxmlformats.org/officeDocument/2006/relationships/hyperlink" Target="https://www.ibm.com/cloud/blog/python-vs-r" TargetMode="External"/><Relationship Id="rId126" Type="http://schemas.openxmlformats.org/officeDocument/2006/relationships/hyperlink" Target="https://doi.org/10.1109/ICCC47050.2019.9064298" TargetMode="External"/><Relationship Id="rId147" Type="http://schemas.openxmlformats.org/officeDocument/2006/relationships/hyperlink" Target="https://doi.org/10.7287/peerj.preprints.3190v2" TargetMode="External"/><Relationship Id="rId168"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8.png"/><Relationship Id="rId72" Type="http://schemas.openxmlformats.org/officeDocument/2006/relationships/header" Target="header17.xml"/><Relationship Id="rId93" Type="http://schemas.openxmlformats.org/officeDocument/2006/relationships/hyperlink" Target="https://towardsdatascience.com/pytorch-vs-tensorflow-spotting-the-difference-25c75777377b" TargetMode="External"/><Relationship Id="rId98" Type="http://schemas.openxmlformats.org/officeDocument/2006/relationships/hyperlink" Target="https://www.fortunebusinessinsights.com/industry-reports/cryptocurrency-market-100149" TargetMode="External"/><Relationship Id="rId121" Type="http://schemas.openxmlformats.org/officeDocument/2006/relationships/hyperlink" Target="https://doi.org/10.1016/j.ijforecast.2018.06.001" TargetMode="External"/><Relationship Id="rId142" Type="http://schemas.openxmlformats.org/officeDocument/2006/relationships/hyperlink" Target="https://doi.org/10.1109/IJCNN48605.2020.9206704" TargetMode="External"/><Relationship Id="rId163" Type="http://schemas.openxmlformats.org/officeDocument/2006/relationships/image" Target="media/image37.png"/><Relationship Id="rId184" Type="http://schemas.openxmlformats.org/officeDocument/2006/relationships/image" Target="media/image58.png"/><Relationship Id="rId189" Type="http://schemas.openxmlformats.org/officeDocument/2006/relationships/image" Target="media/image63.png"/><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6.png"/><Relationship Id="rId67" Type="http://schemas.openxmlformats.org/officeDocument/2006/relationships/header" Target="header15.xml"/><Relationship Id="rId116" Type="http://schemas.openxmlformats.org/officeDocument/2006/relationships/hyperlink" Target="http://arxiv.org/abs/2001.01328" TargetMode="External"/><Relationship Id="rId137" Type="http://schemas.openxmlformats.org/officeDocument/2006/relationships/hyperlink" Target="https://doi.org/10.1109/ICCITECHN.2018.8631923" TargetMode="External"/><Relationship Id="rId158" Type="http://schemas.openxmlformats.org/officeDocument/2006/relationships/image" Target="media/image34.png"/><Relationship Id="rId20" Type="http://schemas.openxmlformats.org/officeDocument/2006/relationships/comments" Target="comments.xml"/><Relationship Id="rId41" Type="http://schemas.openxmlformats.org/officeDocument/2006/relationships/image" Target="media/image11.png"/><Relationship Id="rId62" Type="http://schemas.openxmlformats.org/officeDocument/2006/relationships/image" Target="media/image27.png"/><Relationship Id="rId83" Type="http://schemas.openxmlformats.org/officeDocument/2006/relationships/hyperlink" Target="https://doi.org/10.1609/aaai.v36i6.20547" TargetMode="External"/><Relationship Id="rId88" Type="http://schemas.openxmlformats.org/officeDocument/2006/relationships/hyperlink" Target="https://doi.org/10.3390/en11071636" TargetMode="External"/><Relationship Id="rId111" Type="http://schemas.openxmlformats.org/officeDocument/2006/relationships/hyperlink" Target="https://doi.org/10.1109/EI2.2017.8245330" TargetMode="External"/><Relationship Id="rId132" Type="http://schemas.openxmlformats.org/officeDocument/2006/relationships/hyperlink" Target="https://doi.org/10.1080/00207543.2019.1650976" TargetMode="External"/><Relationship Id="rId153" Type="http://schemas.openxmlformats.org/officeDocument/2006/relationships/hyperlink" Target="https://doi.org/10.3390/en11082163" TargetMode="External"/><Relationship Id="rId174" Type="http://schemas.openxmlformats.org/officeDocument/2006/relationships/image" Target="media/image48.png"/><Relationship Id="rId179" Type="http://schemas.openxmlformats.org/officeDocument/2006/relationships/image" Target="media/image53.png"/><Relationship Id="rId195" Type="http://schemas.openxmlformats.org/officeDocument/2006/relationships/image" Target="media/image69.png"/><Relationship Id="rId190" Type="http://schemas.openxmlformats.org/officeDocument/2006/relationships/image" Target="media/image64.png"/><Relationship Id="rId204" Type="http://schemas.openxmlformats.org/officeDocument/2006/relationships/image" Target="media/image77.png"/><Relationship Id="rId15" Type="http://schemas.openxmlformats.org/officeDocument/2006/relationships/header" Target="header3.xml"/><Relationship Id="rId36" Type="http://schemas.openxmlformats.org/officeDocument/2006/relationships/hyperlink" Target="https://drive.google.com/file/d/16Yju8CtlIUcos54x4ah7Bwv1Vy5jV_rr/view?usp=sharing" TargetMode="External"/><Relationship Id="rId57" Type="http://schemas.openxmlformats.org/officeDocument/2006/relationships/image" Target="media/image22.png"/><Relationship Id="rId106" Type="http://schemas.openxmlformats.org/officeDocument/2006/relationships/hyperlink" Target="https://www.interviewbit.com/blog/flask-vs-django/" TargetMode="External"/><Relationship Id="rId127" Type="http://schemas.openxmlformats.org/officeDocument/2006/relationships/hyperlink" Target="https://doi.org/10.1109/CCCS.2018.8586824" TargetMode="External"/><Relationship Id="rId10" Type="http://schemas.openxmlformats.org/officeDocument/2006/relationships/header" Target="header1.xml"/><Relationship Id="rId31" Type="http://schemas.openxmlformats.org/officeDocument/2006/relationships/hyperlink" Target="https://bitinfocharts.com/" TargetMode="External"/><Relationship Id="rId52" Type="http://schemas.openxmlformats.org/officeDocument/2006/relationships/image" Target="media/image19.png"/><Relationship Id="rId73" Type="http://schemas.openxmlformats.org/officeDocument/2006/relationships/header" Target="header18.xml"/><Relationship Id="rId78" Type="http://schemas.openxmlformats.org/officeDocument/2006/relationships/header" Target="header20.xml"/><Relationship Id="rId94" Type="http://schemas.openxmlformats.org/officeDocument/2006/relationships/hyperlink" Target="https://www.youtube.com/watch?v=6iEjF08xgBg" TargetMode="External"/><Relationship Id="rId99" Type="http://schemas.openxmlformats.org/officeDocument/2006/relationships/hyperlink" Target="https://doi.org/10.1016/S0893-6080(05)80125-X" TargetMode="External"/><Relationship Id="rId101" Type="http://schemas.openxmlformats.org/officeDocument/2006/relationships/hyperlink" Target="https://doi.org/10.48550/arXiv.2006.04439" TargetMode="External"/><Relationship Id="rId122" Type="http://schemas.openxmlformats.org/officeDocument/2006/relationships/hyperlink" Target="https://doi.org/10.1016/B978-0-12-804526-8.00001-0" TargetMode="External"/><Relationship Id="rId143" Type="http://schemas.openxmlformats.org/officeDocument/2006/relationships/hyperlink" Target="https://doi.org/10.1016/j.econlet.2018.11.007" TargetMode="External"/><Relationship Id="rId148" Type="http://schemas.openxmlformats.org/officeDocument/2006/relationships/hyperlink" Target="http://arxiv.org/abs/1905.09883" TargetMode="External"/><Relationship Id="rId164" Type="http://schemas.openxmlformats.org/officeDocument/2006/relationships/image" Target="media/image38.png"/><Relationship Id="rId169" Type="http://schemas.openxmlformats.org/officeDocument/2006/relationships/image" Target="media/image43.png"/><Relationship Id="rId185" Type="http://schemas.openxmlformats.org/officeDocument/2006/relationships/image" Target="media/image5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54.png"/><Relationship Id="rId26" Type="http://schemas.openxmlformats.org/officeDocument/2006/relationships/image" Target="media/image5.jpeg"/><Relationship Id="rId47" Type="http://schemas.openxmlformats.org/officeDocument/2006/relationships/image" Target="media/image17.png"/><Relationship Id="rId68" Type="http://schemas.openxmlformats.org/officeDocument/2006/relationships/image" Target="media/image31.png"/><Relationship Id="rId89" Type="http://schemas.openxmlformats.org/officeDocument/2006/relationships/hyperlink" Target="https://doi.org/10.1108/JOSM-12-2018-0398" TargetMode="External"/><Relationship Id="rId112" Type="http://schemas.openxmlformats.org/officeDocument/2006/relationships/hyperlink" Target="https://builtin.com/data-science/pytorch-vs-tensorflow" TargetMode="External"/><Relationship Id="rId133" Type="http://schemas.openxmlformats.org/officeDocument/2006/relationships/hyperlink" Target="https://doi.org/10.1109/ACCESS.2018.2874539" TargetMode="External"/><Relationship Id="rId154" Type="http://schemas.openxmlformats.org/officeDocument/2006/relationships/hyperlink" Target="https://doi.org/10.1007/978-981-13-6462-4_16" TargetMode="External"/><Relationship Id="rId175" Type="http://schemas.openxmlformats.org/officeDocument/2006/relationships/image" Target="media/image49.png"/><Relationship Id="rId196" Type="http://schemas.openxmlformats.org/officeDocument/2006/relationships/image" Target="media/image70.png"/><Relationship Id="rId200" Type="http://schemas.openxmlformats.org/officeDocument/2006/relationships/image" Target="media/image73.png"/><Relationship Id="rId16" Type="http://schemas.openxmlformats.org/officeDocument/2006/relationships/header" Target="header4.xml"/><Relationship Id="rId37" Type="http://schemas.openxmlformats.org/officeDocument/2006/relationships/image" Target="media/image7.png"/><Relationship Id="rId58" Type="http://schemas.openxmlformats.org/officeDocument/2006/relationships/image" Target="media/image23.png"/><Relationship Id="rId79" Type="http://schemas.openxmlformats.org/officeDocument/2006/relationships/header" Target="header21.xml"/><Relationship Id="rId102" Type="http://schemas.openxmlformats.org/officeDocument/2006/relationships/hyperlink" Target="https://www.youtube.com/watch?v=IlliqYiRhMU&amp;t=350s" TargetMode="External"/><Relationship Id="rId123" Type="http://schemas.openxmlformats.org/officeDocument/2006/relationships/hyperlink" Target="https://doi.org/10.48550/ARXIV.1710.04110" TargetMode="External"/><Relationship Id="rId144" Type="http://schemas.openxmlformats.org/officeDocument/2006/relationships/hyperlink" Target="https://medium.com/@soumyachess1496/cross-validation-in-time-series-566ae4981ce4" TargetMode="External"/><Relationship Id="rId90" Type="http://schemas.openxmlformats.org/officeDocument/2006/relationships/hyperlink" Target="https://doi.org/10.48550/arXiv.1806.07366" TargetMode="External"/><Relationship Id="rId165" Type="http://schemas.openxmlformats.org/officeDocument/2006/relationships/image" Target="media/image39.png"/><Relationship Id="rId186" Type="http://schemas.openxmlformats.org/officeDocument/2006/relationships/image" Target="media/image60.png"/><Relationship Id="rId27" Type="http://schemas.openxmlformats.org/officeDocument/2006/relationships/hyperlink" Target="https://drive.google.com/file/d/1hxyFfM2JPT-MGs1n7RSaJu0vGc9jKXvD/view?usp=sharing" TargetMode="External"/><Relationship Id="rId48" Type="http://schemas.openxmlformats.org/officeDocument/2006/relationships/header" Target="header9.xml"/><Relationship Id="rId69" Type="http://schemas.openxmlformats.org/officeDocument/2006/relationships/image" Target="media/image32.png"/><Relationship Id="rId113" Type="http://schemas.openxmlformats.org/officeDocument/2006/relationships/hyperlink" Target="https://doi.org/10.1142/S0129065721300011" TargetMode="External"/><Relationship Id="rId134" Type="http://schemas.openxmlformats.org/officeDocument/2006/relationships/hyperlink" Target="https://doi.org/10.15408/etk.v20i1.16911" TargetMode="External"/><Relationship Id="rId80" Type="http://schemas.openxmlformats.org/officeDocument/2006/relationships/hyperlink" Target="https://scholar.smu.edu/datasciencereview/vol1/iss3/1" TargetMode="External"/><Relationship Id="rId155" Type="http://schemas.openxmlformats.org/officeDocument/2006/relationships/hyperlink" Target="https://doi.org/10.18653/v1/2020.emnlp-demos.6" TargetMode="External"/><Relationship Id="rId176" Type="http://schemas.openxmlformats.org/officeDocument/2006/relationships/image" Target="media/image50.png"/><Relationship Id="rId197" Type="http://schemas.openxmlformats.org/officeDocument/2006/relationships/hyperlink" Target="https://drive.google.com/file/d/1GwNYLEG649gszfBqYi9VXud5MPE70aPZ/view?usp=sharing" TargetMode="External"/><Relationship Id="rId201" Type="http://schemas.openxmlformats.org/officeDocument/2006/relationships/image" Target="media/image74.png"/><Relationship Id="rId17" Type="http://schemas.openxmlformats.org/officeDocument/2006/relationships/footer" Target="footer3.xml"/><Relationship Id="rId38" Type="http://schemas.openxmlformats.org/officeDocument/2006/relationships/image" Target="media/image8.png"/><Relationship Id="rId59" Type="http://schemas.openxmlformats.org/officeDocument/2006/relationships/image" Target="media/image24.png"/><Relationship Id="rId103" Type="http://schemas.openxmlformats.org/officeDocument/2006/relationships/hyperlink" Target="https://doi.org/10.1162/neco.1997.9.8.1735" TargetMode="External"/><Relationship Id="rId124" Type="http://schemas.openxmlformats.org/officeDocument/2006/relationships/hyperlink" Target="https://doi.org/10.1007/s00521-020-05129-6" TargetMode="External"/><Relationship Id="rId70" Type="http://schemas.openxmlformats.org/officeDocument/2006/relationships/image" Target="media/image33.png"/><Relationship Id="rId91" Type="http://schemas.openxmlformats.org/officeDocument/2006/relationships/hyperlink" Target="https://doi.org/10.48550/ARXIV.1406.1078" TargetMode="External"/><Relationship Id="rId145" Type="http://schemas.openxmlformats.org/officeDocument/2006/relationships/hyperlink" Target="https://doi.org/10.1109/ICMLA.2018.00227" TargetMode="External"/><Relationship Id="rId166" Type="http://schemas.openxmlformats.org/officeDocument/2006/relationships/image" Target="media/image40.png"/><Relationship Id="rId187" Type="http://schemas.openxmlformats.org/officeDocument/2006/relationships/image" Target="media/image61.png"/><Relationship Id="rId1" Type="http://schemas.openxmlformats.org/officeDocument/2006/relationships/customXml" Target="../customXml/item1.xml"/><Relationship Id="rId28" Type="http://schemas.openxmlformats.org/officeDocument/2006/relationships/hyperlink" Target="https://investing.com/" TargetMode="External"/><Relationship Id="rId49" Type="http://schemas.openxmlformats.org/officeDocument/2006/relationships/header" Target="header10.xml"/><Relationship Id="rId114" Type="http://schemas.openxmlformats.org/officeDocument/2006/relationships/hyperlink" Target="https://doi.org/10.1109/ACCESS.2020.3030226" TargetMode="External"/><Relationship Id="rId60" Type="http://schemas.openxmlformats.org/officeDocument/2006/relationships/image" Target="media/image25.png"/><Relationship Id="rId81" Type="http://schemas.openxmlformats.org/officeDocument/2006/relationships/hyperlink" Target="https://news.mit.edu/2021/machine-learning-adapts-0128" TargetMode="External"/><Relationship Id="rId135" Type="http://schemas.openxmlformats.org/officeDocument/2006/relationships/hyperlink" Target="https://doi.org/10.1109/MACS48846.2019.9024772" TargetMode="External"/><Relationship Id="rId156" Type="http://schemas.openxmlformats.org/officeDocument/2006/relationships/hyperlink" Target="https://doi.org/10.1109/UBMK.2018.8566476" TargetMode="External"/><Relationship Id="rId177" Type="http://schemas.openxmlformats.org/officeDocument/2006/relationships/image" Target="media/image51.png"/><Relationship Id="rId198" Type="http://schemas.openxmlformats.org/officeDocument/2006/relationships/image" Target="media/image71.png"/><Relationship Id="rId202" Type="http://schemas.openxmlformats.org/officeDocument/2006/relationships/image" Target="media/image75.png"/><Relationship Id="rId18" Type="http://schemas.openxmlformats.org/officeDocument/2006/relationships/image" Target="media/image3.png"/><Relationship Id="rId39" Type="http://schemas.openxmlformats.org/officeDocument/2006/relationships/image" Target="media/image9.png"/><Relationship Id="rId50" Type="http://schemas.openxmlformats.org/officeDocument/2006/relationships/header" Target="header11.xml"/><Relationship Id="rId104" Type="http://schemas.openxmlformats.org/officeDocument/2006/relationships/hyperlink" Target="https://otexts.com/fpp3/" TargetMode="External"/><Relationship Id="rId125" Type="http://schemas.openxmlformats.org/officeDocument/2006/relationships/hyperlink" Target="http://arxiv.org/abs/1905.10437" TargetMode="External"/><Relationship Id="rId146" Type="http://schemas.openxmlformats.org/officeDocument/2006/relationships/hyperlink" Target="https://doi.org/10.1016/j.ijforecast.2019.03.017" TargetMode="External"/><Relationship Id="rId167" Type="http://schemas.openxmlformats.org/officeDocument/2006/relationships/image" Target="media/image41.png"/><Relationship Id="rId188" Type="http://schemas.openxmlformats.org/officeDocument/2006/relationships/image" Target="media/image62.png"/><Relationship Id="rId71" Type="http://schemas.openxmlformats.org/officeDocument/2006/relationships/header" Target="header16.xml"/><Relationship Id="rId92" Type="http://schemas.openxmlformats.org/officeDocument/2006/relationships/hyperlink" Target="https://doi.org/10.1186/s40854-022-00352-7" TargetMode="External"/><Relationship Id="rId2" Type="http://schemas.openxmlformats.org/officeDocument/2006/relationships/customXml" Target="../customXml/item2.xml"/><Relationship Id="rId29" Type="http://schemas.openxmlformats.org/officeDocument/2006/relationships/hyperlink" Target="https://www.cmcmarke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EDAD59-AC34-4D2F-9C50-4C420504C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9193</TotalTime>
  <Pages>176</Pages>
  <Words>55700</Words>
  <Characters>317494</Characters>
  <Application>Microsoft Office Word</Application>
  <DocSecurity>0</DocSecurity>
  <Lines>2645</Lines>
  <Paragraphs>744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7035</cp:revision>
  <cp:lastPrinted>2023-04-12T03:44:00Z</cp:lastPrinted>
  <dcterms:created xsi:type="dcterms:W3CDTF">2022-09-26T06:16:00Z</dcterms:created>
  <dcterms:modified xsi:type="dcterms:W3CDTF">2023-04-18T06:51:00Z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